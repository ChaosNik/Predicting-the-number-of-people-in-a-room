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bookmarkStart w:id="1" w:name="_Hlk155731303"/>
      <w:bookmarkEnd w:id="1"/>
      <w:r w:rsidRPr="0020112D">
        <w:rPr>
          <w:rFonts w:ascii="Times New Roman" w:eastAsia="Times New Roman" w:hAnsi="Times New Roman" w:cs="Times New Roman"/>
          <w:b/>
          <w:sz w:val="44"/>
          <w:szCs w:val="44"/>
          <w:lang w:val="sr-Cyrl-BA"/>
        </w:rPr>
        <w:t>УНИВЕРЗИТЕТ У БАЊОЈ ЛУЦИ</w:t>
      </w:r>
    </w:p>
    <w:p w14:paraId="3148EA66"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bookmarkStart w:id="2" w:name="_gjdgxs" w:colFirst="0" w:colLast="0"/>
      <w:bookmarkEnd w:id="2"/>
      <w:r w:rsidRPr="0020112D">
        <w:rPr>
          <w:rFonts w:ascii="Times New Roman" w:eastAsia="Times New Roman" w:hAnsi="Times New Roman" w:cs="Times New Roman"/>
          <w:b/>
          <w:sz w:val="44"/>
          <w:szCs w:val="44"/>
          <w:lang w:val="sr-Cyrl-BA"/>
        </w:rPr>
        <w:t>ЕЛЕКТРОТЕХНИЧКИ ФАКУЛТЕТ</w:t>
      </w:r>
    </w:p>
    <w:p w14:paraId="55551C0D" w14:textId="77777777" w:rsidR="00DF7825" w:rsidRPr="0020112D" w:rsidRDefault="00DF7825">
      <w:pPr>
        <w:rPr>
          <w:rFonts w:ascii="Times New Roman" w:hAnsi="Times New Roman" w:cs="Times New Roman"/>
          <w:lang w:val="sr-Cyrl-BA"/>
          <w:rPrChange w:id="3" w:author="Nikola Karpić" w:date="2024-02-25T23:34:00Z">
            <w:rPr>
              <w:lang w:val="sr-Cyrl-BA"/>
            </w:rPr>
          </w:rPrChange>
        </w:rPr>
      </w:pPr>
    </w:p>
    <w:p w14:paraId="3D220620" w14:textId="77777777" w:rsidR="00DF7825" w:rsidRPr="0020112D" w:rsidRDefault="00DF7825">
      <w:pPr>
        <w:rPr>
          <w:rFonts w:ascii="Times New Roman" w:hAnsi="Times New Roman" w:cs="Times New Roman"/>
          <w:lang w:val="sr-Cyrl-BA"/>
          <w:rPrChange w:id="4" w:author="Nikola Karpić" w:date="2024-02-25T23:34:00Z">
            <w:rPr>
              <w:lang w:val="sr-Cyrl-BA"/>
            </w:rPr>
          </w:rPrChange>
        </w:rPr>
      </w:pPr>
    </w:p>
    <w:p w14:paraId="5D51C693" w14:textId="77777777" w:rsidR="00DF7825" w:rsidRPr="0020112D" w:rsidRDefault="00DF7825">
      <w:pPr>
        <w:rPr>
          <w:rFonts w:ascii="Times New Roman" w:hAnsi="Times New Roman" w:cs="Times New Roman"/>
          <w:lang w:val="sr-Cyrl-BA"/>
          <w:rPrChange w:id="5" w:author="Nikola Karpić" w:date="2024-02-25T23:34:00Z">
            <w:rPr>
              <w:lang w:val="sr-Cyrl-BA"/>
            </w:rPr>
          </w:rPrChange>
        </w:rPr>
      </w:pPr>
    </w:p>
    <w:p w14:paraId="253BE426" w14:textId="77777777" w:rsidR="00DF7825" w:rsidRPr="0020112D" w:rsidRDefault="00DF7825">
      <w:pPr>
        <w:rPr>
          <w:rFonts w:ascii="Times New Roman" w:hAnsi="Times New Roman" w:cs="Times New Roman"/>
          <w:lang w:val="sr-Cyrl-BA"/>
          <w:rPrChange w:id="6" w:author="Nikola Karpić" w:date="2024-02-25T23:34:00Z">
            <w:rPr>
              <w:lang w:val="sr-Cyrl-BA"/>
            </w:rPr>
          </w:rPrChange>
        </w:rPr>
      </w:pPr>
    </w:p>
    <w:p w14:paraId="05AC4B1E"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Pr="0020112D" w:rsidRDefault="00C509AB">
      <w:pPr>
        <w:spacing w:after="160" w:line="240" w:lineRule="auto"/>
        <w:jc w:val="center"/>
        <w:rPr>
          <w:rFonts w:ascii="Times New Roman" w:eastAsia="Times New Roman" w:hAnsi="Times New Roman" w:cs="Times New Roman"/>
          <w:b/>
          <w:sz w:val="32"/>
          <w:szCs w:val="32"/>
          <w:lang w:val="sr-Cyrl-BA"/>
        </w:rPr>
      </w:pPr>
      <w:r w:rsidRPr="0020112D">
        <w:rPr>
          <w:rFonts w:ascii="Times New Roman" w:eastAsia="Times New Roman" w:hAnsi="Times New Roman" w:cs="Times New Roman"/>
          <w:b/>
          <w:sz w:val="32"/>
          <w:szCs w:val="32"/>
          <w:lang w:val="sr-Cyrl-BA"/>
        </w:rPr>
        <w:t>Никола Карпић</w:t>
      </w:r>
    </w:p>
    <w:p w14:paraId="1DE01065" w14:textId="77777777" w:rsidR="00DF7825" w:rsidRPr="0020112D"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r w:rsidRPr="0020112D">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Pr="0020112D" w:rsidRDefault="00C509AB">
      <w:pPr>
        <w:spacing w:after="160" w:line="240" w:lineRule="auto"/>
        <w:jc w:val="center"/>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дипломски рад</w:t>
      </w:r>
    </w:p>
    <w:p w14:paraId="7FA9260D"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41262F00" w14:textId="0B4E4E53" w:rsidR="00DF7825" w:rsidRPr="0020112D" w:rsidRDefault="00C509AB">
      <w:pPr>
        <w:spacing w:after="160" w:line="240" w:lineRule="auto"/>
        <w:jc w:val="center"/>
        <w:rPr>
          <w:rFonts w:ascii="Times New Roman" w:eastAsia="Times New Roman" w:hAnsi="Times New Roman" w:cs="Times New Roman"/>
          <w:lang w:val="sr-Cyrl-BA"/>
        </w:rPr>
      </w:pPr>
      <w:r w:rsidRPr="0020112D">
        <w:rPr>
          <w:rFonts w:ascii="Times New Roman" w:eastAsia="Times New Roman" w:hAnsi="Times New Roman" w:cs="Times New Roman"/>
          <w:b/>
          <w:sz w:val="28"/>
          <w:szCs w:val="28"/>
          <w:lang w:val="sr-Cyrl-BA"/>
        </w:rPr>
        <w:t xml:space="preserve">Бања Лука, </w:t>
      </w:r>
      <w:del w:id="7" w:author="Zoran Djuric" w:date="2023-12-02T21:18:00Z">
        <w:r w:rsidR="00B833AD" w:rsidRPr="00CB341A" w:rsidDel="00956A0B">
          <w:rPr>
            <w:rFonts w:ascii="Times New Roman" w:eastAsia="Times New Roman" w:hAnsi="Times New Roman" w:cs="Times New Roman"/>
            <w:b/>
            <w:sz w:val="28"/>
            <w:szCs w:val="28"/>
            <w:lang w:val="sr-Cyrl-BA"/>
          </w:rPr>
          <w:delText>новембар</w:delText>
        </w:r>
        <w:r w:rsidRPr="0020112D" w:rsidDel="00956A0B">
          <w:rPr>
            <w:rFonts w:ascii="Times New Roman" w:eastAsia="Times New Roman" w:hAnsi="Times New Roman" w:cs="Times New Roman"/>
            <w:b/>
            <w:sz w:val="28"/>
            <w:szCs w:val="28"/>
            <w:lang w:val="sr-Cyrl-BA"/>
          </w:rPr>
          <w:delText xml:space="preserve"> </w:delText>
        </w:r>
      </w:del>
      <w:ins w:id="8" w:author="Zoran Djuric" w:date="2023-12-02T21:18:00Z">
        <w:del w:id="9" w:author="Nikola Karpić" w:date="2024-01-09T21:43:00Z">
          <w:r w:rsidR="00956A0B" w:rsidRPr="0020112D" w:rsidDel="00106EBC">
            <w:rPr>
              <w:rFonts w:ascii="Times New Roman" w:eastAsia="Times New Roman" w:hAnsi="Times New Roman" w:cs="Times New Roman"/>
              <w:b/>
              <w:sz w:val="28"/>
              <w:szCs w:val="28"/>
              <w:lang w:val="sr-Cyrl-BA"/>
            </w:rPr>
            <w:delText>децембар</w:delText>
          </w:r>
        </w:del>
      </w:ins>
      <w:ins w:id="10" w:author="Nikola Karpić" w:date="2024-02-25T21:02:00Z">
        <w:r w:rsidR="005732B4" w:rsidRPr="0020112D">
          <w:rPr>
            <w:rFonts w:ascii="Times New Roman" w:eastAsia="Times New Roman" w:hAnsi="Times New Roman" w:cs="Times New Roman"/>
            <w:b/>
            <w:sz w:val="28"/>
            <w:szCs w:val="28"/>
            <w:lang w:val="sr-Cyrl-BA"/>
          </w:rPr>
          <w:t>фебруар</w:t>
        </w:r>
      </w:ins>
      <w:ins w:id="11" w:author="Zoran Djuric" w:date="2023-12-02T21:18:00Z">
        <w:r w:rsidR="00956A0B" w:rsidRPr="0020112D">
          <w:rPr>
            <w:rFonts w:ascii="Times New Roman" w:eastAsia="Times New Roman" w:hAnsi="Times New Roman" w:cs="Times New Roman"/>
            <w:b/>
            <w:sz w:val="28"/>
            <w:szCs w:val="28"/>
            <w:lang w:val="sr-Cyrl-BA"/>
          </w:rPr>
          <w:t xml:space="preserve"> </w:t>
        </w:r>
      </w:ins>
      <w:del w:id="12" w:author="Nikola Karpić" w:date="2024-01-09T21:43:00Z">
        <w:r w:rsidRPr="0020112D" w:rsidDel="00106EBC">
          <w:rPr>
            <w:rFonts w:ascii="Times New Roman" w:eastAsia="Times New Roman" w:hAnsi="Times New Roman" w:cs="Times New Roman"/>
            <w:b/>
            <w:sz w:val="28"/>
            <w:szCs w:val="28"/>
            <w:lang w:val="sr-Cyrl-BA"/>
          </w:rPr>
          <w:delText>202</w:delText>
        </w:r>
        <w:r w:rsidR="00965B46" w:rsidRPr="0020112D" w:rsidDel="00106EBC">
          <w:rPr>
            <w:rFonts w:ascii="Times New Roman" w:eastAsia="Times New Roman" w:hAnsi="Times New Roman" w:cs="Times New Roman"/>
            <w:b/>
            <w:sz w:val="28"/>
            <w:szCs w:val="28"/>
            <w:lang w:val="sr-Cyrl-BA"/>
          </w:rPr>
          <w:delText>3</w:delText>
        </w:r>
      </w:del>
      <w:ins w:id="13" w:author="Nikola Karpić" w:date="2024-01-09T21:43:00Z">
        <w:r w:rsidR="00106EBC" w:rsidRPr="0020112D">
          <w:rPr>
            <w:rFonts w:ascii="Times New Roman" w:eastAsia="Times New Roman" w:hAnsi="Times New Roman" w:cs="Times New Roman"/>
            <w:b/>
            <w:sz w:val="28"/>
            <w:szCs w:val="28"/>
            <w:lang w:val="sr-Cyrl-BA"/>
          </w:rPr>
          <w:t>2024</w:t>
        </w:r>
      </w:ins>
      <w:r w:rsidRPr="0020112D">
        <w:rPr>
          <w:rFonts w:ascii="Times New Roman" w:eastAsia="Times New Roman" w:hAnsi="Times New Roman" w:cs="Times New Roman"/>
          <w:b/>
          <w:sz w:val="28"/>
          <w:szCs w:val="28"/>
          <w:lang w:val="sr-Cyrl-BA"/>
        </w:rPr>
        <w:t>.</w:t>
      </w:r>
    </w:p>
    <w:p w14:paraId="70E5FD05"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Pr="0020112D" w:rsidRDefault="00C509AB">
      <w:pPr>
        <w:spacing w:after="160" w:line="240" w:lineRule="auto"/>
        <w:ind w:left="2160" w:hanging="1440"/>
        <w:rPr>
          <w:rFonts w:ascii="Times New Roman" w:eastAsia="Times New Roman" w:hAnsi="Times New Roman" w:cs="Times New Roman"/>
          <w:b/>
          <w:bCs/>
          <w:sz w:val="44"/>
          <w:szCs w:val="44"/>
          <w:lang w:val="sr-Cyrl-BA"/>
        </w:rPr>
      </w:pPr>
      <w:r w:rsidRPr="0020112D">
        <w:rPr>
          <w:rFonts w:ascii="Times New Roman" w:eastAsia="Times New Roman" w:hAnsi="Times New Roman" w:cs="Times New Roman"/>
          <w:b/>
          <w:bCs/>
          <w:sz w:val="28"/>
          <w:szCs w:val="28"/>
          <w:lang w:val="sr-Cyrl-BA"/>
        </w:rPr>
        <w:t xml:space="preserve">Тема: </w:t>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Pr="0020112D"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Pr="0020112D" w:rsidRDefault="00C509AB">
      <w:pPr>
        <w:spacing w:line="240" w:lineRule="auto"/>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t>Кључне ријечи:</w:t>
      </w:r>
    </w:p>
    <w:p w14:paraId="52C48447" w14:textId="77777777" w:rsidR="00DF7825" w:rsidRPr="0020112D" w:rsidRDefault="00C509AB">
      <w:pPr>
        <w:spacing w:line="240" w:lineRule="auto"/>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t>Машинско учење</w:t>
      </w:r>
    </w:p>
    <w:p w14:paraId="58138231" w14:textId="77777777" w:rsidR="00DF7825" w:rsidRPr="0020112D" w:rsidRDefault="00C509AB">
      <w:pPr>
        <w:spacing w:line="240" w:lineRule="auto"/>
        <w:ind w:left="216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Регресија</w:t>
      </w:r>
    </w:p>
    <w:p w14:paraId="7F7668F0" w14:textId="77777777" w:rsidR="00DF7825" w:rsidRPr="0020112D" w:rsidRDefault="00C509AB">
      <w:pPr>
        <w:spacing w:line="240" w:lineRule="auto"/>
        <w:ind w:left="216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Класификација</w:t>
      </w:r>
    </w:p>
    <w:p w14:paraId="7CA4C8E7" w14:textId="77777777" w:rsidR="00DF7825" w:rsidRPr="0020112D" w:rsidRDefault="00C509AB">
      <w:pPr>
        <w:spacing w:line="240" w:lineRule="auto"/>
        <w:ind w:left="99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t>LightGBM</w:t>
      </w:r>
    </w:p>
    <w:p w14:paraId="58BC40B9" w14:textId="77777777" w:rsidR="00DF7825" w:rsidRPr="0020112D" w:rsidRDefault="00C509AB">
      <w:pPr>
        <w:spacing w:line="240" w:lineRule="auto"/>
        <w:ind w:left="99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 xml:space="preserve">        </w:t>
      </w:r>
      <w:r w:rsidRPr="0020112D">
        <w:rPr>
          <w:rFonts w:ascii="Times New Roman" w:eastAsia="Times New Roman" w:hAnsi="Times New Roman" w:cs="Times New Roman"/>
          <w:b/>
          <w:sz w:val="26"/>
          <w:szCs w:val="26"/>
          <w:lang w:val="sr-Cyrl-BA"/>
        </w:rPr>
        <w:br/>
      </w:r>
      <w:r w:rsidRPr="0020112D">
        <w:rPr>
          <w:rFonts w:ascii="Times New Roman" w:eastAsia="Times New Roman" w:hAnsi="Times New Roman" w:cs="Times New Roman"/>
          <w:b/>
          <w:sz w:val="26"/>
          <w:szCs w:val="26"/>
          <w:lang w:val="sr-Cyrl-BA"/>
        </w:rPr>
        <w:tab/>
        <w:t xml:space="preserve">    </w:t>
      </w:r>
    </w:p>
    <w:p w14:paraId="490BEE52" w14:textId="77777777" w:rsidR="00DF7825" w:rsidRPr="0020112D"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Комисија:</w:t>
      </w:r>
    </w:p>
    <w:p w14:paraId="68FFAD7F" w14:textId="4605520E"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проф. др Зоран Ђурић, ментор</w:t>
      </w:r>
    </w:p>
    <w:p w14:paraId="7917A9CE"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Александар Келеч, ма, члан</w:t>
      </w:r>
    </w:p>
    <w:p w14:paraId="1BDA4910" w14:textId="77777777" w:rsidR="00DF7825" w:rsidRPr="0020112D"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Pr="0020112D" w:rsidRDefault="00C509AB">
      <w:pPr>
        <w:spacing w:after="160"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Уз рад је приложен CD.</w:t>
      </w:r>
    </w:p>
    <w:p w14:paraId="2145CD02" w14:textId="77777777" w:rsidR="00DF7825" w:rsidRPr="0020112D"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Pr="0020112D"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Pr="0020112D" w:rsidRDefault="00C509AB">
      <w:pPr>
        <w:spacing w:line="240" w:lineRule="auto"/>
        <w:jc w:val="right"/>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Кандидат:</w:t>
      </w:r>
    </w:p>
    <w:p w14:paraId="73ECA197" w14:textId="77777777" w:rsidR="00DF7825" w:rsidRPr="0020112D" w:rsidRDefault="00C509AB">
      <w:pPr>
        <w:spacing w:line="240" w:lineRule="auto"/>
        <w:jc w:val="right"/>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Никола Карпић</w:t>
      </w:r>
    </w:p>
    <w:p w14:paraId="580005EE"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ЕЛЕКТРОТЕХНИЧКИ ФАКУЛТЕТ</w:t>
      </w:r>
    </w:p>
    <w:p w14:paraId="07BFE8BB"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Pr="0020112D" w:rsidRDefault="00C509AB">
      <w:pPr>
        <w:spacing w:after="160" w:line="240" w:lineRule="auto"/>
        <w:ind w:left="2880" w:hanging="216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Тема:</w:t>
      </w:r>
      <w:r w:rsidRPr="0020112D">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Pr="0020112D"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Pr="0020112D" w:rsidRDefault="00C509AB">
      <w:pPr>
        <w:spacing w:after="160" w:line="240" w:lineRule="auto"/>
        <w:ind w:left="2880" w:hanging="2160"/>
        <w:jc w:val="both"/>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Задатак:</w:t>
      </w:r>
      <w:r w:rsidRPr="0020112D">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sidRPr="0020112D">
        <w:rPr>
          <w:rFonts w:ascii="Times New Roman" w:eastAsia="Times New Roman" w:hAnsi="Times New Roman" w:cs="Times New Roman"/>
          <w:i/>
          <w:iCs/>
          <w:sz w:val="28"/>
          <w:szCs w:val="28"/>
          <w:lang w:val="sr-Cyrl-BA"/>
        </w:rPr>
        <w:t>Jupyter Notebook</w:t>
      </w:r>
      <w:r w:rsidRPr="0020112D">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Pr="0020112D"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Pr="0020112D" w:rsidRDefault="00C509AB">
      <w:pPr>
        <w:spacing w:after="160" w:line="240" w:lineRule="auto"/>
        <w:ind w:firstLine="72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 xml:space="preserve">Ментор: </w:t>
      </w:r>
      <w:r w:rsidRPr="0020112D">
        <w:rPr>
          <w:rFonts w:ascii="Times New Roman" w:eastAsia="Times New Roman" w:hAnsi="Times New Roman" w:cs="Times New Roman"/>
          <w:sz w:val="28"/>
          <w:szCs w:val="28"/>
          <w:lang w:val="sr-Cyrl-BA"/>
        </w:rPr>
        <w:tab/>
      </w:r>
      <w:r w:rsidRPr="0020112D">
        <w:rPr>
          <w:rFonts w:ascii="Times New Roman" w:eastAsia="Times New Roman" w:hAnsi="Times New Roman" w:cs="Times New Roman"/>
          <w:sz w:val="28"/>
          <w:szCs w:val="28"/>
          <w:lang w:val="sr-Cyrl-BA"/>
        </w:rPr>
        <w:tab/>
        <w:t>проф. др Зоран Ђурић</w:t>
      </w:r>
    </w:p>
    <w:p w14:paraId="0D0A796B" w14:textId="77777777" w:rsidR="00DF7825" w:rsidRPr="0020112D"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Pr="0020112D" w:rsidRDefault="00C509AB">
      <w:pPr>
        <w:spacing w:after="160" w:line="240" w:lineRule="auto"/>
        <w:ind w:firstLine="72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Кандидат:</w:t>
      </w:r>
      <w:r w:rsidRPr="0020112D">
        <w:rPr>
          <w:rFonts w:ascii="Times New Roman" w:eastAsia="Times New Roman" w:hAnsi="Times New Roman" w:cs="Times New Roman"/>
          <w:sz w:val="28"/>
          <w:szCs w:val="28"/>
          <w:lang w:val="sr-Cyrl-BA"/>
        </w:rPr>
        <w:tab/>
      </w:r>
      <w:r w:rsidRPr="0020112D">
        <w:rPr>
          <w:rFonts w:ascii="Times New Roman" w:eastAsia="Times New Roman" w:hAnsi="Times New Roman" w:cs="Times New Roman"/>
          <w:sz w:val="28"/>
          <w:szCs w:val="28"/>
          <w:lang w:val="sr-Cyrl-BA"/>
        </w:rPr>
        <w:tab/>
        <w:t>Никола Карпић (1144/14)</w:t>
      </w:r>
    </w:p>
    <w:p w14:paraId="77AFF89F"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34E1EBD1" w14:textId="5C35F2B3" w:rsidR="00DF7825" w:rsidRPr="0020112D" w:rsidRDefault="00C509AB">
      <w:pPr>
        <w:spacing w:after="160" w:line="240" w:lineRule="auto"/>
        <w:ind w:firstLine="720"/>
        <w:rPr>
          <w:rFonts w:ascii="Times New Roman" w:eastAsia="Times New Roman" w:hAnsi="Times New Roman" w:cs="Times New Roman"/>
          <w:sz w:val="28"/>
          <w:szCs w:val="28"/>
          <w:lang w:val="sr-Cyrl-BA"/>
        </w:rPr>
        <w:sectPr w:rsidR="00DF7825" w:rsidRPr="0020112D" w:rsidSect="00485969">
          <w:pgSz w:w="12240" w:h="15840"/>
          <w:pgMar w:top="1440" w:right="1440" w:bottom="1440" w:left="1440" w:header="720" w:footer="720" w:gutter="0"/>
          <w:pgNumType w:start="1"/>
          <w:cols w:space="720"/>
        </w:sectPr>
      </w:pPr>
      <w:r w:rsidRPr="0020112D">
        <w:rPr>
          <w:rFonts w:ascii="Times New Roman" w:eastAsia="Times New Roman" w:hAnsi="Times New Roman" w:cs="Times New Roman"/>
          <w:sz w:val="28"/>
          <w:szCs w:val="28"/>
          <w:lang w:val="sr-Cyrl-BA"/>
        </w:rPr>
        <w:t xml:space="preserve">Бања Лука, </w:t>
      </w:r>
      <w:del w:id="14" w:author="Zoran Djuric" w:date="2023-12-02T21:19:00Z">
        <w:r w:rsidR="00B833AD" w:rsidRPr="0020112D" w:rsidDel="00956A0B">
          <w:rPr>
            <w:rFonts w:ascii="Times New Roman" w:eastAsia="Times New Roman" w:hAnsi="Times New Roman" w:cs="Times New Roman"/>
            <w:sz w:val="28"/>
            <w:szCs w:val="28"/>
            <w:lang w:val="sr-Cyrl-BA"/>
          </w:rPr>
          <w:delText>новембар</w:delText>
        </w:r>
        <w:r w:rsidRPr="0020112D" w:rsidDel="00956A0B">
          <w:rPr>
            <w:rFonts w:ascii="Times New Roman" w:eastAsia="Times New Roman" w:hAnsi="Times New Roman" w:cs="Times New Roman"/>
            <w:sz w:val="28"/>
            <w:szCs w:val="28"/>
            <w:lang w:val="sr-Cyrl-BA"/>
          </w:rPr>
          <w:delText xml:space="preserve"> </w:delText>
        </w:r>
      </w:del>
      <w:ins w:id="15" w:author="Zoran Djuric" w:date="2023-12-02T21:19:00Z">
        <w:del w:id="16" w:author="Nikola Karpić" w:date="2024-01-09T21:44:00Z">
          <w:r w:rsidR="00956A0B" w:rsidRPr="0020112D" w:rsidDel="00106EBC">
            <w:rPr>
              <w:rFonts w:ascii="Times New Roman" w:eastAsia="Times New Roman" w:hAnsi="Times New Roman" w:cs="Times New Roman"/>
              <w:sz w:val="28"/>
              <w:szCs w:val="28"/>
              <w:lang w:val="sr-Cyrl-BA"/>
            </w:rPr>
            <w:delText>децембар</w:delText>
          </w:r>
        </w:del>
      </w:ins>
      <w:ins w:id="17" w:author="Nikola Karpić" w:date="2024-02-25T21:03:00Z">
        <w:r w:rsidR="005732B4" w:rsidRPr="0020112D">
          <w:rPr>
            <w:rFonts w:ascii="Times New Roman" w:eastAsia="Times New Roman" w:hAnsi="Times New Roman" w:cs="Times New Roman"/>
            <w:sz w:val="28"/>
            <w:szCs w:val="28"/>
            <w:lang w:val="sr-Cyrl-BA"/>
          </w:rPr>
          <w:t>фебруар</w:t>
        </w:r>
      </w:ins>
      <w:ins w:id="18" w:author="Zoran Djuric" w:date="2023-12-02T21:19:00Z">
        <w:r w:rsidR="00956A0B" w:rsidRPr="0020112D">
          <w:rPr>
            <w:rFonts w:ascii="Times New Roman" w:eastAsia="Times New Roman" w:hAnsi="Times New Roman" w:cs="Times New Roman"/>
            <w:sz w:val="28"/>
            <w:szCs w:val="28"/>
            <w:lang w:val="sr-Cyrl-BA"/>
          </w:rPr>
          <w:t xml:space="preserve"> </w:t>
        </w:r>
      </w:ins>
      <w:del w:id="19" w:author="Nikola Karpić" w:date="2024-01-09T21:44:00Z">
        <w:r w:rsidRPr="0020112D" w:rsidDel="00106EBC">
          <w:rPr>
            <w:rFonts w:ascii="Times New Roman" w:eastAsia="Times New Roman" w:hAnsi="Times New Roman" w:cs="Times New Roman"/>
            <w:sz w:val="28"/>
            <w:szCs w:val="28"/>
            <w:lang w:val="sr-Cyrl-BA"/>
          </w:rPr>
          <w:delText>202</w:delText>
        </w:r>
        <w:r w:rsidR="002749E6" w:rsidRPr="0020112D" w:rsidDel="00106EBC">
          <w:rPr>
            <w:rFonts w:ascii="Times New Roman" w:eastAsia="Times New Roman" w:hAnsi="Times New Roman" w:cs="Times New Roman"/>
            <w:sz w:val="28"/>
            <w:szCs w:val="28"/>
            <w:lang w:val="sr-Cyrl-BA"/>
          </w:rPr>
          <w:delText>3</w:delText>
        </w:r>
      </w:del>
      <w:ins w:id="20" w:author="Nikola Karpić" w:date="2024-01-09T21:44:00Z">
        <w:r w:rsidR="00106EBC" w:rsidRPr="0020112D">
          <w:rPr>
            <w:rFonts w:ascii="Times New Roman" w:eastAsia="Times New Roman" w:hAnsi="Times New Roman" w:cs="Times New Roman"/>
            <w:sz w:val="28"/>
            <w:szCs w:val="28"/>
            <w:lang w:val="sr-Cyrl-BA"/>
          </w:rPr>
          <w:t>2024</w:t>
        </w:r>
      </w:ins>
      <w:r w:rsidRPr="0020112D">
        <w:rPr>
          <w:rFonts w:ascii="Times New Roman" w:eastAsia="Times New Roman" w:hAnsi="Times New Roman" w:cs="Times New Roman"/>
          <w:sz w:val="28"/>
          <w:szCs w:val="28"/>
          <w:lang w:val="sr-Cyrl-BA"/>
        </w:rPr>
        <w:t>.</w:t>
      </w:r>
    </w:p>
    <w:sdt>
      <w:sdtPr>
        <w:rPr>
          <w:rFonts w:ascii="Times New Roman" w:eastAsia="Arial" w:hAnsi="Times New Roman" w:cs="Times New Roman"/>
          <w:color w:val="auto"/>
          <w:sz w:val="22"/>
          <w:szCs w:val="22"/>
          <w:lang w:val="sr-Cyrl-BA"/>
          <w:rPrChange w:id="21" w:author="Nikola Karpić" w:date="2024-02-25T23:34:00Z">
            <w:rPr>
              <w:rFonts w:ascii="Arial" w:eastAsia="Arial" w:hAnsi="Arial" w:cs="Arial"/>
              <w:color w:val="auto"/>
              <w:sz w:val="22"/>
              <w:szCs w:val="22"/>
              <w:lang w:val="sr-Cyrl-BA"/>
            </w:rPr>
          </w:rPrChange>
        </w:rPr>
        <w:id w:val="-10677302"/>
        <w:docPartObj>
          <w:docPartGallery w:val="Table of Contents"/>
          <w:docPartUnique/>
        </w:docPartObj>
      </w:sdtPr>
      <w:sdtEndPr>
        <w:rPr>
          <w:b/>
          <w:bCs/>
          <w:noProof/>
          <w:rPrChange w:id="22" w:author="Nikola Karpić" w:date="2024-02-25T23:34:00Z">
            <w:rPr/>
          </w:rPrChange>
        </w:rPr>
      </w:sdtEndPr>
      <w:sdtContent>
        <w:p w14:paraId="2A2B38E6" w14:textId="77777777" w:rsidR="00DF7825" w:rsidRPr="0020112D" w:rsidRDefault="00C509AB">
          <w:pPr>
            <w:pStyle w:val="TOCHeading"/>
            <w:rPr>
              <w:rFonts w:ascii="Times New Roman" w:hAnsi="Times New Roman" w:cs="Times New Roman"/>
              <w:color w:val="auto"/>
              <w:lang w:val="sr-Cyrl-BA"/>
            </w:rPr>
          </w:pPr>
          <w:r w:rsidRPr="0020112D">
            <w:rPr>
              <w:rFonts w:ascii="Times New Roman" w:hAnsi="Times New Roman" w:cs="Times New Roman"/>
              <w:color w:val="auto"/>
              <w:lang w:val="sr-Cyrl-BA"/>
            </w:rPr>
            <w:t>Садржај</w:t>
          </w:r>
        </w:p>
        <w:p w14:paraId="5861393F" w14:textId="69D112A7" w:rsidR="000D662C" w:rsidRPr="0020112D" w:rsidRDefault="00C509AB" w:rsidP="000D662C">
          <w:pPr>
            <w:pStyle w:val="TOC1"/>
            <w:rPr>
              <w:ins w:id="23" w:author="Nikola Karpić" w:date="2024-02-25T22:24:00Z"/>
              <w:rFonts w:ascii="Times New Roman" w:eastAsiaTheme="minorEastAsia" w:hAnsi="Times New Roman" w:cs="Times New Roman"/>
              <w:noProof/>
              <w:kern w:val="2"/>
              <w:lang w:val="en-US"/>
              <w14:ligatures w14:val="standardContextual"/>
              <w:rPrChange w:id="24" w:author="Nikola Karpić" w:date="2024-02-25T23:34:00Z">
                <w:rPr>
                  <w:ins w:id="25" w:author="Nikola Karpić" w:date="2024-02-25T22:24:00Z"/>
                  <w:rFonts w:asciiTheme="minorHAnsi" w:eastAsiaTheme="minorEastAsia" w:hAnsiTheme="minorHAnsi" w:cstheme="minorBidi"/>
                  <w:noProof/>
                  <w:kern w:val="2"/>
                  <w:lang w:val="en-US"/>
                  <w14:ligatures w14:val="standardContextual"/>
                </w:rPr>
              </w:rPrChange>
            </w:rPr>
            <w:pPrChange w:id="26" w:author="Nikola Karpić" w:date="2024-02-25T22:24:00Z">
              <w:pPr>
                <w:pStyle w:val="TOC1"/>
                <w:tabs>
                  <w:tab w:val="left" w:pos="440"/>
                  <w:tab w:val="right" w:leader="dot" w:pos="9350"/>
                </w:tabs>
              </w:pPr>
            </w:pPrChange>
          </w:pPr>
          <w:r w:rsidRPr="0020112D">
            <w:rPr>
              <w:rFonts w:ascii="Times New Roman" w:hAnsi="Times New Roman" w:cs="Times New Roman"/>
              <w:b/>
              <w:bCs/>
              <w:noProof/>
              <w:lang w:val="sr-Cyrl-BA"/>
            </w:rPr>
            <w:fldChar w:fldCharType="begin"/>
          </w:r>
          <w:r w:rsidRPr="0020112D">
            <w:rPr>
              <w:rFonts w:ascii="Times New Roman" w:hAnsi="Times New Roman" w:cs="Times New Roman"/>
              <w:b/>
              <w:bCs/>
              <w:noProof/>
              <w:lang w:val="sr-Cyrl-BA"/>
            </w:rPr>
            <w:instrText xml:space="preserve"> TOC \o "1-3" \h \z \u </w:instrText>
          </w:r>
          <w:r w:rsidRPr="0020112D">
            <w:rPr>
              <w:rFonts w:ascii="Times New Roman" w:hAnsi="Times New Roman" w:cs="Times New Roman"/>
              <w:b/>
              <w:bCs/>
              <w:noProof/>
              <w:lang w:val="sr-Cyrl-BA"/>
            </w:rPr>
            <w:fldChar w:fldCharType="separate"/>
          </w:r>
          <w:ins w:id="27" w:author="Nikola Karpić" w:date="2024-02-25T22:24:00Z">
            <w:r w:rsidR="000D662C" w:rsidRPr="0020112D">
              <w:rPr>
                <w:rStyle w:val="Hyperlink"/>
                <w:rFonts w:ascii="Times New Roman" w:hAnsi="Times New Roman" w:cs="Times New Roman"/>
                <w:noProof/>
                <w:rPrChange w:id="28" w:author="Nikola Karpić" w:date="2024-02-25T23:34:00Z">
                  <w:rPr>
                    <w:rStyle w:val="Hyperlink"/>
                    <w:noProof/>
                  </w:rPr>
                </w:rPrChange>
              </w:rPr>
              <w:fldChar w:fldCharType="begin"/>
            </w:r>
            <w:r w:rsidR="000D662C" w:rsidRPr="0020112D">
              <w:rPr>
                <w:rStyle w:val="Hyperlink"/>
                <w:rFonts w:ascii="Times New Roman" w:hAnsi="Times New Roman" w:cs="Times New Roman"/>
                <w:noProof/>
                <w:rPrChange w:id="29" w:author="Nikola Karpić" w:date="2024-02-25T23:34:00Z">
                  <w:rPr>
                    <w:rStyle w:val="Hyperlink"/>
                    <w:noProof/>
                  </w:rPr>
                </w:rPrChange>
              </w:rPr>
              <w:instrText xml:space="preserve"> </w:instrText>
            </w:r>
            <w:r w:rsidR="000D662C" w:rsidRPr="0020112D">
              <w:rPr>
                <w:rFonts w:ascii="Times New Roman" w:hAnsi="Times New Roman" w:cs="Times New Roman"/>
                <w:noProof/>
                <w:rPrChange w:id="30" w:author="Nikola Karpić" w:date="2024-02-25T23:34:00Z">
                  <w:rPr>
                    <w:noProof/>
                  </w:rPr>
                </w:rPrChange>
              </w:rPr>
              <w:instrText>HYPERLINK \l "_Toc159792259"</w:instrText>
            </w:r>
            <w:r w:rsidR="000D662C" w:rsidRPr="0020112D">
              <w:rPr>
                <w:rStyle w:val="Hyperlink"/>
                <w:rFonts w:ascii="Times New Roman" w:hAnsi="Times New Roman" w:cs="Times New Roman"/>
                <w:noProof/>
                <w:rPrChange w:id="31" w:author="Nikola Karpić" w:date="2024-02-25T23:34:00Z">
                  <w:rPr>
                    <w:rStyle w:val="Hyperlink"/>
                    <w:noProof/>
                  </w:rPr>
                </w:rPrChange>
              </w:rPr>
              <w:instrText xml:space="preserve"> </w:instrText>
            </w:r>
            <w:r w:rsidR="000D662C" w:rsidRPr="0020112D">
              <w:rPr>
                <w:rStyle w:val="Hyperlink"/>
                <w:rFonts w:ascii="Times New Roman" w:hAnsi="Times New Roman" w:cs="Times New Roman"/>
                <w:noProof/>
                <w:rPrChange w:id="32" w:author="Nikola Karpić" w:date="2024-02-25T23:34:00Z">
                  <w:rPr>
                    <w:rStyle w:val="Hyperlink"/>
                    <w:noProof/>
                  </w:rPr>
                </w:rPrChange>
              </w:rPr>
            </w:r>
            <w:r w:rsidR="000D662C" w:rsidRPr="0020112D">
              <w:rPr>
                <w:rStyle w:val="Hyperlink"/>
                <w:rFonts w:ascii="Times New Roman" w:hAnsi="Times New Roman" w:cs="Times New Roman"/>
                <w:noProof/>
                <w:rPrChange w:id="33" w:author="Nikola Karpić" w:date="2024-02-25T23:34:00Z">
                  <w:rPr>
                    <w:rStyle w:val="Hyperlink"/>
                    <w:noProof/>
                  </w:rPr>
                </w:rPrChange>
              </w:rPr>
              <w:fldChar w:fldCharType="separate"/>
            </w:r>
            <w:r w:rsidR="000D662C" w:rsidRPr="0020112D">
              <w:rPr>
                <w:rStyle w:val="Hyperlink"/>
                <w:rFonts w:ascii="Times New Roman" w:hAnsi="Times New Roman" w:cs="Times New Roman"/>
                <w:noProof/>
                <w:lang w:val="sr-Cyrl-BA"/>
                <w:rPrChange w:id="34" w:author="Nikola Karpić" w:date="2024-02-25T23:34:00Z">
                  <w:rPr>
                    <w:rStyle w:val="Hyperlink"/>
                    <w:rFonts w:cs="Times New Roman"/>
                    <w:noProof/>
                    <w:lang w:val="sr-Cyrl-BA"/>
                  </w:rPr>
                </w:rPrChange>
              </w:rPr>
              <w:t>1.</w:t>
            </w:r>
            <w:r w:rsidR="000D662C" w:rsidRPr="0020112D">
              <w:rPr>
                <w:rFonts w:ascii="Times New Roman" w:eastAsiaTheme="minorEastAsia" w:hAnsi="Times New Roman" w:cs="Times New Roman"/>
                <w:noProof/>
                <w:kern w:val="2"/>
                <w:lang w:val="en-US"/>
                <w14:ligatures w14:val="standardContextual"/>
                <w:rPrChange w:id="35" w:author="Nikola Karpić" w:date="2024-02-25T23:34:00Z">
                  <w:rPr>
                    <w:rFonts w:asciiTheme="minorHAnsi" w:eastAsiaTheme="minorEastAsia" w:hAnsiTheme="minorHAnsi" w:cstheme="minorBidi"/>
                    <w:noProof/>
                    <w:kern w:val="2"/>
                    <w:lang w:val="en-US"/>
                    <w14:ligatures w14:val="standardContextual"/>
                  </w:rPr>
                </w:rPrChange>
              </w:rPr>
              <w:tab/>
            </w:r>
            <w:r w:rsidR="000D662C" w:rsidRPr="0020112D">
              <w:rPr>
                <w:rStyle w:val="Hyperlink"/>
                <w:rFonts w:ascii="Times New Roman" w:hAnsi="Times New Roman" w:cs="Times New Roman"/>
                <w:noProof/>
                <w:lang w:val="sr-Cyrl-BA"/>
                <w:rPrChange w:id="36" w:author="Nikola Karpić" w:date="2024-02-25T23:34:00Z">
                  <w:rPr>
                    <w:rStyle w:val="Hyperlink"/>
                    <w:rFonts w:cs="Times New Roman"/>
                    <w:noProof/>
                    <w:lang w:val="sr-Cyrl-BA"/>
                  </w:rPr>
                </w:rPrChange>
              </w:rPr>
              <w:t>Увод</w:t>
            </w:r>
            <w:r w:rsidR="000D662C" w:rsidRPr="0020112D">
              <w:rPr>
                <w:rFonts w:ascii="Times New Roman" w:hAnsi="Times New Roman" w:cs="Times New Roman"/>
                <w:noProof/>
                <w:webHidden/>
                <w:rPrChange w:id="37" w:author="Nikola Karpić" w:date="2024-02-25T23:34:00Z">
                  <w:rPr>
                    <w:noProof/>
                    <w:webHidden/>
                  </w:rPr>
                </w:rPrChange>
              </w:rPr>
              <w:tab/>
            </w:r>
            <w:r w:rsidR="000D662C" w:rsidRPr="0020112D">
              <w:rPr>
                <w:rFonts w:ascii="Times New Roman" w:hAnsi="Times New Roman" w:cs="Times New Roman"/>
                <w:noProof/>
                <w:webHidden/>
                <w:rPrChange w:id="38" w:author="Nikola Karpić" w:date="2024-02-25T23:34:00Z">
                  <w:rPr>
                    <w:noProof/>
                    <w:webHidden/>
                  </w:rPr>
                </w:rPrChange>
              </w:rPr>
              <w:fldChar w:fldCharType="begin"/>
            </w:r>
            <w:r w:rsidR="000D662C" w:rsidRPr="0020112D">
              <w:rPr>
                <w:rFonts w:ascii="Times New Roman" w:hAnsi="Times New Roman" w:cs="Times New Roman"/>
                <w:noProof/>
                <w:webHidden/>
                <w:rPrChange w:id="39" w:author="Nikola Karpić" w:date="2024-02-25T23:34:00Z">
                  <w:rPr>
                    <w:noProof/>
                    <w:webHidden/>
                  </w:rPr>
                </w:rPrChange>
              </w:rPr>
              <w:instrText xml:space="preserve"> PAGEREF _Toc159792259 \h </w:instrText>
            </w:r>
            <w:r w:rsidR="000D662C" w:rsidRPr="0020112D">
              <w:rPr>
                <w:rFonts w:ascii="Times New Roman" w:hAnsi="Times New Roman" w:cs="Times New Roman"/>
                <w:noProof/>
                <w:webHidden/>
                <w:rPrChange w:id="40" w:author="Nikola Karpić" w:date="2024-02-25T23:34:00Z">
                  <w:rPr>
                    <w:noProof/>
                    <w:webHidden/>
                  </w:rPr>
                </w:rPrChange>
              </w:rPr>
            </w:r>
          </w:ins>
          <w:r w:rsidR="000D662C" w:rsidRPr="0020112D">
            <w:rPr>
              <w:rFonts w:ascii="Times New Roman" w:hAnsi="Times New Roman" w:cs="Times New Roman"/>
              <w:noProof/>
              <w:webHidden/>
              <w:rPrChange w:id="41" w:author="Nikola Karpić" w:date="2024-02-25T23:34:00Z">
                <w:rPr>
                  <w:noProof/>
                  <w:webHidden/>
                </w:rPr>
              </w:rPrChange>
            </w:rPr>
            <w:fldChar w:fldCharType="separate"/>
          </w:r>
          <w:ins w:id="42" w:author="Nikola Karpić" w:date="2024-02-25T22:24:00Z">
            <w:r w:rsidR="000D662C" w:rsidRPr="0020112D">
              <w:rPr>
                <w:rFonts w:ascii="Times New Roman" w:hAnsi="Times New Roman" w:cs="Times New Roman"/>
                <w:noProof/>
                <w:webHidden/>
                <w:rPrChange w:id="43" w:author="Nikola Karpić" w:date="2024-02-25T23:34:00Z">
                  <w:rPr>
                    <w:noProof/>
                    <w:webHidden/>
                  </w:rPr>
                </w:rPrChange>
              </w:rPr>
              <w:t>1</w:t>
            </w:r>
            <w:r w:rsidR="000D662C" w:rsidRPr="0020112D">
              <w:rPr>
                <w:rFonts w:ascii="Times New Roman" w:hAnsi="Times New Roman" w:cs="Times New Roman"/>
                <w:noProof/>
                <w:webHidden/>
                <w:rPrChange w:id="44" w:author="Nikola Karpić" w:date="2024-02-25T23:34:00Z">
                  <w:rPr>
                    <w:noProof/>
                    <w:webHidden/>
                  </w:rPr>
                </w:rPrChange>
              </w:rPr>
              <w:fldChar w:fldCharType="end"/>
            </w:r>
            <w:r w:rsidR="000D662C" w:rsidRPr="0020112D">
              <w:rPr>
                <w:rStyle w:val="Hyperlink"/>
                <w:rFonts w:ascii="Times New Roman" w:hAnsi="Times New Roman" w:cs="Times New Roman"/>
                <w:noProof/>
                <w:rPrChange w:id="45" w:author="Nikola Karpić" w:date="2024-02-25T23:34:00Z">
                  <w:rPr>
                    <w:rStyle w:val="Hyperlink"/>
                    <w:noProof/>
                  </w:rPr>
                </w:rPrChange>
              </w:rPr>
              <w:fldChar w:fldCharType="end"/>
            </w:r>
          </w:ins>
        </w:p>
        <w:p w14:paraId="24DE09EB" w14:textId="572C01A4" w:rsidR="000D662C" w:rsidRPr="0020112D" w:rsidRDefault="000D662C" w:rsidP="000D662C">
          <w:pPr>
            <w:pStyle w:val="TOC1"/>
            <w:rPr>
              <w:ins w:id="46" w:author="Nikola Karpić" w:date="2024-02-25T22:24:00Z"/>
              <w:rFonts w:ascii="Times New Roman" w:eastAsiaTheme="minorEastAsia" w:hAnsi="Times New Roman" w:cs="Times New Roman"/>
              <w:noProof/>
              <w:kern w:val="2"/>
              <w:lang w:val="en-US"/>
              <w14:ligatures w14:val="standardContextual"/>
              <w:rPrChange w:id="47" w:author="Nikola Karpić" w:date="2024-02-25T23:34:00Z">
                <w:rPr>
                  <w:ins w:id="48" w:author="Nikola Karpić" w:date="2024-02-25T22:24:00Z"/>
                  <w:rFonts w:asciiTheme="minorHAnsi" w:eastAsiaTheme="minorEastAsia" w:hAnsiTheme="minorHAnsi" w:cstheme="minorBidi"/>
                  <w:noProof/>
                  <w:kern w:val="2"/>
                  <w:lang w:val="en-US"/>
                  <w14:ligatures w14:val="standardContextual"/>
                </w:rPr>
              </w:rPrChange>
            </w:rPr>
            <w:pPrChange w:id="49" w:author="Nikola Karpić" w:date="2024-02-25T22:24:00Z">
              <w:pPr>
                <w:pStyle w:val="TOC1"/>
                <w:tabs>
                  <w:tab w:val="left" w:pos="440"/>
                  <w:tab w:val="right" w:leader="dot" w:pos="9350"/>
                </w:tabs>
              </w:pPr>
            </w:pPrChange>
          </w:pPr>
          <w:ins w:id="50" w:author="Nikola Karpić" w:date="2024-02-25T22:24:00Z">
            <w:r w:rsidRPr="0020112D">
              <w:rPr>
                <w:rStyle w:val="Hyperlink"/>
                <w:rFonts w:ascii="Times New Roman" w:hAnsi="Times New Roman" w:cs="Times New Roman"/>
                <w:noProof/>
                <w:rPrChange w:id="51" w:author="Nikola Karpić" w:date="2024-02-25T23:34:00Z">
                  <w:rPr>
                    <w:rStyle w:val="Hyperlink"/>
                    <w:noProof/>
                  </w:rPr>
                </w:rPrChange>
              </w:rPr>
              <w:fldChar w:fldCharType="begin"/>
            </w:r>
            <w:r w:rsidRPr="0020112D">
              <w:rPr>
                <w:rStyle w:val="Hyperlink"/>
                <w:rFonts w:ascii="Times New Roman" w:hAnsi="Times New Roman" w:cs="Times New Roman"/>
                <w:noProof/>
                <w:rPrChange w:id="52" w:author="Nikola Karpić" w:date="2024-02-25T23:34:00Z">
                  <w:rPr>
                    <w:rStyle w:val="Hyperlink"/>
                    <w:noProof/>
                  </w:rPr>
                </w:rPrChange>
              </w:rPr>
              <w:instrText xml:space="preserve"> </w:instrText>
            </w:r>
            <w:r w:rsidRPr="0020112D">
              <w:rPr>
                <w:rFonts w:ascii="Times New Roman" w:hAnsi="Times New Roman" w:cs="Times New Roman"/>
                <w:noProof/>
                <w:rPrChange w:id="53" w:author="Nikola Karpić" w:date="2024-02-25T23:34:00Z">
                  <w:rPr>
                    <w:noProof/>
                  </w:rPr>
                </w:rPrChange>
              </w:rPr>
              <w:instrText>HYPERLINK \l "_Toc159792260"</w:instrText>
            </w:r>
            <w:r w:rsidRPr="0020112D">
              <w:rPr>
                <w:rStyle w:val="Hyperlink"/>
                <w:rFonts w:ascii="Times New Roman" w:hAnsi="Times New Roman" w:cs="Times New Roman"/>
                <w:noProof/>
                <w:rPrChange w:id="5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5" w:author="Nikola Karpić" w:date="2024-02-25T23:34:00Z">
                  <w:rPr>
                    <w:rStyle w:val="Hyperlink"/>
                    <w:noProof/>
                  </w:rPr>
                </w:rPrChange>
              </w:rPr>
            </w:r>
            <w:r w:rsidRPr="0020112D">
              <w:rPr>
                <w:rStyle w:val="Hyperlink"/>
                <w:rFonts w:ascii="Times New Roman" w:hAnsi="Times New Roman" w:cs="Times New Roman"/>
                <w:noProof/>
                <w:rPrChange w:id="56"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57" w:author="Nikola Karpić" w:date="2024-02-25T23:34:00Z">
                  <w:rPr>
                    <w:rStyle w:val="Hyperlink"/>
                    <w:rFonts w:cs="Times New Roman"/>
                    <w:noProof/>
                    <w:lang w:val="sr-Cyrl-BA"/>
                  </w:rPr>
                </w:rPrChange>
              </w:rPr>
              <w:t>2.</w:t>
            </w:r>
            <w:r w:rsidRPr="0020112D">
              <w:rPr>
                <w:rFonts w:ascii="Times New Roman" w:eastAsiaTheme="minorEastAsia" w:hAnsi="Times New Roman" w:cs="Times New Roman"/>
                <w:noProof/>
                <w:kern w:val="2"/>
                <w:lang w:val="en-US"/>
                <w14:ligatures w14:val="standardContextual"/>
                <w:rPrChange w:id="5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59" w:author="Nikola Karpić" w:date="2024-02-25T23:34:00Z">
                  <w:rPr>
                    <w:rStyle w:val="Hyperlink"/>
                    <w:rFonts w:cs="Times New Roman"/>
                    <w:noProof/>
                    <w:lang w:val="sr-Cyrl-BA"/>
                  </w:rPr>
                </w:rPrChange>
              </w:rPr>
              <w:t>Машинско учење</w:t>
            </w:r>
            <w:r w:rsidRPr="0020112D">
              <w:rPr>
                <w:rFonts w:ascii="Times New Roman" w:hAnsi="Times New Roman" w:cs="Times New Roman"/>
                <w:noProof/>
                <w:webHidden/>
                <w:rPrChange w:id="60" w:author="Nikola Karpić" w:date="2024-02-25T23:34:00Z">
                  <w:rPr>
                    <w:noProof/>
                    <w:webHidden/>
                  </w:rPr>
                </w:rPrChange>
              </w:rPr>
              <w:tab/>
            </w:r>
            <w:r w:rsidRPr="0020112D">
              <w:rPr>
                <w:rFonts w:ascii="Times New Roman" w:hAnsi="Times New Roman" w:cs="Times New Roman"/>
                <w:noProof/>
                <w:webHidden/>
                <w:rPrChange w:id="61" w:author="Nikola Karpić" w:date="2024-02-25T23:34:00Z">
                  <w:rPr>
                    <w:noProof/>
                    <w:webHidden/>
                  </w:rPr>
                </w:rPrChange>
              </w:rPr>
              <w:fldChar w:fldCharType="begin"/>
            </w:r>
            <w:r w:rsidRPr="0020112D">
              <w:rPr>
                <w:rFonts w:ascii="Times New Roman" w:hAnsi="Times New Roman" w:cs="Times New Roman"/>
                <w:noProof/>
                <w:webHidden/>
                <w:rPrChange w:id="62" w:author="Nikola Karpić" w:date="2024-02-25T23:34:00Z">
                  <w:rPr>
                    <w:noProof/>
                    <w:webHidden/>
                  </w:rPr>
                </w:rPrChange>
              </w:rPr>
              <w:instrText xml:space="preserve"> PAGEREF _Toc159792260 \h </w:instrText>
            </w:r>
            <w:r w:rsidRPr="0020112D">
              <w:rPr>
                <w:rFonts w:ascii="Times New Roman" w:hAnsi="Times New Roman" w:cs="Times New Roman"/>
                <w:noProof/>
                <w:webHidden/>
                <w:rPrChange w:id="63" w:author="Nikola Karpić" w:date="2024-02-25T23:34:00Z">
                  <w:rPr>
                    <w:noProof/>
                    <w:webHidden/>
                  </w:rPr>
                </w:rPrChange>
              </w:rPr>
            </w:r>
          </w:ins>
          <w:r w:rsidRPr="0020112D">
            <w:rPr>
              <w:rFonts w:ascii="Times New Roman" w:hAnsi="Times New Roman" w:cs="Times New Roman"/>
              <w:noProof/>
              <w:webHidden/>
              <w:rPrChange w:id="64" w:author="Nikola Karpić" w:date="2024-02-25T23:34:00Z">
                <w:rPr>
                  <w:noProof/>
                  <w:webHidden/>
                </w:rPr>
              </w:rPrChange>
            </w:rPr>
            <w:fldChar w:fldCharType="separate"/>
          </w:r>
          <w:ins w:id="65" w:author="Nikola Karpić" w:date="2024-02-25T22:24:00Z">
            <w:r w:rsidRPr="0020112D">
              <w:rPr>
                <w:rFonts w:ascii="Times New Roman" w:hAnsi="Times New Roman" w:cs="Times New Roman"/>
                <w:noProof/>
                <w:webHidden/>
                <w:rPrChange w:id="66" w:author="Nikola Karpić" w:date="2024-02-25T23:34:00Z">
                  <w:rPr>
                    <w:noProof/>
                    <w:webHidden/>
                  </w:rPr>
                </w:rPrChange>
              </w:rPr>
              <w:t>4</w:t>
            </w:r>
            <w:r w:rsidRPr="0020112D">
              <w:rPr>
                <w:rFonts w:ascii="Times New Roman" w:hAnsi="Times New Roman" w:cs="Times New Roman"/>
                <w:noProof/>
                <w:webHidden/>
                <w:rPrChange w:id="67" w:author="Nikola Karpić" w:date="2024-02-25T23:34:00Z">
                  <w:rPr>
                    <w:noProof/>
                    <w:webHidden/>
                  </w:rPr>
                </w:rPrChange>
              </w:rPr>
              <w:fldChar w:fldCharType="end"/>
            </w:r>
            <w:r w:rsidRPr="0020112D">
              <w:rPr>
                <w:rStyle w:val="Hyperlink"/>
                <w:rFonts w:ascii="Times New Roman" w:hAnsi="Times New Roman" w:cs="Times New Roman"/>
                <w:noProof/>
                <w:rPrChange w:id="68" w:author="Nikola Karpić" w:date="2024-02-25T23:34:00Z">
                  <w:rPr>
                    <w:rStyle w:val="Hyperlink"/>
                    <w:noProof/>
                  </w:rPr>
                </w:rPrChange>
              </w:rPr>
              <w:fldChar w:fldCharType="end"/>
            </w:r>
          </w:ins>
        </w:p>
        <w:p w14:paraId="752F42A7" w14:textId="32077C2D" w:rsidR="000D662C" w:rsidRPr="0020112D" w:rsidRDefault="000D662C">
          <w:pPr>
            <w:pStyle w:val="TOC2"/>
            <w:tabs>
              <w:tab w:val="left" w:pos="880"/>
              <w:tab w:val="right" w:leader="dot" w:pos="9350"/>
            </w:tabs>
            <w:rPr>
              <w:ins w:id="69" w:author="Nikola Karpić" w:date="2024-02-25T22:24:00Z"/>
              <w:rFonts w:ascii="Times New Roman" w:eastAsiaTheme="minorEastAsia" w:hAnsi="Times New Roman" w:cs="Times New Roman"/>
              <w:noProof/>
              <w:kern w:val="2"/>
              <w:lang w:val="en-US"/>
              <w14:ligatures w14:val="standardContextual"/>
              <w:rPrChange w:id="70" w:author="Nikola Karpić" w:date="2024-02-25T23:34:00Z">
                <w:rPr>
                  <w:ins w:id="71" w:author="Nikola Karpić" w:date="2024-02-25T22:24:00Z"/>
                  <w:rFonts w:asciiTheme="minorHAnsi" w:eastAsiaTheme="minorEastAsia" w:hAnsiTheme="minorHAnsi" w:cstheme="minorBidi"/>
                  <w:noProof/>
                  <w:kern w:val="2"/>
                  <w:lang w:val="en-US"/>
                  <w14:ligatures w14:val="standardContextual"/>
                </w:rPr>
              </w:rPrChange>
            </w:rPr>
          </w:pPr>
          <w:ins w:id="72" w:author="Nikola Karpić" w:date="2024-02-25T22:24:00Z">
            <w:r w:rsidRPr="0020112D">
              <w:rPr>
                <w:rStyle w:val="Hyperlink"/>
                <w:rFonts w:ascii="Times New Roman" w:hAnsi="Times New Roman" w:cs="Times New Roman"/>
                <w:noProof/>
                <w:rPrChange w:id="73" w:author="Nikola Karpić" w:date="2024-02-25T23:34:00Z">
                  <w:rPr>
                    <w:rStyle w:val="Hyperlink"/>
                    <w:noProof/>
                  </w:rPr>
                </w:rPrChange>
              </w:rPr>
              <w:fldChar w:fldCharType="begin"/>
            </w:r>
            <w:r w:rsidRPr="0020112D">
              <w:rPr>
                <w:rStyle w:val="Hyperlink"/>
                <w:rFonts w:ascii="Times New Roman" w:hAnsi="Times New Roman" w:cs="Times New Roman"/>
                <w:noProof/>
                <w:rPrChange w:id="74" w:author="Nikola Karpić" w:date="2024-02-25T23:34:00Z">
                  <w:rPr>
                    <w:rStyle w:val="Hyperlink"/>
                    <w:noProof/>
                  </w:rPr>
                </w:rPrChange>
              </w:rPr>
              <w:instrText xml:space="preserve"> </w:instrText>
            </w:r>
            <w:r w:rsidRPr="0020112D">
              <w:rPr>
                <w:rFonts w:ascii="Times New Roman" w:hAnsi="Times New Roman" w:cs="Times New Roman"/>
                <w:noProof/>
                <w:rPrChange w:id="75" w:author="Nikola Karpić" w:date="2024-02-25T23:34:00Z">
                  <w:rPr>
                    <w:noProof/>
                  </w:rPr>
                </w:rPrChange>
              </w:rPr>
              <w:instrText>HYPERLINK \l "_Toc159792262"</w:instrText>
            </w:r>
            <w:r w:rsidRPr="0020112D">
              <w:rPr>
                <w:rStyle w:val="Hyperlink"/>
                <w:rFonts w:ascii="Times New Roman" w:hAnsi="Times New Roman" w:cs="Times New Roman"/>
                <w:noProof/>
                <w:rPrChange w:id="7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7" w:author="Nikola Karpić" w:date="2024-02-25T23:34:00Z">
                  <w:rPr>
                    <w:rStyle w:val="Hyperlink"/>
                    <w:noProof/>
                  </w:rPr>
                </w:rPrChange>
              </w:rPr>
            </w:r>
            <w:r w:rsidRPr="0020112D">
              <w:rPr>
                <w:rStyle w:val="Hyperlink"/>
                <w:rFonts w:ascii="Times New Roman" w:hAnsi="Times New Roman" w:cs="Times New Roman"/>
                <w:noProof/>
                <w:rPrChange w:id="78"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9" w:author="Nikola Karpić" w:date="2024-02-25T23:34:00Z">
                  <w:rPr>
                    <w:rStyle w:val="Hyperlink"/>
                    <w:rFonts w:cs="Times New Roman"/>
                    <w:noProof/>
                    <w:lang w:val="sr-Cyrl-BA"/>
                  </w:rPr>
                </w:rPrChange>
              </w:rPr>
              <w:t>2.1.</w:t>
            </w:r>
            <w:r w:rsidRPr="0020112D">
              <w:rPr>
                <w:rFonts w:ascii="Times New Roman" w:eastAsiaTheme="minorEastAsia" w:hAnsi="Times New Roman" w:cs="Times New Roman"/>
                <w:noProof/>
                <w:kern w:val="2"/>
                <w:lang w:val="en-US"/>
                <w14:ligatures w14:val="standardContextual"/>
                <w:rPrChange w:id="8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81" w:author="Nikola Karpić" w:date="2024-02-25T23:34:00Z">
                  <w:rPr>
                    <w:rStyle w:val="Hyperlink"/>
                    <w:rFonts w:cs="Times New Roman"/>
                    <w:noProof/>
                    <w:lang w:val="sr-Cyrl-BA"/>
                  </w:rPr>
                </w:rPrChange>
              </w:rPr>
              <w:t>Надгледано учење</w:t>
            </w:r>
            <w:r w:rsidRPr="0020112D">
              <w:rPr>
                <w:rFonts w:ascii="Times New Roman" w:hAnsi="Times New Roman" w:cs="Times New Roman"/>
                <w:noProof/>
                <w:webHidden/>
                <w:rPrChange w:id="82" w:author="Nikola Karpić" w:date="2024-02-25T23:34:00Z">
                  <w:rPr>
                    <w:noProof/>
                    <w:webHidden/>
                  </w:rPr>
                </w:rPrChange>
              </w:rPr>
              <w:tab/>
            </w:r>
            <w:r w:rsidRPr="0020112D">
              <w:rPr>
                <w:rFonts w:ascii="Times New Roman" w:hAnsi="Times New Roman" w:cs="Times New Roman"/>
                <w:noProof/>
                <w:webHidden/>
                <w:rPrChange w:id="83" w:author="Nikola Karpić" w:date="2024-02-25T23:34:00Z">
                  <w:rPr>
                    <w:noProof/>
                    <w:webHidden/>
                  </w:rPr>
                </w:rPrChange>
              </w:rPr>
              <w:fldChar w:fldCharType="begin"/>
            </w:r>
            <w:r w:rsidRPr="0020112D">
              <w:rPr>
                <w:rFonts w:ascii="Times New Roman" w:hAnsi="Times New Roman" w:cs="Times New Roman"/>
                <w:noProof/>
                <w:webHidden/>
                <w:rPrChange w:id="84" w:author="Nikola Karpić" w:date="2024-02-25T23:34:00Z">
                  <w:rPr>
                    <w:noProof/>
                    <w:webHidden/>
                  </w:rPr>
                </w:rPrChange>
              </w:rPr>
              <w:instrText xml:space="preserve"> PAGEREF _Toc159792262 \h </w:instrText>
            </w:r>
            <w:r w:rsidRPr="0020112D">
              <w:rPr>
                <w:rFonts w:ascii="Times New Roman" w:hAnsi="Times New Roman" w:cs="Times New Roman"/>
                <w:noProof/>
                <w:webHidden/>
                <w:rPrChange w:id="85" w:author="Nikola Karpić" w:date="2024-02-25T23:34:00Z">
                  <w:rPr>
                    <w:noProof/>
                    <w:webHidden/>
                  </w:rPr>
                </w:rPrChange>
              </w:rPr>
            </w:r>
          </w:ins>
          <w:r w:rsidRPr="0020112D">
            <w:rPr>
              <w:rFonts w:ascii="Times New Roman" w:hAnsi="Times New Roman" w:cs="Times New Roman"/>
              <w:noProof/>
              <w:webHidden/>
              <w:rPrChange w:id="86" w:author="Nikola Karpić" w:date="2024-02-25T23:34:00Z">
                <w:rPr>
                  <w:noProof/>
                  <w:webHidden/>
                </w:rPr>
              </w:rPrChange>
            </w:rPr>
            <w:fldChar w:fldCharType="separate"/>
          </w:r>
          <w:ins w:id="87" w:author="Nikola Karpić" w:date="2024-02-25T22:24:00Z">
            <w:r w:rsidRPr="0020112D">
              <w:rPr>
                <w:rFonts w:ascii="Times New Roman" w:hAnsi="Times New Roman" w:cs="Times New Roman"/>
                <w:noProof/>
                <w:webHidden/>
                <w:rPrChange w:id="88" w:author="Nikola Karpić" w:date="2024-02-25T23:34:00Z">
                  <w:rPr>
                    <w:noProof/>
                    <w:webHidden/>
                  </w:rPr>
                </w:rPrChange>
              </w:rPr>
              <w:t>6</w:t>
            </w:r>
            <w:r w:rsidRPr="0020112D">
              <w:rPr>
                <w:rFonts w:ascii="Times New Roman" w:hAnsi="Times New Roman" w:cs="Times New Roman"/>
                <w:noProof/>
                <w:webHidden/>
                <w:rPrChange w:id="89" w:author="Nikola Karpić" w:date="2024-02-25T23:34:00Z">
                  <w:rPr>
                    <w:noProof/>
                    <w:webHidden/>
                  </w:rPr>
                </w:rPrChange>
              </w:rPr>
              <w:fldChar w:fldCharType="end"/>
            </w:r>
            <w:r w:rsidRPr="0020112D">
              <w:rPr>
                <w:rStyle w:val="Hyperlink"/>
                <w:rFonts w:ascii="Times New Roman" w:hAnsi="Times New Roman" w:cs="Times New Roman"/>
                <w:noProof/>
                <w:rPrChange w:id="90" w:author="Nikola Karpić" w:date="2024-02-25T23:34:00Z">
                  <w:rPr>
                    <w:rStyle w:val="Hyperlink"/>
                    <w:noProof/>
                  </w:rPr>
                </w:rPrChange>
              </w:rPr>
              <w:fldChar w:fldCharType="end"/>
            </w:r>
          </w:ins>
        </w:p>
        <w:p w14:paraId="311CE90B" w14:textId="1EE944E9" w:rsidR="000D662C" w:rsidRPr="0020112D" w:rsidRDefault="000D662C">
          <w:pPr>
            <w:pStyle w:val="TOC3"/>
            <w:tabs>
              <w:tab w:val="left" w:pos="1320"/>
              <w:tab w:val="right" w:leader="dot" w:pos="9350"/>
            </w:tabs>
            <w:rPr>
              <w:ins w:id="91" w:author="Nikola Karpić" w:date="2024-02-25T22:24:00Z"/>
              <w:rFonts w:ascii="Times New Roman" w:eastAsiaTheme="minorEastAsia" w:hAnsi="Times New Roman" w:cs="Times New Roman"/>
              <w:noProof/>
              <w:kern w:val="2"/>
              <w:lang w:val="en-US"/>
              <w14:ligatures w14:val="standardContextual"/>
              <w:rPrChange w:id="92" w:author="Nikola Karpić" w:date="2024-02-25T23:34:00Z">
                <w:rPr>
                  <w:ins w:id="93" w:author="Nikola Karpić" w:date="2024-02-25T22:24:00Z"/>
                  <w:rFonts w:asciiTheme="minorHAnsi" w:eastAsiaTheme="minorEastAsia" w:hAnsiTheme="minorHAnsi" w:cstheme="minorBidi"/>
                  <w:noProof/>
                  <w:kern w:val="2"/>
                  <w:lang w:val="en-US"/>
                  <w14:ligatures w14:val="standardContextual"/>
                </w:rPr>
              </w:rPrChange>
            </w:rPr>
          </w:pPr>
          <w:ins w:id="94" w:author="Nikola Karpić" w:date="2024-02-25T22:24:00Z">
            <w:r w:rsidRPr="0020112D">
              <w:rPr>
                <w:rStyle w:val="Hyperlink"/>
                <w:rFonts w:ascii="Times New Roman" w:hAnsi="Times New Roman" w:cs="Times New Roman"/>
                <w:noProof/>
                <w:rPrChange w:id="95" w:author="Nikola Karpić" w:date="2024-02-25T23:34:00Z">
                  <w:rPr>
                    <w:rStyle w:val="Hyperlink"/>
                    <w:noProof/>
                  </w:rPr>
                </w:rPrChange>
              </w:rPr>
              <w:fldChar w:fldCharType="begin"/>
            </w:r>
            <w:r w:rsidRPr="0020112D">
              <w:rPr>
                <w:rStyle w:val="Hyperlink"/>
                <w:rFonts w:ascii="Times New Roman" w:hAnsi="Times New Roman" w:cs="Times New Roman"/>
                <w:noProof/>
                <w:rPrChange w:id="96" w:author="Nikola Karpić" w:date="2024-02-25T23:34:00Z">
                  <w:rPr>
                    <w:rStyle w:val="Hyperlink"/>
                    <w:noProof/>
                  </w:rPr>
                </w:rPrChange>
              </w:rPr>
              <w:instrText xml:space="preserve"> </w:instrText>
            </w:r>
            <w:r w:rsidRPr="0020112D">
              <w:rPr>
                <w:rFonts w:ascii="Times New Roman" w:hAnsi="Times New Roman" w:cs="Times New Roman"/>
                <w:noProof/>
                <w:rPrChange w:id="97" w:author="Nikola Karpić" w:date="2024-02-25T23:34:00Z">
                  <w:rPr>
                    <w:noProof/>
                  </w:rPr>
                </w:rPrChange>
              </w:rPr>
              <w:instrText>HYPERLINK \l "_Toc159792263"</w:instrText>
            </w:r>
            <w:r w:rsidRPr="0020112D">
              <w:rPr>
                <w:rStyle w:val="Hyperlink"/>
                <w:rFonts w:ascii="Times New Roman" w:hAnsi="Times New Roman" w:cs="Times New Roman"/>
                <w:noProof/>
                <w:rPrChange w:id="9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99" w:author="Nikola Karpić" w:date="2024-02-25T23:34:00Z">
                  <w:rPr>
                    <w:rStyle w:val="Hyperlink"/>
                    <w:noProof/>
                  </w:rPr>
                </w:rPrChange>
              </w:rPr>
            </w:r>
            <w:r w:rsidRPr="0020112D">
              <w:rPr>
                <w:rStyle w:val="Hyperlink"/>
                <w:rFonts w:ascii="Times New Roman" w:hAnsi="Times New Roman" w:cs="Times New Roman"/>
                <w:noProof/>
                <w:rPrChange w:id="10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01" w:author="Nikola Karpić" w:date="2024-02-25T23:34:00Z">
                  <w:rPr>
                    <w:rStyle w:val="Hyperlink"/>
                    <w:noProof/>
                    <w:lang w:val="sr-Cyrl-BA"/>
                  </w:rPr>
                </w:rPrChange>
              </w:rPr>
              <w:t>2.1.1.</w:t>
            </w:r>
            <w:r w:rsidRPr="0020112D">
              <w:rPr>
                <w:rFonts w:ascii="Times New Roman" w:eastAsiaTheme="minorEastAsia" w:hAnsi="Times New Roman" w:cs="Times New Roman"/>
                <w:noProof/>
                <w:kern w:val="2"/>
                <w:lang w:val="en-US"/>
                <w14:ligatures w14:val="standardContextual"/>
                <w:rPrChange w:id="10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03" w:author="Nikola Karpić" w:date="2024-02-25T23:34:00Z">
                  <w:rPr>
                    <w:rStyle w:val="Hyperlink"/>
                    <w:noProof/>
                    <w:lang w:val="sr-Cyrl-BA"/>
                  </w:rPr>
                </w:rPrChange>
              </w:rPr>
              <w:t>Класификација</w:t>
            </w:r>
            <w:r w:rsidRPr="0020112D">
              <w:rPr>
                <w:rFonts w:ascii="Times New Roman" w:hAnsi="Times New Roman" w:cs="Times New Roman"/>
                <w:noProof/>
                <w:webHidden/>
                <w:rPrChange w:id="104" w:author="Nikola Karpić" w:date="2024-02-25T23:34:00Z">
                  <w:rPr>
                    <w:noProof/>
                    <w:webHidden/>
                  </w:rPr>
                </w:rPrChange>
              </w:rPr>
              <w:tab/>
            </w:r>
            <w:r w:rsidRPr="0020112D">
              <w:rPr>
                <w:rFonts w:ascii="Times New Roman" w:hAnsi="Times New Roman" w:cs="Times New Roman"/>
                <w:noProof/>
                <w:webHidden/>
                <w:rPrChange w:id="105" w:author="Nikola Karpić" w:date="2024-02-25T23:34:00Z">
                  <w:rPr>
                    <w:noProof/>
                    <w:webHidden/>
                  </w:rPr>
                </w:rPrChange>
              </w:rPr>
              <w:fldChar w:fldCharType="begin"/>
            </w:r>
            <w:r w:rsidRPr="0020112D">
              <w:rPr>
                <w:rFonts w:ascii="Times New Roman" w:hAnsi="Times New Roman" w:cs="Times New Roman"/>
                <w:noProof/>
                <w:webHidden/>
                <w:rPrChange w:id="106" w:author="Nikola Karpić" w:date="2024-02-25T23:34:00Z">
                  <w:rPr>
                    <w:noProof/>
                    <w:webHidden/>
                  </w:rPr>
                </w:rPrChange>
              </w:rPr>
              <w:instrText xml:space="preserve"> PAGEREF _Toc159792263 \h </w:instrText>
            </w:r>
            <w:r w:rsidRPr="0020112D">
              <w:rPr>
                <w:rFonts w:ascii="Times New Roman" w:hAnsi="Times New Roman" w:cs="Times New Roman"/>
                <w:noProof/>
                <w:webHidden/>
                <w:rPrChange w:id="107" w:author="Nikola Karpić" w:date="2024-02-25T23:34:00Z">
                  <w:rPr>
                    <w:noProof/>
                    <w:webHidden/>
                  </w:rPr>
                </w:rPrChange>
              </w:rPr>
            </w:r>
          </w:ins>
          <w:r w:rsidRPr="0020112D">
            <w:rPr>
              <w:rFonts w:ascii="Times New Roman" w:hAnsi="Times New Roman" w:cs="Times New Roman"/>
              <w:noProof/>
              <w:webHidden/>
              <w:rPrChange w:id="108" w:author="Nikola Karpić" w:date="2024-02-25T23:34:00Z">
                <w:rPr>
                  <w:noProof/>
                  <w:webHidden/>
                </w:rPr>
              </w:rPrChange>
            </w:rPr>
            <w:fldChar w:fldCharType="separate"/>
          </w:r>
          <w:ins w:id="109" w:author="Nikola Karpić" w:date="2024-02-25T22:24:00Z">
            <w:r w:rsidRPr="0020112D">
              <w:rPr>
                <w:rFonts w:ascii="Times New Roman" w:hAnsi="Times New Roman" w:cs="Times New Roman"/>
                <w:noProof/>
                <w:webHidden/>
                <w:rPrChange w:id="110" w:author="Nikola Karpić" w:date="2024-02-25T23:34:00Z">
                  <w:rPr>
                    <w:noProof/>
                    <w:webHidden/>
                  </w:rPr>
                </w:rPrChange>
              </w:rPr>
              <w:t>7</w:t>
            </w:r>
            <w:r w:rsidRPr="0020112D">
              <w:rPr>
                <w:rFonts w:ascii="Times New Roman" w:hAnsi="Times New Roman" w:cs="Times New Roman"/>
                <w:noProof/>
                <w:webHidden/>
                <w:rPrChange w:id="111" w:author="Nikola Karpić" w:date="2024-02-25T23:34:00Z">
                  <w:rPr>
                    <w:noProof/>
                    <w:webHidden/>
                  </w:rPr>
                </w:rPrChange>
              </w:rPr>
              <w:fldChar w:fldCharType="end"/>
            </w:r>
            <w:r w:rsidRPr="0020112D">
              <w:rPr>
                <w:rStyle w:val="Hyperlink"/>
                <w:rFonts w:ascii="Times New Roman" w:hAnsi="Times New Roman" w:cs="Times New Roman"/>
                <w:noProof/>
                <w:rPrChange w:id="112" w:author="Nikola Karpić" w:date="2024-02-25T23:34:00Z">
                  <w:rPr>
                    <w:rStyle w:val="Hyperlink"/>
                    <w:noProof/>
                  </w:rPr>
                </w:rPrChange>
              </w:rPr>
              <w:fldChar w:fldCharType="end"/>
            </w:r>
          </w:ins>
        </w:p>
        <w:p w14:paraId="3D2525E2" w14:textId="7AF7C51D" w:rsidR="000D662C" w:rsidRPr="0020112D" w:rsidRDefault="000D662C">
          <w:pPr>
            <w:pStyle w:val="TOC3"/>
            <w:tabs>
              <w:tab w:val="left" w:pos="1320"/>
              <w:tab w:val="right" w:leader="dot" w:pos="9350"/>
            </w:tabs>
            <w:rPr>
              <w:ins w:id="113" w:author="Nikola Karpić" w:date="2024-02-25T22:24:00Z"/>
              <w:rFonts w:ascii="Times New Roman" w:eastAsiaTheme="minorEastAsia" w:hAnsi="Times New Roman" w:cs="Times New Roman"/>
              <w:noProof/>
              <w:kern w:val="2"/>
              <w:lang w:val="en-US"/>
              <w14:ligatures w14:val="standardContextual"/>
              <w:rPrChange w:id="114" w:author="Nikola Karpić" w:date="2024-02-25T23:34:00Z">
                <w:rPr>
                  <w:ins w:id="115" w:author="Nikola Karpić" w:date="2024-02-25T22:24:00Z"/>
                  <w:rFonts w:asciiTheme="minorHAnsi" w:eastAsiaTheme="minorEastAsia" w:hAnsiTheme="minorHAnsi" w:cstheme="minorBidi"/>
                  <w:noProof/>
                  <w:kern w:val="2"/>
                  <w:lang w:val="en-US"/>
                  <w14:ligatures w14:val="standardContextual"/>
                </w:rPr>
              </w:rPrChange>
            </w:rPr>
          </w:pPr>
          <w:ins w:id="116" w:author="Nikola Karpić" w:date="2024-02-25T22:24:00Z">
            <w:r w:rsidRPr="0020112D">
              <w:rPr>
                <w:rStyle w:val="Hyperlink"/>
                <w:rFonts w:ascii="Times New Roman" w:hAnsi="Times New Roman" w:cs="Times New Roman"/>
                <w:noProof/>
                <w:rPrChange w:id="117" w:author="Nikola Karpić" w:date="2024-02-25T23:34:00Z">
                  <w:rPr>
                    <w:rStyle w:val="Hyperlink"/>
                    <w:noProof/>
                  </w:rPr>
                </w:rPrChange>
              </w:rPr>
              <w:fldChar w:fldCharType="begin"/>
            </w:r>
            <w:r w:rsidRPr="0020112D">
              <w:rPr>
                <w:rStyle w:val="Hyperlink"/>
                <w:rFonts w:ascii="Times New Roman" w:hAnsi="Times New Roman" w:cs="Times New Roman"/>
                <w:noProof/>
                <w:rPrChange w:id="118" w:author="Nikola Karpić" w:date="2024-02-25T23:34:00Z">
                  <w:rPr>
                    <w:rStyle w:val="Hyperlink"/>
                    <w:noProof/>
                  </w:rPr>
                </w:rPrChange>
              </w:rPr>
              <w:instrText xml:space="preserve"> </w:instrText>
            </w:r>
            <w:r w:rsidRPr="0020112D">
              <w:rPr>
                <w:rFonts w:ascii="Times New Roman" w:hAnsi="Times New Roman" w:cs="Times New Roman"/>
                <w:noProof/>
                <w:rPrChange w:id="119" w:author="Nikola Karpić" w:date="2024-02-25T23:34:00Z">
                  <w:rPr>
                    <w:noProof/>
                  </w:rPr>
                </w:rPrChange>
              </w:rPr>
              <w:instrText>HYPERLINK \l "_Toc159792264"</w:instrText>
            </w:r>
            <w:r w:rsidRPr="0020112D">
              <w:rPr>
                <w:rStyle w:val="Hyperlink"/>
                <w:rFonts w:ascii="Times New Roman" w:hAnsi="Times New Roman" w:cs="Times New Roman"/>
                <w:noProof/>
                <w:rPrChange w:id="12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21" w:author="Nikola Karpić" w:date="2024-02-25T23:34:00Z">
                  <w:rPr>
                    <w:rStyle w:val="Hyperlink"/>
                    <w:noProof/>
                  </w:rPr>
                </w:rPrChange>
              </w:rPr>
            </w:r>
            <w:r w:rsidRPr="0020112D">
              <w:rPr>
                <w:rStyle w:val="Hyperlink"/>
                <w:rFonts w:ascii="Times New Roman" w:hAnsi="Times New Roman" w:cs="Times New Roman"/>
                <w:noProof/>
                <w:rPrChange w:id="12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23" w:author="Nikola Karpić" w:date="2024-02-25T23:34:00Z">
                  <w:rPr>
                    <w:rStyle w:val="Hyperlink"/>
                    <w:noProof/>
                    <w:lang w:val="sr-Cyrl-BA"/>
                  </w:rPr>
                </w:rPrChange>
              </w:rPr>
              <w:t>2.1.2.</w:t>
            </w:r>
            <w:r w:rsidRPr="0020112D">
              <w:rPr>
                <w:rFonts w:ascii="Times New Roman" w:eastAsiaTheme="minorEastAsia" w:hAnsi="Times New Roman" w:cs="Times New Roman"/>
                <w:noProof/>
                <w:kern w:val="2"/>
                <w:lang w:val="en-US"/>
                <w14:ligatures w14:val="standardContextual"/>
                <w:rPrChange w:id="12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25" w:author="Nikola Karpić" w:date="2024-02-25T23:34:00Z">
                  <w:rPr>
                    <w:rStyle w:val="Hyperlink"/>
                    <w:noProof/>
                    <w:lang w:val="sr-Cyrl-BA"/>
                  </w:rPr>
                </w:rPrChange>
              </w:rPr>
              <w:t>Регресија</w:t>
            </w:r>
            <w:r w:rsidRPr="0020112D">
              <w:rPr>
                <w:rFonts w:ascii="Times New Roman" w:hAnsi="Times New Roman" w:cs="Times New Roman"/>
                <w:noProof/>
                <w:webHidden/>
                <w:rPrChange w:id="126" w:author="Nikola Karpić" w:date="2024-02-25T23:34:00Z">
                  <w:rPr>
                    <w:noProof/>
                    <w:webHidden/>
                  </w:rPr>
                </w:rPrChange>
              </w:rPr>
              <w:tab/>
            </w:r>
            <w:r w:rsidRPr="0020112D">
              <w:rPr>
                <w:rFonts w:ascii="Times New Roman" w:hAnsi="Times New Roman" w:cs="Times New Roman"/>
                <w:noProof/>
                <w:webHidden/>
                <w:rPrChange w:id="127" w:author="Nikola Karpić" w:date="2024-02-25T23:34:00Z">
                  <w:rPr>
                    <w:noProof/>
                    <w:webHidden/>
                  </w:rPr>
                </w:rPrChange>
              </w:rPr>
              <w:fldChar w:fldCharType="begin"/>
            </w:r>
            <w:r w:rsidRPr="0020112D">
              <w:rPr>
                <w:rFonts w:ascii="Times New Roman" w:hAnsi="Times New Roman" w:cs="Times New Roman"/>
                <w:noProof/>
                <w:webHidden/>
                <w:rPrChange w:id="128" w:author="Nikola Karpić" w:date="2024-02-25T23:34:00Z">
                  <w:rPr>
                    <w:noProof/>
                    <w:webHidden/>
                  </w:rPr>
                </w:rPrChange>
              </w:rPr>
              <w:instrText xml:space="preserve"> PAGEREF _Toc159792264 \h </w:instrText>
            </w:r>
            <w:r w:rsidRPr="0020112D">
              <w:rPr>
                <w:rFonts w:ascii="Times New Roman" w:hAnsi="Times New Roman" w:cs="Times New Roman"/>
                <w:noProof/>
                <w:webHidden/>
                <w:rPrChange w:id="129" w:author="Nikola Karpić" w:date="2024-02-25T23:34:00Z">
                  <w:rPr>
                    <w:noProof/>
                    <w:webHidden/>
                  </w:rPr>
                </w:rPrChange>
              </w:rPr>
            </w:r>
          </w:ins>
          <w:r w:rsidRPr="0020112D">
            <w:rPr>
              <w:rFonts w:ascii="Times New Roman" w:hAnsi="Times New Roman" w:cs="Times New Roman"/>
              <w:noProof/>
              <w:webHidden/>
              <w:rPrChange w:id="130" w:author="Nikola Karpić" w:date="2024-02-25T23:34:00Z">
                <w:rPr>
                  <w:noProof/>
                  <w:webHidden/>
                </w:rPr>
              </w:rPrChange>
            </w:rPr>
            <w:fldChar w:fldCharType="separate"/>
          </w:r>
          <w:ins w:id="131" w:author="Nikola Karpić" w:date="2024-02-25T22:24:00Z">
            <w:r w:rsidRPr="0020112D">
              <w:rPr>
                <w:rFonts w:ascii="Times New Roman" w:hAnsi="Times New Roman" w:cs="Times New Roman"/>
                <w:noProof/>
                <w:webHidden/>
                <w:rPrChange w:id="132" w:author="Nikola Karpić" w:date="2024-02-25T23:34:00Z">
                  <w:rPr>
                    <w:noProof/>
                    <w:webHidden/>
                  </w:rPr>
                </w:rPrChange>
              </w:rPr>
              <w:t>8</w:t>
            </w:r>
            <w:r w:rsidRPr="0020112D">
              <w:rPr>
                <w:rFonts w:ascii="Times New Roman" w:hAnsi="Times New Roman" w:cs="Times New Roman"/>
                <w:noProof/>
                <w:webHidden/>
                <w:rPrChange w:id="133" w:author="Nikola Karpić" w:date="2024-02-25T23:34:00Z">
                  <w:rPr>
                    <w:noProof/>
                    <w:webHidden/>
                  </w:rPr>
                </w:rPrChange>
              </w:rPr>
              <w:fldChar w:fldCharType="end"/>
            </w:r>
            <w:r w:rsidRPr="0020112D">
              <w:rPr>
                <w:rStyle w:val="Hyperlink"/>
                <w:rFonts w:ascii="Times New Roman" w:hAnsi="Times New Roman" w:cs="Times New Roman"/>
                <w:noProof/>
                <w:rPrChange w:id="134" w:author="Nikola Karpić" w:date="2024-02-25T23:34:00Z">
                  <w:rPr>
                    <w:rStyle w:val="Hyperlink"/>
                    <w:noProof/>
                  </w:rPr>
                </w:rPrChange>
              </w:rPr>
              <w:fldChar w:fldCharType="end"/>
            </w:r>
          </w:ins>
        </w:p>
        <w:p w14:paraId="552B359A" w14:textId="5274AB5C" w:rsidR="000D662C" w:rsidRPr="0020112D" w:rsidRDefault="000D662C">
          <w:pPr>
            <w:pStyle w:val="TOC2"/>
            <w:tabs>
              <w:tab w:val="left" w:pos="880"/>
              <w:tab w:val="right" w:leader="dot" w:pos="9350"/>
            </w:tabs>
            <w:rPr>
              <w:ins w:id="135" w:author="Nikola Karpić" w:date="2024-02-25T22:24:00Z"/>
              <w:rFonts w:ascii="Times New Roman" w:eastAsiaTheme="minorEastAsia" w:hAnsi="Times New Roman" w:cs="Times New Roman"/>
              <w:noProof/>
              <w:kern w:val="2"/>
              <w:lang w:val="en-US"/>
              <w14:ligatures w14:val="standardContextual"/>
              <w:rPrChange w:id="136" w:author="Nikola Karpić" w:date="2024-02-25T23:34:00Z">
                <w:rPr>
                  <w:ins w:id="137" w:author="Nikola Karpić" w:date="2024-02-25T22:24:00Z"/>
                  <w:rFonts w:asciiTheme="minorHAnsi" w:eastAsiaTheme="minorEastAsia" w:hAnsiTheme="minorHAnsi" w:cstheme="minorBidi"/>
                  <w:noProof/>
                  <w:kern w:val="2"/>
                  <w:lang w:val="en-US"/>
                  <w14:ligatures w14:val="standardContextual"/>
                </w:rPr>
              </w:rPrChange>
            </w:rPr>
          </w:pPr>
          <w:ins w:id="138" w:author="Nikola Karpić" w:date="2024-02-25T22:24:00Z">
            <w:r w:rsidRPr="0020112D">
              <w:rPr>
                <w:rStyle w:val="Hyperlink"/>
                <w:rFonts w:ascii="Times New Roman" w:hAnsi="Times New Roman" w:cs="Times New Roman"/>
                <w:noProof/>
                <w:rPrChange w:id="139" w:author="Nikola Karpić" w:date="2024-02-25T23:34:00Z">
                  <w:rPr>
                    <w:rStyle w:val="Hyperlink"/>
                    <w:noProof/>
                  </w:rPr>
                </w:rPrChange>
              </w:rPr>
              <w:fldChar w:fldCharType="begin"/>
            </w:r>
            <w:r w:rsidRPr="0020112D">
              <w:rPr>
                <w:rStyle w:val="Hyperlink"/>
                <w:rFonts w:ascii="Times New Roman" w:hAnsi="Times New Roman" w:cs="Times New Roman"/>
                <w:noProof/>
                <w:rPrChange w:id="140" w:author="Nikola Karpić" w:date="2024-02-25T23:34:00Z">
                  <w:rPr>
                    <w:rStyle w:val="Hyperlink"/>
                    <w:noProof/>
                  </w:rPr>
                </w:rPrChange>
              </w:rPr>
              <w:instrText xml:space="preserve"> </w:instrText>
            </w:r>
            <w:r w:rsidRPr="0020112D">
              <w:rPr>
                <w:rFonts w:ascii="Times New Roman" w:hAnsi="Times New Roman" w:cs="Times New Roman"/>
                <w:noProof/>
                <w:rPrChange w:id="141" w:author="Nikola Karpić" w:date="2024-02-25T23:34:00Z">
                  <w:rPr>
                    <w:noProof/>
                  </w:rPr>
                </w:rPrChange>
              </w:rPr>
              <w:instrText>HYPERLINK \l "_Toc159792267"</w:instrText>
            </w:r>
            <w:r w:rsidRPr="0020112D">
              <w:rPr>
                <w:rStyle w:val="Hyperlink"/>
                <w:rFonts w:ascii="Times New Roman" w:hAnsi="Times New Roman" w:cs="Times New Roman"/>
                <w:noProof/>
                <w:rPrChange w:id="14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43" w:author="Nikola Karpić" w:date="2024-02-25T23:34:00Z">
                  <w:rPr>
                    <w:rStyle w:val="Hyperlink"/>
                    <w:noProof/>
                  </w:rPr>
                </w:rPrChange>
              </w:rPr>
            </w:r>
            <w:r w:rsidRPr="0020112D">
              <w:rPr>
                <w:rStyle w:val="Hyperlink"/>
                <w:rFonts w:ascii="Times New Roman" w:hAnsi="Times New Roman" w:cs="Times New Roman"/>
                <w:noProof/>
                <w:rPrChange w:id="14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45" w:author="Nikola Karpić" w:date="2024-02-25T23:34:00Z">
                  <w:rPr>
                    <w:rStyle w:val="Hyperlink"/>
                    <w:rFonts w:cs="Times New Roman"/>
                    <w:noProof/>
                    <w:lang w:val="sr-Cyrl-BA"/>
                  </w:rPr>
                </w:rPrChange>
              </w:rPr>
              <w:t>2.2.</w:t>
            </w:r>
            <w:r w:rsidRPr="0020112D">
              <w:rPr>
                <w:rFonts w:ascii="Times New Roman" w:eastAsiaTheme="minorEastAsia" w:hAnsi="Times New Roman" w:cs="Times New Roman"/>
                <w:noProof/>
                <w:kern w:val="2"/>
                <w:lang w:val="en-US"/>
                <w14:ligatures w14:val="standardContextual"/>
                <w:rPrChange w:id="14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47" w:author="Nikola Karpić" w:date="2024-02-25T23:34:00Z">
                  <w:rPr>
                    <w:rStyle w:val="Hyperlink"/>
                    <w:rFonts w:cs="Times New Roman"/>
                    <w:noProof/>
                    <w:lang w:val="sr-Cyrl-BA"/>
                  </w:rPr>
                </w:rPrChange>
              </w:rPr>
              <w:t>Ненадгледано учење</w:t>
            </w:r>
            <w:r w:rsidRPr="0020112D">
              <w:rPr>
                <w:rFonts w:ascii="Times New Roman" w:hAnsi="Times New Roman" w:cs="Times New Roman"/>
                <w:noProof/>
                <w:webHidden/>
                <w:rPrChange w:id="148" w:author="Nikola Karpić" w:date="2024-02-25T23:34:00Z">
                  <w:rPr>
                    <w:noProof/>
                    <w:webHidden/>
                  </w:rPr>
                </w:rPrChange>
              </w:rPr>
              <w:tab/>
            </w:r>
            <w:r w:rsidRPr="0020112D">
              <w:rPr>
                <w:rFonts w:ascii="Times New Roman" w:hAnsi="Times New Roman" w:cs="Times New Roman"/>
                <w:noProof/>
                <w:webHidden/>
                <w:rPrChange w:id="149" w:author="Nikola Karpić" w:date="2024-02-25T23:34:00Z">
                  <w:rPr>
                    <w:noProof/>
                    <w:webHidden/>
                  </w:rPr>
                </w:rPrChange>
              </w:rPr>
              <w:fldChar w:fldCharType="begin"/>
            </w:r>
            <w:r w:rsidRPr="0020112D">
              <w:rPr>
                <w:rFonts w:ascii="Times New Roman" w:hAnsi="Times New Roman" w:cs="Times New Roman"/>
                <w:noProof/>
                <w:webHidden/>
                <w:rPrChange w:id="150" w:author="Nikola Karpić" w:date="2024-02-25T23:34:00Z">
                  <w:rPr>
                    <w:noProof/>
                    <w:webHidden/>
                  </w:rPr>
                </w:rPrChange>
              </w:rPr>
              <w:instrText xml:space="preserve"> PAGEREF _Toc159792267 \h </w:instrText>
            </w:r>
            <w:r w:rsidRPr="0020112D">
              <w:rPr>
                <w:rFonts w:ascii="Times New Roman" w:hAnsi="Times New Roman" w:cs="Times New Roman"/>
                <w:noProof/>
                <w:webHidden/>
                <w:rPrChange w:id="151" w:author="Nikola Karpić" w:date="2024-02-25T23:34:00Z">
                  <w:rPr>
                    <w:noProof/>
                    <w:webHidden/>
                  </w:rPr>
                </w:rPrChange>
              </w:rPr>
            </w:r>
          </w:ins>
          <w:r w:rsidRPr="0020112D">
            <w:rPr>
              <w:rFonts w:ascii="Times New Roman" w:hAnsi="Times New Roman" w:cs="Times New Roman"/>
              <w:noProof/>
              <w:webHidden/>
              <w:rPrChange w:id="152" w:author="Nikola Karpić" w:date="2024-02-25T23:34:00Z">
                <w:rPr>
                  <w:noProof/>
                  <w:webHidden/>
                </w:rPr>
              </w:rPrChange>
            </w:rPr>
            <w:fldChar w:fldCharType="separate"/>
          </w:r>
          <w:ins w:id="153" w:author="Nikola Karpić" w:date="2024-02-25T22:24:00Z">
            <w:r w:rsidRPr="0020112D">
              <w:rPr>
                <w:rFonts w:ascii="Times New Roman" w:hAnsi="Times New Roman" w:cs="Times New Roman"/>
                <w:noProof/>
                <w:webHidden/>
                <w:rPrChange w:id="154" w:author="Nikola Karpić" w:date="2024-02-25T23:34:00Z">
                  <w:rPr>
                    <w:noProof/>
                    <w:webHidden/>
                  </w:rPr>
                </w:rPrChange>
              </w:rPr>
              <w:t>9</w:t>
            </w:r>
            <w:r w:rsidRPr="0020112D">
              <w:rPr>
                <w:rFonts w:ascii="Times New Roman" w:hAnsi="Times New Roman" w:cs="Times New Roman"/>
                <w:noProof/>
                <w:webHidden/>
                <w:rPrChange w:id="155" w:author="Nikola Karpić" w:date="2024-02-25T23:34:00Z">
                  <w:rPr>
                    <w:noProof/>
                    <w:webHidden/>
                  </w:rPr>
                </w:rPrChange>
              </w:rPr>
              <w:fldChar w:fldCharType="end"/>
            </w:r>
            <w:r w:rsidRPr="0020112D">
              <w:rPr>
                <w:rStyle w:val="Hyperlink"/>
                <w:rFonts w:ascii="Times New Roman" w:hAnsi="Times New Roman" w:cs="Times New Roman"/>
                <w:noProof/>
                <w:rPrChange w:id="156" w:author="Nikola Karpić" w:date="2024-02-25T23:34:00Z">
                  <w:rPr>
                    <w:rStyle w:val="Hyperlink"/>
                    <w:noProof/>
                  </w:rPr>
                </w:rPrChange>
              </w:rPr>
              <w:fldChar w:fldCharType="end"/>
            </w:r>
          </w:ins>
        </w:p>
        <w:p w14:paraId="75B4415D" w14:textId="63D7AB0B" w:rsidR="000D662C" w:rsidRPr="0020112D" w:rsidRDefault="000D662C">
          <w:pPr>
            <w:pStyle w:val="TOC3"/>
            <w:tabs>
              <w:tab w:val="left" w:pos="1320"/>
              <w:tab w:val="right" w:leader="dot" w:pos="9350"/>
            </w:tabs>
            <w:rPr>
              <w:ins w:id="157" w:author="Nikola Karpić" w:date="2024-02-25T22:24:00Z"/>
              <w:rFonts w:ascii="Times New Roman" w:eastAsiaTheme="minorEastAsia" w:hAnsi="Times New Roman" w:cs="Times New Roman"/>
              <w:noProof/>
              <w:kern w:val="2"/>
              <w:lang w:val="en-US"/>
              <w14:ligatures w14:val="standardContextual"/>
              <w:rPrChange w:id="158" w:author="Nikola Karpić" w:date="2024-02-25T23:34:00Z">
                <w:rPr>
                  <w:ins w:id="159" w:author="Nikola Karpić" w:date="2024-02-25T22:24:00Z"/>
                  <w:rFonts w:asciiTheme="minorHAnsi" w:eastAsiaTheme="minorEastAsia" w:hAnsiTheme="minorHAnsi" w:cstheme="minorBidi"/>
                  <w:noProof/>
                  <w:kern w:val="2"/>
                  <w:lang w:val="en-US"/>
                  <w14:ligatures w14:val="standardContextual"/>
                </w:rPr>
              </w:rPrChange>
            </w:rPr>
          </w:pPr>
          <w:ins w:id="160" w:author="Nikola Karpić" w:date="2024-02-25T22:24:00Z">
            <w:r w:rsidRPr="0020112D">
              <w:rPr>
                <w:rStyle w:val="Hyperlink"/>
                <w:rFonts w:ascii="Times New Roman" w:hAnsi="Times New Roman" w:cs="Times New Roman"/>
                <w:noProof/>
                <w:rPrChange w:id="161" w:author="Nikola Karpić" w:date="2024-02-25T23:34:00Z">
                  <w:rPr>
                    <w:rStyle w:val="Hyperlink"/>
                    <w:noProof/>
                  </w:rPr>
                </w:rPrChange>
              </w:rPr>
              <w:fldChar w:fldCharType="begin"/>
            </w:r>
            <w:r w:rsidRPr="0020112D">
              <w:rPr>
                <w:rStyle w:val="Hyperlink"/>
                <w:rFonts w:ascii="Times New Roman" w:hAnsi="Times New Roman" w:cs="Times New Roman"/>
                <w:noProof/>
                <w:rPrChange w:id="162" w:author="Nikola Karpić" w:date="2024-02-25T23:34:00Z">
                  <w:rPr>
                    <w:rStyle w:val="Hyperlink"/>
                    <w:noProof/>
                  </w:rPr>
                </w:rPrChange>
              </w:rPr>
              <w:instrText xml:space="preserve"> </w:instrText>
            </w:r>
            <w:r w:rsidRPr="0020112D">
              <w:rPr>
                <w:rFonts w:ascii="Times New Roman" w:hAnsi="Times New Roman" w:cs="Times New Roman"/>
                <w:noProof/>
                <w:rPrChange w:id="163" w:author="Nikola Karpić" w:date="2024-02-25T23:34:00Z">
                  <w:rPr>
                    <w:noProof/>
                  </w:rPr>
                </w:rPrChange>
              </w:rPr>
              <w:instrText>HYPERLINK \l "_Toc159792268"</w:instrText>
            </w:r>
            <w:r w:rsidRPr="0020112D">
              <w:rPr>
                <w:rStyle w:val="Hyperlink"/>
                <w:rFonts w:ascii="Times New Roman" w:hAnsi="Times New Roman" w:cs="Times New Roman"/>
                <w:noProof/>
                <w:rPrChange w:id="16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65" w:author="Nikola Karpić" w:date="2024-02-25T23:34:00Z">
                  <w:rPr>
                    <w:rStyle w:val="Hyperlink"/>
                    <w:noProof/>
                  </w:rPr>
                </w:rPrChange>
              </w:rPr>
            </w:r>
            <w:r w:rsidRPr="0020112D">
              <w:rPr>
                <w:rStyle w:val="Hyperlink"/>
                <w:rFonts w:ascii="Times New Roman" w:hAnsi="Times New Roman" w:cs="Times New Roman"/>
                <w:noProof/>
                <w:rPrChange w:id="166"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67" w:author="Nikola Karpić" w:date="2024-02-25T23:34:00Z">
                  <w:rPr>
                    <w:rStyle w:val="Hyperlink"/>
                    <w:noProof/>
                    <w:lang w:val="sr-Cyrl-BA"/>
                  </w:rPr>
                </w:rPrChange>
              </w:rPr>
              <w:t>2.2.1.</w:t>
            </w:r>
            <w:r w:rsidRPr="0020112D">
              <w:rPr>
                <w:rFonts w:ascii="Times New Roman" w:eastAsiaTheme="minorEastAsia" w:hAnsi="Times New Roman" w:cs="Times New Roman"/>
                <w:noProof/>
                <w:kern w:val="2"/>
                <w:lang w:val="en-US"/>
                <w14:ligatures w14:val="standardContextual"/>
                <w:rPrChange w:id="16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69" w:author="Nikola Karpić" w:date="2024-02-25T23:34:00Z">
                  <w:rPr>
                    <w:rStyle w:val="Hyperlink"/>
                    <w:noProof/>
                    <w:lang w:val="sr-Cyrl-BA"/>
                  </w:rPr>
                </w:rPrChange>
              </w:rPr>
              <w:t>Груписање</w:t>
            </w:r>
            <w:r w:rsidRPr="0020112D">
              <w:rPr>
                <w:rFonts w:ascii="Times New Roman" w:hAnsi="Times New Roman" w:cs="Times New Roman"/>
                <w:noProof/>
                <w:webHidden/>
                <w:rPrChange w:id="170" w:author="Nikola Karpić" w:date="2024-02-25T23:34:00Z">
                  <w:rPr>
                    <w:noProof/>
                    <w:webHidden/>
                  </w:rPr>
                </w:rPrChange>
              </w:rPr>
              <w:tab/>
            </w:r>
            <w:r w:rsidRPr="0020112D">
              <w:rPr>
                <w:rFonts w:ascii="Times New Roman" w:hAnsi="Times New Roman" w:cs="Times New Roman"/>
                <w:noProof/>
                <w:webHidden/>
                <w:rPrChange w:id="171" w:author="Nikola Karpić" w:date="2024-02-25T23:34:00Z">
                  <w:rPr>
                    <w:noProof/>
                    <w:webHidden/>
                  </w:rPr>
                </w:rPrChange>
              </w:rPr>
              <w:fldChar w:fldCharType="begin"/>
            </w:r>
            <w:r w:rsidRPr="0020112D">
              <w:rPr>
                <w:rFonts w:ascii="Times New Roman" w:hAnsi="Times New Roman" w:cs="Times New Roman"/>
                <w:noProof/>
                <w:webHidden/>
                <w:rPrChange w:id="172" w:author="Nikola Karpić" w:date="2024-02-25T23:34:00Z">
                  <w:rPr>
                    <w:noProof/>
                    <w:webHidden/>
                  </w:rPr>
                </w:rPrChange>
              </w:rPr>
              <w:instrText xml:space="preserve"> PAGEREF _Toc159792268 \h </w:instrText>
            </w:r>
            <w:r w:rsidRPr="0020112D">
              <w:rPr>
                <w:rFonts w:ascii="Times New Roman" w:hAnsi="Times New Roman" w:cs="Times New Roman"/>
                <w:noProof/>
                <w:webHidden/>
                <w:rPrChange w:id="173" w:author="Nikola Karpić" w:date="2024-02-25T23:34:00Z">
                  <w:rPr>
                    <w:noProof/>
                    <w:webHidden/>
                  </w:rPr>
                </w:rPrChange>
              </w:rPr>
            </w:r>
          </w:ins>
          <w:r w:rsidRPr="0020112D">
            <w:rPr>
              <w:rFonts w:ascii="Times New Roman" w:hAnsi="Times New Roman" w:cs="Times New Roman"/>
              <w:noProof/>
              <w:webHidden/>
              <w:rPrChange w:id="174" w:author="Nikola Karpić" w:date="2024-02-25T23:34:00Z">
                <w:rPr>
                  <w:noProof/>
                  <w:webHidden/>
                </w:rPr>
              </w:rPrChange>
            </w:rPr>
            <w:fldChar w:fldCharType="separate"/>
          </w:r>
          <w:ins w:id="175" w:author="Nikola Karpić" w:date="2024-02-25T22:24:00Z">
            <w:r w:rsidRPr="0020112D">
              <w:rPr>
                <w:rFonts w:ascii="Times New Roman" w:hAnsi="Times New Roman" w:cs="Times New Roman"/>
                <w:noProof/>
                <w:webHidden/>
                <w:rPrChange w:id="176" w:author="Nikola Karpić" w:date="2024-02-25T23:34:00Z">
                  <w:rPr>
                    <w:noProof/>
                    <w:webHidden/>
                  </w:rPr>
                </w:rPrChange>
              </w:rPr>
              <w:t>10</w:t>
            </w:r>
            <w:r w:rsidRPr="0020112D">
              <w:rPr>
                <w:rFonts w:ascii="Times New Roman" w:hAnsi="Times New Roman" w:cs="Times New Roman"/>
                <w:noProof/>
                <w:webHidden/>
                <w:rPrChange w:id="177" w:author="Nikola Karpić" w:date="2024-02-25T23:34:00Z">
                  <w:rPr>
                    <w:noProof/>
                    <w:webHidden/>
                  </w:rPr>
                </w:rPrChange>
              </w:rPr>
              <w:fldChar w:fldCharType="end"/>
            </w:r>
            <w:r w:rsidRPr="0020112D">
              <w:rPr>
                <w:rStyle w:val="Hyperlink"/>
                <w:rFonts w:ascii="Times New Roman" w:hAnsi="Times New Roman" w:cs="Times New Roman"/>
                <w:noProof/>
                <w:rPrChange w:id="178" w:author="Nikola Karpić" w:date="2024-02-25T23:34:00Z">
                  <w:rPr>
                    <w:rStyle w:val="Hyperlink"/>
                    <w:noProof/>
                  </w:rPr>
                </w:rPrChange>
              </w:rPr>
              <w:fldChar w:fldCharType="end"/>
            </w:r>
          </w:ins>
        </w:p>
        <w:p w14:paraId="1F3C869F" w14:textId="69F2C6AB" w:rsidR="000D662C" w:rsidRPr="0020112D" w:rsidRDefault="000D662C">
          <w:pPr>
            <w:pStyle w:val="TOC3"/>
            <w:tabs>
              <w:tab w:val="left" w:pos="1320"/>
              <w:tab w:val="right" w:leader="dot" w:pos="9350"/>
            </w:tabs>
            <w:rPr>
              <w:ins w:id="179" w:author="Nikola Karpić" w:date="2024-02-25T22:24:00Z"/>
              <w:rFonts w:ascii="Times New Roman" w:eastAsiaTheme="minorEastAsia" w:hAnsi="Times New Roman" w:cs="Times New Roman"/>
              <w:noProof/>
              <w:kern w:val="2"/>
              <w:lang w:val="en-US"/>
              <w14:ligatures w14:val="standardContextual"/>
              <w:rPrChange w:id="180" w:author="Nikola Karpić" w:date="2024-02-25T23:34:00Z">
                <w:rPr>
                  <w:ins w:id="181" w:author="Nikola Karpić" w:date="2024-02-25T22:24:00Z"/>
                  <w:rFonts w:asciiTheme="minorHAnsi" w:eastAsiaTheme="minorEastAsia" w:hAnsiTheme="minorHAnsi" w:cstheme="minorBidi"/>
                  <w:noProof/>
                  <w:kern w:val="2"/>
                  <w:lang w:val="en-US"/>
                  <w14:ligatures w14:val="standardContextual"/>
                </w:rPr>
              </w:rPrChange>
            </w:rPr>
          </w:pPr>
          <w:ins w:id="182" w:author="Nikola Karpić" w:date="2024-02-25T22:24:00Z">
            <w:r w:rsidRPr="0020112D">
              <w:rPr>
                <w:rStyle w:val="Hyperlink"/>
                <w:rFonts w:ascii="Times New Roman" w:hAnsi="Times New Roman" w:cs="Times New Roman"/>
                <w:noProof/>
                <w:rPrChange w:id="183" w:author="Nikola Karpić" w:date="2024-02-25T23:34:00Z">
                  <w:rPr>
                    <w:rStyle w:val="Hyperlink"/>
                    <w:noProof/>
                  </w:rPr>
                </w:rPrChange>
              </w:rPr>
              <w:fldChar w:fldCharType="begin"/>
            </w:r>
            <w:r w:rsidRPr="0020112D">
              <w:rPr>
                <w:rStyle w:val="Hyperlink"/>
                <w:rFonts w:ascii="Times New Roman" w:hAnsi="Times New Roman" w:cs="Times New Roman"/>
                <w:noProof/>
                <w:rPrChange w:id="184" w:author="Nikola Karpić" w:date="2024-02-25T23:34:00Z">
                  <w:rPr>
                    <w:rStyle w:val="Hyperlink"/>
                    <w:noProof/>
                  </w:rPr>
                </w:rPrChange>
              </w:rPr>
              <w:instrText xml:space="preserve"> </w:instrText>
            </w:r>
            <w:r w:rsidRPr="0020112D">
              <w:rPr>
                <w:rFonts w:ascii="Times New Roman" w:hAnsi="Times New Roman" w:cs="Times New Roman"/>
                <w:noProof/>
                <w:rPrChange w:id="185" w:author="Nikola Karpić" w:date="2024-02-25T23:34:00Z">
                  <w:rPr>
                    <w:noProof/>
                  </w:rPr>
                </w:rPrChange>
              </w:rPr>
              <w:instrText>HYPERLINK \l "_Toc159792269"</w:instrText>
            </w:r>
            <w:r w:rsidRPr="0020112D">
              <w:rPr>
                <w:rStyle w:val="Hyperlink"/>
                <w:rFonts w:ascii="Times New Roman" w:hAnsi="Times New Roman" w:cs="Times New Roman"/>
                <w:noProof/>
                <w:rPrChange w:id="18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87" w:author="Nikola Karpić" w:date="2024-02-25T23:34:00Z">
                  <w:rPr>
                    <w:rStyle w:val="Hyperlink"/>
                    <w:noProof/>
                  </w:rPr>
                </w:rPrChange>
              </w:rPr>
            </w:r>
            <w:r w:rsidRPr="0020112D">
              <w:rPr>
                <w:rStyle w:val="Hyperlink"/>
                <w:rFonts w:ascii="Times New Roman" w:hAnsi="Times New Roman" w:cs="Times New Roman"/>
                <w:noProof/>
                <w:rPrChange w:id="188"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89" w:author="Nikola Karpić" w:date="2024-02-25T23:34:00Z">
                  <w:rPr>
                    <w:rStyle w:val="Hyperlink"/>
                    <w:noProof/>
                    <w:lang w:val="sr-Cyrl-BA"/>
                  </w:rPr>
                </w:rPrChange>
              </w:rPr>
              <w:t>2.2.2.</w:t>
            </w:r>
            <w:r w:rsidRPr="0020112D">
              <w:rPr>
                <w:rFonts w:ascii="Times New Roman" w:eastAsiaTheme="minorEastAsia" w:hAnsi="Times New Roman" w:cs="Times New Roman"/>
                <w:noProof/>
                <w:kern w:val="2"/>
                <w:lang w:val="en-US"/>
                <w14:ligatures w14:val="standardContextual"/>
                <w:rPrChange w:id="19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91" w:author="Nikola Karpić" w:date="2024-02-25T23:34:00Z">
                  <w:rPr>
                    <w:rStyle w:val="Hyperlink"/>
                    <w:noProof/>
                    <w:lang w:val="sr-Cyrl-BA"/>
                  </w:rPr>
                </w:rPrChange>
              </w:rPr>
              <w:t>Смањење димензионалности</w:t>
            </w:r>
            <w:r w:rsidRPr="0020112D">
              <w:rPr>
                <w:rFonts w:ascii="Times New Roman" w:hAnsi="Times New Roman" w:cs="Times New Roman"/>
                <w:noProof/>
                <w:webHidden/>
                <w:rPrChange w:id="192" w:author="Nikola Karpić" w:date="2024-02-25T23:34:00Z">
                  <w:rPr>
                    <w:noProof/>
                    <w:webHidden/>
                  </w:rPr>
                </w:rPrChange>
              </w:rPr>
              <w:tab/>
            </w:r>
            <w:r w:rsidRPr="0020112D">
              <w:rPr>
                <w:rFonts w:ascii="Times New Roman" w:hAnsi="Times New Roman" w:cs="Times New Roman"/>
                <w:noProof/>
                <w:webHidden/>
                <w:rPrChange w:id="193" w:author="Nikola Karpić" w:date="2024-02-25T23:34:00Z">
                  <w:rPr>
                    <w:noProof/>
                    <w:webHidden/>
                  </w:rPr>
                </w:rPrChange>
              </w:rPr>
              <w:fldChar w:fldCharType="begin"/>
            </w:r>
            <w:r w:rsidRPr="0020112D">
              <w:rPr>
                <w:rFonts w:ascii="Times New Roman" w:hAnsi="Times New Roman" w:cs="Times New Roman"/>
                <w:noProof/>
                <w:webHidden/>
                <w:rPrChange w:id="194" w:author="Nikola Karpić" w:date="2024-02-25T23:34:00Z">
                  <w:rPr>
                    <w:noProof/>
                    <w:webHidden/>
                  </w:rPr>
                </w:rPrChange>
              </w:rPr>
              <w:instrText xml:space="preserve"> PAGEREF _Toc159792269 \h </w:instrText>
            </w:r>
            <w:r w:rsidRPr="0020112D">
              <w:rPr>
                <w:rFonts w:ascii="Times New Roman" w:hAnsi="Times New Roman" w:cs="Times New Roman"/>
                <w:noProof/>
                <w:webHidden/>
                <w:rPrChange w:id="195" w:author="Nikola Karpić" w:date="2024-02-25T23:34:00Z">
                  <w:rPr>
                    <w:noProof/>
                    <w:webHidden/>
                  </w:rPr>
                </w:rPrChange>
              </w:rPr>
            </w:r>
          </w:ins>
          <w:r w:rsidRPr="0020112D">
            <w:rPr>
              <w:rFonts w:ascii="Times New Roman" w:hAnsi="Times New Roman" w:cs="Times New Roman"/>
              <w:noProof/>
              <w:webHidden/>
              <w:rPrChange w:id="196" w:author="Nikola Karpić" w:date="2024-02-25T23:34:00Z">
                <w:rPr>
                  <w:noProof/>
                  <w:webHidden/>
                </w:rPr>
              </w:rPrChange>
            </w:rPr>
            <w:fldChar w:fldCharType="separate"/>
          </w:r>
          <w:ins w:id="197" w:author="Nikola Karpić" w:date="2024-02-25T22:24:00Z">
            <w:r w:rsidRPr="0020112D">
              <w:rPr>
                <w:rFonts w:ascii="Times New Roman" w:hAnsi="Times New Roman" w:cs="Times New Roman"/>
                <w:noProof/>
                <w:webHidden/>
                <w:rPrChange w:id="198" w:author="Nikola Karpić" w:date="2024-02-25T23:34:00Z">
                  <w:rPr>
                    <w:noProof/>
                    <w:webHidden/>
                  </w:rPr>
                </w:rPrChange>
              </w:rPr>
              <w:t>11</w:t>
            </w:r>
            <w:r w:rsidRPr="0020112D">
              <w:rPr>
                <w:rFonts w:ascii="Times New Roman" w:hAnsi="Times New Roman" w:cs="Times New Roman"/>
                <w:noProof/>
                <w:webHidden/>
                <w:rPrChange w:id="199" w:author="Nikola Karpić" w:date="2024-02-25T23:34:00Z">
                  <w:rPr>
                    <w:noProof/>
                    <w:webHidden/>
                  </w:rPr>
                </w:rPrChange>
              </w:rPr>
              <w:fldChar w:fldCharType="end"/>
            </w:r>
            <w:r w:rsidRPr="0020112D">
              <w:rPr>
                <w:rStyle w:val="Hyperlink"/>
                <w:rFonts w:ascii="Times New Roman" w:hAnsi="Times New Roman" w:cs="Times New Roman"/>
                <w:noProof/>
                <w:rPrChange w:id="200" w:author="Nikola Karpić" w:date="2024-02-25T23:34:00Z">
                  <w:rPr>
                    <w:rStyle w:val="Hyperlink"/>
                    <w:noProof/>
                  </w:rPr>
                </w:rPrChange>
              </w:rPr>
              <w:fldChar w:fldCharType="end"/>
            </w:r>
          </w:ins>
        </w:p>
        <w:p w14:paraId="700542B9" w14:textId="6D0382D0" w:rsidR="000D662C" w:rsidRPr="0020112D" w:rsidRDefault="000D662C">
          <w:pPr>
            <w:pStyle w:val="TOC3"/>
            <w:tabs>
              <w:tab w:val="left" w:pos="1320"/>
              <w:tab w:val="right" w:leader="dot" w:pos="9350"/>
            </w:tabs>
            <w:rPr>
              <w:ins w:id="201" w:author="Nikola Karpić" w:date="2024-02-25T22:24:00Z"/>
              <w:rFonts w:ascii="Times New Roman" w:eastAsiaTheme="minorEastAsia" w:hAnsi="Times New Roman" w:cs="Times New Roman"/>
              <w:noProof/>
              <w:kern w:val="2"/>
              <w:lang w:val="en-US"/>
              <w14:ligatures w14:val="standardContextual"/>
              <w:rPrChange w:id="202" w:author="Nikola Karpić" w:date="2024-02-25T23:34:00Z">
                <w:rPr>
                  <w:ins w:id="203" w:author="Nikola Karpić" w:date="2024-02-25T22:24:00Z"/>
                  <w:rFonts w:asciiTheme="minorHAnsi" w:eastAsiaTheme="minorEastAsia" w:hAnsiTheme="minorHAnsi" w:cstheme="minorBidi"/>
                  <w:noProof/>
                  <w:kern w:val="2"/>
                  <w:lang w:val="en-US"/>
                  <w14:ligatures w14:val="standardContextual"/>
                </w:rPr>
              </w:rPrChange>
            </w:rPr>
          </w:pPr>
          <w:ins w:id="204" w:author="Nikola Karpić" w:date="2024-02-25T22:24:00Z">
            <w:r w:rsidRPr="0020112D">
              <w:rPr>
                <w:rStyle w:val="Hyperlink"/>
                <w:rFonts w:ascii="Times New Roman" w:hAnsi="Times New Roman" w:cs="Times New Roman"/>
                <w:noProof/>
                <w:rPrChange w:id="205" w:author="Nikola Karpić" w:date="2024-02-25T23:34:00Z">
                  <w:rPr>
                    <w:rStyle w:val="Hyperlink"/>
                    <w:noProof/>
                  </w:rPr>
                </w:rPrChange>
              </w:rPr>
              <w:fldChar w:fldCharType="begin"/>
            </w:r>
            <w:r w:rsidRPr="0020112D">
              <w:rPr>
                <w:rStyle w:val="Hyperlink"/>
                <w:rFonts w:ascii="Times New Roman" w:hAnsi="Times New Roman" w:cs="Times New Roman"/>
                <w:noProof/>
                <w:rPrChange w:id="206" w:author="Nikola Karpić" w:date="2024-02-25T23:34:00Z">
                  <w:rPr>
                    <w:rStyle w:val="Hyperlink"/>
                    <w:noProof/>
                  </w:rPr>
                </w:rPrChange>
              </w:rPr>
              <w:instrText xml:space="preserve"> </w:instrText>
            </w:r>
            <w:r w:rsidRPr="0020112D">
              <w:rPr>
                <w:rFonts w:ascii="Times New Roman" w:hAnsi="Times New Roman" w:cs="Times New Roman"/>
                <w:noProof/>
                <w:rPrChange w:id="207" w:author="Nikola Karpić" w:date="2024-02-25T23:34:00Z">
                  <w:rPr>
                    <w:noProof/>
                  </w:rPr>
                </w:rPrChange>
              </w:rPr>
              <w:instrText>HYPERLINK \l "_Toc159792272"</w:instrText>
            </w:r>
            <w:r w:rsidRPr="0020112D">
              <w:rPr>
                <w:rStyle w:val="Hyperlink"/>
                <w:rFonts w:ascii="Times New Roman" w:hAnsi="Times New Roman" w:cs="Times New Roman"/>
                <w:noProof/>
                <w:rPrChange w:id="20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09" w:author="Nikola Karpić" w:date="2024-02-25T23:34:00Z">
                  <w:rPr>
                    <w:rStyle w:val="Hyperlink"/>
                    <w:noProof/>
                  </w:rPr>
                </w:rPrChange>
              </w:rPr>
            </w:r>
            <w:r w:rsidRPr="0020112D">
              <w:rPr>
                <w:rStyle w:val="Hyperlink"/>
                <w:rFonts w:ascii="Times New Roman" w:hAnsi="Times New Roman" w:cs="Times New Roman"/>
                <w:noProof/>
                <w:rPrChange w:id="21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11" w:author="Nikola Karpić" w:date="2024-02-25T23:34:00Z">
                  <w:rPr>
                    <w:rStyle w:val="Hyperlink"/>
                    <w:noProof/>
                    <w:lang w:val="sr-Cyrl-BA"/>
                  </w:rPr>
                </w:rPrChange>
              </w:rPr>
              <w:t>2.2.3.</w:t>
            </w:r>
            <w:r w:rsidRPr="0020112D">
              <w:rPr>
                <w:rFonts w:ascii="Times New Roman" w:eastAsiaTheme="minorEastAsia" w:hAnsi="Times New Roman" w:cs="Times New Roman"/>
                <w:noProof/>
                <w:kern w:val="2"/>
                <w:lang w:val="en-US"/>
                <w14:ligatures w14:val="standardContextual"/>
                <w:rPrChange w:id="21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13" w:author="Nikola Karpić" w:date="2024-02-25T23:34:00Z">
                  <w:rPr>
                    <w:rStyle w:val="Hyperlink"/>
                    <w:noProof/>
                    <w:lang w:val="sr-Cyrl-BA"/>
                  </w:rPr>
                </w:rPrChange>
              </w:rPr>
              <w:t>Учење уз подстицај</w:t>
            </w:r>
            <w:r w:rsidRPr="0020112D">
              <w:rPr>
                <w:rFonts w:ascii="Times New Roman" w:hAnsi="Times New Roman" w:cs="Times New Roman"/>
                <w:noProof/>
                <w:webHidden/>
                <w:rPrChange w:id="214" w:author="Nikola Karpić" w:date="2024-02-25T23:34:00Z">
                  <w:rPr>
                    <w:noProof/>
                    <w:webHidden/>
                  </w:rPr>
                </w:rPrChange>
              </w:rPr>
              <w:tab/>
            </w:r>
            <w:r w:rsidRPr="0020112D">
              <w:rPr>
                <w:rFonts w:ascii="Times New Roman" w:hAnsi="Times New Roman" w:cs="Times New Roman"/>
                <w:noProof/>
                <w:webHidden/>
                <w:rPrChange w:id="215" w:author="Nikola Karpić" w:date="2024-02-25T23:34:00Z">
                  <w:rPr>
                    <w:noProof/>
                    <w:webHidden/>
                  </w:rPr>
                </w:rPrChange>
              </w:rPr>
              <w:fldChar w:fldCharType="begin"/>
            </w:r>
            <w:r w:rsidRPr="0020112D">
              <w:rPr>
                <w:rFonts w:ascii="Times New Roman" w:hAnsi="Times New Roman" w:cs="Times New Roman"/>
                <w:noProof/>
                <w:webHidden/>
                <w:rPrChange w:id="216" w:author="Nikola Karpić" w:date="2024-02-25T23:34:00Z">
                  <w:rPr>
                    <w:noProof/>
                    <w:webHidden/>
                  </w:rPr>
                </w:rPrChange>
              </w:rPr>
              <w:instrText xml:space="preserve"> PAGEREF _Toc159792272 \h </w:instrText>
            </w:r>
            <w:r w:rsidRPr="0020112D">
              <w:rPr>
                <w:rFonts w:ascii="Times New Roman" w:hAnsi="Times New Roman" w:cs="Times New Roman"/>
                <w:noProof/>
                <w:webHidden/>
                <w:rPrChange w:id="217" w:author="Nikola Karpić" w:date="2024-02-25T23:34:00Z">
                  <w:rPr>
                    <w:noProof/>
                    <w:webHidden/>
                  </w:rPr>
                </w:rPrChange>
              </w:rPr>
            </w:r>
          </w:ins>
          <w:r w:rsidRPr="0020112D">
            <w:rPr>
              <w:rFonts w:ascii="Times New Roman" w:hAnsi="Times New Roman" w:cs="Times New Roman"/>
              <w:noProof/>
              <w:webHidden/>
              <w:rPrChange w:id="218" w:author="Nikola Karpić" w:date="2024-02-25T23:34:00Z">
                <w:rPr>
                  <w:noProof/>
                  <w:webHidden/>
                </w:rPr>
              </w:rPrChange>
            </w:rPr>
            <w:fldChar w:fldCharType="separate"/>
          </w:r>
          <w:ins w:id="219" w:author="Nikola Karpić" w:date="2024-02-25T22:24:00Z">
            <w:r w:rsidRPr="0020112D">
              <w:rPr>
                <w:rFonts w:ascii="Times New Roman" w:hAnsi="Times New Roman" w:cs="Times New Roman"/>
                <w:noProof/>
                <w:webHidden/>
                <w:rPrChange w:id="220" w:author="Nikola Karpić" w:date="2024-02-25T23:34:00Z">
                  <w:rPr>
                    <w:noProof/>
                    <w:webHidden/>
                  </w:rPr>
                </w:rPrChange>
              </w:rPr>
              <w:t>12</w:t>
            </w:r>
            <w:r w:rsidRPr="0020112D">
              <w:rPr>
                <w:rFonts w:ascii="Times New Roman" w:hAnsi="Times New Roman" w:cs="Times New Roman"/>
                <w:noProof/>
                <w:webHidden/>
                <w:rPrChange w:id="221" w:author="Nikola Karpić" w:date="2024-02-25T23:34:00Z">
                  <w:rPr>
                    <w:noProof/>
                    <w:webHidden/>
                  </w:rPr>
                </w:rPrChange>
              </w:rPr>
              <w:fldChar w:fldCharType="end"/>
            </w:r>
            <w:r w:rsidRPr="0020112D">
              <w:rPr>
                <w:rStyle w:val="Hyperlink"/>
                <w:rFonts w:ascii="Times New Roman" w:hAnsi="Times New Roman" w:cs="Times New Roman"/>
                <w:noProof/>
                <w:rPrChange w:id="222" w:author="Nikola Karpić" w:date="2024-02-25T23:34:00Z">
                  <w:rPr>
                    <w:rStyle w:val="Hyperlink"/>
                    <w:noProof/>
                  </w:rPr>
                </w:rPrChange>
              </w:rPr>
              <w:fldChar w:fldCharType="end"/>
            </w:r>
          </w:ins>
        </w:p>
        <w:p w14:paraId="14DD9F8E" w14:textId="0B6A095A" w:rsidR="000D662C" w:rsidRPr="0020112D" w:rsidRDefault="000D662C" w:rsidP="000D662C">
          <w:pPr>
            <w:pStyle w:val="TOC1"/>
            <w:rPr>
              <w:ins w:id="223" w:author="Nikola Karpić" w:date="2024-02-25T22:24:00Z"/>
              <w:rFonts w:ascii="Times New Roman" w:eastAsiaTheme="minorEastAsia" w:hAnsi="Times New Roman" w:cs="Times New Roman"/>
              <w:noProof/>
              <w:kern w:val="2"/>
              <w:lang w:val="en-US"/>
              <w14:ligatures w14:val="standardContextual"/>
              <w:rPrChange w:id="224" w:author="Nikola Karpić" w:date="2024-02-25T23:34:00Z">
                <w:rPr>
                  <w:ins w:id="225" w:author="Nikola Karpić" w:date="2024-02-25T22:24:00Z"/>
                  <w:rFonts w:asciiTheme="minorHAnsi" w:eastAsiaTheme="minorEastAsia" w:hAnsiTheme="minorHAnsi" w:cstheme="minorBidi"/>
                  <w:noProof/>
                  <w:kern w:val="2"/>
                  <w:lang w:val="en-US"/>
                  <w14:ligatures w14:val="standardContextual"/>
                </w:rPr>
              </w:rPrChange>
            </w:rPr>
            <w:pPrChange w:id="226" w:author="Nikola Karpić" w:date="2024-02-25T22:24:00Z">
              <w:pPr>
                <w:pStyle w:val="TOC1"/>
                <w:tabs>
                  <w:tab w:val="left" w:pos="440"/>
                  <w:tab w:val="right" w:leader="dot" w:pos="9350"/>
                </w:tabs>
              </w:pPr>
            </w:pPrChange>
          </w:pPr>
          <w:ins w:id="227" w:author="Nikola Karpić" w:date="2024-02-25T22:24:00Z">
            <w:r w:rsidRPr="0020112D">
              <w:rPr>
                <w:rStyle w:val="Hyperlink"/>
                <w:rFonts w:ascii="Times New Roman" w:hAnsi="Times New Roman" w:cs="Times New Roman"/>
                <w:noProof/>
                <w:rPrChange w:id="228" w:author="Nikola Karpić" w:date="2024-02-25T23:34:00Z">
                  <w:rPr>
                    <w:rStyle w:val="Hyperlink"/>
                    <w:noProof/>
                  </w:rPr>
                </w:rPrChange>
              </w:rPr>
              <w:fldChar w:fldCharType="begin"/>
            </w:r>
            <w:r w:rsidRPr="0020112D">
              <w:rPr>
                <w:rStyle w:val="Hyperlink"/>
                <w:rFonts w:ascii="Times New Roman" w:hAnsi="Times New Roman" w:cs="Times New Roman"/>
                <w:noProof/>
                <w:rPrChange w:id="229" w:author="Nikola Karpić" w:date="2024-02-25T23:34:00Z">
                  <w:rPr>
                    <w:rStyle w:val="Hyperlink"/>
                    <w:noProof/>
                  </w:rPr>
                </w:rPrChange>
              </w:rPr>
              <w:instrText xml:space="preserve"> </w:instrText>
            </w:r>
            <w:r w:rsidRPr="0020112D">
              <w:rPr>
                <w:rFonts w:ascii="Times New Roman" w:hAnsi="Times New Roman" w:cs="Times New Roman"/>
                <w:noProof/>
                <w:rPrChange w:id="230" w:author="Nikola Karpić" w:date="2024-02-25T23:34:00Z">
                  <w:rPr>
                    <w:noProof/>
                  </w:rPr>
                </w:rPrChange>
              </w:rPr>
              <w:instrText>HYPERLINK \l "_Toc159792273"</w:instrText>
            </w:r>
            <w:r w:rsidRPr="0020112D">
              <w:rPr>
                <w:rStyle w:val="Hyperlink"/>
                <w:rFonts w:ascii="Times New Roman" w:hAnsi="Times New Roman" w:cs="Times New Roman"/>
                <w:noProof/>
                <w:rPrChange w:id="231"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32" w:author="Nikola Karpić" w:date="2024-02-25T23:34:00Z">
                  <w:rPr>
                    <w:rStyle w:val="Hyperlink"/>
                    <w:noProof/>
                  </w:rPr>
                </w:rPrChange>
              </w:rPr>
            </w:r>
            <w:r w:rsidRPr="0020112D">
              <w:rPr>
                <w:rStyle w:val="Hyperlink"/>
                <w:rFonts w:ascii="Times New Roman" w:hAnsi="Times New Roman" w:cs="Times New Roman"/>
                <w:noProof/>
                <w:rPrChange w:id="233"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34" w:author="Nikola Karpić" w:date="2024-02-25T23:34:00Z">
                  <w:rPr>
                    <w:rStyle w:val="Hyperlink"/>
                    <w:rFonts w:cs="Times New Roman"/>
                    <w:noProof/>
                    <w:lang w:val="sr-Cyrl-BA"/>
                  </w:rPr>
                </w:rPrChange>
              </w:rPr>
              <w:t>3.</w:t>
            </w:r>
            <w:r w:rsidRPr="0020112D">
              <w:rPr>
                <w:rFonts w:ascii="Times New Roman" w:eastAsiaTheme="minorEastAsia" w:hAnsi="Times New Roman" w:cs="Times New Roman"/>
                <w:noProof/>
                <w:kern w:val="2"/>
                <w:lang w:val="en-US"/>
                <w14:ligatures w14:val="standardContextual"/>
                <w:rPrChange w:id="235"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36" w:author="Nikola Karpić" w:date="2024-02-25T23:34:00Z">
                  <w:rPr>
                    <w:rStyle w:val="Hyperlink"/>
                    <w:rFonts w:cs="Times New Roman"/>
                    <w:noProof/>
                    <w:lang w:val="sr-Cyrl-BA"/>
                  </w:rPr>
                </w:rPrChange>
              </w:rPr>
              <w:t>Процес машинског учења</w:t>
            </w:r>
            <w:r w:rsidRPr="0020112D">
              <w:rPr>
                <w:rFonts w:ascii="Times New Roman" w:hAnsi="Times New Roman" w:cs="Times New Roman"/>
                <w:noProof/>
                <w:webHidden/>
                <w:rPrChange w:id="237" w:author="Nikola Karpić" w:date="2024-02-25T23:34:00Z">
                  <w:rPr>
                    <w:noProof/>
                    <w:webHidden/>
                  </w:rPr>
                </w:rPrChange>
              </w:rPr>
              <w:tab/>
            </w:r>
            <w:r w:rsidRPr="0020112D">
              <w:rPr>
                <w:rFonts w:ascii="Times New Roman" w:hAnsi="Times New Roman" w:cs="Times New Roman"/>
                <w:noProof/>
                <w:webHidden/>
                <w:rPrChange w:id="238" w:author="Nikola Karpić" w:date="2024-02-25T23:34:00Z">
                  <w:rPr>
                    <w:noProof/>
                    <w:webHidden/>
                  </w:rPr>
                </w:rPrChange>
              </w:rPr>
              <w:fldChar w:fldCharType="begin"/>
            </w:r>
            <w:r w:rsidRPr="0020112D">
              <w:rPr>
                <w:rFonts w:ascii="Times New Roman" w:hAnsi="Times New Roman" w:cs="Times New Roman"/>
                <w:noProof/>
                <w:webHidden/>
                <w:rPrChange w:id="239" w:author="Nikola Karpić" w:date="2024-02-25T23:34:00Z">
                  <w:rPr>
                    <w:noProof/>
                    <w:webHidden/>
                  </w:rPr>
                </w:rPrChange>
              </w:rPr>
              <w:instrText xml:space="preserve"> PAGEREF _Toc159792273 \h </w:instrText>
            </w:r>
            <w:r w:rsidRPr="0020112D">
              <w:rPr>
                <w:rFonts w:ascii="Times New Roman" w:hAnsi="Times New Roman" w:cs="Times New Roman"/>
                <w:noProof/>
                <w:webHidden/>
                <w:rPrChange w:id="240" w:author="Nikola Karpić" w:date="2024-02-25T23:34:00Z">
                  <w:rPr>
                    <w:noProof/>
                    <w:webHidden/>
                  </w:rPr>
                </w:rPrChange>
              </w:rPr>
            </w:r>
          </w:ins>
          <w:r w:rsidRPr="0020112D">
            <w:rPr>
              <w:rFonts w:ascii="Times New Roman" w:hAnsi="Times New Roman" w:cs="Times New Roman"/>
              <w:noProof/>
              <w:webHidden/>
              <w:rPrChange w:id="241" w:author="Nikola Karpić" w:date="2024-02-25T23:34:00Z">
                <w:rPr>
                  <w:noProof/>
                  <w:webHidden/>
                </w:rPr>
              </w:rPrChange>
            </w:rPr>
            <w:fldChar w:fldCharType="separate"/>
          </w:r>
          <w:ins w:id="242" w:author="Nikola Karpić" w:date="2024-02-25T22:24:00Z">
            <w:r w:rsidRPr="0020112D">
              <w:rPr>
                <w:rFonts w:ascii="Times New Roman" w:hAnsi="Times New Roman" w:cs="Times New Roman"/>
                <w:noProof/>
                <w:webHidden/>
                <w:rPrChange w:id="243" w:author="Nikola Karpić" w:date="2024-02-25T23:34:00Z">
                  <w:rPr>
                    <w:noProof/>
                    <w:webHidden/>
                  </w:rPr>
                </w:rPrChange>
              </w:rPr>
              <w:t>14</w:t>
            </w:r>
            <w:r w:rsidRPr="0020112D">
              <w:rPr>
                <w:rFonts w:ascii="Times New Roman" w:hAnsi="Times New Roman" w:cs="Times New Roman"/>
                <w:noProof/>
                <w:webHidden/>
                <w:rPrChange w:id="244" w:author="Nikola Karpić" w:date="2024-02-25T23:34:00Z">
                  <w:rPr>
                    <w:noProof/>
                    <w:webHidden/>
                  </w:rPr>
                </w:rPrChange>
              </w:rPr>
              <w:fldChar w:fldCharType="end"/>
            </w:r>
            <w:r w:rsidRPr="0020112D">
              <w:rPr>
                <w:rStyle w:val="Hyperlink"/>
                <w:rFonts w:ascii="Times New Roman" w:hAnsi="Times New Roman" w:cs="Times New Roman"/>
                <w:noProof/>
                <w:rPrChange w:id="245" w:author="Nikola Karpić" w:date="2024-02-25T23:34:00Z">
                  <w:rPr>
                    <w:rStyle w:val="Hyperlink"/>
                    <w:noProof/>
                  </w:rPr>
                </w:rPrChange>
              </w:rPr>
              <w:fldChar w:fldCharType="end"/>
            </w:r>
          </w:ins>
        </w:p>
        <w:p w14:paraId="153ED73E" w14:textId="26A6FCB7" w:rsidR="000D662C" w:rsidRPr="0020112D" w:rsidRDefault="000D662C">
          <w:pPr>
            <w:pStyle w:val="TOC2"/>
            <w:tabs>
              <w:tab w:val="left" w:pos="880"/>
              <w:tab w:val="right" w:leader="dot" w:pos="9350"/>
            </w:tabs>
            <w:rPr>
              <w:ins w:id="246" w:author="Nikola Karpić" w:date="2024-02-25T22:24:00Z"/>
              <w:rFonts w:ascii="Times New Roman" w:eastAsiaTheme="minorEastAsia" w:hAnsi="Times New Roman" w:cs="Times New Roman"/>
              <w:noProof/>
              <w:kern w:val="2"/>
              <w:lang w:val="en-US"/>
              <w14:ligatures w14:val="standardContextual"/>
              <w:rPrChange w:id="247" w:author="Nikola Karpić" w:date="2024-02-25T23:34:00Z">
                <w:rPr>
                  <w:ins w:id="248" w:author="Nikola Karpić" w:date="2024-02-25T22:24:00Z"/>
                  <w:rFonts w:asciiTheme="minorHAnsi" w:eastAsiaTheme="minorEastAsia" w:hAnsiTheme="minorHAnsi" w:cstheme="minorBidi"/>
                  <w:noProof/>
                  <w:kern w:val="2"/>
                  <w:lang w:val="en-US"/>
                  <w14:ligatures w14:val="standardContextual"/>
                </w:rPr>
              </w:rPrChange>
            </w:rPr>
          </w:pPr>
          <w:ins w:id="249" w:author="Nikola Karpić" w:date="2024-02-25T22:24:00Z">
            <w:r w:rsidRPr="0020112D">
              <w:rPr>
                <w:rStyle w:val="Hyperlink"/>
                <w:rFonts w:ascii="Times New Roman" w:hAnsi="Times New Roman" w:cs="Times New Roman"/>
                <w:noProof/>
                <w:rPrChange w:id="250" w:author="Nikola Karpić" w:date="2024-02-25T23:34:00Z">
                  <w:rPr>
                    <w:rStyle w:val="Hyperlink"/>
                    <w:noProof/>
                  </w:rPr>
                </w:rPrChange>
              </w:rPr>
              <w:fldChar w:fldCharType="begin"/>
            </w:r>
            <w:r w:rsidRPr="0020112D">
              <w:rPr>
                <w:rStyle w:val="Hyperlink"/>
                <w:rFonts w:ascii="Times New Roman" w:hAnsi="Times New Roman" w:cs="Times New Roman"/>
                <w:noProof/>
                <w:rPrChange w:id="251" w:author="Nikola Karpić" w:date="2024-02-25T23:34:00Z">
                  <w:rPr>
                    <w:rStyle w:val="Hyperlink"/>
                    <w:noProof/>
                  </w:rPr>
                </w:rPrChange>
              </w:rPr>
              <w:instrText xml:space="preserve"> </w:instrText>
            </w:r>
            <w:r w:rsidRPr="0020112D">
              <w:rPr>
                <w:rFonts w:ascii="Times New Roman" w:hAnsi="Times New Roman" w:cs="Times New Roman"/>
                <w:noProof/>
                <w:rPrChange w:id="252" w:author="Nikola Karpić" w:date="2024-02-25T23:34:00Z">
                  <w:rPr>
                    <w:noProof/>
                  </w:rPr>
                </w:rPrChange>
              </w:rPr>
              <w:instrText>HYPERLINK \l "_Toc159792274"</w:instrText>
            </w:r>
            <w:r w:rsidRPr="0020112D">
              <w:rPr>
                <w:rStyle w:val="Hyperlink"/>
                <w:rFonts w:ascii="Times New Roman" w:hAnsi="Times New Roman" w:cs="Times New Roman"/>
                <w:noProof/>
                <w:rPrChange w:id="25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54" w:author="Nikola Karpić" w:date="2024-02-25T23:34:00Z">
                  <w:rPr>
                    <w:rStyle w:val="Hyperlink"/>
                    <w:noProof/>
                  </w:rPr>
                </w:rPrChange>
              </w:rPr>
            </w:r>
            <w:r w:rsidRPr="0020112D">
              <w:rPr>
                <w:rStyle w:val="Hyperlink"/>
                <w:rFonts w:ascii="Times New Roman" w:hAnsi="Times New Roman" w:cs="Times New Roman"/>
                <w:noProof/>
                <w:rPrChange w:id="25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56" w:author="Nikola Karpić" w:date="2024-02-25T23:34:00Z">
                  <w:rPr>
                    <w:rStyle w:val="Hyperlink"/>
                    <w:rFonts w:cs="Times New Roman"/>
                    <w:noProof/>
                    <w:lang w:val="sr-Cyrl-BA"/>
                  </w:rPr>
                </w:rPrChange>
              </w:rPr>
              <w:t>3.1.</w:t>
            </w:r>
            <w:r w:rsidRPr="0020112D">
              <w:rPr>
                <w:rFonts w:ascii="Times New Roman" w:eastAsiaTheme="minorEastAsia" w:hAnsi="Times New Roman" w:cs="Times New Roman"/>
                <w:noProof/>
                <w:kern w:val="2"/>
                <w:lang w:val="en-US"/>
                <w14:ligatures w14:val="standardContextual"/>
                <w:rPrChange w:id="25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58" w:author="Nikola Karpić" w:date="2024-02-25T23:34:00Z">
                  <w:rPr>
                    <w:rStyle w:val="Hyperlink"/>
                    <w:rFonts w:cs="Times New Roman"/>
                    <w:noProof/>
                    <w:lang w:val="sr-Cyrl-BA"/>
                  </w:rPr>
                </w:rPrChange>
              </w:rPr>
              <w:t>Дефинисање проблема</w:t>
            </w:r>
            <w:r w:rsidRPr="0020112D">
              <w:rPr>
                <w:rFonts w:ascii="Times New Roman" w:hAnsi="Times New Roman" w:cs="Times New Roman"/>
                <w:noProof/>
                <w:webHidden/>
                <w:rPrChange w:id="259" w:author="Nikola Karpić" w:date="2024-02-25T23:34:00Z">
                  <w:rPr>
                    <w:noProof/>
                    <w:webHidden/>
                  </w:rPr>
                </w:rPrChange>
              </w:rPr>
              <w:tab/>
            </w:r>
            <w:r w:rsidRPr="0020112D">
              <w:rPr>
                <w:rFonts w:ascii="Times New Roman" w:hAnsi="Times New Roman" w:cs="Times New Roman"/>
                <w:noProof/>
                <w:webHidden/>
                <w:rPrChange w:id="260" w:author="Nikola Karpić" w:date="2024-02-25T23:34:00Z">
                  <w:rPr>
                    <w:noProof/>
                    <w:webHidden/>
                  </w:rPr>
                </w:rPrChange>
              </w:rPr>
              <w:fldChar w:fldCharType="begin"/>
            </w:r>
            <w:r w:rsidRPr="0020112D">
              <w:rPr>
                <w:rFonts w:ascii="Times New Roman" w:hAnsi="Times New Roman" w:cs="Times New Roman"/>
                <w:noProof/>
                <w:webHidden/>
                <w:rPrChange w:id="261" w:author="Nikola Karpić" w:date="2024-02-25T23:34:00Z">
                  <w:rPr>
                    <w:noProof/>
                    <w:webHidden/>
                  </w:rPr>
                </w:rPrChange>
              </w:rPr>
              <w:instrText xml:space="preserve"> PAGEREF _Toc159792274 \h </w:instrText>
            </w:r>
            <w:r w:rsidRPr="0020112D">
              <w:rPr>
                <w:rFonts w:ascii="Times New Roman" w:hAnsi="Times New Roman" w:cs="Times New Roman"/>
                <w:noProof/>
                <w:webHidden/>
                <w:rPrChange w:id="262" w:author="Nikola Karpić" w:date="2024-02-25T23:34:00Z">
                  <w:rPr>
                    <w:noProof/>
                    <w:webHidden/>
                  </w:rPr>
                </w:rPrChange>
              </w:rPr>
            </w:r>
          </w:ins>
          <w:r w:rsidRPr="0020112D">
            <w:rPr>
              <w:rFonts w:ascii="Times New Roman" w:hAnsi="Times New Roman" w:cs="Times New Roman"/>
              <w:noProof/>
              <w:webHidden/>
              <w:rPrChange w:id="263" w:author="Nikola Karpić" w:date="2024-02-25T23:34:00Z">
                <w:rPr>
                  <w:noProof/>
                  <w:webHidden/>
                </w:rPr>
              </w:rPrChange>
            </w:rPr>
            <w:fldChar w:fldCharType="separate"/>
          </w:r>
          <w:ins w:id="264" w:author="Nikola Karpić" w:date="2024-02-25T22:24:00Z">
            <w:r w:rsidRPr="0020112D">
              <w:rPr>
                <w:rFonts w:ascii="Times New Roman" w:hAnsi="Times New Roman" w:cs="Times New Roman"/>
                <w:noProof/>
                <w:webHidden/>
                <w:rPrChange w:id="265" w:author="Nikola Karpić" w:date="2024-02-25T23:34:00Z">
                  <w:rPr>
                    <w:noProof/>
                    <w:webHidden/>
                  </w:rPr>
                </w:rPrChange>
              </w:rPr>
              <w:t>14</w:t>
            </w:r>
            <w:r w:rsidRPr="0020112D">
              <w:rPr>
                <w:rFonts w:ascii="Times New Roman" w:hAnsi="Times New Roman" w:cs="Times New Roman"/>
                <w:noProof/>
                <w:webHidden/>
                <w:rPrChange w:id="266" w:author="Nikola Karpić" w:date="2024-02-25T23:34:00Z">
                  <w:rPr>
                    <w:noProof/>
                    <w:webHidden/>
                  </w:rPr>
                </w:rPrChange>
              </w:rPr>
              <w:fldChar w:fldCharType="end"/>
            </w:r>
            <w:r w:rsidRPr="0020112D">
              <w:rPr>
                <w:rStyle w:val="Hyperlink"/>
                <w:rFonts w:ascii="Times New Roman" w:hAnsi="Times New Roman" w:cs="Times New Roman"/>
                <w:noProof/>
                <w:rPrChange w:id="267" w:author="Nikola Karpić" w:date="2024-02-25T23:34:00Z">
                  <w:rPr>
                    <w:rStyle w:val="Hyperlink"/>
                    <w:noProof/>
                  </w:rPr>
                </w:rPrChange>
              </w:rPr>
              <w:fldChar w:fldCharType="end"/>
            </w:r>
          </w:ins>
        </w:p>
        <w:p w14:paraId="26D41208" w14:textId="0F6589AF" w:rsidR="000D662C" w:rsidRPr="0020112D" w:rsidRDefault="000D662C">
          <w:pPr>
            <w:pStyle w:val="TOC2"/>
            <w:tabs>
              <w:tab w:val="left" w:pos="880"/>
              <w:tab w:val="right" w:leader="dot" w:pos="9350"/>
            </w:tabs>
            <w:rPr>
              <w:ins w:id="268" w:author="Nikola Karpić" w:date="2024-02-25T22:24:00Z"/>
              <w:rFonts w:ascii="Times New Roman" w:eastAsiaTheme="minorEastAsia" w:hAnsi="Times New Roman" w:cs="Times New Roman"/>
              <w:noProof/>
              <w:kern w:val="2"/>
              <w:lang w:val="en-US"/>
              <w14:ligatures w14:val="standardContextual"/>
              <w:rPrChange w:id="269" w:author="Nikola Karpić" w:date="2024-02-25T23:34:00Z">
                <w:rPr>
                  <w:ins w:id="270" w:author="Nikola Karpić" w:date="2024-02-25T22:24:00Z"/>
                  <w:rFonts w:asciiTheme="minorHAnsi" w:eastAsiaTheme="minorEastAsia" w:hAnsiTheme="minorHAnsi" w:cstheme="minorBidi"/>
                  <w:noProof/>
                  <w:kern w:val="2"/>
                  <w:lang w:val="en-US"/>
                  <w14:ligatures w14:val="standardContextual"/>
                </w:rPr>
              </w:rPrChange>
            </w:rPr>
          </w:pPr>
          <w:ins w:id="271" w:author="Nikola Karpić" w:date="2024-02-25T22:24:00Z">
            <w:r w:rsidRPr="0020112D">
              <w:rPr>
                <w:rStyle w:val="Hyperlink"/>
                <w:rFonts w:ascii="Times New Roman" w:hAnsi="Times New Roman" w:cs="Times New Roman"/>
                <w:noProof/>
                <w:rPrChange w:id="272" w:author="Nikola Karpić" w:date="2024-02-25T23:34:00Z">
                  <w:rPr>
                    <w:rStyle w:val="Hyperlink"/>
                    <w:noProof/>
                  </w:rPr>
                </w:rPrChange>
              </w:rPr>
              <w:fldChar w:fldCharType="begin"/>
            </w:r>
            <w:r w:rsidRPr="0020112D">
              <w:rPr>
                <w:rStyle w:val="Hyperlink"/>
                <w:rFonts w:ascii="Times New Roman" w:hAnsi="Times New Roman" w:cs="Times New Roman"/>
                <w:noProof/>
                <w:rPrChange w:id="273" w:author="Nikola Karpić" w:date="2024-02-25T23:34:00Z">
                  <w:rPr>
                    <w:rStyle w:val="Hyperlink"/>
                    <w:noProof/>
                  </w:rPr>
                </w:rPrChange>
              </w:rPr>
              <w:instrText xml:space="preserve"> </w:instrText>
            </w:r>
            <w:r w:rsidRPr="0020112D">
              <w:rPr>
                <w:rFonts w:ascii="Times New Roman" w:hAnsi="Times New Roman" w:cs="Times New Roman"/>
                <w:noProof/>
                <w:rPrChange w:id="274" w:author="Nikola Karpić" w:date="2024-02-25T23:34:00Z">
                  <w:rPr>
                    <w:noProof/>
                  </w:rPr>
                </w:rPrChange>
              </w:rPr>
              <w:instrText>HYPERLINK \l "_Toc159792275"</w:instrText>
            </w:r>
            <w:r w:rsidRPr="0020112D">
              <w:rPr>
                <w:rStyle w:val="Hyperlink"/>
                <w:rFonts w:ascii="Times New Roman" w:hAnsi="Times New Roman" w:cs="Times New Roman"/>
                <w:noProof/>
                <w:rPrChange w:id="27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76" w:author="Nikola Karpić" w:date="2024-02-25T23:34:00Z">
                  <w:rPr>
                    <w:rStyle w:val="Hyperlink"/>
                    <w:noProof/>
                  </w:rPr>
                </w:rPrChange>
              </w:rPr>
            </w:r>
            <w:r w:rsidRPr="0020112D">
              <w:rPr>
                <w:rStyle w:val="Hyperlink"/>
                <w:rFonts w:ascii="Times New Roman" w:hAnsi="Times New Roman" w:cs="Times New Roman"/>
                <w:noProof/>
                <w:rPrChange w:id="27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78" w:author="Nikola Karpić" w:date="2024-02-25T23:34:00Z">
                  <w:rPr>
                    <w:rStyle w:val="Hyperlink"/>
                    <w:rFonts w:cs="Times New Roman"/>
                    <w:noProof/>
                    <w:lang w:val="sr-Cyrl-BA"/>
                  </w:rPr>
                </w:rPrChange>
              </w:rPr>
              <w:t>3.2.</w:t>
            </w:r>
            <w:r w:rsidRPr="0020112D">
              <w:rPr>
                <w:rFonts w:ascii="Times New Roman" w:eastAsiaTheme="minorEastAsia" w:hAnsi="Times New Roman" w:cs="Times New Roman"/>
                <w:noProof/>
                <w:kern w:val="2"/>
                <w:lang w:val="en-US"/>
                <w14:ligatures w14:val="standardContextual"/>
                <w:rPrChange w:id="27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80" w:author="Nikola Karpić" w:date="2024-02-25T23:34:00Z">
                  <w:rPr>
                    <w:rStyle w:val="Hyperlink"/>
                    <w:rFonts w:cs="Times New Roman"/>
                    <w:noProof/>
                    <w:lang w:val="sr-Cyrl-BA"/>
                  </w:rPr>
                </w:rPrChange>
              </w:rPr>
              <w:t>Прикупљање података</w:t>
            </w:r>
            <w:r w:rsidRPr="0020112D">
              <w:rPr>
                <w:rFonts w:ascii="Times New Roman" w:hAnsi="Times New Roman" w:cs="Times New Roman"/>
                <w:noProof/>
                <w:webHidden/>
                <w:rPrChange w:id="281" w:author="Nikola Karpić" w:date="2024-02-25T23:34:00Z">
                  <w:rPr>
                    <w:noProof/>
                    <w:webHidden/>
                  </w:rPr>
                </w:rPrChange>
              </w:rPr>
              <w:tab/>
            </w:r>
            <w:r w:rsidRPr="0020112D">
              <w:rPr>
                <w:rFonts w:ascii="Times New Roman" w:hAnsi="Times New Roman" w:cs="Times New Roman"/>
                <w:noProof/>
                <w:webHidden/>
                <w:rPrChange w:id="282" w:author="Nikola Karpić" w:date="2024-02-25T23:34:00Z">
                  <w:rPr>
                    <w:noProof/>
                    <w:webHidden/>
                  </w:rPr>
                </w:rPrChange>
              </w:rPr>
              <w:fldChar w:fldCharType="begin"/>
            </w:r>
            <w:r w:rsidRPr="0020112D">
              <w:rPr>
                <w:rFonts w:ascii="Times New Roman" w:hAnsi="Times New Roman" w:cs="Times New Roman"/>
                <w:noProof/>
                <w:webHidden/>
                <w:rPrChange w:id="283" w:author="Nikola Karpić" w:date="2024-02-25T23:34:00Z">
                  <w:rPr>
                    <w:noProof/>
                    <w:webHidden/>
                  </w:rPr>
                </w:rPrChange>
              </w:rPr>
              <w:instrText xml:space="preserve"> PAGEREF _Toc159792275 \h </w:instrText>
            </w:r>
            <w:r w:rsidRPr="0020112D">
              <w:rPr>
                <w:rFonts w:ascii="Times New Roman" w:hAnsi="Times New Roman" w:cs="Times New Roman"/>
                <w:noProof/>
                <w:webHidden/>
                <w:rPrChange w:id="284" w:author="Nikola Karpić" w:date="2024-02-25T23:34:00Z">
                  <w:rPr>
                    <w:noProof/>
                    <w:webHidden/>
                  </w:rPr>
                </w:rPrChange>
              </w:rPr>
            </w:r>
          </w:ins>
          <w:r w:rsidRPr="0020112D">
            <w:rPr>
              <w:rFonts w:ascii="Times New Roman" w:hAnsi="Times New Roman" w:cs="Times New Roman"/>
              <w:noProof/>
              <w:webHidden/>
              <w:rPrChange w:id="285" w:author="Nikola Karpić" w:date="2024-02-25T23:34:00Z">
                <w:rPr>
                  <w:noProof/>
                  <w:webHidden/>
                </w:rPr>
              </w:rPrChange>
            </w:rPr>
            <w:fldChar w:fldCharType="separate"/>
          </w:r>
          <w:ins w:id="286" w:author="Nikola Karpić" w:date="2024-02-25T22:24:00Z">
            <w:r w:rsidRPr="0020112D">
              <w:rPr>
                <w:rFonts w:ascii="Times New Roman" w:hAnsi="Times New Roman" w:cs="Times New Roman"/>
                <w:noProof/>
                <w:webHidden/>
                <w:rPrChange w:id="287" w:author="Nikola Karpić" w:date="2024-02-25T23:34:00Z">
                  <w:rPr>
                    <w:noProof/>
                    <w:webHidden/>
                  </w:rPr>
                </w:rPrChange>
              </w:rPr>
              <w:t>15</w:t>
            </w:r>
            <w:r w:rsidRPr="0020112D">
              <w:rPr>
                <w:rFonts w:ascii="Times New Roman" w:hAnsi="Times New Roman" w:cs="Times New Roman"/>
                <w:noProof/>
                <w:webHidden/>
                <w:rPrChange w:id="288" w:author="Nikola Karpić" w:date="2024-02-25T23:34:00Z">
                  <w:rPr>
                    <w:noProof/>
                    <w:webHidden/>
                  </w:rPr>
                </w:rPrChange>
              </w:rPr>
              <w:fldChar w:fldCharType="end"/>
            </w:r>
            <w:r w:rsidRPr="0020112D">
              <w:rPr>
                <w:rStyle w:val="Hyperlink"/>
                <w:rFonts w:ascii="Times New Roman" w:hAnsi="Times New Roman" w:cs="Times New Roman"/>
                <w:noProof/>
                <w:rPrChange w:id="289" w:author="Nikola Karpić" w:date="2024-02-25T23:34:00Z">
                  <w:rPr>
                    <w:rStyle w:val="Hyperlink"/>
                    <w:noProof/>
                  </w:rPr>
                </w:rPrChange>
              </w:rPr>
              <w:fldChar w:fldCharType="end"/>
            </w:r>
          </w:ins>
        </w:p>
        <w:p w14:paraId="30C492B3" w14:textId="6D1B36AB" w:rsidR="000D662C" w:rsidRPr="0020112D" w:rsidRDefault="000D662C">
          <w:pPr>
            <w:pStyle w:val="TOC2"/>
            <w:tabs>
              <w:tab w:val="left" w:pos="880"/>
              <w:tab w:val="right" w:leader="dot" w:pos="9350"/>
            </w:tabs>
            <w:rPr>
              <w:ins w:id="290" w:author="Nikola Karpić" w:date="2024-02-25T22:24:00Z"/>
              <w:rFonts w:ascii="Times New Roman" w:eastAsiaTheme="minorEastAsia" w:hAnsi="Times New Roman" w:cs="Times New Roman"/>
              <w:noProof/>
              <w:kern w:val="2"/>
              <w:lang w:val="en-US"/>
              <w14:ligatures w14:val="standardContextual"/>
              <w:rPrChange w:id="291" w:author="Nikola Karpić" w:date="2024-02-25T23:34:00Z">
                <w:rPr>
                  <w:ins w:id="292" w:author="Nikola Karpić" w:date="2024-02-25T22:24:00Z"/>
                  <w:rFonts w:asciiTheme="minorHAnsi" w:eastAsiaTheme="minorEastAsia" w:hAnsiTheme="minorHAnsi" w:cstheme="minorBidi"/>
                  <w:noProof/>
                  <w:kern w:val="2"/>
                  <w:lang w:val="en-US"/>
                  <w14:ligatures w14:val="standardContextual"/>
                </w:rPr>
              </w:rPrChange>
            </w:rPr>
          </w:pPr>
          <w:ins w:id="293" w:author="Nikola Karpić" w:date="2024-02-25T22:24:00Z">
            <w:r w:rsidRPr="0020112D">
              <w:rPr>
                <w:rStyle w:val="Hyperlink"/>
                <w:rFonts w:ascii="Times New Roman" w:hAnsi="Times New Roman" w:cs="Times New Roman"/>
                <w:noProof/>
                <w:rPrChange w:id="294" w:author="Nikola Karpić" w:date="2024-02-25T23:34:00Z">
                  <w:rPr>
                    <w:rStyle w:val="Hyperlink"/>
                    <w:noProof/>
                  </w:rPr>
                </w:rPrChange>
              </w:rPr>
              <w:fldChar w:fldCharType="begin"/>
            </w:r>
            <w:r w:rsidRPr="0020112D">
              <w:rPr>
                <w:rStyle w:val="Hyperlink"/>
                <w:rFonts w:ascii="Times New Roman" w:hAnsi="Times New Roman" w:cs="Times New Roman"/>
                <w:noProof/>
                <w:rPrChange w:id="295" w:author="Nikola Karpić" w:date="2024-02-25T23:34:00Z">
                  <w:rPr>
                    <w:rStyle w:val="Hyperlink"/>
                    <w:noProof/>
                  </w:rPr>
                </w:rPrChange>
              </w:rPr>
              <w:instrText xml:space="preserve"> </w:instrText>
            </w:r>
            <w:r w:rsidRPr="0020112D">
              <w:rPr>
                <w:rFonts w:ascii="Times New Roman" w:hAnsi="Times New Roman" w:cs="Times New Roman"/>
                <w:noProof/>
                <w:rPrChange w:id="296" w:author="Nikola Karpić" w:date="2024-02-25T23:34:00Z">
                  <w:rPr>
                    <w:noProof/>
                  </w:rPr>
                </w:rPrChange>
              </w:rPr>
              <w:instrText>HYPERLINK \l "_Toc159792276"</w:instrText>
            </w:r>
            <w:r w:rsidRPr="0020112D">
              <w:rPr>
                <w:rStyle w:val="Hyperlink"/>
                <w:rFonts w:ascii="Times New Roman" w:hAnsi="Times New Roman" w:cs="Times New Roman"/>
                <w:noProof/>
                <w:rPrChange w:id="29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98" w:author="Nikola Karpić" w:date="2024-02-25T23:34:00Z">
                  <w:rPr>
                    <w:rStyle w:val="Hyperlink"/>
                    <w:noProof/>
                  </w:rPr>
                </w:rPrChange>
              </w:rPr>
            </w:r>
            <w:r w:rsidRPr="0020112D">
              <w:rPr>
                <w:rStyle w:val="Hyperlink"/>
                <w:rFonts w:ascii="Times New Roman" w:hAnsi="Times New Roman" w:cs="Times New Roman"/>
                <w:noProof/>
                <w:rPrChange w:id="29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00" w:author="Nikola Karpić" w:date="2024-02-25T23:34:00Z">
                  <w:rPr>
                    <w:rStyle w:val="Hyperlink"/>
                    <w:rFonts w:cs="Times New Roman"/>
                    <w:noProof/>
                    <w:lang w:val="sr-Cyrl-BA"/>
                  </w:rPr>
                </w:rPrChange>
              </w:rPr>
              <w:t>3.3.</w:t>
            </w:r>
            <w:r w:rsidRPr="0020112D">
              <w:rPr>
                <w:rFonts w:ascii="Times New Roman" w:eastAsiaTheme="minorEastAsia" w:hAnsi="Times New Roman" w:cs="Times New Roman"/>
                <w:noProof/>
                <w:kern w:val="2"/>
                <w:lang w:val="en-US"/>
                <w14:ligatures w14:val="standardContextual"/>
                <w:rPrChange w:id="30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02" w:author="Nikola Karpić" w:date="2024-02-25T23:34:00Z">
                  <w:rPr>
                    <w:rStyle w:val="Hyperlink"/>
                    <w:rFonts w:cs="Times New Roman"/>
                    <w:noProof/>
                    <w:lang w:val="sr-Cyrl-BA"/>
                  </w:rPr>
                </w:rPrChange>
              </w:rPr>
              <w:t>Припрема података</w:t>
            </w:r>
            <w:r w:rsidRPr="0020112D">
              <w:rPr>
                <w:rFonts w:ascii="Times New Roman" w:hAnsi="Times New Roman" w:cs="Times New Roman"/>
                <w:noProof/>
                <w:webHidden/>
                <w:rPrChange w:id="303" w:author="Nikola Karpić" w:date="2024-02-25T23:34:00Z">
                  <w:rPr>
                    <w:noProof/>
                    <w:webHidden/>
                  </w:rPr>
                </w:rPrChange>
              </w:rPr>
              <w:tab/>
            </w:r>
            <w:r w:rsidRPr="0020112D">
              <w:rPr>
                <w:rFonts w:ascii="Times New Roman" w:hAnsi="Times New Roman" w:cs="Times New Roman"/>
                <w:noProof/>
                <w:webHidden/>
                <w:rPrChange w:id="304" w:author="Nikola Karpić" w:date="2024-02-25T23:34:00Z">
                  <w:rPr>
                    <w:noProof/>
                    <w:webHidden/>
                  </w:rPr>
                </w:rPrChange>
              </w:rPr>
              <w:fldChar w:fldCharType="begin"/>
            </w:r>
            <w:r w:rsidRPr="0020112D">
              <w:rPr>
                <w:rFonts w:ascii="Times New Roman" w:hAnsi="Times New Roman" w:cs="Times New Roman"/>
                <w:noProof/>
                <w:webHidden/>
                <w:rPrChange w:id="305" w:author="Nikola Karpić" w:date="2024-02-25T23:34:00Z">
                  <w:rPr>
                    <w:noProof/>
                    <w:webHidden/>
                  </w:rPr>
                </w:rPrChange>
              </w:rPr>
              <w:instrText xml:space="preserve"> PAGEREF _Toc159792276 \h </w:instrText>
            </w:r>
            <w:r w:rsidRPr="0020112D">
              <w:rPr>
                <w:rFonts w:ascii="Times New Roman" w:hAnsi="Times New Roman" w:cs="Times New Roman"/>
                <w:noProof/>
                <w:webHidden/>
                <w:rPrChange w:id="306" w:author="Nikola Karpić" w:date="2024-02-25T23:34:00Z">
                  <w:rPr>
                    <w:noProof/>
                    <w:webHidden/>
                  </w:rPr>
                </w:rPrChange>
              </w:rPr>
            </w:r>
          </w:ins>
          <w:r w:rsidRPr="0020112D">
            <w:rPr>
              <w:rFonts w:ascii="Times New Roman" w:hAnsi="Times New Roman" w:cs="Times New Roman"/>
              <w:noProof/>
              <w:webHidden/>
              <w:rPrChange w:id="307" w:author="Nikola Karpić" w:date="2024-02-25T23:34:00Z">
                <w:rPr>
                  <w:noProof/>
                  <w:webHidden/>
                </w:rPr>
              </w:rPrChange>
            </w:rPr>
            <w:fldChar w:fldCharType="separate"/>
          </w:r>
          <w:ins w:id="308" w:author="Nikola Karpić" w:date="2024-02-25T22:24:00Z">
            <w:r w:rsidRPr="0020112D">
              <w:rPr>
                <w:rFonts w:ascii="Times New Roman" w:hAnsi="Times New Roman" w:cs="Times New Roman"/>
                <w:noProof/>
                <w:webHidden/>
                <w:rPrChange w:id="309" w:author="Nikola Karpić" w:date="2024-02-25T23:34:00Z">
                  <w:rPr>
                    <w:noProof/>
                    <w:webHidden/>
                  </w:rPr>
                </w:rPrChange>
              </w:rPr>
              <w:t>15</w:t>
            </w:r>
            <w:r w:rsidRPr="0020112D">
              <w:rPr>
                <w:rFonts w:ascii="Times New Roman" w:hAnsi="Times New Roman" w:cs="Times New Roman"/>
                <w:noProof/>
                <w:webHidden/>
                <w:rPrChange w:id="310" w:author="Nikola Karpić" w:date="2024-02-25T23:34:00Z">
                  <w:rPr>
                    <w:noProof/>
                    <w:webHidden/>
                  </w:rPr>
                </w:rPrChange>
              </w:rPr>
              <w:fldChar w:fldCharType="end"/>
            </w:r>
            <w:r w:rsidRPr="0020112D">
              <w:rPr>
                <w:rStyle w:val="Hyperlink"/>
                <w:rFonts w:ascii="Times New Roman" w:hAnsi="Times New Roman" w:cs="Times New Roman"/>
                <w:noProof/>
                <w:rPrChange w:id="311" w:author="Nikola Karpić" w:date="2024-02-25T23:34:00Z">
                  <w:rPr>
                    <w:rStyle w:val="Hyperlink"/>
                    <w:noProof/>
                  </w:rPr>
                </w:rPrChange>
              </w:rPr>
              <w:fldChar w:fldCharType="end"/>
            </w:r>
          </w:ins>
        </w:p>
        <w:p w14:paraId="003CB60C" w14:textId="430284BE" w:rsidR="000D662C" w:rsidRPr="0020112D" w:rsidRDefault="000D662C">
          <w:pPr>
            <w:pStyle w:val="TOC2"/>
            <w:tabs>
              <w:tab w:val="left" w:pos="880"/>
              <w:tab w:val="right" w:leader="dot" w:pos="9350"/>
            </w:tabs>
            <w:rPr>
              <w:ins w:id="312" w:author="Nikola Karpić" w:date="2024-02-25T22:24:00Z"/>
              <w:rFonts w:ascii="Times New Roman" w:eastAsiaTheme="minorEastAsia" w:hAnsi="Times New Roman" w:cs="Times New Roman"/>
              <w:noProof/>
              <w:kern w:val="2"/>
              <w:lang w:val="en-US"/>
              <w14:ligatures w14:val="standardContextual"/>
              <w:rPrChange w:id="313" w:author="Nikola Karpić" w:date="2024-02-25T23:34:00Z">
                <w:rPr>
                  <w:ins w:id="314" w:author="Nikola Karpić" w:date="2024-02-25T22:24:00Z"/>
                  <w:rFonts w:asciiTheme="minorHAnsi" w:eastAsiaTheme="minorEastAsia" w:hAnsiTheme="minorHAnsi" w:cstheme="minorBidi"/>
                  <w:noProof/>
                  <w:kern w:val="2"/>
                  <w:lang w:val="en-US"/>
                  <w14:ligatures w14:val="standardContextual"/>
                </w:rPr>
              </w:rPrChange>
            </w:rPr>
          </w:pPr>
          <w:ins w:id="315" w:author="Nikola Karpić" w:date="2024-02-25T22:24:00Z">
            <w:r w:rsidRPr="0020112D">
              <w:rPr>
                <w:rStyle w:val="Hyperlink"/>
                <w:rFonts w:ascii="Times New Roman" w:hAnsi="Times New Roman" w:cs="Times New Roman"/>
                <w:noProof/>
                <w:rPrChange w:id="316" w:author="Nikola Karpić" w:date="2024-02-25T23:34:00Z">
                  <w:rPr>
                    <w:rStyle w:val="Hyperlink"/>
                    <w:noProof/>
                  </w:rPr>
                </w:rPrChange>
              </w:rPr>
              <w:fldChar w:fldCharType="begin"/>
            </w:r>
            <w:r w:rsidRPr="0020112D">
              <w:rPr>
                <w:rStyle w:val="Hyperlink"/>
                <w:rFonts w:ascii="Times New Roman" w:hAnsi="Times New Roman" w:cs="Times New Roman"/>
                <w:noProof/>
                <w:rPrChange w:id="317" w:author="Nikola Karpić" w:date="2024-02-25T23:34:00Z">
                  <w:rPr>
                    <w:rStyle w:val="Hyperlink"/>
                    <w:noProof/>
                  </w:rPr>
                </w:rPrChange>
              </w:rPr>
              <w:instrText xml:space="preserve"> </w:instrText>
            </w:r>
            <w:r w:rsidRPr="0020112D">
              <w:rPr>
                <w:rFonts w:ascii="Times New Roman" w:hAnsi="Times New Roman" w:cs="Times New Roman"/>
                <w:noProof/>
                <w:rPrChange w:id="318" w:author="Nikola Karpić" w:date="2024-02-25T23:34:00Z">
                  <w:rPr>
                    <w:noProof/>
                  </w:rPr>
                </w:rPrChange>
              </w:rPr>
              <w:instrText>HYPERLINK \l "_Toc159792277"</w:instrText>
            </w:r>
            <w:r w:rsidRPr="0020112D">
              <w:rPr>
                <w:rStyle w:val="Hyperlink"/>
                <w:rFonts w:ascii="Times New Roman" w:hAnsi="Times New Roman" w:cs="Times New Roman"/>
                <w:noProof/>
                <w:rPrChange w:id="319"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20" w:author="Nikola Karpić" w:date="2024-02-25T23:34:00Z">
                  <w:rPr>
                    <w:rStyle w:val="Hyperlink"/>
                    <w:noProof/>
                  </w:rPr>
                </w:rPrChange>
              </w:rPr>
            </w:r>
            <w:r w:rsidRPr="0020112D">
              <w:rPr>
                <w:rStyle w:val="Hyperlink"/>
                <w:rFonts w:ascii="Times New Roman" w:hAnsi="Times New Roman" w:cs="Times New Roman"/>
                <w:noProof/>
                <w:rPrChange w:id="321"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22" w:author="Nikola Karpić" w:date="2024-02-25T23:34:00Z">
                  <w:rPr>
                    <w:rStyle w:val="Hyperlink"/>
                    <w:rFonts w:cs="Times New Roman"/>
                    <w:noProof/>
                    <w:lang w:val="sr-Cyrl-BA"/>
                  </w:rPr>
                </w:rPrChange>
              </w:rPr>
              <w:t>3.4.</w:t>
            </w:r>
            <w:r w:rsidRPr="0020112D">
              <w:rPr>
                <w:rFonts w:ascii="Times New Roman" w:eastAsiaTheme="minorEastAsia" w:hAnsi="Times New Roman" w:cs="Times New Roman"/>
                <w:noProof/>
                <w:kern w:val="2"/>
                <w:lang w:val="en-US"/>
                <w14:ligatures w14:val="standardContextual"/>
                <w:rPrChange w:id="323"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24" w:author="Nikola Karpić" w:date="2024-02-25T23:34:00Z">
                  <w:rPr>
                    <w:rStyle w:val="Hyperlink"/>
                    <w:rFonts w:cs="Times New Roman"/>
                    <w:noProof/>
                    <w:lang w:val="sr-Cyrl-BA"/>
                  </w:rPr>
                </w:rPrChange>
              </w:rPr>
              <w:t>Избор модела</w:t>
            </w:r>
            <w:r w:rsidRPr="0020112D">
              <w:rPr>
                <w:rFonts w:ascii="Times New Roman" w:hAnsi="Times New Roman" w:cs="Times New Roman"/>
                <w:noProof/>
                <w:webHidden/>
                <w:rPrChange w:id="325" w:author="Nikola Karpić" w:date="2024-02-25T23:34:00Z">
                  <w:rPr>
                    <w:noProof/>
                    <w:webHidden/>
                  </w:rPr>
                </w:rPrChange>
              </w:rPr>
              <w:tab/>
            </w:r>
            <w:r w:rsidRPr="0020112D">
              <w:rPr>
                <w:rFonts w:ascii="Times New Roman" w:hAnsi="Times New Roman" w:cs="Times New Roman"/>
                <w:noProof/>
                <w:webHidden/>
                <w:rPrChange w:id="326" w:author="Nikola Karpić" w:date="2024-02-25T23:34:00Z">
                  <w:rPr>
                    <w:noProof/>
                    <w:webHidden/>
                  </w:rPr>
                </w:rPrChange>
              </w:rPr>
              <w:fldChar w:fldCharType="begin"/>
            </w:r>
            <w:r w:rsidRPr="0020112D">
              <w:rPr>
                <w:rFonts w:ascii="Times New Roman" w:hAnsi="Times New Roman" w:cs="Times New Roman"/>
                <w:noProof/>
                <w:webHidden/>
                <w:rPrChange w:id="327" w:author="Nikola Karpić" w:date="2024-02-25T23:34:00Z">
                  <w:rPr>
                    <w:noProof/>
                    <w:webHidden/>
                  </w:rPr>
                </w:rPrChange>
              </w:rPr>
              <w:instrText xml:space="preserve"> PAGEREF _Toc159792277 \h </w:instrText>
            </w:r>
            <w:r w:rsidRPr="0020112D">
              <w:rPr>
                <w:rFonts w:ascii="Times New Roman" w:hAnsi="Times New Roman" w:cs="Times New Roman"/>
                <w:noProof/>
                <w:webHidden/>
                <w:rPrChange w:id="328" w:author="Nikola Karpić" w:date="2024-02-25T23:34:00Z">
                  <w:rPr>
                    <w:noProof/>
                    <w:webHidden/>
                  </w:rPr>
                </w:rPrChange>
              </w:rPr>
            </w:r>
          </w:ins>
          <w:r w:rsidRPr="0020112D">
            <w:rPr>
              <w:rFonts w:ascii="Times New Roman" w:hAnsi="Times New Roman" w:cs="Times New Roman"/>
              <w:noProof/>
              <w:webHidden/>
              <w:rPrChange w:id="329" w:author="Nikola Karpić" w:date="2024-02-25T23:34:00Z">
                <w:rPr>
                  <w:noProof/>
                  <w:webHidden/>
                </w:rPr>
              </w:rPrChange>
            </w:rPr>
            <w:fldChar w:fldCharType="separate"/>
          </w:r>
          <w:ins w:id="330" w:author="Nikola Karpić" w:date="2024-02-25T22:24:00Z">
            <w:r w:rsidRPr="0020112D">
              <w:rPr>
                <w:rFonts w:ascii="Times New Roman" w:hAnsi="Times New Roman" w:cs="Times New Roman"/>
                <w:noProof/>
                <w:webHidden/>
                <w:rPrChange w:id="331" w:author="Nikola Karpić" w:date="2024-02-25T23:34:00Z">
                  <w:rPr>
                    <w:noProof/>
                    <w:webHidden/>
                  </w:rPr>
                </w:rPrChange>
              </w:rPr>
              <w:t>16</w:t>
            </w:r>
            <w:r w:rsidRPr="0020112D">
              <w:rPr>
                <w:rFonts w:ascii="Times New Roman" w:hAnsi="Times New Roman" w:cs="Times New Roman"/>
                <w:noProof/>
                <w:webHidden/>
                <w:rPrChange w:id="332" w:author="Nikola Karpić" w:date="2024-02-25T23:34:00Z">
                  <w:rPr>
                    <w:noProof/>
                    <w:webHidden/>
                  </w:rPr>
                </w:rPrChange>
              </w:rPr>
              <w:fldChar w:fldCharType="end"/>
            </w:r>
            <w:r w:rsidRPr="0020112D">
              <w:rPr>
                <w:rStyle w:val="Hyperlink"/>
                <w:rFonts w:ascii="Times New Roman" w:hAnsi="Times New Roman" w:cs="Times New Roman"/>
                <w:noProof/>
                <w:rPrChange w:id="333" w:author="Nikola Karpić" w:date="2024-02-25T23:34:00Z">
                  <w:rPr>
                    <w:rStyle w:val="Hyperlink"/>
                    <w:noProof/>
                  </w:rPr>
                </w:rPrChange>
              </w:rPr>
              <w:fldChar w:fldCharType="end"/>
            </w:r>
          </w:ins>
        </w:p>
        <w:p w14:paraId="342095BE" w14:textId="67380595" w:rsidR="000D662C" w:rsidRPr="0020112D" w:rsidRDefault="000D662C">
          <w:pPr>
            <w:pStyle w:val="TOC2"/>
            <w:tabs>
              <w:tab w:val="left" w:pos="880"/>
              <w:tab w:val="right" w:leader="dot" w:pos="9350"/>
            </w:tabs>
            <w:rPr>
              <w:ins w:id="334" w:author="Nikola Karpić" w:date="2024-02-25T22:24:00Z"/>
              <w:rFonts w:ascii="Times New Roman" w:eastAsiaTheme="minorEastAsia" w:hAnsi="Times New Roman" w:cs="Times New Roman"/>
              <w:noProof/>
              <w:kern w:val="2"/>
              <w:lang w:val="en-US"/>
              <w14:ligatures w14:val="standardContextual"/>
              <w:rPrChange w:id="335" w:author="Nikola Karpić" w:date="2024-02-25T23:34:00Z">
                <w:rPr>
                  <w:ins w:id="336" w:author="Nikola Karpić" w:date="2024-02-25T22:24:00Z"/>
                  <w:rFonts w:asciiTheme="minorHAnsi" w:eastAsiaTheme="minorEastAsia" w:hAnsiTheme="minorHAnsi" w:cstheme="minorBidi"/>
                  <w:noProof/>
                  <w:kern w:val="2"/>
                  <w:lang w:val="en-US"/>
                  <w14:ligatures w14:val="standardContextual"/>
                </w:rPr>
              </w:rPrChange>
            </w:rPr>
          </w:pPr>
          <w:ins w:id="337" w:author="Nikola Karpić" w:date="2024-02-25T22:24:00Z">
            <w:r w:rsidRPr="0020112D">
              <w:rPr>
                <w:rStyle w:val="Hyperlink"/>
                <w:rFonts w:ascii="Times New Roman" w:hAnsi="Times New Roman" w:cs="Times New Roman"/>
                <w:noProof/>
                <w:rPrChange w:id="338" w:author="Nikola Karpić" w:date="2024-02-25T23:34:00Z">
                  <w:rPr>
                    <w:rStyle w:val="Hyperlink"/>
                    <w:noProof/>
                  </w:rPr>
                </w:rPrChange>
              </w:rPr>
              <w:fldChar w:fldCharType="begin"/>
            </w:r>
            <w:r w:rsidRPr="0020112D">
              <w:rPr>
                <w:rStyle w:val="Hyperlink"/>
                <w:rFonts w:ascii="Times New Roman" w:hAnsi="Times New Roman" w:cs="Times New Roman"/>
                <w:noProof/>
                <w:rPrChange w:id="339" w:author="Nikola Karpić" w:date="2024-02-25T23:34:00Z">
                  <w:rPr>
                    <w:rStyle w:val="Hyperlink"/>
                    <w:noProof/>
                  </w:rPr>
                </w:rPrChange>
              </w:rPr>
              <w:instrText xml:space="preserve"> </w:instrText>
            </w:r>
            <w:r w:rsidRPr="0020112D">
              <w:rPr>
                <w:rFonts w:ascii="Times New Roman" w:hAnsi="Times New Roman" w:cs="Times New Roman"/>
                <w:noProof/>
                <w:rPrChange w:id="340" w:author="Nikola Karpić" w:date="2024-02-25T23:34:00Z">
                  <w:rPr>
                    <w:noProof/>
                  </w:rPr>
                </w:rPrChange>
              </w:rPr>
              <w:instrText>HYPERLINK \l "_Toc159792278"</w:instrText>
            </w:r>
            <w:r w:rsidRPr="0020112D">
              <w:rPr>
                <w:rStyle w:val="Hyperlink"/>
                <w:rFonts w:ascii="Times New Roman" w:hAnsi="Times New Roman" w:cs="Times New Roman"/>
                <w:noProof/>
                <w:rPrChange w:id="341"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42" w:author="Nikola Karpić" w:date="2024-02-25T23:34:00Z">
                  <w:rPr>
                    <w:rStyle w:val="Hyperlink"/>
                    <w:noProof/>
                  </w:rPr>
                </w:rPrChange>
              </w:rPr>
            </w:r>
            <w:r w:rsidRPr="0020112D">
              <w:rPr>
                <w:rStyle w:val="Hyperlink"/>
                <w:rFonts w:ascii="Times New Roman" w:hAnsi="Times New Roman" w:cs="Times New Roman"/>
                <w:noProof/>
                <w:rPrChange w:id="343"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44" w:author="Nikola Karpić" w:date="2024-02-25T23:34:00Z">
                  <w:rPr>
                    <w:rStyle w:val="Hyperlink"/>
                    <w:rFonts w:cs="Times New Roman"/>
                    <w:noProof/>
                    <w:lang w:val="sr-Cyrl-BA"/>
                  </w:rPr>
                </w:rPrChange>
              </w:rPr>
              <w:t>3.5.</w:t>
            </w:r>
            <w:r w:rsidRPr="0020112D">
              <w:rPr>
                <w:rFonts w:ascii="Times New Roman" w:eastAsiaTheme="minorEastAsia" w:hAnsi="Times New Roman" w:cs="Times New Roman"/>
                <w:noProof/>
                <w:kern w:val="2"/>
                <w:lang w:val="en-US"/>
                <w14:ligatures w14:val="standardContextual"/>
                <w:rPrChange w:id="345"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46" w:author="Nikola Karpić" w:date="2024-02-25T23:34:00Z">
                  <w:rPr>
                    <w:rStyle w:val="Hyperlink"/>
                    <w:rFonts w:cs="Times New Roman"/>
                    <w:noProof/>
                    <w:lang w:val="sr-Cyrl-BA"/>
                  </w:rPr>
                </w:rPrChange>
              </w:rPr>
              <w:t>Тренирање модела</w:t>
            </w:r>
            <w:r w:rsidRPr="0020112D">
              <w:rPr>
                <w:rFonts w:ascii="Times New Roman" w:hAnsi="Times New Roman" w:cs="Times New Roman"/>
                <w:noProof/>
                <w:webHidden/>
                <w:rPrChange w:id="347" w:author="Nikola Karpić" w:date="2024-02-25T23:34:00Z">
                  <w:rPr>
                    <w:noProof/>
                    <w:webHidden/>
                  </w:rPr>
                </w:rPrChange>
              </w:rPr>
              <w:tab/>
            </w:r>
            <w:r w:rsidRPr="0020112D">
              <w:rPr>
                <w:rFonts w:ascii="Times New Roman" w:hAnsi="Times New Roman" w:cs="Times New Roman"/>
                <w:noProof/>
                <w:webHidden/>
                <w:rPrChange w:id="348" w:author="Nikola Karpić" w:date="2024-02-25T23:34:00Z">
                  <w:rPr>
                    <w:noProof/>
                    <w:webHidden/>
                  </w:rPr>
                </w:rPrChange>
              </w:rPr>
              <w:fldChar w:fldCharType="begin"/>
            </w:r>
            <w:r w:rsidRPr="0020112D">
              <w:rPr>
                <w:rFonts w:ascii="Times New Roman" w:hAnsi="Times New Roman" w:cs="Times New Roman"/>
                <w:noProof/>
                <w:webHidden/>
                <w:rPrChange w:id="349" w:author="Nikola Karpić" w:date="2024-02-25T23:34:00Z">
                  <w:rPr>
                    <w:noProof/>
                    <w:webHidden/>
                  </w:rPr>
                </w:rPrChange>
              </w:rPr>
              <w:instrText xml:space="preserve"> PAGEREF _Toc159792278 \h </w:instrText>
            </w:r>
            <w:r w:rsidRPr="0020112D">
              <w:rPr>
                <w:rFonts w:ascii="Times New Roman" w:hAnsi="Times New Roman" w:cs="Times New Roman"/>
                <w:noProof/>
                <w:webHidden/>
                <w:rPrChange w:id="350" w:author="Nikola Karpić" w:date="2024-02-25T23:34:00Z">
                  <w:rPr>
                    <w:noProof/>
                    <w:webHidden/>
                  </w:rPr>
                </w:rPrChange>
              </w:rPr>
            </w:r>
          </w:ins>
          <w:r w:rsidRPr="0020112D">
            <w:rPr>
              <w:rFonts w:ascii="Times New Roman" w:hAnsi="Times New Roman" w:cs="Times New Roman"/>
              <w:noProof/>
              <w:webHidden/>
              <w:rPrChange w:id="351" w:author="Nikola Karpić" w:date="2024-02-25T23:34:00Z">
                <w:rPr>
                  <w:noProof/>
                  <w:webHidden/>
                </w:rPr>
              </w:rPrChange>
            </w:rPr>
            <w:fldChar w:fldCharType="separate"/>
          </w:r>
          <w:ins w:id="352" w:author="Nikola Karpić" w:date="2024-02-25T22:24:00Z">
            <w:r w:rsidRPr="0020112D">
              <w:rPr>
                <w:rFonts w:ascii="Times New Roman" w:hAnsi="Times New Roman" w:cs="Times New Roman"/>
                <w:noProof/>
                <w:webHidden/>
                <w:rPrChange w:id="353" w:author="Nikola Karpić" w:date="2024-02-25T23:34:00Z">
                  <w:rPr>
                    <w:noProof/>
                    <w:webHidden/>
                  </w:rPr>
                </w:rPrChange>
              </w:rPr>
              <w:t>16</w:t>
            </w:r>
            <w:r w:rsidRPr="0020112D">
              <w:rPr>
                <w:rFonts w:ascii="Times New Roman" w:hAnsi="Times New Roman" w:cs="Times New Roman"/>
                <w:noProof/>
                <w:webHidden/>
                <w:rPrChange w:id="354" w:author="Nikola Karpić" w:date="2024-02-25T23:34:00Z">
                  <w:rPr>
                    <w:noProof/>
                    <w:webHidden/>
                  </w:rPr>
                </w:rPrChange>
              </w:rPr>
              <w:fldChar w:fldCharType="end"/>
            </w:r>
            <w:r w:rsidRPr="0020112D">
              <w:rPr>
                <w:rStyle w:val="Hyperlink"/>
                <w:rFonts w:ascii="Times New Roman" w:hAnsi="Times New Roman" w:cs="Times New Roman"/>
                <w:noProof/>
                <w:rPrChange w:id="355" w:author="Nikola Karpić" w:date="2024-02-25T23:34:00Z">
                  <w:rPr>
                    <w:rStyle w:val="Hyperlink"/>
                    <w:noProof/>
                  </w:rPr>
                </w:rPrChange>
              </w:rPr>
              <w:fldChar w:fldCharType="end"/>
            </w:r>
          </w:ins>
        </w:p>
        <w:p w14:paraId="611D7A62" w14:textId="00511594" w:rsidR="000D662C" w:rsidRPr="0020112D" w:rsidRDefault="000D662C">
          <w:pPr>
            <w:pStyle w:val="TOC2"/>
            <w:tabs>
              <w:tab w:val="left" w:pos="880"/>
              <w:tab w:val="right" w:leader="dot" w:pos="9350"/>
            </w:tabs>
            <w:rPr>
              <w:ins w:id="356" w:author="Nikola Karpić" w:date="2024-02-25T22:24:00Z"/>
              <w:rFonts w:ascii="Times New Roman" w:eastAsiaTheme="minorEastAsia" w:hAnsi="Times New Roman" w:cs="Times New Roman"/>
              <w:noProof/>
              <w:kern w:val="2"/>
              <w:lang w:val="en-US"/>
              <w14:ligatures w14:val="standardContextual"/>
              <w:rPrChange w:id="357" w:author="Nikola Karpić" w:date="2024-02-25T23:34:00Z">
                <w:rPr>
                  <w:ins w:id="358" w:author="Nikola Karpić" w:date="2024-02-25T22:24:00Z"/>
                  <w:rFonts w:asciiTheme="minorHAnsi" w:eastAsiaTheme="minorEastAsia" w:hAnsiTheme="minorHAnsi" w:cstheme="minorBidi"/>
                  <w:noProof/>
                  <w:kern w:val="2"/>
                  <w:lang w:val="en-US"/>
                  <w14:ligatures w14:val="standardContextual"/>
                </w:rPr>
              </w:rPrChange>
            </w:rPr>
          </w:pPr>
          <w:ins w:id="359" w:author="Nikola Karpić" w:date="2024-02-25T22:24:00Z">
            <w:r w:rsidRPr="0020112D">
              <w:rPr>
                <w:rStyle w:val="Hyperlink"/>
                <w:rFonts w:ascii="Times New Roman" w:hAnsi="Times New Roman" w:cs="Times New Roman"/>
                <w:noProof/>
                <w:rPrChange w:id="360" w:author="Nikola Karpić" w:date="2024-02-25T23:34:00Z">
                  <w:rPr>
                    <w:rStyle w:val="Hyperlink"/>
                    <w:noProof/>
                  </w:rPr>
                </w:rPrChange>
              </w:rPr>
              <w:fldChar w:fldCharType="begin"/>
            </w:r>
            <w:r w:rsidRPr="0020112D">
              <w:rPr>
                <w:rStyle w:val="Hyperlink"/>
                <w:rFonts w:ascii="Times New Roman" w:hAnsi="Times New Roman" w:cs="Times New Roman"/>
                <w:noProof/>
                <w:rPrChange w:id="361" w:author="Nikola Karpić" w:date="2024-02-25T23:34:00Z">
                  <w:rPr>
                    <w:rStyle w:val="Hyperlink"/>
                    <w:noProof/>
                  </w:rPr>
                </w:rPrChange>
              </w:rPr>
              <w:instrText xml:space="preserve"> </w:instrText>
            </w:r>
            <w:r w:rsidRPr="0020112D">
              <w:rPr>
                <w:rFonts w:ascii="Times New Roman" w:hAnsi="Times New Roman" w:cs="Times New Roman"/>
                <w:noProof/>
                <w:rPrChange w:id="362" w:author="Nikola Karpić" w:date="2024-02-25T23:34:00Z">
                  <w:rPr>
                    <w:noProof/>
                  </w:rPr>
                </w:rPrChange>
              </w:rPr>
              <w:instrText>HYPERLINK \l "_Toc159792279"</w:instrText>
            </w:r>
            <w:r w:rsidRPr="0020112D">
              <w:rPr>
                <w:rStyle w:val="Hyperlink"/>
                <w:rFonts w:ascii="Times New Roman" w:hAnsi="Times New Roman" w:cs="Times New Roman"/>
                <w:noProof/>
                <w:rPrChange w:id="36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64" w:author="Nikola Karpić" w:date="2024-02-25T23:34:00Z">
                  <w:rPr>
                    <w:rStyle w:val="Hyperlink"/>
                    <w:noProof/>
                  </w:rPr>
                </w:rPrChange>
              </w:rPr>
            </w:r>
            <w:r w:rsidRPr="0020112D">
              <w:rPr>
                <w:rStyle w:val="Hyperlink"/>
                <w:rFonts w:ascii="Times New Roman" w:hAnsi="Times New Roman" w:cs="Times New Roman"/>
                <w:noProof/>
                <w:rPrChange w:id="36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66" w:author="Nikola Karpić" w:date="2024-02-25T23:34:00Z">
                  <w:rPr>
                    <w:rStyle w:val="Hyperlink"/>
                    <w:rFonts w:cs="Times New Roman"/>
                    <w:noProof/>
                    <w:lang w:val="sr-Cyrl-BA"/>
                  </w:rPr>
                </w:rPrChange>
              </w:rPr>
              <w:t>3.6.</w:t>
            </w:r>
            <w:r w:rsidRPr="0020112D">
              <w:rPr>
                <w:rFonts w:ascii="Times New Roman" w:eastAsiaTheme="minorEastAsia" w:hAnsi="Times New Roman" w:cs="Times New Roman"/>
                <w:noProof/>
                <w:kern w:val="2"/>
                <w:lang w:val="en-US"/>
                <w14:ligatures w14:val="standardContextual"/>
                <w:rPrChange w:id="36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68" w:author="Nikola Karpić" w:date="2024-02-25T23:34:00Z">
                  <w:rPr>
                    <w:rStyle w:val="Hyperlink"/>
                    <w:rFonts w:cs="Times New Roman"/>
                    <w:noProof/>
                    <w:lang w:val="sr-Cyrl-BA"/>
                  </w:rPr>
                </w:rPrChange>
              </w:rPr>
              <w:t>Оцјењивање модела</w:t>
            </w:r>
            <w:r w:rsidRPr="0020112D">
              <w:rPr>
                <w:rFonts w:ascii="Times New Roman" w:hAnsi="Times New Roman" w:cs="Times New Roman"/>
                <w:noProof/>
                <w:webHidden/>
                <w:rPrChange w:id="369" w:author="Nikola Karpić" w:date="2024-02-25T23:34:00Z">
                  <w:rPr>
                    <w:noProof/>
                    <w:webHidden/>
                  </w:rPr>
                </w:rPrChange>
              </w:rPr>
              <w:tab/>
            </w:r>
            <w:r w:rsidRPr="0020112D">
              <w:rPr>
                <w:rFonts w:ascii="Times New Roman" w:hAnsi="Times New Roman" w:cs="Times New Roman"/>
                <w:noProof/>
                <w:webHidden/>
                <w:rPrChange w:id="370" w:author="Nikola Karpić" w:date="2024-02-25T23:34:00Z">
                  <w:rPr>
                    <w:noProof/>
                    <w:webHidden/>
                  </w:rPr>
                </w:rPrChange>
              </w:rPr>
              <w:fldChar w:fldCharType="begin"/>
            </w:r>
            <w:r w:rsidRPr="0020112D">
              <w:rPr>
                <w:rFonts w:ascii="Times New Roman" w:hAnsi="Times New Roman" w:cs="Times New Roman"/>
                <w:noProof/>
                <w:webHidden/>
                <w:rPrChange w:id="371" w:author="Nikola Karpić" w:date="2024-02-25T23:34:00Z">
                  <w:rPr>
                    <w:noProof/>
                    <w:webHidden/>
                  </w:rPr>
                </w:rPrChange>
              </w:rPr>
              <w:instrText xml:space="preserve"> PAGEREF _Toc159792279 \h </w:instrText>
            </w:r>
            <w:r w:rsidRPr="0020112D">
              <w:rPr>
                <w:rFonts w:ascii="Times New Roman" w:hAnsi="Times New Roman" w:cs="Times New Roman"/>
                <w:noProof/>
                <w:webHidden/>
                <w:rPrChange w:id="372" w:author="Nikola Karpić" w:date="2024-02-25T23:34:00Z">
                  <w:rPr>
                    <w:noProof/>
                    <w:webHidden/>
                  </w:rPr>
                </w:rPrChange>
              </w:rPr>
            </w:r>
          </w:ins>
          <w:r w:rsidRPr="0020112D">
            <w:rPr>
              <w:rFonts w:ascii="Times New Roman" w:hAnsi="Times New Roman" w:cs="Times New Roman"/>
              <w:noProof/>
              <w:webHidden/>
              <w:rPrChange w:id="373" w:author="Nikola Karpić" w:date="2024-02-25T23:34:00Z">
                <w:rPr>
                  <w:noProof/>
                  <w:webHidden/>
                </w:rPr>
              </w:rPrChange>
            </w:rPr>
            <w:fldChar w:fldCharType="separate"/>
          </w:r>
          <w:ins w:id="374" w:author="Nikola Karpić" w:date="2024-02-25T22:24:00Z">
            <w:r w:rsidRPr="0020112D">
              <w:rPr>
                <w:rFonts w:ascii="Times New Roman" w:hAnsi="Times New Roman" w:cs="Times New Roman"/>
                <w:noProof/>
                <w:webHidden/>
                <w:rPrChange w:id="375" w:author="Nikola Karpić" w:date="2024-02-25T23:34:00Z">
                  <w:rPr>
                    <w:noProof/>
                    <w:webHidden/>
                  </w:rPr>
                </w:rPrChange>
              </w:rPr>
              <w:t>17</w:t>
            </w:r>
            <w:r w:rsidRPr="0020112D">
              <w:rPr>
                <w:rFonts w:ascii="Times New Roman" w:hAnsi="Times New Roman" w:cs="Times New Roman"/>
                <w:noProof/>
                <w:webHidden/>
                <w:rPrChange w:id="376" w:author="Nikola Karpić" w:date="2024-02-25T23:34:00Z">
                  <w:rPr>
                    <w:noProof/>
                    <w:webHidden/>
                  </w:rPr>
                </w:rPrChange>
              </w:rPr>
              <w:fldChar w:fldCharType="end"/>
            </w:r>
            <w:r w:rsidRPr="0020112D">
              <w:rPr>
                <w:rStyle w:val="Hyperlink"/>
                <w:rFonts w:ascii="Times New Roman" w:hAnsi="Times New Roman" w:cs="Times New Roman"/>
                <w:noProof/>
                <w:rPrChange w:id="377" w:author="Nikola Karpić" w:date="2024-02-25T23:34:00Z">
                  <w:rPr>
                    <w:rStyle w:val="Hyperlink"/>
                    <w:noProof/>
                  </w:rPr>
                </w:rPrChange>
              </w:rPr>
              <w:fldChar w:fldCharType="end"/>
            </w:r>
          </w:ins>
        </w:p>
        <w:p w14:paraId="42ECDA18" w14:textId="1FDF1E2B" w:rsidR="000D662C" w:rsidRPr="0020112D" w:rsidRDefault="000D662C">
          <w:pPr>
            <w:pStyle w:val="TOC2"/>
            <w:tabs>
              <w:tab w:val="left" w:pos="880"/>
              <w:tab w:val="right" w:leader="dot" w:pos="9350"/>
            </w:tabs>
            <w:rPr>
              <w:ins w:id="378" w:author="Nikola Karpić" w:date="2024-02-25T22:24:00Z"/>
              <w:rFonts w:ascii="Times New Roman" w:eastAsiaTheme="minorEastAsia" w:hAnsi="Times New Roman" w:cs="Times New Roman"/>
              <w:noProof/>
              <w:kern w:val="2"/>
              <w:lang w:val="en-US"/>
              <w14:ligatures w14:val="standardContextual"/>
              <w:rPrChange w:id="379" w:author="Nikola Karpić" w:date="2024-02-25T23:34:00Z">
                <w:rPr>
                  <w:ins w:id="380" w:author="Nikola Karpić" w:date="2024-02-25T22:24:00Z"/>
                  <w:rFonts w:asciiTheme="minorHAnsi" w:eastAsiaTheme="minorEastAsia" w:hAnsiTheme="minorHAnsi" w:cstheme="minorBidi"/>
                  <w:noProof/>
                  <w:kern w:val="2"/>
                  <w:lang w:val="en-US"/>
                  <w14:ligatures w14:val="standardContextual"/>
                </w:rPr>
              </w:rPrChange>
            </w:rPr>
          </w:pPr>
          <w:ins w:id="381" w:author="Nikola Karpić" w:date="2024-02-25T22:24:00Z">
            <w:r w:rsidRPr="0020112D">
              <w:rPr>
                <w:rStyle w:val="Hyperlink"/>
                <w:rFonts w:ascii="Times New Roman" w:hAnsi="Times New Roman" w:cs="Times New Roman"/>
                <w:noProof/>
                <w:rPrChange w:id="382" w:author="Nikola Karpić" w:date="2024-02-25T23:34:00Z">
                  <w:rPr>
                    <w:rStyle w:val="Hyperlink"/>
                    <w:noProof/>
                  </w:rPr>
                </w:rPrChange>
              </w:rPr>
              <w:fldChar w:fldCharType="begin"/>
            </w:r>
            <w:r w:rsidRPr="0020112D">
              <w:rPr>
                <w:rStyle w:val="Hyperlink"/>
                <w:rFonts w:ascii="Times New Roman" w:hAnsi="Times New Roman" w:cs="Times New Roman"/>
                <w:noProof/>
                <w:rPrChange w:id="383" w:author="Nikola Karpić" w:date="2024-02-25T23:34:00Z">
                  <w:rPr>
                    <w:rStyle w:val="Hyperlink"/>
                    <w:noProof/>
                  </w:rPr>
                </w:rPrChange>
              </w:rPr>
              <w:instrText xml:space="preserve"> </w:instrText>
            </w:r>
            <w:r w:rsidRPr="0020112D">
              <w:rPr>
                <w:rFonts w:ascii="Times New Roman" w:hAnsi="Times New Roman" w:cs="Times New Roman"/>
                <w:noProof/>
                <w:rPrChange w:id="384" w:author="Nikola Karpić" w:date="2024-02-25T23:34:00Z">
                  <w:rPr>
                    <w:noProof/>
                  </w:rPr>
                </w:rPrChange>
              </w:rPr>
              <w:instrText>HYPERLINK \l "_Toc159792280"</w:instrText>
            </w:r>
            <w:r w:rsidRPr="0020112D">
              <w:rPr>
                <w:rStyle w:val="Hyperlink"/>
                <w:rFonts w:ascii="Times New Roman" w:hAnsi="Times New Roman" w:cs="Times New Roman"/>
                <w:noProof/>
                <w:rPrChange w:id="38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86" w:author="Nikola Karpić" w:date="2024-02-25T23:34:00Z">
                  <w:rPr>
                    <w:rStyle w:val="Hyperlink"/>
                    <w:noProof/>
                  </w:rPr>
                </w:rPrChange>
              </w:rPr>
            </w:r>
            <w:r w:rsidRPr="0020112D">
              <w:rPr>
                <w:rStyle w:val="Hyperlink"/>
                <w:rFonts w:ascii="Times New Roman" w:hAnsi="Times New Roman" w:cs="Times New Roman"/>
                <w:noProof/>
                <w:rPrChange w:id="38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88" w:author="Nikola Karpić" w:date="2024-02-25T23:34:00Z">
                  <w:rPr>
                    <w:rStyle w:val="Hyperlink"/>
                    <w:rFonts w:cs="Times New Roman"/>
                    <w:noProof/>
                    <w:lang w:val="sr-Cyrl-BA"/>
                  </w:rPr>
                </w:rPrChange>
              </w:rPr>
              <w:t>3.7.</w:t>
            </w:r>
            <w:r w:rsidRPr="0020112D">
              <w:rPr>
                <w:rFonts w:ascii="Times New Roman" w:eastAsiaTheme="minorEastAsia" w:hAnsi="Times New Roman" w:cs="Times New Roman"/>
                <w:noProof/>
                <w:kern w:val="2"/>
                <w:lang w:val="en-US"/>
                <w14:ligatures w14:val="standardContextual"/>
                <w:rPrChange w:id="38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90" w:author="Nikola Karpić" w:date="2024-02-25T23:34:00Z">
                  <w:rPr>
                    <w:rStyle w:val="Hyperlink"/>
                    <w:rFonts w:cs="Times New Roman"/>
                    <w:noProof/>
                    <w:lang w:val="sr-Cyrl-BA"/>
                  </w:rPr>
                </w:rPrChange>
              </w:rPr>
              <w:t>Прилагођавање модела</w:t>
            </w:r>
            <w:r w:rsidRPr="0020112D">
              <w:rPr>
                <w:rFonts w:ascii="Times New Roman" w:hAnsi="Times New Roman" w:cs="Times New Roman"/>
                <w:noProof/>
                <w:webHidden/>
                <w:rPrChange w:id="391" w:author="Nikola Karpić" w:date="2024-02-25T23:34:00Z">
                  <w:rPr>
                    <w:noProof/>
                    <w:webHidden/>
                  </w:rPr>
                </w:rPrChange>
              </w:rPr>
              <w:tab/>
            </w:r>
            <w:r w:rsidRPr="0020112D">
              <w:rPr>
                <w:rFonts w:ascii="Times New Roman" w:hAnsi="Times New Roman" w:cs="Times New Roman"/>
                <w:noProof/>
                <w:webHidden/>
                <w:rPrChange w:id="392" w:author="Nikola Karpić" w:date="2024-02-25T23:34:00Z">
                  <w:rPr>
                    <w:noProof/>
                    <w:webHidden/>
                  </w:rPr>
                </w:rPrChange>
              </w:rPr>
              <w:fldChar w:fldCharType="begin"/>
            </w:r>
            <w:r w:rsidRPr="0020112D">
              <w:rPr>
                <w:rFonts w:ascii="Times New Roman" w:hAnsi="Times New Roman" w:cs="Times New Roman"/>
                <w:noProof/>
                <w:webHidden/>
                <w:rPrChange w:id="393" w:author="Nikola Karpić" w:date="2024-02-25T23:34:00Z">
                  <w:rPr>
                    <w:noProof/>
                    <w:webHidden/>
                  </w:rPr>
                </w:rPrChange>
              </w:rPr>
              <w:instrText xml:space="preserve"> PAGEREF _Toc159792280 \h </w:instrText>
            </w:r>
            <w:r w:rsidRPr="0020112D">
              <w:rPr>
                <w:rFonts w:ascii="Times New Roman" w:hAnsi="Times New Roman" w:cs="Times New Roman"/>
                <w:noProof/>
                <w:webHidden/>
                <w:rPrChange w:id="394" w:author="Nikola Karpić" w:date="2024-02-25T23:34:00Z">
                  <w:rPr>
                    <w:noProof/>
                    <w:webHidden/>
                  </w:rPr>
                </w:rPrChange>
              </w:rPr>
            </w:r>
          </w:ins>
          <w:r w:rsidRPr="0020112D">
            <w:rPr>
              <w:rFonts w:ascii="Times New Roman" w:hAnsi="Times New Roman" w:cs="Times New Roman"/>
              <w:noProof/>
              <w:webHidden/>
              <w:rPrChange w:id="395" w:author="Nikola Karpić" w:date="2024-02-25T23:34:00Z">
                <w:rPr>
                  <w:noProof/>
                  <w:webHidden/>
                </w:rPr>
              </w:rPrChange>
            </w:rPr>
            <w:fldChar w:fldCharType="separate"/>
          </w:r>
          <w:ins w:id="396" w:author="Nikola Karpić" w:date="2024-02-25T22:24:00Z">
            <w:r w:rsidRPr="0020112D">
              <w:rPr>
                <w:rFonts w:ascii="Times New Roman" w:hAnsi="Times New Roman" w:cs="Times New Roman"/>
                <w:noProof/>
                <w:webHidden/>
                <w:rPrChange w:id="397" w:author="Nikola Karpić" w:date="2024-02-25T23:34:00Z">
                  <w:rPr>
                    <w:noProof/>
                    <w:webHidden/>
                  </w:rPr>
                </w:rPrChange>
              </w:rPr>
              <w:t>17</w:t>
            </w:r>
            <w:r w:rsidRPr="0020112D">
              <w:rPr>
                <w:rFonts w:ascii="Times New Roman" w:hAnsi="Times New Roman" w:cs="Times New Roman"/>
                <w:noProof/>
                <w:webHidden/>
                <w:rPrChange w:id="398" w:author="Nikola Karpić" w:date="2024-02-25T23:34:00Z">
                  <w:rPr>
                    <w:noProof/>
                    <w:webHidden/>
                  </w:rPr>
                </w:rPrChange>
              </w:rPr>
              <w:fldChar w:fldCharType="end"/>
            </w:r>
            <w:r w:rsidRPr="0020112D">
              <w:rPr>
                <w:rStyle w:val="Hyperlink"/>
                <w:rFonts w:ascii="Times New Roman" w:hAnsi="Times New Roman" w:cs="Times New Roman"/>
                <w:noProof/>
                <w:rPrChange w:id="399" w:author="Nikola Karpić" w:date="2024-02-25T23:34:00Z">
                  <w:rPr>
                    <w:rStyle w:val="Hyperlink"/>
                    <w:noProof/>
                  </w:rPr>
                </w:rPrChange>
              </w:rPr>
              <w:fldChar w:fldCharType="end"/>
            </w:r>
          </w:ins>
        </w:p>
        <w:p w14:paraId="1377920E" w14:textId="6984DDA4" w:rsidR="000D662C" w:rsidRPr="0020112D" w:rsidRDefault="000D662C">
          <w:pPr>
            <w:pStyle w:val="TOC2"/>
            <w:tabs>
              <w:tab w:val="left" w:pos="880"/>
              <w:tab w:val="right" w:leader="dot" w:pos="9350"/>
            </w:tabs>
            <w:rPr>
              <w:ins w:id="400" w:author="Nikola Karpić" w:date="2024-02-25T22:24:00Z"/>
              <w:rFonts w:ascii="Times New Roman" w:eastAsiaTheme="minorEastAsia" w:hAnsi="Times New Roman" w:cs="Times New Roman"/>
              <w:noProof/>
              <w:kern w:val="2"/>
              <w:lang w:val="en-US"/>
              <w14:ligatures w14:val="standardContextual"/>
              <w:rPrChange w:id="401" w:author="Nikola Karpić" w:date="2024-02-25T23:34:00Z">
                <w:rPr>
                  <w:ins w:id="402" w:author="Nikola Karpić" w:date="2024-02-25T22:24:00Z"/>
                  <w:rFonts w:asciiTheme="minorHAnsi" w:eastAsiaTheme="minorEastAsia" w:hAnsiTheme="minorHAnsi" w:cstheme="minorBidi"/>
                  <w:noProof/>
                  <w:kern w:val="2"/>
                  <w:lang w:val="en-US"/>
                  <w14:ligatures w14:val="standardContextual"/>
                </w:rPr>
              </w:rPrChange>
            </w:rPr>
          </w:pPr>
          <w:ins w:id="403" w:author="Nikola Karpić" w:date="2024-02-25T22:24:00Z">
            <w:r w:rsidRPr="0020112D">
              <w:rPr>
                <w:rStyle w:val="Hyperlink"/>
                <w:rFonts w:ascii="Times New Roman" w:hAnsi="Times New Roman" w:cs="Times New Roman"/>
                <w:noProof/>
                <w:rPrChange w:id="404" w:author="Nikola Karpić" w:date="2024-02-25T23:34:00Z">
                  <w:rPr>
                    <w:rStyle w:val="Hyperlink"/>
                    <w:noProof/>
                  </w:rPr>
                </w:rPrChange>
              </w:rPr>
              <w:fldChar w:fldCharType="begin"/>
            </w:r>
            <w:r w:rsidRPr="0020112D">
              <w:rPr>
                <w:rStyle w:val="Hyperlink"/>
                <w:rFonts w:ascii="Times New Roman" w:hAnsi="Times New Roman" w:cs="Times New Roman"/>
                <w:noProof/>
                <w:rPrChange w:id="405" w:author="Nikola Karpić" w:date="2024-02-25T23:34:00Z">
                  <w:rPr>
                    <w:rStyle w:val="Hyperlink"/>
                    <w:noProof/>
                  </w:rPr>
                </w:rPrChange>
              </w:rPr>
              <w:instrText xml:space="preserve"> </w:instrText>
            </w:r>
            <w:r w:rsidRPr="0020112D">
              <w:rPr>
                <w:rFonts w:ascii="Times New Roman" w:hAnsi="Times New Roman" w:cs="Times New Roman"/>
                <w:noProof/>
                <w:rPrChange w:id="406" w:author="Nikola Karpić" w:date="2024-02-25T23:34:00Z">
                  <w:rPr>
                    <w:noProof/>
                  </w:rPr>
                </w:rPrChange>
              </w:rPr>
              <w:instrText>HYPERLINK \l "_Toc159792281"</w:instrText>
            </w:r>
            <w:r w:rsidRPr="0020112D">
              <w:rPr>
                <w:rStyle w:val="Hyperlink"/>
                <w:rFonts w:ascii="Times New Roman" w:hAnsi="Times New Roman" w:cs="Times New Roman"/>
                <w:noProof/>
                <w:rPrChange w:id="40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08" w:author="Nikola Karpić" w:date="2024-02-25T23:34:00Z">
                  <w:rPr>
                    <w:rStyle w:val="Hyperlink"/>
                    <w:noProof/>
                  </w:rPr>
                </w:rPrChange>
              </w:rPr>
            </w:r>
            <w:r w:rsidRPr="0020112D">
              <w:rPr>
                <w:rStyle w:val="Hyperlink"/>
                <w:rFonts w:ascii="Times New Roman" w:hAnsi="Times New Roman" w:cs="Times New Roman"/>
                <w:noProof/>
                <w:rPrChange w:id="40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10" w:author="Nikola Karpić" w:date="2024-02-25T23:34:00Z">
                  <w:rPr>
                    <w:rStyle w:val="Hyperlink"/>
                    <w:rFonts w:cs="Times New Roman"/>
                    <w:noProof/>
                    <w:lang w:val="sr-Cyrl-BA"/>
                  </w:rPr>
                </w:rPrChange>
              </w:rPr>
              <w:t>3.8.</w:t>
            </w:r>
            <w:r w:rsidRPr="0020112D">
              <w:rPr>
                <w:rFonts w:ascii="Times New Roman" w:eastAsiaTheme="minorEastAsia" w:hAnsi="Times New Roman" w:cs="Times New Roman"/>
                <w:noProof/>
                <w:kern w:val="2"/>
                <w:lang w:val="en-US"/>
                <w14:ligatures w14:val="standardContextual"/>
                <w:rPrChange w:id="41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12" w:author="Nikola Karpić" w:date="2024-02-25T23:34:00Z">
                  <w:rPr>
                    <w:rStyle w:val="Hyperlink"/>
                    <w:rFonts w:cs="Times New Roman"/>
                    <w:noProof/>
                    <w:lang w:val="sr-Cyrl-BA"/>
                  </w:rPr>
                </w:rPrChange>
              </w:rPr>
              <w:t>Тестирање и примјена модела</w:t>
            </w:r>
            <w:r w:rsidRPr="0020112D">
              <w:rPr>
                <w:rFonts w:ascii="Times New Roman" w:hAnsi="Times New Roman" w:cs="Times New Roman"/>
                <w:noProof/>
                <w:webHidden/>
                <w:rPrChange w:id="413" w:author="Nikola Karpić" w:date="2024-02-25T23:34:00Z">
                  <w:rPr>
                    <w:noProof/>
                    <w:webHidden/>
                  </w:rPr>
                </w:rPrChange>
              </w:rPr>
              <w:tab/>
            </w:r>
            <w:r w:rsidRPr="0020112D">
              <w:rPr>
                <w:rFonts w:ascii="Times New Roman" w:hAnsi="Times New Roman" w:cs="Times New Roman"/>
                <w:noProof/>
                <w:webHidden/>
                <w:rPrChange w:id="414" w:author="Nikola Karpić" w:date="2024-02-25T23:34:00Z">
                  <w:rPr>
                    <w:noProof/>
                    <w:webHidden/>
                  </w:rPr>
                </w:rPrChange>
              </w:rPr>
              <w:fldChar w:fldCharType="begin"/>
            </w:r>
            <w:r w:rsidRPr="0020112D">
              <w:rPr>
                <w:rFonts w:ascii="Times New Roman" w:hAnsi="Times New Roman" w:cs="Times New Roman"/>
                <w:noProof/>
                <w:webHidden/>
                <w:rPrChange w:id="415" w:author="Nikola Karpić" w:date="2024-02-25T23:34:00Z">
                  <w:rPr>
                    <w:noProof/>
                    <w:webHidden/>
                  </w:rPr>
                </w:rPrChange>
              </w:rPr>
              <w:instrText xml:space="preserve"> PAGEREF _Toc159792281 \h </w:instrText>
            </w:r>
            <w:r w:rsidRPr="0020112D">
              <w:rPr>
                <w:rFonts w:ascii="Times New Roman" w:hAnsi="Times New Roman" w:cs="Times New Roman"/>
                <w:noProof/>
                <w:webHidden/>
                <w:rPrChange w:id="416" w:author="Nikola Karpić" w:date="2024-02-25T23:34:00Z">
                  <w:rPr>
                    <w:noProof/>
                    <w:webHidden/>
                  </w:rPr>
                </w:rPrChange>
              </w:rPr>
            </w:r>
          </w:ins>
          <w:r w:rsidRPr="0020112D">
            <w:rPr>
              <w:rFonts w:ascii="Times New Roman" w:hAnsi="Times New Roman" w:cs="Times New Roman"/>
              <w:noProof/>
              <w:webHidden/>
              <w:rPrChange w:id="417" w:author="Nikola Karpić" w:date="2024-02-25T23:34:00Z">
                <w:rPr>
                  <w:noProof/>
                  <w:webHidden/>
                </w:rPr>
              </w:rPrChange>
            </w:rPr>
            <w:fldChar w:fldCharType="separate"/>
          </w:r>
          <w:ins w:id="418" w:author="Nikola Karpić" w:date="2024-02-25T22:24:00Z">
            <w:r w:rsidRPr="0020112D">
              <w:rPr>
                <w:rFonts w:ascii="Times New Roman" w:hAnsi="Times New Roman" w:cs="Times New Roman"/>
                <w:noProof/>
                <w:webHidden/>
                <w:rPrChange w:id="419" w:author="Nikola Karpić" w:date="2024-02-25T23:34:00Z">
                  <w:rPr>
                    <w:noProof/>
                    <w:webHidden/>
                  </w:rPr>
                </w:rPrChange>
              </w:rPr>
              <w:t>18</w:t>
            </w:r>
            <w:r w:rsidRPr="0020112D">
              <w:rPr>
                <w:rFonts w:ascii="Times New Roman" w:hAnsi="Times New Roman" w:cs="Times New Roman"/>
                <w:noProof/>
                <w:webHidden/>
                <w:rPrChange w:id="420" w:author="Nikola Karpić" w:date="2024-02-25T23:34:00Z">
                  <w:rPr>
                    <w:noProof/>
                    <w:webHidden/>
                  </w:rPr>
                </w:rPrChange>
              </w:rPr>
              <w:fldChar w:fldCharType="end"/>
            </w:r>
            <w:r w:rsidRPr="0020112D">
              <w:rPr>
                <w:rStyle w:val="Hyperlink"/>
                <w:rFonts w:ascii="Times New Roman" w:hAnsi="Times New Roman" w:cs="Times New Roman"/>
                <w:noProof/>
                <w:rPrChange w:id="421" w:author="Nikola Karpić" w:date="2024-02-25T23:34:00Z">
                  <w:rPr>
                    <w:rStyle w:val="Hyperlink"/>
                    <w:noProof/>
                  </w:rPr>
                </w:rPrChange>
              </w:rPr>
              <w:fldChar w:fldCharType="end"/>
            </w:r>
          </w:ins>
        </w:p>
        <w:p w14:paraId="6D2AD390" w14:textId="5358745D" w:rsidR="000D662C" w:rsidRPr="0020112D" w:rsidRDefault="000D662C" w:rsidP="000D662C">
          <w:pPr>
            <w:pStyle w:val="TOC1"/>
            <w:rPr>
              <w:ins w:id="422" w:author="Nikola Karpić" w:date="2024-02-25T22:24:00Z"/>
              <w:rFonts w:ascii="Times New Roman" w:eastAsiaTheme="minorEastAsia" w:hAnsi="Times New Roman" w:cs="Times New Roman"/>
              <w:noProof/>
              <w:kern w:val="2"/>
              <w:lang w:val="en-US"/>
              <w14:ligatures w14:val="standardContextual"/>
              <w:rPrChange w:id="423" w:author="Nikola Karpić" w:date="2024-02-25T23:34:00Z">
                <w:rPr>
                  <w:ins w:id="424" w:author="Nikola Karpić" w:date="2024-02-25T22:24:00Z"/>
                  <w:rFonts w:asciiTheme="minorHAnsi" w:eastAsiaTheme="minorEastAsia" w:hAnsiTheme="minorHAnsi" w:cstheme="minorBidi"/>
                  <w:noProof/>
                  <w:kern w:val="2"/>
                  <w:lang w:val="en-US"/>
                  <w14:ligatures w14:val="standardContextual"/>
                </w:rPr>
              </w:rPrChange>
            </w:rPr>
            <w:pPrChange w:id="425" w:author="Nikola Karpić" w:date="2024-02-25T22:24:00Z">
              <w:pPr>
                <w:pStyle w:val="TOC1"/>
                <w:tabs>
                  <w:tab w:val="left" w:pos="440"/>
                  <w:tab w:val="right" w:leader="dot" w:pos="9350"/>
                </w:tabs>
              </w:pPr>
            </w:pPrChange>
          </w:pPr>
          <w:ins w:id="426" w:author="Nikola Karpić" w:date="2024-02-25T22:24:00Z">
            <w:r w:rsidRPr="0020112D">
              <w:rPr>
                <w:rStyle w:val="Hyperlink"/>
                <w:rFonts w:ascii="Times New Roman" w:hAnsi="Times New Roman" w:cs="Times New Roman"/>
                <w:noProof/>
                <w:rPrChange w:id="427" w:author="Nikola Karpić" w:date="2024-02-25T23:34:00Z">
                  <w:rPr>
                    <w:rStyle w:val="Hyperlink"/>
                    <w:noProof/>
                  </w:rPr>
                </w:rPrChange>
              </w:rPr>
              <w:fldChar w:fldCharType="begin"/>
            </w:r>
            <w:r w:rsidRPr="0020112D">
              <w:rPr>
                <w:rStyle w:val="Hyperlink"/>
                <w:rFonts w:ascii="Times New Roman" w:hAnsi="Times New Roman" w:cs="Times New Roman"/>
                <w:noProof/>
                <w:rPrChange w:id="428" w:author="Nikola Karpić" w:date="2024-02-25T23:34:00Z">
                  <w:rPr>
                    <w:rStyle w:val="Hyperlink"/>
                    <w:noProof/>
                  </w:rPr>
                </w:rPrChange>
              </w:rPr>
              <w:instrText xml:space="preserve"> </w:instrText>
            </w:r>
            <w:r w:rsidRPr="0020112D">
              <w:rPr>
                <w:rFonts w:ascii="Times New Roman" w:hAnsi="Times New Roman" w:cs="Times New Roman"/>
                <w:noProof/>
                <w:rPrChange w:id="429" w:author="Nikola Karpić" w:date="2024-02-25T23:34:00Z">
                  <w:rPr>
                    <w:noProof/>
                  </w:rPr>
                </w:rPrChange>
              </w:rPr>
              <w:instrText>HYPERLINK \l "_Toc159792282"</w:instrText>
            </w:r>
            <w:r w:rsidRPr="0020112D">
              <w:rPr>
                <w:rStyle w:val="Hyperlink"/>
                <w:rFonts w:ascii="Times New Roman" w:hAnsi="Times New Roman" w:cs="Times New Roman"/>
                <w:noProof/>
                <w:rPrChange w:id="43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31" w:author="Nikola Karpić" w:date="2024-02-25T23:34:00Z">
                  <w:rPr>
                    <w:rStyle w:val="Hyperlink"/>
                    <w:noProof/>
                  </w:rPr>
                </w:rPrChange>
              </w:rPr>
            </w:r>
            <w:r w:rsidRPr="0020112D">
              <w:rPr>
                <w:rStyle w:val="Hyperlink"/>
                <w:rFonts w:ascii="Times New Roman" w:hAnsi="Times New Roman" w:cs="Times New Roman"/>
                <w:noProof/>
                <w:rPrChange w:id="43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33" w:author="Nikola Karpić" w:date="2024-02-25T23:34:00Z">
                  <w:rPr>
                    <w:rStyle w:val="Hyperlink"/>
                    <w:rFonts w:cs="Times New Roman"/>
                    <w:noProof/>
                    <w:lang w:val="sr-Cyrl-BA"/>
                  </w:rPr>
                </w:rPrChange>
              </w:rPr>
              <w:t>4.</w:t>
            </w:r>
            <w:r w:rsidRPr="0020112D">
              <w:rPr>
                <w:rFonts w:ascii="Times New Roman" w:eastAsiaTheme="minorEastAsia" w:hAnsi="Times New Roman" w:cs="Times New Roman"/>
                <w:noProof/>
                <w:kern w:val="2"/>
                <w:lang w:val="en-US"/>
                <w14:ligatures w14:val="standardContextual"/>
                <w:rPrChange w:id="43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35" w:author="Nikola Karpić" w:date="2024-02-25T23:34:00Z">
                  <w:rPr>
                    <w:rStyle w:val="Hyperlink"/>
                    <w:rFonts w:cs="Times New Roman"/>
                    <w:noProof/>
                    <w:lang w:val="sr-Cyrl-BA"/>
                  </w:rPr>
                </w:rPrChange>
              </w:rPr>
              <w:t>Избор алгоритма</w:t>
            </w:r>
            <w:r w:rsidRPr="0020112D">
              <w:rPr>
                <w:rFonts w:ascii="Times New Roman" w:hAnsi="Times New Roman" w:cs="Times New Roman"/>
                <w:noProof/>
                <w:webHidden/>
                <w:rPrChange w:id="436" w:author="Nikola Karpić" w:date="2024-02-25T23:34:00Z">
                  <w:rPr>
                    <w:noProof/>
                    <w:webHidden/>
                  </w:rPr>
                </w:rPrChange>
              </w:rPr>
              <w:tab/>
            </w:r>
            <w:r w:rsidRPr="0020112D">
              <w:rPr>
                <w:rFonts w:ascii="Times New Roman" w:hAnsi="Times New Roman" w:cs="Times New Roman"/>
                <w:noProof/>
                <w:webHidden/>
                <w:rPrChange w:id="437" w:author="Nikola Karpić" w:date="2024-02-25T23:34:00Z">
                  <w:rPr>
                    <w:noProof/>
                    <w:webHidden/>
                  </w:rPr>
                </w:rPrChange>
              </w:rPr>
              <w:fldChar w:fldCharType="begin"/>
            </w:r>
            <w:r w:rsidRPr="0020112D">
              <w:rPr>
                <w:rFonts w:ascii="Times New Roman" w:hAnsi="Times New Roman" w:cs="Times New Roman"/>
                <w:noProof/>
                <w:webHidden/>
                <w:rPrChange w:id="438" w:author="Nikola Karpić" w:date="2024-02-25T23:34:00Z">
                  <w:rPr>
                    <w:noProof/>
                    <w:webHidden/>
                  </w:rPr>
                </w:rPrChange>
              </w:rPr>
              <w:instrText xml:space="preserve"> PAGEREF _Toc159792282 \h </w:instrText>
            </w:r>
            <w:r w:rsidRPr="0020112D">
              <w:rPr>
                <w:rFonts w:ascii="Times New Roman" w:hAnsi="Times New Roman" w:cs="Times New Roman"/>
                <w:noProof/>
                <w:webHidden/>
                <w:rPrChange w:id="439" w:author="Nikola Karpić" w:date="2024-02-25T23:34:00Z">
                  <w:rPr>
                    <w:noProof/>
                    <w:webHidden/>
                  </w:rPr>
                </w:rPrChange>
              </w:rPr>
            </w:r>
          </w:ins>
          <w:r w:rsidRPr="0020112D">
            <w:rPr>
              <w:rFonts w:ascii="Times New Roman" w:hAnsi="Times New Roman" w:cs="Times New Roman"/>
              <w:noProof/>
              <w:webHidden/>
              <w:rPrChange w:id="440" w:author="Nikola Karpić" w:date="2024-02-25T23:34:00Z">
                <w:rPr>
                  <w:noProof/>
                  <w:webHidden/>
                </w:rPr>
              </w:rPrChange>
            </w:rPr>
            <w:fldChar w:fldCharType="separate"/>
          </w:r>
          <w:ins w:id="441" w:author="Nikola Karpić" w:date="2024-02-25T22:24:00Z">
            <w:r w:rsidRPr="0020112D">
              <w:rPr>
                <w:rFonts w:ascii="Times New Roman" w:hAnsi="Times New Roman" w:cs="Times New Roman"/>
                <w:noProof/>
                <w:webHidden/>
                <w:rPrChange w:id="442" w:author="Nikola Karpić" w:date="2024-02-25T23:34:00Z">
                  <w:rPr>
                    <w:noProof/>
                    <w:webHidden/>
                  </w:rPr>
                </w:rPrChange>
              </w:rPr>
              <w:t>19</w:t>
            </w:r>
            <w:r w:rsidRPr="0020112D">
              <w:rPr>
                <w:rFonts w:ascii="Times New Roman" w:hAnsi="Times New Roman" w:cs="Times New Roman"/>
                <w:noProof/>
                <w:webHidden/>
                <w:rPrChange w:id="443" w:author="Nikola Karpić" w:date="2024-02-25T23:34:00Z">
                  <w:rPr>
                    <w:noProof/>
                    <w:webHidden/>
                  </w:rPr>
                </w:rPrChange>
              </w:rPr>
              <w:fldChar w:fldCharType="end"/>
            </w:r>
            <w:r w:rsidRPr="0020112D">
              <w:rPr>
                <w:rStyle w:val="Hyperlink"/>
                <w:rFonts w:ascii="Times New Roman" w:hAnsi="Times New Roman" w:cs="Times New Roman"/>
                <w:noProof/>
                <w:rPrChange w:id="444" w:author="Nikola Karpić" w:date="2024-02-25T23:34:00Z">
                  <w:rPr>
                    <w:rStyle w:val="Hyperlink"/>
                    <w:noProof/>
                  </w:rPr>
                </w:rPrChange>
              </w:rPr>
              <w:fldChar w:fldCharType="end"/>
            </w:r>
          </w:ins>
        </w:p>
        <w:p w14:paraId="1F032929" w14:textId="737AFACD" w:rsidR="000D662C" w:rsidRPr="0020112D" w:rsidRDefault="000D662C">
          <w:pPr>
            <w:pStyle w:val="TOC2"/>
            <w:tabs>
              <w:tab w:val="left" w:pos="880"/>
              <w:tab w:val="right" w:leader="dot" w:pos="9350"/>
            </w:tabs>
            <w:rPr>
              <w:ins w:id="445" w:author="Nikola Karpić" w:date="2024-02-25T22:24:00Z"/>
              <w:rFonts w:ascii="Times New Roman" w:eastAsiaTheme="minorEastAsia" w:hAnsi="Times New Roman" w:cs="Times New Roman"/>
              <w:noProof/>
              <w:kern w:val="2"/>
              <w:lang w:val="en-US"/>
              <w14:ligatures w14:val="standardContextual"/>
              <w:rPrChange w:id="446" w:author="Nikola Karpić" w:date="2024-02-25T23:34:00Z">
                <w:rPr>
                  <w:ins w:id="447" w:author="Nikola Karpić" w:date="2024-02-25T22:24:00Z"/>
                  <w:rFonts w:asciiTheme="minorHAnsi" w:eastAsiaTheme="minorEastAsia" w:hAnsiTheme="minorHAnsi" w:cstheme="minorBidi"/>
                  <w:noProof/>
                  <w:kern w:val="2"/>
                  <w:lang w:val="en-US"/>
                  <w14:ligatures w14:val="standardContextual"/>
                </w:rPr>
              </w:rPrChange>
            </w:rPr>
          </w:pPr>
          <w:ins w:id="448" w:author="Nikola Karpić" w:date="2024-02-25T22:24:00Z">
            <w:r w:rsidRPr="0020112D">
              <w:rPr>
                <w:rStyle w:val="Hyperlink"/>
                <w:rFonts w:ascii="Times New Roman" w:hAnsi="Times New Roman" w:cs="Times New Roman"/>
                <w:noProof/>
                <w:rPrChange w:id="449" w:author="Nikola Karpić" w:date="2024-02-25T23:34:00Z">
                  <w:rPr>
                    <w:rStyle w:val="Hyperlink"/>
                    <w:noProof/>
                  </w:rPr>
                </w:rPrChange>
              </w:rPr>
              <w:fldChar w:fldCharType="begin"/>
            </w:r>
            <w:r w:rsidRPr="0020112D">
              <w:rPr>
                <w:rStyle w:val="Hyperlink"/>
                <w:rFonts w:ascii="Times New Roman" w:hAnsi="Times New Roman" w:cs="Times New Roman"/>
                <w:noProof/>
                <w:rPrChange w:id="450" w:author="Nikola Karpić" w:date="2024-02-25T23:34:00Z">
                  <w:rPr>
                    <w:rStyle w:val="Hyperlink"/>
                    <w:noProof/>
                  </w:rPr>
                </w:rPrChange>
              </w:rPr>
              <w:instrText xml:space="preserve"> </w:instrText>
            </w:r>
            <w:r w:rsidRPr="0020112D">
              <w:rPr>
                <w:rFonts w:ascii="Times New Roman" w:hAnsi="Times New Roman" w:cs="Times New Roman"/>
                <w:noProof/>
                <w:rPrChange w:id="451" w:author="Nikola Karpić" w:date="2024-02-25T23:34:00Z">
                  <w:rPr>
                    <w:noProof/>
                  </w:rPr>
                </w:rPrChange>
              </w:rPr>
              <w:instrText>HYPERLINK \l "_Toc159792283"</w:instrText>
            </w:r>
            <w:r w:rsidRPr="0020112D">
              <w:rPr>
                <w:rStyle w:val="Hyperlink"/>
                <w:rFonts w:ascii="Times New Roman" w:hAnsi="Times New Roman" w:cs="Times New Roman"/>
                <w:noProof/>
                <w:rPrChange w:id="45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53" w:author="Nikola Karpić" w:date="2024-02-25T23:34:00Z">
                  <w:rPr>
                    <w:rStyle w:val="Hyperlink"/>
                    <w:noProof/>
                  </w:rPr>
                </w:rPrChange>
              </w:rPr>
            </w:r>
            <w:r w:rsidRPr="0020112D">
              <w:rPr>
                <w:rStyle w:val="Hyperlink"/>
                <w:rFonts w:ascii="Times New Roman" w:hAnsi="Times New Roman" w:cs="Times New Roman"/>
                <w:noProof/>
                <w:rPrChange w:id="45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55" w:author="Nikola Karpić" w:date="2024-02-25T23:34:00Z">
                  <w:rPr>
                    <w:rStyle w:val="Hyperlink"/>
                    <w:rFonts w:cs="Times New Roman"/>
                    <w:noProof/>
                    <w:lang w:val="sr-Cyrl-BA"/>
                  </w:rPr>
                </w:rPrChange>
              </w:rPr>
              <w:t>4.1.</w:t>
            </w:r>
            <w:r w:rsidRPr="0020112D">
              <w:rPr>
                <w:rFonts w:ascii="Times New Roman" w:eastAsiaTheme="minorEastAsia" w:hAnsi="Times New Roman" w:cs="Times New Roman"/>
                <w:noProof/>
                <w:kern w:val="2"/>
                <w:lang w:val="en-US"/>
                <w14:ligatures w14:val="standardContextual"/>
                <w:rPrChange w:id="45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57" w:author="Nikola Karpić" w:date="2024-02-25T23:34:00Z">
                  <w:rPr>
                    <w:rStyle w:val="Hyperlink"/>
                    <w:rFonts w:cs="Times New Roman"/>
                    <w:noProof/>
                    <w:lang w:val="sr-Cyrl-BA"/>
                  </w:rPr>
                </w:rPrChange>
              </w:rPr>
              <w:t>Логистичка регресија</w:t>
            </w:r>
            <w:r w:rsidRPr="0020112D">
              <w:rPr>
                <w:rFonts w:ascii="Times New Roman" w:hAnsi="Times New Roman" w:cs="Times New Roman"/>
                <w:noProof/>
                <w:webHidden/>
                <w:rPrChange w:id="458" w:author="Nikola Karpić" w:date="2024-02-25T23:34:00Z">
                  <w:rPr>
                    <w:noProof/>
                    <w:webHidden/>
                  </w:rPr>
                </w:rPrChange>
              </w:rPr>
              <w:tab/>
            </w:r>
            <w:r w:rsidRPr="0020112D">
              <w:rPr>
                <w:rFonts w:ascii="Times New Roman" w:hAnsi="Times New Roman" w:cs="Times New Roman"/>
                <w:noProof/>
                <w:webHidden/>
                <w:rPrChange w:id="459" w:author="Nikola Karpić" w:date="2024-02-25T23:34:00Z">
                  <w:rPr>
                    <w:noProof/>
                    <w:webHidden/>
                  </w:rPr>
                </w:rPrChange>
              </w:rPr>
              <w:fldChar w:fldCharType="begin"/>
            </w:r>
            <w:r w:rsidRPr="0020112D">
              <w:rPr>
                <w:rFonts w:ascii="Times New Roman" w:hAnsi="Times New Roman" w:cs="Times New Roman"/>
                <w:noProof/>
                <w:webHidden/>
                <w:rPrChange w:id="460" w:author="Nikola Karpić" w:date="2024-02-25T23:34:00Z">
                  <w:rPr>
                    <w:noProof/>
                    <w:webHidden/>
                  </w:rPr>
                </w:rPrChange>
              </w:rPr>
              <w:instrText xml:space="preserve"> PAGEREF _Toc159792283 \h </w:instrText>
            </w:r>
            <w:r w:rsidRPr="0020112D">
              <w:rPr>
                <w:rFonts w:ascii="Times New Roman" w:hAnsi="Times New Roman" w:cs="Times New Roman"/>
                <w:noProof/>
                <w:webHidden/>
                <w:rPrChange w:id="461" w:author="Nikola Karpić" w:date="2024-02-25T23:34:00Z">
                  <w:rPr>
                    <w:noProof/>
                    <w:webHidden/>
                  </w:rPr>
                </w:rPrChange>
              </w:rPr>
            </w:r>
          </w:ins>
          <w:r w:rsidRPr="0020112D">
            <w:rPr>
              <w:rFonts w:ascii="Times New Roman" w:hAnsi="Times New Roman" w:cs="Times New Roman"/>
              <w:noProof/>
              <w:webHidden/>
              <w:rPrChange w:id="462" w:author="Nikola Karpić" w:date="2024-02-25T23:34:00Z">
                <w:rPr>
                  <w:noProof/>
                  <w:webHidden/>
                </w:rPr>
              </w:rPrChange>
            </w:rPr>
            <w:fldChar w:fldCharType="separate"/>
          </w:r>
          <w:ins w:id="463" w:author="Nikola Karpić" w:date="2024-02-25T22:24:00Z">
            <w:r w:rsidRPr="0020112D">
              <w:rPr>
                <w:rFonts w:ascii="Times New Roman" w:hAnsi="Times New Roman" w:cs="Times New Roman"/>
                <w:noProof/>
                <w:webHidden/>
                <w:rPrChange w:id="464" w:author="Nikola Karpić" w:date="2024-02-25T23:34:00Z">
                  <w:rPr>
                    <w:noProof/>
                    <w:webHidden/>
                  </w:rPr>
                </w:rPrChange>
              </w:rPr>
              <w:t>19</w:t>
            </w:r>
            <w:r w:rsidRPr="0020112D">
              <w:rPr>
                <w:rFonts w:ascii="Times New Roman" w:hAnsi="Times New Roman" w:cs="Times New Roman"/>
                <w:noProof/>
                <w:webHidden/>
                <w:rPrChange w:id="465" w:author="Nikola Karpić" w:date="2024-02-25T23:34:00Z">
                  <w:rPr>
                    <w:noProof/>
                    <w:webHidden/>
                  </w:rPr>
                </w:rPrChange>
              </w:rPr>
              <w:fldChar w:fldCharType="end"/>
            </w:r>
            <w:r w:rsidRPr="0020112D">
              <w:rPr>
                <w:rStyle w:val="Hyperlink"/>
                <w:rFonts w:ascii="Times New Roman" w:hAnsi="Times New Roman" w:cs="Times New Roman"/>
                <w:noProof/>
                <w:rPrChange w:id="466" w:author="Nikola Karpić" w:date="2024-02-25T23:34:00Z">
                  <w:rPr>
                    <w:rStyle w:val="Hyperlink"/>
                    <w:noProof/>
                  </w:rPr>
                </w:rPrChange>
              </w:rPr>
              <w:fldChar w:fldCharType="end"/>
            </w:r>
          </w:ins>
        </w:p>
        <w:p w14:paraId="574EC875" w14:textId="6E2F0300" w:rsidR="000D662C" w:rsidRPr="0020112D" w:rsidRDefault="000D662C">
          <w:pPr>
            <w:pStyle w:val="TOC2"/>
            <w:tabs>
              <w:tab w:val="left" w:pos="880"/>
              <w:tab w:val="right" w:leader="dot" w:pos="9350"/>
            </w:tabs>
            <w:rPr>
              <w:ins w:id="467" w:author="Nikola Karpić" w:date="2024-02-25T22:24:00Z"/>
              <w:rFonts w:ascii="Times New Roman" w:eastAsiaTheme="minorEastAsia" w:hAnsi="Times New Roman" w:cs="Times New Roman"/>
              <w:noProof/>
              <w:kern w:val="2"/>
              <w:lang w:val="en-US"/>
              <w14:ligatures w14:val="standardContextual"/>
              <w:rPrChange w:id="468" w:author="Nikola Karpić" w:date="2024-02-25T23:34:00Z">
                <w:rPr>
                  <w:ins w:id="469" w:author="Nikola Karpić" w:date="2024-02-25T22:24:00Z"/>
                  <w:rFonts w:asciiTheme="minorHAnsi" w:eastAsiaTheme="minorEastAsia" w:hAnsiTheme="minorHAnsi" w:cstheme="minorBidi"/>
                  <w:noProof/>
                  <w:kern w:val="2"/>
                  <w:lang w:val="en-US"/>
                  <w14:ligatures w14:val="standardContextual"/>
                </w:rPr>
              </w:rPrChange>
            </w:rPr>
          </w:pPr>
          <w:ins w:id="470" w:author="Nikola Karpić" w:date="2024-02-25T22:24:00Z">
            <w:r w:rsidRPr="0020112D">
              <w:rPr>
                <w:rStyle w:val="Hyperlink"/>
                <w:rFonts w:ascii="Times New Roman" w:hAnsi="Times New Roman" w:cs="Times New Roman"/>
                <w:noProof/>
                <w:rPrChange w:id="471" w:author="Nikola Karpić" w:date="2024-02-25T23:34:00Z">
                  <w:rPr>
                    <w:rStyle w:val="Hyperlink"/>
                    <w:noProof/>
                  </w:rPr>
                </w:rPrChange>
              </w:rPr>
              <w:fldChar w:fldCharType="begin"/>
            </w:r>
            <w:r w:rsidRPr="0020112D">
              <w:rPr>
                <w:rStyle w:val="Hyperlink"/>
                <w:rFonts w:ascii="Times New Roman" w:hAnsi="Times New Roman" w:cs="Times New Roman"/>
                <w:noProof/>
                <w:rPrChange w:id="472" w:author="Nikola Karpić" w:date="2024-02-25T23:34:00Z">
                  <w:rPr>
                    <w:rStyle w:val="Hyperlink"/>
                    <w:noProof/>
                  </w:rPr>
                </w:rPrChange>
              </w:rPr>
              <w:instrText xml:space="preserve"> </w:instrText>
            </w:r>
            <w:r w:rsidRPr="0020112D">
              <w:rPr>
                <w:rFonts w:ascii="Times New Roman" w:hAnsi="Times New Roman" w:cs="Times New Roman"/>
                <w:noProof/>
                <w:rPrChange w:id="473" w:author="Nikola Karpić" w:date="2024-02-25T23:34:00Z">
                  <w:rPr>
                    <w:noProof/>
                  </w:rPr>
                </w:rPrChange>
              </w:rPr>
              <w:instrText>HYPERLINK \l "_Toc159792284"</w:instrText>
            </w:r>
            <w:r w:rsidRPr="0020112D">
              <w:rPr>
                <w:rStyle w:val="Hyperlink"/>
                <w:rFonts w:ascii="Times New Roman" w:hAnsi="Times New Roman" w:cs="Times New Roman"/>
                <w:noProof/>
                <w:rPrChange w:id="47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75" w:author="Nikola Karpić" w:date="2024-02-25T23:34:00Z">
                  <w:rPr>
                    <w:rStyle w:val="Hyperlink"/>
                    <w:noProof/>
                  </w:rPr>
                </w:rPrChange>
              </w:rPr>
            </w:r>
            <w:r w:rsidRPr="0020112D">
              <w:rPr>
                <w:rStyle w:val="Hyperlink"/>
                <w:rFonts w:ascii="Times New Roman" w:hAnsi="Times New Roman" w:cs="Times New Roman"/>
                <w:noProof/>
                <w:rPrChange w:id="476" w:author="Nikola Karpić" w:date="2024-02-25T23:34:00Z">
                  <w:rPr>
                    <w:rStyle w:val="Hyperlink"/>
                    <w:noProof/>
                  </w:rPr>
                </w:rPrChange>
              </w:rPr>
              <w:fldChar w:fldCharType="separate"/>
            </w:r>
            <w:r w:rsidRPr="0020112D">
              <w:rPr>
                <w:rStyle w:val="Hyperlink"/>
                <w:rFonts w:ascii="Times New Roman" w:hAnsi="Times New Roman" w:cs="Times New Roman"/>
                <w:noProof/>
                <w:rPrChange w:id="477" w:author="Nikola Karpić" w:date="2024-02-25T23:34:00Z">
                  <w:rPr>
                    <w:rStyle w:val="Hyperlink"/>
                    <w:rFonts w:cs="Times New Roman"/>
                    <w:noProof/>
                  </w:rPr>
                </w:rPrChange>
              </w:rPr>
              <w:t>4.2.</w:t>
            </w:r>
            <w:r w:rsidRPr="0020112D">
              <w:rPr>
                <w:rFonts w:ascii="Times New Roman" w:eastAsiaTheme="minorEastAsia" w:hAnsi="Times New Roman" w:cs="Times New Roman"/>
                <w:noProof/>
                <w:kern w:val="2"/>
                <w:lang w:val="en-US"/>
                <w14:ligatures w14:val="standardContextual"/>
                <w:rPrChange w:id="47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rPrChange w:id="479" w:author="Nikola Karpić" w:date="2024-02-25T23:34:00Z">
                  <w:rPr>
                    <w:rStyle w:val="Hyperlink"/>
                    <w:rFonts w:cs="Times New Roman"/>
                    <w:noProof/>
                  </w:rPr>
                </w:rPrChange>
              </w:rPr>
              <w:t>Gaussian Naive Byes Classifier</w:t>
            </w:r>
            <w:r w:rsidRPr="0020112D">
              <w:rPr>
                <w:rFonts w:ascii="Times New Roman" w:hAnsi="Times New Roman" w:cs="Times New Roman"/>
                <w:noProof/>
                <w:webHidden/>
                <w:rPrChange w:id="480" w:author="Nikola Karpić" w:date="2024-02-25T23:34:00Z">
                  <w:rPr>
                    <w:noProof/>
                    <w:webHidden/>
                  </w:rPr>
                </w:rPrChange>
              </w:rPr>
              <w:tab/>
            </w:r>
            <w:r w:rsidRPr="0020112D">
              <w:rPr>
                <w:rFonts w:ascii="Times New Roman" w:hAnsi="Times New Roman" w:cs="Times New Roman"/>
                <w:noProof/>
                <w:webHidden/>
                <w:rPrChange w:id="481" w:author="Nikola Karpić" w:date="2024-02-25T23:34:00Z">
                  <w:rPr>
                    <w:noProof/>
                    <w:webHidden/>
                  </w:rPr>
                </w:rPrChange>
              </w:rPr>
              <w:fldChar w:fldCharType="begin"/>
            </w:r>
            <w:r w:rsidRPr="0020112D">
              <w:rPr>
                <w:rFonts w:ascii="Times New Roman" w:hAnsi="Times New Roman" w:cs="Times New Roman"/>
                <w:noProof/>
                <w:webHidden/>
                <w:rPrChange w:id="482" w:author="Nikola Karpić" w:date="2024-02-25T23:34:00Z">
                  <w:rPr>
                    <w:noProof/>
                    <w:webHidden/>
                  </w:rPr>
                </w:rPrChange>
              </w:rPr>
              <w:instrText xml:space="preserve"> PAGEREF _Toc159792284 \h </w:instrText>
            </w:r>
            <w:r w:rsidRPr="0020112D">
              <w:rPr>
                <w:rFonts w:ascii="Times New Roman" w:hAnsi="Times New Roman" w:cs="Times New Roman"/>
                <w:noProof/>
                <w:webHidden/>
                <w:rPrChange w:id="483" w:author="Nikola Karpić" w:date="2024-02-25T23:34:00Z">
                  <w:rPr>
                    <w:noProof/>
                    <w:webHidden/>
                  </w:rPr>
                </w:rPrChange>
              </w:rPr>
            </w:r>
          </w:ins>
          <w:r w:rsidRPr="0020112D">
            <w:rPr>
              <w:rFonts w:ascii="Times New Roman" w:hAnsi="Times New Roman" w:cs="Times New Roman"/>
              <w:noProof/>
              <w:webHidden/>
              <w:rPrChange w:id="484" w:author="Nikola Karpić" w:date="2024-02-25T23:34:00Z">
                <w:rPr>
                  <w:noProof/>
                  <w:webHidden/>
                </w:rPr>
              </w:rPrChange>
            </w:rPr>
            <w:fldChar w:fldCharType="separate"/>
          </w:r>
          <w:ins w:id="485" w:author="Nikola Karpić" w:date="2024-02-25T22:24:00Z">
            <w:r w:rsidRPr="0020112D">
              <w:rPr>
                <w:rFonts w:ascii="Times New Roman" w:hAnsi="Times New Roman" w:cs="Times New Roman"/>
                <w:noProof/>
                <w:webHidden/>
                <w:rPrChange w:id="486" w:author="Nikola Karpić" w:date="2024-02-25T23:34:00Z">
                  <w:rPr>
                    <w:noProof/>
                    <w:webHidden/>
                  </w:rPr>
                </w:rPrChange>
              </w:rPr>
              <w:t>20</w:t>
            </w:r>
            <w:r w:rsidRPr="0020112D">
              <w:rPr>
                <w:rFonts w:ascii="Times New Roman" w:hAnsi="Times New Roman" w:cs="Times New Roman"/>
                <w:noProof/>
                <w:webHidden/>
                <w:rPrChange w:id="487" w:author="Nikola Karpić" w:date="2024-02-25T23:34:00Z">
                  <w:rPr>
                    <w:noProof/>
                    <w:webHidden/>
                  </w:rPr>
                </w:rPrChange>
              </w:rPr>
              <w:fldChar w:fldCharType="end"/>
            </w:r>
            <w:r w:rsidRPr="0020112D">
              <w:rPr>
                <w:rStyle w:val="Hyperlink"/>
                <w:rFonts w:ascii="Times New Roman" w:hAnsi="Times New Roman" w:cs="Times New Roman"/>
                <w:noProof/>
                <w:rPrChange w:id="488" w:author="Nikola Karpić" w:date="2024-02-25T23:34:00Z">
                  <w:rPr>
                    <w:rStyle w:val="Hyperlink"/>
                    <w:noProof/>
                  </w:rPr>
                </w:rPrChange>
              </w:rPr>
              <w:fldChar w:fldCharType="end"/>
            </w:r>
          </w:ins>
        </w:p>
        <w:p w14:paraId="046D240C" w14:textId="68F1407F" w:rsidR="000D662C" w:rsidRPr="0020112D" w:rsidRDefault="000D662C">
          <w:pPr>
            <w:pStyle w:val="TOC2"/>
            <w:tabs>
              <w:tab w:val="left" w:pos="880"/>
              <w:tab w:val="right" w:leader="dot" w:pos="9350"/>
            </w:tabs>
            <w:rPr>
              <w:ins w:id="489" w:author="Nikola Karpić" w:date="2024-02-25T22:24:00Z"/>
              <w:rFonts w:ascii="Times New Roman" w:eastAsiaTheme="minorEastAsia" w:hAnsi="Times New Roman" w:cs="Times New Roman"/>
              <w:noProof/>
              <w:kern w:val="2"/>
              <w:lang w:val="en-US"/>
              <w14:ligatures w14:val="standardContextual"/>
              <w:rPrChange w:id="490" w:author="Nikola Karpić" w:date="2024-02-25T23:34:00Z">
                <w:rPr>
                  <w:ins w:id="491" w:author="Nikola Karpić" w:date="2024-02-25T22:24:00Z"/>
                  <w:rFonts w:asciiTheme="minorHAnsi" w:eastAsiaTheme="minorEastAsia" w:hAnsiTheme="minorHAnsi" w:cstheme="minorBidi"/>
                  <w:noProof/>
                  <w:kern w:val="2"/>
                  <w:lang w:val="en-US"/>
                  <w14:ligatures w14:val="standardContextual"/>
                </w:rPr>
              </w:rPrChange>
            </w:rPr>
          </w:pPr>
          <w:ins w:id="492" w:author="Nikola Karpić" w:date="2024-02-25T22:24:00Z">
            <w:r w:rsidRPr="0020112D">
              <w:rPr>
                <w:rStyle w:val="Hyperlink"/>
                <w:rFonts w:ascii="Times New Roman" w:hAnsi="Times New Roman" w:cs="Times New Roman"/>
                <w:noProof/>
                <w:rPrChange w:id="493" w:author="Nikola Karpić" w:date="2024-02-25T23:34:00Z">
                  <w:rPr>
                    <w:rStyle w:val="Hyperlink"/>
                    <w:noProof/>
                  </w:rPr>
                </w:rPrChange>
              </w:rPr>
              <w:fldChar w:fldCharType="begin"/>
            </w:r>
            <w:r w:rsidRPr="0020112D">
              <w:rPr>
                <w:rStyle w:val="Hyperlink"/>
                <w:rFonts w:ascii="Times New Roman" w:hAnsi="Times New Roman" w:cs="Times New Roman"/>
                <w:noProof/>
                <w:rPrChange w:id="494" w:author="Nikola Karpić" w:date="2024-02-25T23:34:00Z">
                  <w:rPr>
                    <w:rStyle w:val="Hyperlink"/>
                    <w:noProof/>
                  </w:rPr>
                </w:rPrChange>
              </w:rPr>
              <w:instrText xml:space="preserve"> </w:instrText>
            </w:r>
            <w:r w:rsidRPr="0020112D">
              <w:rPr>
                <w:rFonts w:ascii="Times New Roman" w:hAnsi="Times New Roman" w:cs="Times New Roman"/>
                <w:noProof/>
                <w:rPrChange w:id="495" w:author="Nikola Karpić" w:date="2024-02-25T23:34:00Z">
                  <w:rPr>
                    <w:noProof/>
                  </w:rPr>
                </w:rPrChange>
              </w:rPr>
              <w:instrText>HYPERLINK \l "_Toc159792285"</w:instrText>
            </w:r>
            <w:r w:rsidRPr="0020112D">
              <w:rPr>
                <w:rStyle w:val="Hyperlink"/>
                <w:rFonts w:ascii="Times New Roman" w:hAnsi="Times New Roman" w:cs="Times New Roman"/>
                <w:noProof/>
                <w:rPrChange w:id="49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97" w:author="Nikola Karpić" w:date="2024-02-25T23:34:00Z">
                  <w:rPr>
                    <w:rStyle w:val="Hyperlink"/>
                    <w:noProof/>
                  </w:rPr>
                </w:rPrChange>
              </w:rPr>
            </w:r>
            <w:r w:rsidRPr="0020112D">
              <w:rPr>
                <w:rStyle w:val="Hyperlink"/>
                <w:rFonts w:ascii="Times New Roman" w:hAnsi="Times New Roman" w:cs="Times New Roman"/>
                <w:noProof/>
                <w:rPrChange w:id="498"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499" w:author="Nikola Karpić" w:date="2024-02-25T23:34:00Z">
                  <w:rPr>
                    <w:rStyle w:val="Hyperlink"/>
                    <w:rFonts w:cs="Times New Roman"/>
                    <w:noProof/>
                    <w:lang w:val="en-US"/>
                  </w:rPr>
                </w:rPrChange>
              </w:rPr>
              <w:t>4.3.</w:t>
            </w:r>
            <w:r w:rsidRPr="0020112D">
              <w:rPr>
                <w:rFonts w:ascii="Times New Roman" w:eastAsiaTheme="minorEastAsia" w:hAnsi="Times New Roman" w:cs="Times New Roman"/>
                <w:noProof/>
                <w:kern w:val="2"/>
                <w:lang w:val="en-US"/>
                <w14:ligatures w14:val="standardContextual"/>
                <w:rPrChange w:id="50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01" w:author="Nikola Karpić" w:date="2024-02-25T23:34:00Z">
                  <w:rPr>
                    <w:rStyle w:val="Hyperlink"/>
                    <w:rFonts w:cs="Times New Roman"/>
                    <w:noProof/>
                    <w:lang w:val="en-US"/>
                  </w:rPr>
                </w:rPrChange>
              </w:rPr>
              <w:t>K Nearest Neighbors Classifier</w:t>
            </w:r>
            <w:r w:rsidRPr="0020112D">
              <w:rPr>
                <w:rFonts w:ascii="Times New Roman" w:hAnsi="Times New Roman" w:cs="Times New Roman"/>
                <w:noProof/>
                <w:webHidden/>
                <w:rPrChange w:id="502" w:author="Nikola Karpić" w:date="2024-02-25T23:34:00Z">
                  <w:rPr>
                    <w:noProof/>
                    <w:webHidden/>
                  </w:rPr>
                </w:rPrChange>
              </w:rPr>
              <w:tab/>
            </w:r>
            <w:r w:rsidRPr="0020112D">
              <w:rPr>
                <w:rFonts w:ascii="Times New Roman" w:hAnsi="Times New Roman" w:cs="Times New Roman"/>
                <w:noProof/>
                <w:webHidden/>
                <w:rPrChange w:id="503" w:author="Nikola Karpić" w:date="2024-02-25T23:34:00Z">
                  <w:rPr>
                    <w:noProof/>
                    <w:webHidden/>
                  </w:rPr>
                </w:rPrChange>
              </w:rPr>
              <w:fldChar w:fldCharType="begin"/>
            </w:r>
            <w:r w:rsidRPr="0020112D">
              <w:rPr>
                <w:rFonts w:ascii="Times New Roman" w:hAnsi="Times New Roman" w:cs="Times New Roman"/>
                <w:noProof/>
                <w:webHidden/>
                <w:rPrChange w:id="504" w:author="Nikola Karpić" w:date="2024-02-25T23:34:00Z">
                  <w:rPr>
                    <w:noProof/>
                    <w:webHidden/>
                  </w:rPr>
                </w:rPrChange>
              </w:rPr>
              <w:instrText xml:space="preserve"> PAGEREF _Toc159792285 \h </w:instrText>
            </w:r>
            <w:r w:rsidRPr="0020112D">
              <w:rPr>
                <w:rFonts w:ascii="Times New Roman" w:hAnsi="Times New Roman" w:cs="Times New Roman"/>
                <w:noProof/>
                <w:webHidden/>
                <w:rPrChange w:id="505" w:author="Nikola Karpić" w:date="2024-02-25T23:34:00Z">
                  <w:rPr>
                    <w:noProof/>
                    <w:webHidden/>
                  </w:rPr>
                </w:rPrChange>
              </w:rPr>
            </w:r>
          </w:ins>
          <w:r w:rsidRPr="0020112D">
            <w:rPr>
              <w:rFonts w:ascii="Times New Roman" w:hAnsi="Times New Roman" w:cs="Times New Roman"/>
              <w:noProof/>
              <w:webHidden/>
              <w:rPrChange w:id="506" w:author="Nikola Karpić" w:date="2024-02-25T23:34:00Z">
                <w:rPr>
                  <w:noProof/>
                  <w:webHidden/>
                </w:rPr>
              </w:rPrChange>
            </w:rPr>
            <w:fldChar w:fldCharType="separate"/>
          </w:r>
          <w:ins w:id="507" w:author="Nikola Karpić" w:date="2024-02-25T22:24:00Z">
            <w:r w:rsidRPr="0020112D">
              <w:rPr>
                <w:rFonts w:ascii="Times New Roman" w:hAnsi="Times New Roman" w:cs="Times New Roman"/>
                <w:noProof/>
                <w:webHidden/>
                <w:rPrChange w:id="508" w:author="Nikola Karpić" w:date="2024-02-25T23:34:00Z">
                  <w:rPr>
                    <w:noProof/>
                    <w:webHidden/>
                  </w:rPr>
                </w:rPrChange>
              </w:rPr>
              <w:t>20</w:t>
            </w:r>
            <w:r w:rsidRPr="0020112D">
              <w:rPr>
                <w:rFonts w:ascii="Times New Roman" w:hAnsi="Times New Roman" w:cs="Times New Roman"/>
                <w:noProof/>
                <w:webHidden/>
                <w:rPrChange w:id="509" w:author="Nikola Karpić" w:date="2024-02-25T23:34:00Z">
                  <w:rPr>
                    <w:noProof/>
                    <w:webHidden/>
                  </w:rPr>
                </w:rPrChange>
              </w:rPr>
              <w:fldChar w:fldCharType="end"/>
            </w:r>
            <w:r w:rsidRPr="0020112D">
              <w:rPr>
                <w:rStyle w:val="Hyperlink"/>
                <w:rFonts w:ascii="Times New Roman" w:hAnsi="Times New Roman" w:cs="Times New Roman"/>
                <w:noProof/>
                <w:rPrChange w:id="510" w:author="Nikola Karpić" w:date="2024-02-25T23:34:00Z">
                  <w:rPr>
                    <w:rStyle w:val="Hyperlink"/>
                    <w:noProof/>
                  </w:rPr>
                </w:rPrChange>
              </w:rPr>
              <w:fldChar w:fldCharType="end"/>
            </w:r>
          </w:ins>
        </w:p>
        <w:p w14:paraId="6A0C9748" w14:textId="41E726D5" w:rsidR="000D662C" w:rsidRPr="0020112D" w:rsidRDefault="000D662C">
          <w:pPr>
            <w:pStyle w:val="TOC2"/>
            <w:tabs>
              <w:tab w:val="left" w:pos="880"/>
              <w:tab w:val="right" w:leader="dot" w:pos="9350"/>
            </w:tabs>
            <w:rPr>
              <w:ins w:id="511" w:author="Nikola Karpić" w:date="2024-02-25T22:24:00Z"/>
              <w:rFonts w:ascii="Times New Roman" w:eastAsiaTheme="minorEastAsia" w:hAnsi="Times New Roman" w:cs="Times New Roman"/>
              <w:noProof/>
              <w:kern w:val="2"/>
              <w:lang w:val="en-US"/>
              <w14:ligatures w14:val="standardContextual"/>
              <w:rPrChange w:id="512" w:author="Nikola Karpić" w:date="2024-02-25T23:34:00Z">
                <w:rPr>
                  <w:ins w:id="513" w:author="Nikola Karpić" w:date="2024-02-25T22:24:00Z"/>
                  <w:rFonts w:asciiTheme="minorHAnsi" w:eastAsiaTheme="minorEastAsia" w:hAnsiTheme="minorHAnsi" w:cstheme="minorBidi"/>
                  <w:noProof/>
                  <w:kern w:val="2"/>
                  <w:lang w:val="en-US"/>
                  <w14:ligatures w14:val="standardContextual"/>
                </w:rPr>
              </w:rPrChange>
            </w:rPr>
          </w:pPr>
          <w:ins w:id="514" w:author="Nikola Karpić" w:date="2024-02-25T22:24:00Z">
            <w:r w:rsidRPr="0020112D">
              <w:rPr>
                <w:rStyle w:val="Hyperlink"/>
                <w:rFonts w:ascii="Times New Roman" w:hAnsi="Times New Roman" w:cs="Times New Roman"/>
                <w:noProof/>
                <w:rPrChange w:id="515" w:author="Nikola Karpić" w:date="2024-02-25T23:34:00Z">
                  <w:rPr>
                    <w:rStyle w:val="Hyperlink"/>
                    <w:noProof/>
                  </w:rPr>
                </w:rPrChange>
              </w:rPr>
              <w:fldChar w:fldCharType="begin"/>
            </w:r>
            <w:r w:rsidRPr="0020112D">
              <w:rPr>
                <w:rStyle w:val="Hyperlink"/>
                <w:rFonts w:ascii="Times New Roman" w:hAnsi="Times New Roman" w:cs="Times New Roman"/>
                <w:noProof/>
                <w:rPrChange w:id="516" w:author="Nikola Karpić" w:date="2024-02-25T23:34:00Z">
                  <w:rPr>
                    <w:rStyle w:val="Hyperlink"/>
                    <w:noProof/>
                  </w:rPr>
                </w:rPrChange>
              </w:rPr>
              <w:instrText xml:space="preserve"> </w:instrText>
            </w:r>
            <w:r w:rsidRPr="0020112D">
              <w:rPr>
                <w:rFonts w:ascii="Times New Roman" w:hAnsi="Times New Roman" w:cs="Times New Roman"/>
                <w:noProof/>
                <w:rPrChange w:id="517" w:author="Nikola Karpić" w:date="2024-02-25T23:34:00Z">
                  <w:rPr>
                    <w:noProof/>
                  </w:rPr>
                </w:rPrChange>
              </w:rPr>
              <w:instrText>HYPERLINK \l "_Toc159792286"</w:instrText>
            </w:r>
            <w:r w:rsidRPr="0020112D">
              <w:rPr>
                <w:rStyle w:val="Hyperlink"/>
                <w:rFonts w:ascii="Times New Roman" w:hAnsi="Times New Roman" w:cs="Times New Roman"/>
                <w:noProof/>
                <w:rPrChange w:id="51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19" w:author="Nikola Karpić" w:date="2024-02-25T23:34:00Z">
                  <w:rPr>
                    <w:rStyle w:val="Hyperlink"/>
                    <w:noProof/>
                  </w:rPr>
                </w:rPrChange>
              </w:rPr>
            </w:r>
            <w:r w:rsidRPr="0020112D">
              <w:rPr>
                <w:rStyle w:val="Hyperlink"/>
                <w:rFonts w:ascii="Times New Roman" w:hAnsi="Times New Roman" w:cs="Times New Roman"/>
                <w:noProof/>
                <w:rPrChange w:id="520"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21" w:author="Nikola Karpić" w:date="2024-02-25T23:34:00Z">
                  <w:rPr>
                    <w:rStyle w:val="Hyperlink"/>
                    <w:rFonts w:cs="Times New Roman"/>
                    <w:noProof/>
                    <w:lang w:val="en-US"/>
                  </w:rPr>
                </w:rPrChange>
              </w:rPr>
              <w:t>4.4.</w:t>
            </w:r>
            <w:r w:rsidRPr="0020112D">
              <w:rPr>
                <w:rFonts w:ascii="Times New Roman" w:eastAsiaTheme="minorEastAsia" w:hAnsi="Times New Roman" w:cs="Times New Roman"/>
                <w:noProof/>
                <w:kern w:val="2"/>
                <w:lang w:val="en-US"/>
                <w14:ligatures w14:val="standardContextual"/>
                <w:rPrChange w:id="52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23" w:author="Nikola Karpić" w:date="2024-02-25T23:34:00Z">
                  <w:rPr>
                    <w:rStyle w:val="Hyperlink"/>
                    <w:rFonts w:cs="Times New Roman"/>
                    <w:noProof/>
                    <w:lang w:val="en-US"/>
                  </w:rPr>
                </w:rPrChange>
              </w:rPr>
              <w:t>Decision Tree Classifier</w:t>
            </w:r>
            <w:r w:rsidRPr="0020112D">
              <w:rPr>
                <w:rFonts w:ascii="Times New Roman" w:hAnsi="Times New Roman" w:cs="Times New Roman"/>
                <w:noProof/>
                <w:webHidden/>
                <w:rPrChange w:id="524" w:author="Nikola Karpić" w:date="2024-02-25T23:34:00Z">
                  <w:rPr>
                    <w:noProof/>
                    <w:webHidden/>
                  </w:rPr>
                </w:rPrChange>
              </w:rPr>
              <w:tab/>
            </w:r>
            <w:r w:rsidRPr="0020112D">
              <w:rPr>
                <w:rFonts w:ascii="Times New Roman" w:hAnsi="Times New Roman" w:cs="Times New Roman"/>
                <w:noProof/>
                <w:webHidden/>
                <w:rPrChange w:id="525" w:author="Nikola Karpić" w:date="2024-02-25T23:34:00Z">
                  <w:rPr>
                    <w:noProof/>
                    <w:webHidden/>
                  </w:rPr>
                </w:rPrChange>
              </w:rPr>
              <w:fldChar w:fldCharType="begin"/>
            </w:r>
            <w:r w:rsidRPr="0020112D">
              <w:rPr>
                <w:rFonts w:ascii="Times New Roman" w:hAnsi="Times New Roman" w:cs="Times New Roman"/>
                <w:noProof/>
                <w:webHidden/>
                <w:rPrChange w:id="526" w:author="Nikola Karpić" w:date="2024-02-25T23:34:00Z">
                  <w:rPr>
                    <w:noProof/>
                    <w:webHidden/>
                  </w:rPr>
                </w:rPrChange>
              </w:rPr>
              <w:instrText xml:space="preserve"> PAGEREF _Toc159792286 \h </w:instrText>
            </w:r>
            <w:r w:rsidRPr="0020112D">
              <w:rPr>
                <w:rFonts w:ascii="Times New Roman" w:hAnsi="Times New Roman" w:cs="Times New Roman"/>
                <w:noProof/>
                <w:webHidden/>
                <w:rPrChange w:id="527" w:author="Nikola Karpić" w:date="2024-02-25T23:34:00Z">
                  <w:rPr>
                    <w:noProof/>
                    <w:webHidden/>
                  </w:rPr>
                </w:rPrChange>
              </w:rPr>
            </w:r>
          </w:ins>
          <w:r w:rsidRPr="0020112D">
            <w:rPr>
              <w:rFonts w:ascii="Times New Roman" w:hAnsi="Times New Roman" w:cs="Times New Roman"/>
              <w:noProof/>
              <w:webHidden/>
              <w:rPrChange w:id="528" w:author="Nikola Karpić" w:date="2024-02-25T23:34:00Z">
                <w:rPr>
                  <w:noProof/>
                  <w:webHidden/>
                </w:rPr>
              </w:rPrChange>
            </w:rPr>
            <w:fldChar w:fldCharType="separate"/>
          </w:r>
          <w:ins w:id="529" w:author="Nikola Karpić" w:date="2024-02-25T22:24:00Z">
            <w:r w:rsidRPr="0020112D">
              <w:rPr>
                <w:rFonts w:ascii="Times New Roman" w:hAnsi="Times New Roman" w:cs="Times New Roman"/>
                <w:noProof/>
                <w:webHidden/>
                <w:rPrChange w:id="530" w:author="Nikola Karpić" w:date="2024-02-25T23:34:00Z">
                  <w:rPr>
                    <w:noProof/>
                    <w:webHidden/>
                  </w:rPr>
                </w:rPrChange>
              </w:rPr>
              <w:t>20</w:t>
            </w:r>
            <w:r w:rsidRPr="0020112D">
              <w:rPr>
                <w:rFonts w:ascii="Times New Roman" w:hAnsi="Times New Roman" w:cs="Times New Roman"/>
                <w:noProof/>
                <w:webHidden/>
                <w:rPrChange w:id="531" w:author="Nikola Karpić" w:date="2024-02-25T23:34:00Z">
                  <w:rPr>
                    <w:noProof/>
                    <w:webHidden/>
                  </w:rPr>
                </w:rPrChange>
              </w:rPr>
              <w:fldChar w:fldCharType="end"/>
            </w:r>
            <w:r w:rsidRPr="0020112D">
              <w:rPr>
                <w:rStyle w:val="Hyperlink"/>
                <w:rFonts w:ascii="Times New Roman" w:hAnsi="Times New Roman" w:cs="Times New Roman"/>
                <w:noProof/>
                <w:rPrChange w:id="532" w:author="Nikola Karpić" w:date="2024-02-25T23:34:00Z">
                  <w:rPr>
                    <w:rStyle w:val="Hyperlink"/>
                    <w:noProof/>
                  </w:rPr>
                </w:rPrChange>
              </w:rPr>
              <w:fldChar w:fldCharType="end"/>
            </w:r>
          </w:ins>
        </w:p>
        <w:p w14:paraId="00148478" w14:textId="4E9435FA" w:rsidR="000D662C" w:rsidRPr="0020112D" w:rsidRDefault="000D662C">
          <w:pPr>
            <w:pStyle w:val="TOC2"/>
            <w:tabs>
              <w:tab w:val="left" w:pos="880"/>
              <w:tab w:val="right" w:leader="dot" w:pos="9350"/>
            </w:tabs>
            <w:rPr>
              <w:ins w:id="533" w:author="Nikola Karpić" w:date="2024-02-25T22:24:00Z"/>
              <w:rFonts w:ascii="Times New Roman" w:eastAsiaTheme="minorEastAsia" w:hAnsi="Times New Roman" w:cs="Times New Roman"/>
              <w:noProof/>
              <w:kern w:val="2"/>
              <w:lang w:val="en-US"/>
              <w14:ligatures w14:val="standardContextual"/>
              <w:rPrChange w:id="534" w:author="Nikola Karpić" w:date="2024-02-25T23:34:00Z">
                <w:rPr>
                  <w:ins w:id="535" w:author="Nikola Karpić" w:date="2024-02-25T22:24:00Z"/>
                  <w:rFonts w:asciiTheme="minorHAnsi" w:eastAsiaTheme="minorEastAsia" w:hAnsiTheme="minorHAnsi" w:cstheme="minorBidi"/>
                  <w:noProof/>
                  <w:kern w:val="2"/>
                  <w:lang w:val="en-US"/>
                  <w14:ligatures w14:val="standardContextual"/>
                </w:rPr>
              </w:rPrChange>
            </w:rPr>
          </w:pPr>
          <w:ins w:id="536" w:author="Nikola Karpić" w:date="2024-02-25T22:24:00Z">
            <w:r w:rsidRPr="0020112D">
              <w:rPr>
                <w:rStyle w:val="Hyperlink"/>
                <w:rFonts w:ascii="Times New Roman" w:hAnsi="Times New Roman" w:cs="Times New Roman"/>
                <w:noProof/>
                <w:rPrChange w:id="537" w:author="Nikola Karpić" w:date="2024-02-25T23:34:00Z">
                  <w:rPr>
                    <w:rStyle w:val="Hyperlink"/>
                    <w:noProof/>
                  </w:rPr>
                </w:rPrChange>
              </w:rPr>
              <w:fldChar w:fldCharType="begin"/>
            </w:r>
            <w:r w:rsidRPr="0020112D">
              <w:rPr>
                <w:rStyle w:val="Hyperlink"/>
                <w:rFonts w:ascii="Times New Roman" w:hAnsi="Times New Roman" w:cs="Times New Roman"/>
                <w:noProof/>
                <w:rPrChange w:id="538" w:author="Nikola Karpić" w:date="2024-02-25T23:34:00Z">
                  <w:rPr>
                    <w:rStyle w:val="Hyperlink"/>
                    <w:noProof/>
                  </w:rPr>
                </w:rPrChange>
              </w:rPr>
              <w:instrText xml:space="preserve"> </w:instrText>
            </w:r>
            <w:r w:rsidRPr="0020112D">
              <w:rPr>
                <w:rFonts w:ascii="Times New Roman" w:hAnsi="Times New Roman" w:cs="Times New Roman"/>
                <w:noProof/>
                <w:rPrChange w:id="539" w:author="Nikola Karpić" w:date="2024-02-25T23:34:00Z">
                  <w:rPr>
                    <w:noProof/>
                  </w:rPr>
                </w:rPrChange>
              </w:rPr>
              <w:instrText>HYPERLINK \l "_Toc159792287"</w:instrText>
            </w:r>
            <w:r w:rsidRPr="0020112D">
              <w:rPr>
                <w:rStyle w:val="Hyperlink"/>
                <w:rFonts w:ascii="Times New Roman" w:hAnsi="Times New Roman" w:cs="Times New Roman"/>
                <w:noProof/>
                <w:rPrChange w:id="54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41" w:author="Nikola Karpić" w:date="2024-02-25T23:34:00Z">
                  <w:rPr>
                    <w:rStyle w:val="Hyperlink"/>
                    <w:noProof/>
                  </w:rPr>
                </w:rPrChange>
              </w:rPr>
            </w:r>
            <w:r w:rsidRPr="0020112D">
              <w:rPr>
                <w:rStyle w:val="Hyperlink"/>
                <w:rFonts w:ascii="Times New Roman" w:hAnsi="Times New Roman" w:cs="Times New Roman"/>
                <w:noProof/>
                <w:rPrChange w:id="542"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43" w:author="Nikola Karpić" w:date="2024-02-25T23:34:00Z">
                  <w:rPr>
                    <w:rStyle w:val="Hyperlink"/>
                    <w:rFonts w:cs="Times New Roman"/>
                    <w:noProof/>
                    <w:lang w:val="en-US"/>
                  </w:rPr>
                </w:rPrChange>
              </w:rPr>
              <w:t>4.5.</w:t>
            </w:r>
            <w:r w:rsidRPr="0020112D">
              <w:rPr>
                <w:rFonts w:ascii="Times New Roman" w:eastAsiaTheme="minorEastAsia" w:hAnsi="Times New Roman" w:cs="Times New Roman"/>
                <w:noProof/>
                <w:kern w:val="2"/>
                <w:lang w:val="en-US"/>
                <w14:ligatures w14:val="standardContextual"/>
                <w:rPrChange w:id="54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45" w:author="Nikola Karpić" w:date="2024-02-25T23:34:00Z">
                  <w:rPr>
                    <w:rStyle w:val="Hyperlink"/>
                    <w:rFonts w:cs="Times New Roman"/>
                    <w:noProof/>
                    <w:lang w:val="en-US"/>
                  </w:rPr>
                </w:rPrChange>
              </w:rPr>
              <w:t>Random Forest Classifier</w:t>
            </w:r>
            <w:r w:rsidRPr="0020112D">
              <w:rPr>
                <w:rFonts w:ascii="Times New Roman" w:hAnsi="Times New Roman" w:cs="Times New Roman"/>
                <w:noProof/>
                <w:webHidden/>
                <w:rPrChange w:id="546" w:author="Nikola Karpić" w:date="2024-02-25T23:34:00Z">
                  <w:rPr>
                    <w:noProof/>
                    <w:webHidden/>
                  </w:rPr>
                </w:rPrChange>
              </w:rPr>
              <w:tab/>
            </w:r>
            <w:r w:rsidRPr="0020112D">
              <w:rPr>
                <w:rFonts w:ascii="Times New Roman" w:hAnsi="Times New Roman" w:cs="Times New Roman"/>
                <w:noProof/>
                <w:webHidden/>
                <w:rPrChange w:id="547" w:author="Nikola Karpić" w:date="2024-02-25T23:34:00Z">
                  <w:rPr>
                    <w:noProof/>
                    <w:webHidden/>
                  </w:rPr>
                </w:rPrChange>
              </w:rPr>
              <w:fldChar w:fldCharType="begin"/>
            </w:r>
            <w:r w:rsidRPr="0020112D">
              <w:rPr>
                <w:rFonts w:ascii="Times New Roman" w:hAnsi="Times New Roman" w:cs="Times New Roman"/>
                <w:noProof/>
                <w:webHidden/>
                <w:rPrChange w:id="548" w:author="Nikola Karpić" w:date="2024-02-25T23:34:00Z">
                  <w:rPr>
                    <w:noProof/>
                    <w:webHidden/>
                  </w:rPr>
                </w:rPrChange>
              </w:rPr>
              <w:instrText xml:space="preserve"> PAGEREF _Toc159792287 \h </w:instrText>
            </w:r>
            <w:r w:rsidRPr="0020112D">
              <w:rPr>
                <w:rFonts w:ascii="Times New Roman" w:hAnsi="Times New Roman" w:cs="Times New Roman"/>
                <w:noProof/>
                <w:webHidden/>
                <w:rPrChange w:id="549" w:author="Nikola Karpić" w:date="2024-02-25T23:34:00Z">
                  <w:rPr>
                    <w:noProof/>
                    <w:webHidden/>
                  </w:rPr>
                </w:rPrChange>
              </w:rPr>
            </w:r>
          </w:ins>
          <w:r w:rsidRPr="0020112D">
            <w:rPr>
              <w:rFonts w:ascii="Times New Roman" w:hAnsi="Times New Roman" w:cs="Times New Roman"/>
              <w:noProof/>
              <w:webHidden/>
              <w:rPrChange w:id="550" w:author="Nikola Karpić" w:date="2024-02-25T23:34:00Z">
                <w:rPr>
                  <w:noProof/>
                  <w:webHidden/>
                </w:rPr>
              </w:rPrChange>
            </w:rPr>
            <w:fldChar w:fldCharType="separate"/>
          </w:r>
          <w:ins w:id="551" w:author="Nikola Karpić" w:date="2024-02-25T22:24:00Z">
            <w:r w:rsidRPr="0020112D">
              <w:rPr>
                <w:rFonts w:ascii="Times New Roman" w:hAnsi="Times New Roman" w:cs="Times New Roman"/>
                <w:noProof/>
                <w:webHidden/>
                <w:rPrChange w:id="552" w:author="Nikola Karpić" w:date="2024-02-25T23:34:00Z">
                  <w:rPr>
                    <w:noProof/>
                    <w:webHidden/>
                  </w:rPr>
                </w:rPrChange>
              </w:rPr>
              <w:t>21</w:t>
            </w:r>
            <w:r w:rsidRPr="0020112D">
              <w:rPr>
                <w:rFonts w:ascii="Times New Roman" w:hAnsi="Times New Roman" w:cs="Times New Roman"/>
                <w:noProof/>
                <w:webHidden/>
                <w:rPrChange w:id="553" w:author="Nikola Karpić" w:date="2024-02-25T23:34:00Z">
                  <w:rPr>
                    <w:noProof/>
                    <w:webHidden/>
                  </w:rPr>
                </w:rPrChange>
              </w:rPr>
              <w:fldChar w:fldCharType="end"/>
            </w:r>
            <w:r w:rsidRPr="0020112D">
              <w:rPr>
                <w:rStyle w:val="Hyperlink"/>
                <w:rFonts w:ascii="Times New Roman" w:hAnsi="Times New Roman" w:cs="Times New Roman"/>
                <w:noProof/>
                <w:rPrChange w:id="554" w:author="Nikola Karpić" w:date="2024-02-25T23:34:00Z">
                  <w:rPr>
                    <w:rStyle w:val="Hyperlink"/>
                    <w:noProof/>
                  </w:rPr>
                </w:rPrChange>
              </w:rPr>
              <w:fldChar w:fldCharType="end"/>
            </w:r>
          </w:ins>
        </w:p>
        <w:p w14:paraId="2E2AA4DF" w14:textId="370AA523" w:rsidR="000D662C" w:rsidRPr="0020112D" w:rsidRDefault="000D662C">
          <w:pPr>
            <w:pStyle w:val="TOC2"/>
            <w:tabs>
              <w:tab w:val="left" w:pos="880"/>
              <w:tab w:val="right" w:leader="dot" w:pos="9350"/>
            </w:tabs>
            <w:rPr>
              <w:ins w:id="555" w:author="Nikola Karpić" w:date="2024-02-25T22:24:00Z"/>
              <w:rFonts w:ascii="Times New Roman" w:eastAsiaTheme="minorEastAsia" w:hAnsi="Times New Roman" w:cs="Times New Roman"/>
              <w:noProof/>
              <w:kern w:val="2"/>
              <w:lang w:val="en-US"/>
              <w14:ligatures w14:val="standardContextual"/>
              <w:rPrChange w:id="556" w:author="Nikola Karpić" w:date="2024-02-25T23:34:00Z">
                <w:rPr>
                  <w:ins w:id="557" w:author="Nikola Karpić" w:date="2024-02-25T22:24:00Z"/>
                  <w:rFonts w:asciiTheme="minorHAnsi" w:eastAsiaTheme="minorEastAsia" w:hAnsiTheme="minorHAnsi" w:cstheme="minorBidi"/>
                  <w:noProof/>
                  <w:kern w:val="2"/>
                  <w:lang w:val="en-US"/>
                  <w14:ligatures w14:val="standardContextual"/>
                </w:rPr>
              </w:rPrChange>
            </w:rPr>
          </w:pPr>
          <w:ins w:id="558" w:author="Nikola Karpić" w:date="2024-02-25T22:24:00Z">
            <w:r w:rsidRPr="0020112D">
              <w:rPr>
                <w:rStyle w:val="Hyperlink"/>
                <w:rFonts w:ascii="Times New Roman" w:hAnsi="Times New Roman" w:cs="Times New Roman"/>
                <w:noProof/>
                <w:rPrChange w:id="559" w:author="Nikola Karpić" w:date="2024-02-25T23:34:00Z">
                  <w:rPr>
                    <w:rStyle w:val="Hyperlink"/>
                    <w:noProof/>
                  </w:rPr>
                </w:rPrChange>
              </w:rPr>
              <w:fldChar w:fldCharType="begin"/>
            </w:r>
            <w:r w:rsidRPr="0020112D">
              <w:rPr>
                <w:rStyle w:val="Hyperlink"/>
                <w:rFonts w:ascii="Times New Roman" w:hAnsi="Times New Roman" w:cs="Times New Roman"/>
                <w:noProof/>
                <w:rPrChange w:id="560" w:author="Nikola Karpić" w:date="2024-02-25T23:34:00Z">
                  <w:rPr>
                    <w:rStyle w:val="Hyperlink"/>
                    <w:noProof/>
                  </w:rPr>
                </w:rPrChange>
              </w:rPr>
              <w:instrText xml:space="preserve"> </w:instrText>
            </w:r>
            <w:r w:rsidRPr="0020112D">
              <w:rPr>
                <w:rFonts w:ascii="Times New Roman" w:hAnsi="Times New Roman" w:cs="Times New Roman"/>
                <w:noProof/>
                <w:rPrChange w:id="561" w:author="Nikola Karpić" w:date="2024-02-25T23:34:00Z">
                  <w:rPr>
                    <w:noProof/>
                  </w:rPr>
                </w:rPrChange>
              </w:rPr>
              <w:instrText>HYPERLINK \l "_Toc159792288"</w:instrText>
            </w:r>
            <w:r w:rsidRPr="0020112D">
              <w:rPr>
                <w:rStyle w:val="Hyperlink"/>
                <w:rFonts w:ascii="Times New Roman" w:hAnsi="Times New Roman" w:cs="Times New Roman"/>
                <w:noProof/>
                <w:rPrChange w:id="56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63" w:author="Nikola Karpić" w:date="2024-02-25T23:34:00Z">
                  <w:rPr>
                    <w:rStyle w:val="Hyperlink"/>
                    <w:noProof/>
                  </w:rPr>
                </w:rPrChange>
              </w:rPr>
            </w:r>
            <w:r w:rsidRPr="0020112D">
              <w:rPr>
                <w:rStyle w:val="Hyperlink"/>
                <w:rFonts w:ascii="Times New Roman" w:hAnsi="Times New Roman" w:cs="Times New Roman"/>
                <w:noProof/>
                <w:rPrChange w:id="564"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65" w:author="Nikola Karpić" w:date="2024-02-25T23:34:00Z">
                  <w:rPr>
                    <w:rStyle w:val="Hyperlink"/>
                    <w:rFonts w:cs="Times New Roman"/>
                    <w:noProof/>
                    <w:lang w:val="en-US"/>
                  </w:rPr>
                </w:rPrChange>
              </w:rPr>
              <w:t>4.6.</w:t>
            </w:r>
            <w:r w:rsidRPr="0020112D">
              <w:rPr>
                <w:rFonts w:ascii="Times New Roman" w:eastAsiaTheme="minorEastAsia" w:hAnsi="Times New Roman" w:cs="Times New Roman"/>
                <w:noProof/>
                <w:kern w:val="2"/>
                <w:lang w:val="en-US"/>
                <w14:ligatures w14:val="standardContextual"/>
                <w:rPrChange w:id="56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67" w:author="Nikola Karpić" w:date="2024-02-25T23:34:00Z">
                  <w:rPr>
                    <w:rStyle w:val="Hyperlink"/>
                    <w:rFonts w:cs="Times New Roman"/>
                    <w:noProof/>
                    <w:lang w:val="en-US"/>
                  </w:rPr>
                </w:rPrChange>
              </w:rPr>
              <w:t>Gradient Boosting Classifier</w:t>
            </w:r>
            <w:r w:rsidRPr="0020112D">
              <w:rPr>
                <w:rFonts w:ascii="Times New Roman" w:hAnsi="Times New Roman" w:cs="Times New Roman"/>
                <w:noProof/>
                <w:webHidden/>
                <w:rPrChange w:id="568" w:author="Nikola Karpić" w:date="2024-02-25T23:34:00Z">
                  <w:rPr>
                    <w:noProof/>
                    <w:webHidden/>
                  </w:rPr>
                </w:rPrChange>
              </w:rPr>
              <w:tab/>
            </w:r>
            <w:r w:rsidRPr="0020112D">
              <w:rPr>
                <w:rFonts w:ascii="Times New Roman" w:hAnsi="Times New Roman" w:cs="Times New Roman"/>
                <w:noProof/>
                <w:webHidden/>
                <w:rPrChange w:id="569" w:author="Nikola Karpić" w:date="2024-02-25T23:34:00Z">
                  <w:rPr>
                    <w:noProof/>
                    <w:webHidden/>
                  </w:rPr>
                </w:rPrChange>
              </w:rPr>
              <w:fldChar w:fldCharType="begin"/>
            </w:r>
            <w:r w:rsidRPr="0020112D">
              <w:rPr>
                <w:rFonts w:ascii="Times New Roman" w:hAnsi="Times New Roman" w:cs="Times New Roman"/>
                <w:noProof/>
                <w:webHidden/>
                <w:rPrChange w:id="570" w:author="Nikola Karpić" w:date="2024-02-25T23:34:00Z">
                  <w:rPr>
                    <w:noProof/>
                    <w:webHidden/>
                  </w:rPr>
                </w:rPrChange>
              </w:rPr>
              <w:instrText xml:space="preserve"> PAGEREF _Toc159792288 \h </w:instrText>
            </w:r>
            <w:r w:rsidRPr="0020112D">
              <w:rPr>
                <w:rFonts w:ascii="Times New Roman" w:hAnsi="Times New Roman" w:cs="Times New Roman"/>
                <w:noProof/>
                <w:webHidden/>
                <w:rPrChange w:id="571" w:author="Nikola Karpić" w:date="2024-02-25T23:34:00Z">
                  <w:rPr>
                    <w:noProof/>
                    <w:webHidden/>
                  </w:rPr>
                </w:rPrChange>
              </w:rPr>
            </w:r>
          </w:ins>
          <w:r w:rsidRPr="0020112D">
            <w:rPr>
              <w:rFonts w:ascii="Times New Roman" w:hAnsi="Times New Roman" w:cs="Times New Roman"/>
              <w:noProof/>
              <w:webHidden/>
              <w:rPrChange w:id="572" w:author="Nikola Karpić" w:date="2024-02-25T23:34:00Z">
                <w:rPr>
                  <w:noProof/>
                  <w:webHidden/>
                </w:rPr>
              </w:rPrChange>
            </w:rPr>
            <w:fldChar w:fldCharType="separate"/>
          </w:r>
          <w:ins w:id="573" w:author="Nikola Karpić" w:date="2024-02-25T22:24:00Z">
            <w:r w:rsidRPr="0020112D">
              <w:rPr>
                <w:rFonts w:ascii="Times New Roman" w:hAnsi="Times New Roman" w:cs="Times New Roman"/>
                <w:noProof/>
                <w:webHidden/>
                <w:rPrChange w:id="574" w:author="Nikola Karpić" w:date="2024-02-25T23:34:00Z">
                  <w:rPr>
                    <w:noProof/>
                    <w:webHidden/>
                  </w:rPr>
                </w:rPrChange>
              </w:rPr>
              <w:t>21</w:t>
            </w:r>
            <w:r w:rsidRPr="0020112D">
              <w:rPr>
                <w:rFonts w:ascii="Times New Roman" w:hAnsi="Times New Roman" w:cs="Times New Roman"/>
                <w:noProof/>
                <w:webHidden/>
                <w:rPrChange w:id="575" w:author="Nikola Karpić" w:date="2024-02-25T23:34:00Z">
                  <w:rPr>
                    <w:noProof/>
                    <w:webHidden/>
                  </w:rPr>
                </w:rPrChange>
              </w:rPr>
              <w:fldChar w:fldCharType="end"/>
            </w:r>
            <w:r w:rsidRPr="0020112D">
              <w:rPr>
                <w:rStyle w:val="Hyperlink"/>
                <w:rFonts w:ascii="Times New Roman" w:hAnsi="Times New Roman" w:cs="Times New Roman"/>
                <w:noProof/>
                <w:rPrChange w:id="576" w:author="Nikola Karpić" w:date="2024-02-25T23:34:00Z">
                  <w:rPr>
                    <w:rStyle w:val="Hyperlink"/>
                    <w:noProof/>
                  </w:rPr>
                </w:rPrChange>
              </w:rPr>
              <w:fldChar w:fldCharType="end"/>
            </w:r>
          </w:ins>
        </w:p>
        <w:p w14:paraId="3503B81C" w14:textId="3B132236" w:rsidR="000D662C" w:rsidRPr="0020112D" w:rsidRDefault="000D662C">
          <w:pPr>
            <w:pStyle w:val="TOC2"/>
            <w:tabs>
              <w:tab w:val="left" w:pos="880"/>
              <w:tab w:val="right" w:leader="dot" w:pos="9350"/>
            </w:tabs>
            <w:rPr>
              <w:ins w:id="577" w:author="Nikola Karpić" w:date="2024-02-25T22:24:00Z"/>
              <w:rFonts w:ascii="Times New Roman" w:eastAsiaTheme="minorEastAsia" w:hAnsi="Times New Roman" w:cs="Times New Roman"/>
              <w:noProof/>
              <w:kern w:val="2"/>
              <w:lang w:val="en-US"/>
              <w14:ligatures w14:val="standardContextual"/>
              <w:rPrChange w:id="578" w:author="Nikola Karpić" w:date="2024-02-25T23:34:00Z">
                <w:rPr>
                  <w:ins w:id="579" w:author="Nikola Karpić" w:date="2024-02-25T22:24:00Z"/>
                  <w:rFonts w:asciiTheme="minorHAnsi" w:eastAsiaTheme="minorEastAsia" w:hAnsiTheme="minorHAnsi" w:cstheme="minorBidi"/>
                  <w:noProof/>
                  <w:kern w:val="2"/>
                  <w:lang w:val="en-US"/>
                  <w14:ligatures w14:val="standardContextual"/>
                </w:rPr>
              </w:rPrChange>
            </w:rPr>
          </w:pPr>
          <w:ins w:id="580" w:author="Nikola Karpić" w:date="2024-02-25T22:24:00Z">
            <w:r w:rsidRPr="0020112D">
              <w:rPr>
                <w:rStyle w:val="Hyperlink"/>
                <w:rFonts w:ascii="Times New Roman" w:hAnsi="Times New Roman" w:cs="Times New Roman"/>
                <w:noProof/>
                <w:rPrChange w:id="581" w:author="Nikola Karpić" w:date="2024-02-25T23:34:00Z">
                  <w:rPr>
                    <w:rStyle w:val="Hyperlink"/>
                    <w:noProof/>
                  </w:rPr>
                </w:rPrChange>
              </w:rPr>
              <w:fldChar w:fldCharType="begin"/>
            </w:r>
            <w:r w:rsidRPr="0020112D">
              <w:rPr>
                <w:rStyle w:val="Hyperlink"/>
                <w:rFonts w:ascii="Times New Roman" w:hAnsi="Times New Roman" w:cs="Times New Roman"/>
                <w:noProof/>
                <w:rPrChange w:id="582" w:author="Nikola Karpić" w:date="2024-02-25T23:34:00Z">
                  <w:rPr>
                    <w:rStyle w:val="Hyperlink"/>
                    <w:noProof/>
                  </w:rPr>
                </w:rPrChange>
              </w:rPr>
              <w:instrText xml:space="preserve"> </w:instrText>
            </w:r>
            <w:r w:rsidRPr="0020112D">
              <w:rPr>
                <w:rFonts w:ascii="Times New Roman" w:hAnsi="Times New Roman" w:cs="Times New Roman"/>
                <w:noProof/>
                <w:rPrChange w:id="583" w:author="Nikola Karpić" w:date="2024-02-25T23:34:00Z">
                  <w:rPr>
                    <w:noProof/>
                  </w:rPr>
                </w:rPrChange>
              </w:rPr>
              <w:instrText>HYPERLINK \l "_Toc159792289"</w:instrText>
            </w:r>
            <w:r w:rsidRPr="0020112D">
              <w:rPr>
                <w:rStyle w:val="Hyperlink"/>
                <w:rFonts w:ascii="Times New Roman" w:hAnsi="Times New Roman" w:cs="Times New Roman"/>
                <w:noProof/>
                <w:rPrChange w:id="58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85" w:author="Nikola Karpić" w:date="2024-02-25T23:34:00Z">
                  <w:rPr>
                    <w:rStyle w:val="Hyperlink"/>
                    <w:noProof/>
                  </w:rPr>
                </w:rPrChange>
              </w:rPr>
            </w:r>
            <w:r w:rsidRPr="0020112D">
              <w:rPr>
                <w:rStyle w:val="Hyperlink"/>
                <w:rFonts w:ascii="Times New Roman" w:hAnsi="Times New Roman" w:cs="Times New Roman"/>
                <w:noProof/>
                <w:rPrChange w:id="586"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87" w:author="Nikola Karpić" w:date="2024-02-25T23:34:00Z">
                  <w:rPr>
                    <w:rStyle w:val="Hyperlink"/>
                    <w:rFonts w:cs="Times New Roman"/>
                    <w:noProof/>
                    <w:lang w:val="en-US"/>
                  </w:rPr>
                </w:rPrChange>
              </w:rPr>
              <w:t>4.7.</w:t>
            </w:r>
            <w:r w:rsidRPr="0020112D">
              <w:rPr>
                <w:rFonts w:ascii="Times New Roman" w:eastAsiaTheme="minorEastAsia" w:hAnsi="Times New Roman" w:cs="Times New Roman"/>
                <w:noProof/>
                <w:kern w:val="2"/>
                <w:lang w:val="en-US"/>
                <w14:ligatures w14:val="standardContextual"/>
                <w:rPrChange w:id="58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89" w:author="Nikola Karpić" w:date="2024-02-25T23:34:00Z">
                  <w:rPr>
                    <w:rStyle w:val="Hyperlink"/>
                    <w:rFonts w:cs="Times New Roman"/>
                    <w:noProof/>
                    <w:lang w:val="en-US"/>
                  </w:rPr>
                </w:rPrChange>
              </w:rPr>
              <w:t>Support Vector Machine Classifier</w:t>
            </w:r>
            <w:r w:rsidRPr="0020112D">
              <w:rPr>
                <w:rFonts w:ascii="Times New Roman" w:hAnsi="Times New Roman" w:cs="Times New Roman"/>
                <w:noProof/>
                <w:webHidden/>
                <w:rPrChange w:id="590" w:author="Nikola Karpić" w:date="2024-02-25T23:34:00Z">
                  <w:rPr>
                    <w:noProof/>
                    <w:webHidden/>
                  </w:rPr>
                </w:rPrChange>
              </w:rPr>
              <w:tab/>
            </w:r>
            <w:r w:rsidRPr="0020112D">
              <w:rPr>
                <w:rFonts w:ascii="Times New Roman" w:hAnsi="Times New Roman" w:cs="Times New Roman"/>
                <w:noProof/>
                <w:webHidden/>
                <w:rPrChange w:id="591" w:author="Nikola Karpić" w:date="2024-02-25T23:34:00Z">
                  <w:rPr>
                    <w:noProof/>
                    <w:webHidden/>
                  </w:rPr>
                </w:rPrChange>
              </w:rPr>
              <w:fldChar w:fldCharType="begin"/>
            </w:r>
            <w:r w:rsidRPr="0020112D">
              <w:rPr>
                <w:rFonts w:ascii="Times New Roman" w:hAnsi="Times New Roman" w:cs="Times New Roman"/>
                <w:noProof/>
                <w:webHidden/>
                <w:rPrChange w:id="592" w:author="Nikola Karpić" w:date="2024-02-25T23:34:00Z">
                  <w:rPr>
                    <w:noProof/>
                    <w:webHidden/>
                  </w:rPr>
                </w:rPrChange>
              </w:rPr>
              <w:instrText xml:space="preserve"> PAGEREF _Toc159792289 \h </w:instrText>
            </w:r>
            <w:r w:rsidRPr="0020112D">
              <w:rPr>
                <w:rFonts w:ascii="Times New Roman" w:hAnsi="Times New Roman" w:cs="Times New Roman"/>
                <w:noProof/>
                <w:webHidden/>
                <w:rPrChange w:id="593" w:author="Nikola Karpić" w:date="2024-02-25T23:34:00Z">
                  <w:rPr>
                    <w:noProof/>
                    <w:webHidden/>
                  </w:rPr>
                </w:rPrChange>
              </w:rPr>
            </w:r>
          </w:ins>
          <w:r w:rsidRPr="0020112D">
            <w:rPr>
              <w:rFonts w:ascii="Times New Roman" w:hAnsi="Times New Roman" w:cs="Times New Roman"/>
              <w:noProof/>
              <w:webHidden/>
              <w:rPrChange w:id="594" w:author="Nikola Karpić" w:date="2024-02-25T23:34:00Z">
                <w:rPr>
                  <w:noProof/>
                  <w:webHidden/>
                </w:rPr>
              </w:rPrChange>
            </w:rPr>
            <w:fldChar w:fldCharType="separate"/>
          </w:r>
          <w:ins w:id="595" w:author="Nikola Karpić" w:date="2024-02-25T22:24:00Z">
            <w:r w:rsidRPr="0020112D">
              <w:rPr>
                <w:rFonts w:ascii="Times New Roman" w:hAnsi="Times New Roman" w:cs="Times New Roman"/>
                <w:noProof/>
                <w:webHidden/>
                <w:rPrChange w:id="596" w:author="Nikola Karpić" w:date="2024-02-25T23:34:00Z">
                  <w:rPr>
                    <w:noProof/>
                    <w:webHidden/>
                  </w:rPr>
                </w:rPrChange>
              </w:rPr>
              <w:t>22</w:t>
            </w:r>
            <w:r w:rsidRPr="0020112D">
              <w:rPr>
                <w:rFonts w:ascii="Times New Roman" w:hAnsi="Times New Roman" w:cs="Times New Roman"/>
                <w:noProof/>
                <w:webHidden/>
                <w:rPrChange w:id="597" w:author="Nikola Karpić" w:date="2024-02-25T23:34:00Z">
                  <w:rPr>
                    <w:noProof/>
                    <w:webHidden/>
                  </w:rPr>
                </w:rPrChange>
              </w:rPr>
              <w:fldChar w:fldCharType="end"/>
            </w:r>
            <w:r w:rsidRPr="0020112D">
              <w:rPr>
                <w:rStyle w:val="Hyperlink"/>
                <w:rFonts w:ascii="Times New Roman" w:hAnsi="Times New Roman" w:cs="Times New Roman"/>
                <w:noProof/>
                <w:rPrChange w:id="598" w:author="Nikola Karpić" w:date="2024-02-25T23:34:00Z">
                  <w:rPr>
                    <w:rStyle w:val="Hyperlink"/>
                    <w:noProof/>
                  </w:rPr>
                </w:rPrChange>
              </w:rPr>
              <w:fldChar w:fldCharType="end"/>
            </w:r>
          </w:ins>
        </w:p>
        <w:p w14:paraId="6ABADB04" w14:textId="5A6049E6" w:rsidR="000D662C" w:rsidRPr="0020112D" w:rsidRDefault="000D662C">
          <w:pPr>
            <w:pStyle w:val="TOC2"/>
            <w:tabs>
              <w:tab w:val="left" w:pos="880"/>
              <w:tab w:val="right" w:leader="dot" w:pos="9350"/>
            </w:tabs>
            <w:rPr>
              <w:ins w:id="599" w:author="Nikola Karpić" w:date="2024-02-25T22:24:00Z"/>
              <w:rFonts w:ascii="Times New Roman" w:eastAsiaTheme="minorEastAsia" w:hAnsi="Times New Roman" w:cs="Times New Roman"/>
              <w:noProof/>
              <w:kern w:val="2"/>
              <w:lang w:val="en-US"/>
              <w14:ligatures w14:val="standardContextual"/>
              <w:rPrChange w:id="600" w:author="Nikola Karpić" w:date="2024-02-25T23:34:00Z">
                <w:rPr>
                  <w:ins w:id="601" w:author="Nikola Karpić" w:date="2024-02-25T22:24:00Z"/>
                  <w:rFonts w:asciiTheme="minorHAnsi" w:eastAsiaTheme="minorEastAsia" w:hAnsiTheme="minorHAnsi" w:cstheme="minorBidi"/>
                  <w:noProof/>
                  <w:kern w:val="2"/>
                  <w:lang w:val="en-US"/>
                  <w14:ligatures w14:val="standardContextual"/>
                </w:rPr>
              </w:rPrChange>
            </w:rPr>
          </w:pPr>
          <w:ins w:id="602" w:author="Nikola Karpić" w:date="2024-02-25T22:24:00Z">
            <w:r w:rsidRPr="0020112D">
              <w:rPr>
                <w:rStyle w:val="Hyperlink"/>
                <w:rFonts w:ascii="Times New Roman" w:hAnsi="Times New Roman" w:cs="Times New Roman"/>
                <w:noProof/>
                <w:rPrChange w:id="603" w:author="Nikola Karpić" w:date="2024-02-25T23:34:00Z">
                  <w:rPr>
                    <w:rStyle w:val="Hyperlink"/>
                    <w:noProof/>
                  </w:rPr>
                </w:rPrChange>
              </w:rPr>
              <w:fldChar w:fldCharType="begin"/>
            </w:r>
            <w:r w:rsidRPr="0020112D">
              <w:rPr>
                <w:rStyle w:val="Hyperlink"/>
                <w:rFonts w:ascii="Times New Roman" w:hAnsi="Times New Roman" w:cs="Times New Roman"/>
                <w:noProof/>
                <w:rPrChange w:id="604" w:author="Nikola Karpić" w:date="2024-02-25T23:34:00Z">
                  <w:rPr>
                    <w:rStyle w:val="Hyperlink"/>
                    <w:noProof/>
                  </w:rPr>
                </w:rPrChange>
              </w:rPr>
              <w:instrText xml:space="preserve"> </w:instrText>
            </w:r>
            <w:r w:rsidRPr="0020112D">
              <w:rPr>
                <w:rFonts w:ascii="Times New Roman" w:hAnsi="Times New Roman" w:cs="Times New Roman"/>
                <w:noProof/>
                <w:rPrChange w:id="605" w:author="Nikola Karpić" w:date="2024-02-25T23:34:00Z">
                  <w:rPr>
                    <w:noProof/>
                  </w:rPr>
                </w:rPrChange>
              </w:rPr>
              <w:instrText>HYPERLINK \l "_Toc159792290"</w:instrText>
            </w:r>
            <w:r w:rsidRPr="0020112D">
              <w:rPr>
                <w:rStyle w:val="Hyperlink"/>
                <w:rFonts w:ascii="Times New Roman" w:hAnsi="Times New Roman" w:cs="Times New Roman"/>
                <w:noProof/>
                <w:rPrChange w:id="60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07" w:author="Nikola Karpić" w:date="2024-02-25T23:34:00Z">
                  <w:rPr>
                    <w:rStyle w:val="Hyperlink"/>
                    <w:noProof/>
                  </w:rPr>
                </w:rPrChange>
              </w:rPr>
            </w:r>
            <w:r w:rsidRPr="0020112D">
              <w:rPr>
                <w:rStyle w:val="Hyperlink"/>
                <w:rFonts w:ascii="Times New Roman" w:hAnsi="Times New Roman" w:cs="Times New Roman"/>
                <w:noProof/>
                <w:rPrChange w:id="608"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609" w:author="Nikola Karpić" w:date="2024-02-25T23:34:00Z">
                  <w:rPr>
                    <w:rStyle w:val="Hyperlink"/>
                    <w:rFonts w:cs="Times New Roman"/>
                    <w:noProof/>
                    <w:lang w:val="en-US"/>
                  </w:rPr>
                </w:rPrChange>
              </w:rPr>
              <w:t>4.8.</w:t>
            </w:r>
            <w:r w:rsidRPr="0020112D">
              <w:rPr>
                <w:rFonts w:ascii="Times New Roman" w:eastAsiaTheme="minorEastAsia" w:hAnsi="Times New Roman" w:cs="Times New Roman"/>
                <w:noProof/>
                <w:kern w:val="2"/>
                <w:lang w:val="en-US"/>
                <w14:ligatures w14:val="standardContextual"/>
                <w:rPrChange w:id="61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11" w:author="Nikola Karpić" w:date="2024-02-25T23:34:00Z">
                  <w:rPr>
                    <w:rStyle w:val="Hyperlink"/>
                    <w:rFonts w:cs="Times New Roman"/>
                    <w:noProof/>
                    <w:lang w:val="en-US"/>
                  </w:rPr>
                </w:rPrChange>
              </w:rPr>
              <w:t>LightGBM Classifier</w:t>
            </w:r>
            <w:r w:rsidRPr="0020112D">
              <w:rPr>
                <w:rFonts w:ascii="Times New Roman" w:hAnsi="Times New Roman" w:cs="Times New Roman"/>
                <w:noProof/>
                <w:webHidden/>
                <w:rPrChange w:id="612" w:author="Nikola Karpić" w:date="2024-02-25T23:34:00Z">
                  <w:rPr>
                    <w:noProof/>
                    <w:webHidden/>
                  </w:rPr>
                </w:rPrChange>
              </w:rPr>
              <w:tab/>
            </w:r>
            <w:r w:rsidRPr="0020112D">
              <w:rPr>
                <w:rFonts w:ascii="Times New Roman" w:hAnsi="Times New Roman" w:cs="Times New Roman"/>
                <w:noProof/>
                <w:webHidden/>
                <w:rPrChange w:id="613" w:author="Nikola Karpić" w:date="2024-02-25T23:34:00Z">
                  <w:rPr>
                    <w:noProof/>
                    <w:webHidden/>
                  </w:rPr>
                </w:rPrChange>
              </w:rPr>
              <w:fldChar w:fldCharType="begin"/>
            </w:r>
            <w:r w:rsidRPr="0020112D">
              <w:rPr>
                <w:rFonts w:ascii="Times New Roman" w:hAnsi="Times New Roman" w:cs="Times New Roman"/>
                <w:noProof/>
                <w:webHidden/>
                <w:rPrChange w:id="614" w:author="Nikola Karpić" w:date="2024-02-25T23:34:00Z">
                  <w:rPr>
                    <w:noProof/>
                    <w:webHidden/>
                  </w:rPr>
                </w:rPrChange>
              </w:rPr>
              <w:instrText xml:space="preserve"> PAGEREF _Toc159792290 \h </w:instrText>
            </w:r>
            <w:r w:rsidRPr="0020112D">
              <w:rPr>
                <w:rFonts w:ascii="Times New Roman" w:hAnsi="Times New Roman" w:cs="Times New Roman"/>
                <w:noProof/>
                <w:webHidden/>
                <w:rPrChange w:id="615" w:author="Nikola Karpić" w:date="2024-02-25T23:34:00Z">
                  <w:rPr>
                    <w:noProof/>
                    <w:webHidden/>
                  </w:rPr>
                </w:rPrChange>
              </w:rPr>
            </w:r>
          </w:ins>
          <w:r w:rsidRPr="0020112D">
            <w:rPr>
              <w:rFonts w:ascii="Times New Roman" w:hAnsi="Times New Roman" w:cs="Times New Roman"/>
              <w:noProof/>
              <w:webHidden/>
              <w:rPrChange w:id="616" w:author="Nikola Karpić" w:date="2024-02-25T23:34:00Z">
                <w:rPr>
                  <w:noProof/>
                  <w:webHidden/>
                </w:rPr>
              </w:rPrChange>
            </w:rPr>
            <w:fldChar w:fldCharType="separate"/>
          </w:r>
          <w:ins w:id="617" w:author="Nikola Karpić" w:date="2024-02-25T22:24:00Z">
            <w:r w:rsidRPr="0020112D">
              <w:rPr>
                <w:rFonts w:ascii="Times New Roman" w:hAnsi="Times New Roman" w:cs="Times New Roman"/>
                <w:noProof/>
                <w:webHidden/>
                <w:rPrChange w:id="618" w:author="Nikola Karpić" w:date="2024-02-25T23:34:00Z">
                  <w:rPr>
                    <w:noProof/>
                    <w:webHidden/>
                  </w:rPr>
                </w:rPrChange>
              </w:rPr>
              <w:t>22</w:t>
            </w:r>
            <w:r w:rsidRPr="0020112D">
              <w:rPr>
                <w:rFonts w:ascii="Times New Roman" w:hAnsi="Times New Roman" w:cs="Times New Roman"/>
                <w:noProof/>
                <w:webHidden/>
                <w:rPrChange w:id="619" w:author="Nikola Karpić" w:date="2024-02-25T23:34:00Z">
                  <w:rPr>
                    <w:noProof/>
                    <w:webHidden/>
                  </w:rPr>
                </w:rPrChange>
              </w:rPr>
              <w:fldChar w:fldCharType="end"/>
            </w:r>
            <w:r w:rsidRPr="0020112D">
              <w:rPr>
                <w:rStyle w:val="Hyperlink"/>
                <w:rFonts w:ascii="Times New Roman" w:hAnsi="Times New Roman" w:cs="Times New Roman"/>
                <w:noProof/>
                <w:rPrChange w:id="620" w:author="Nikola Karpić" w:date="2024-02-25T23:34:00Z">
                  <w:rPr>
                    <w:rStyle w:val="Hyperlink"/>
                    <w:noProof/>
                  </w:rPr>
                </w:rPrChange>
              </w:rPr>
              <w:fldChar w:fldCharType="end"/>
            </w:r>
          </w:ins>
        </w:p>
        <w:p w14:paraId="1D712849" w14:textId="043D3FFD" w:rsidR="000D662C" w:rsidRPr="0020112D" w:rsidRDefault="000D662C">
          <w:pPr>
            <w:pStyle w:val="TOC2"/>
            <w:tabs>
              <w:tab w:val="left" w:pos="880"/>
              <w:tab w:val="right" w:leader="dot" w:pos="9350"/>
            </w:tabs>
            <w:rPr>
              <w:ins w:id="621" w:author="Nikola Karpić" w:date="2024-02-25T22:24:00Z"/>
              <w:rFonts w:ascii="Times New Roman" w:eastAsiaTheme="minorEastAsia" w:hAnsi="Times New Roman" w:cs="Times New Roman"/>
              <w:noProof/>
              <w:kern w:val="2"/>
              <w:lang w:val="en-US"/>
              <w14:ligatures w14:val="standardContextual"/>
              <w:rPrChange w:id="622" w:author="Nikola Karpić" w:date="2024-02-25T23:34:00Z">
                <w:rPr>
                  <w:ins w:id="623" w:author="Nikola Karpić" w:date="2024-02-25T22:24:00Z"/>
                  <w:rFonts w:asciiTheme="minorHAnsi" w:eastAsiaTheme="minorEastAsia" w:hAnsiTheme="minorHAnsi" w:cstheme="minorBidi"/>
                  <w:noProof/>
                  <w:kern w:val="2"/>
                  <w:lang w:val="en-US"/>
                  <w14:ligatures w14:val="standardContextual"/>
                </w:rPr>
              </w:rPrChange>
            </w:rPr>
          </w:pPr>
          <w:ins w:id="624" w:author="Nikola Karpić" w:date="2024-02-25T22:24:00Z">
            <w:r w:rsidRPr="0020112D">
              <w:rPr>
                <w:rStyle w:val="Hyperlink"/>
                <w:rFonts w:ascii="Times New Roman" w:hAnsi="Times New Roman" w:cs="Times New Roman"/>
                <w:noProof/>
                <w:rPrChange w:id="625" w:author="Nikola Karpić" w:date="2024-02-25T23:34:00Z">
                  <w:rPr>
                    <w:rStyle w:val="Hyperlink"/>
                    <w:noProof/>
                  </w:rPr>
                </w:rPrChange>
              </w:rPr>
              <w:fldChar w:fldCharType="begin"/>
            </w:r>
            <w:r w:rsidRPr="0020112D">
              <w:rPr>
                <w:rStyle w:val="Hyperlink"/>
                <w:rFonts w:ascii="Times New Roman" w:hAnsi="Times New Roman" w:cs="Times New Roman"/>
                <w:noProof/>
                <w:rPrChange w:id="626" w:author="Nikola Karpić" w:date="2024-02-25T23:34:00Z">
                  <w:rPr>
                    <w:rStyle w:val="Hyperlink"/>
                    <w:noProof/>
                  </w:rPr>
                </w:rPrChange>
              </w:rPr>
              <w:instrText xml:space="preserve"> </w:instrText>
            </w:r>
            <w:r w:rsidRPr="0020112D">
              <w:rPr>
                <w:rFonts w:ascii="Times New Roman" w:hAnsi="Times New Roman" w:cs="Times New Roman"/>
                <w:noProof/>
                <w:rPrChange w:id="627" w:author="Nikola Karpić" w:date="2024-02-25T23:34:00Z">
                  <w:rPr>
                    <w:noProof/>
                  </w:rPr>
                </w:rPrChange>
              </w:rPr>
              <w:instrText>HYPERLINK \l "_Toc159792291"</w:instrText>
            </w:r>
            <w:r w:rsidRPr="0020112D">
              <w:rPr>
                <w:rStyle w:val="Hyperlink"/>
                <w:rFonts w:ascii="Times New Roman" w:hAnsi="Times New Roman" w:cs="Times New Roman"/>
                <w:noProof/>
                <w:rPrChange w:id="62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29" w:author="Nikola Karpić" w:date="2024-02-25T23:34:00Z">
                  <w:rPr>
                    <w:rStyle w:val="Hyperlink"/>
                    <w:noProof/>
                  </w:rPr>
                </w:rPrChange>
              </w:rPr>
            </w:r>
            <w:r w:rsidRPr="0020112D">
              <w:rPr>
                <w:rStyle w:val="Hyperlink"/>
                <w:rFonts w:ascii="Times New Roman" w:hAnsi="Times New Roman" w:cs="Times New Roman"/>
                <w:noProof/>
                <w:rPrChange w:id="630"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631" w:author="Nikola Karpić" w:date="2024-02-25T23:34:00Z">
                  <w:rPr>
                    <w:rStyle w:val="Hyperlink"/>
                    <w:rFonts w:cs="Times New Roman"/>
                    <w:noProof/>
                    <w:lang w:val="en-US"/>
                  </w:rPr>
                </w:rPrChange>
              </w:rPr>
              <w:t>4.9.</w:t>
            </w:r>
            <w:r w:rsidRPr="0020112D">
              <w:rPr>
                <w:rFonts w:ascii="Times New Roman" w:eastAsiaTheme="minorEastAsia" w:hAnsi="Times New Roman" w:cs="Times New Roman"/>
                <w:noProof/>
                <w:kern w:val="2"/>
                <w:lang w:val="en-US"/>
                <w14:ligatures w14:val="standardContextual"/>
                <w:rPrChange w:id="63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33" w:author="Nikola Karpić" w:date="2024-02-25T23:34:00Z">
                  <w:rPr>
                    <w:rStyle w:val="Hyperlink"/>
                    <w:rFonts w:cs="Times New Roman"/>
                    <w:noProof/>
                    <w:lang w:val="en-US"/>
                  </w:rPr>
                </w:rPrChange>
              </w:rPr>
              <w:t>K Nearest Neighbors Regressor</w:t>
            </w:r>
            <w:r w:rsidRPr="0020112D">
              <w:rPr>
                <w:rFonts w:ascii="Times New Roman" w:hAnsi="Times New Roman" w:cs="Times New Roman"/>
                <w:noProof/>
                <w:webHidden/>
                <w:rPrChange w:id="634" w:author="Nikola Karpić" w:date="2024-02-25T23:34:00Z">
                  <w:rPr>
                    <w:noProof/>
                    <w:webHidden/>
                  </w:rPr>
                </w:rPrChange>
              </w:rPr>
              <w:tab/>
            </w:r>
            <w:r w:rsidRPr="0020112D">
              <w:rPr>
                <w:rFonts w:ascii="Times New Roman" w:hAnsi="Times New Roman" w:cs="Times New Roman"/>
                <w:noProof/>
                <w:webHidden/>
                <w:rPrChange w:id="635" w:author="Nikola Karpić" w:date="2024-02-25T23:34:00Z">
                  <w:rPr>
                    <w:noProof/>
                    <w:webHidden/>
                  </w:rPr>
                </w:rPrChange>
              </w:rPr>
              <w:fldChar w:fldCharType="begin"/>
            </w:r>
            <w:r w:rsidRPr="0020112D">
              <w:rPr>
                <w:rFonts w:ascii="Times New Roman" w:hAnsi="Times New Roman" w:cs="Times New Roman"/>
                <w:noProof/>
                <w:webHidden/>
                <w:rPrChange w:id="636" w:author="Nikola Karpić" w:date="2024-02-25T23:34:00Z">
                  <w:rPr>
                    <w:noProof/>
                    <w:webHidden/>
                  </w:rPr>
                </w:rPrChange>
              </w:rPr>
              <w:instrText xml:space="preserve"> PAGEREF _Toc159792291 \h </w:instrText>
            </w:r>
            <w:r w:rsidRPr="0020112D">
              <w:rPr>
                <w:rFonts w:ascii="Times New Roman" w:hAnsi="Times New Roman" w:cs="Times New Roman"/>
                <w:noProof/>
                <w:webHidden/>
                <w:rPrChange w:id="637" w:author="Nikola Karpić" w:date="2024-02-25T23:34:00Z">
                  <w:rPr>
                    <w:noProof/>
                    <w:webHidden/>
                  </w:rPr>
                </w:rPrChange>
              </w:rPr>
            </w:r>
          </w:ins>
          <w:r w:rsidRPr="0020112D">
            <w:rPr>
              <w:rFonts w:ascii="Times New Roman" w:hAnsi="Times New Roman" w:cs="Times New Roman"/>
              <w:noProof/>
              <w:webHidden/>
              <w:rPrChange w:id="638" w:author="Nikola Karpić" w:date="2024-02-25T23:34:00Z">
                <w:rPr>
                  <w:noProof/>
                  <w:webHidden/>
                </w:rPr>
              </w:rPrChange>
            </w:rPr>
            <w:fldChar w:fldCharType="separate"/>
          </w:r>
          <w:ins w:id="639" w:author="Nikola Karpić" w:date="2024-02-25T22:24:00Z">
            <w:r w:rsidRPr="0020112D">
              <w:rPr>
                <w:rFonts w:ascii="Times New Roman" w:hAnsi="Times New Roman" w:cs="Times New Roman"/>
                <w:noProof/>
                <w:webHidden/>
                <w:rPrChange w:id="640" w:author="Nikola Karpić" w:date="2024-02-25T23:34:00Z">
                  <w:rPr>
                    <w:noProof/>
                    <w:webHidden/>
                  </w:rPr>
                </w:rPrChange>
              </w:rPr>
              <w:t>22</w:t>
            </w:r>
            <w:r w:rsidRPr="0020112D">
              <w:rPr>
                <w:rFonts w:ascii="Times New Roman" w:hAnsi="Times New Roman" w:cs="Times New Roman"/>
                <w:noProof/>
                <w:webHidden/>
                <w:rPrChange w:id="641" w:author="Nikola Karpić" w:date="2024-02-25T23:34:00Z">
                  <w:rPr>
                    <w:noProof/>
                    <w:webHidden/>
                  </w:rPr>
                </w:rPrChange>
              </w:rPr>
              <w:fldChar w:fldCharType="end"/>
            </w:r>
            <w:r w:rsidRPr="0020112D">
              <w:rPr>
                <w:rStyle w:val="Hyperlink"/>
                <w:rFonts w:ascii="Times New Roman" w:hAnsi="Times New Roman" w:cs="Times New Roman"/>
                <w:noProof/>
                <w:rPrChange w:id="642" w:author="Nikola Karpić" w:date="2024-02-25T23:34:00Z">
                  <w:rPr>
                    <w:rStyle w:val="Hyperlink"/>
                    <w:noProof/>
                  </w:rPr>
                </w:rPrChange>
              </w:rPr>
              <w:fldChar w:fldCharType="end"/>
            </w:r>
          </w:ins>
        </w:p>
        <w:p w14:paraId="1923275A" w14:textId="4D2C38E9" w:rsidR="000D662C" w:rsidRPr="0020112D" w:rsidRDefault="000D662C">
          <w:pPr>
            <w:pStyle w:val="TOC2"/>
            <w:tabs>
              <w:tab w:val="left" w:pos="1100"/>
              <w:tab w:val="right" w:leader="dot" w:pos="9350"/>
            </w:tabs>
            <w:rPr>
              <w:ins w:id="643" w:author="Nikola Karpić" w:date="2024-02-25T22:24:00Z"/>
              <w:rFonts w:ascii="Times New Roman" w:eastAsiaTheme="minorEastAsia" w:hAnsi="Times New Roman" w:cs="Times New Roman"/>
              <w:noProof/>
              <w:kern w:val="2"/>
              <w:lang w:val="en-US"/>
              <w14:ligatures w14:val="standardContextual"/>
              <w:rPrChange w:id="644" w:author="Nikola Karpić" w:date="2024-02-25T23:34:00Z">
                <w:rPr>
                  <w:ins w:id="645" w:author="Nikola Karpić" w:date="2024-02-25T22:24:00Z"/>
                  <w:rFonts w:asciiTheme="minorHAnsi" w:eastAsiaTheme="minorEastAsia" w:hAnsiTheme="minorHAnsi" w:cstheme="minorBidi"/>
                  <w:noProof/>
                  <w:kern w:val="2"/>
                  <w:lang w:val="en-US"/>
                  <w14:ligatures w14:val="standardContextual"/>
                </w:rPr>
              </w:rPrChange>
            </w:rPr>
          </w:pPr>
          <w:ins w:id="646" w:author="Nikola Karpić" w:date="2024-02-25T22:24:00Z">
            <w:r w:rsidRPr="0020112D">
              <w:rPr>
                <w:rStyle w:val="Hyperlink"/>
                <w:rFonts w:ascii="Times New Roman" w:hAnsi="Times New Roman" w:cs="Times New Roman"/>
                <w:noProof/>
                <w:rPrChange w:id="647" w:author="Nikola Karpić" w:date="2024-02-25T23:34:00Z">
                  <w:rPr>
                    <w:rStyle w:val="Hyperlink"/>
                    <w:noProof/>
                  </w:rPr>
                </w:rPrChange>
              </w:rPr>
              <w:fldChar w:fldCharType="begin"/>
            </w:r>
            <w:r w:rsidRPr="0020112D">
              <w:rPr>
                <w:rStyle w:val="Hyperlink"/>
                <w:rFonts w:ascii="Times New Roman" w:hAnsi="Times New Roman" w:cs="Times New Roman"/>
                <w:noProof/>
                <w:rPrChange w:id="648" w:author="Nikola Karpić" w:date="2024-02-25T23:34:00Z">
                  <w:rPr>
                    <w:rStyle w:val="Hyperlink"/>
                    <w:noProof/>
                  </w:rPr>
                </w:rPrChange>
              </w:rPr>
              <w:instrText xml:space="preserve"> </w:instrText>
            </w:r>
            <w:r w:rsidRPr="0020112D">
              <w:rPr>
                <w:rFonts w:ascii="Times New Roman" w:hAnsi="Times New Roman" w:cs="Times New Roman"/>
                <w:noProof/>
                <w:rPrChange w:id="649" w:author="Nikola Karpić" w:date="2024-02-25T23:34:00Z">
                  <w:rPr>
                    <w:noProof/>
                  </w:rPr>
                </w:rPrChange>
              </w:rPr>
              <w:instrText>HYPERLINK \l "_Toc159792292"</w:instrText>
            </w:r>
            <w:r w:rsidRPr="0020112D">
              <w:rPr>
                <w:rStyle w:val="Hyperlink"/>
                <w:rFonts w:ascii="Times New Roman" w:hAnsi="Times New Roman" w:cs="Times New Roman"/>
                <w:noProof/>
                <w:rPrChange w:id="65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51" w:author="Nikola Karpić" w:date="2024-02-25T23:34:00Z">
                  <w:rPr>
                    <w:rStyle w:val="Hyperlink"/>
                    <w:noProof/>
                  </w:rPr>
                </w:rPrChange>
              </w:rPr>
            </w:r>
            <w:r w:rsidRPr="0020112D">
              <w:rPr>
                <w:rStyle w:val="Hyperlink"/>
                <w:rFonts w:ascii="Times New Roman" w:hAnsi="Times New Roman" w:cs="Times New Roman"/>
                <w:noProof/>
                <w:rPrChange w:id="65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53" w:author="Nikola Karpić" w:date="2024-02-25T23:34:00Z">
                  <w:rPr>
                    <w:rStyle w:val="Hyperlink"/>
                    <w:rFonts w:cs="Times New Roman"/>
                    <w:noProof/>
                    <w:lang w:val="sr-Cyrl-BA"/>
                  </w:rPr>
                </w:rPrChange>
              </w:rPr>
              <w:t>4.10.</w:t>
            </w:r>
            <w:r w:rsidRPr="0020112D">
              <w:rPr>
                <w:rFonts w:ascii="Times New Roman" w:eastAsiaTheme="minorEastAsia" w:hAnsi="Times New Roman" w:cs="Times New Roman"/>
                <w:noProof/>
                <w:kern w:val="2"/>
                <w:lang w:val="en-US"/>
                <w14:ligatures w14:val="standardContextual"/>
                <w:rPrChange w:id="65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55" w:author="Nikola Karpić" w:date="2024-02-25T23:34:00Z">
                  <w:rPr>
                    <w:rStyle w:val="Hyperlink"/>
                    <w:rFonts w:cs="Times New Roman"/>
                    <w:noProof/>
                    <w:lang w:val="en-US"/>
                  </w:rPr>
                </w:rPrChange>
              </w:rPr>
              <w:t>LightGBM Regressor</w:t>
            </w:r>
            <w:r w:rsidRPr="0020112D">
              <w:rPr>
                <w:rFonts w:ascii="Times New Roman" w:hAnsi="Times New Roman" w:cs="Times New Roman"/>
                <w:noProof/>
                <w:webHidden/>
                <w:rPrChange w:id="656" w:author="Nikola Karpić" w:date="2024-02-25T23:34:00Z">
                  <w:rPr>
                    <w:noProof/>
                    <w:webHidden/>
                  </w:rPr>
                </w:rPrChange>
              </w:rPr>
              <w:tab/>
            </w:r>
            <w:r w:rsidRPr="0020112D">
              <w:rPr>
                <w:rFonts w:ascii="Times New Roman" w:hAnsi="Times New Roman" w:cs="Times New Roman"/>
                <w:noProof/>
                <w:webHidden/>
                <w:rPrChange w:id="657" w:author="Nikola Karpić" w:date="2024-02-25T23:34:00Z">
                  <w:rPr>
                    <w:noProof/>
                    <w:webHidden/>
                  </w:rPr>
                </w:rPrChange>
              </w:rPr>
              <w:fldChar w:fldCharType="begin"/>
            </w:r>
            <w:r w:rsidRPr="0020112D">
              <w:rPr>
                <w:rFonts w:ascii="Times New Roman" w:hAnsi="Times New Roman" w:cs="Times New Roman"/>
                <w:noProof/>
                <w:webHidden/>
                <w:rPrChange w:id="658" w:author="Nikola Karpić" w:date="2024-02-25T23:34:00Z">
                  <w:rPr>
                    <w:noProof/>
                    <w:webHidden/>
                  </w:rPr>
                </w:rPrChange>
              </w:rPr>
              <w:instrText xml:space="preserve"> PAGEREF _Toc159792292 \h </w:instrText>
            </w:r>
            <w:r w:rsidRPr="0020112D">
              <w:rPr>
                <w:rFonts w:ascii="Times New Roman" w:hAnsi="Times New Roman" w:cs="Times New Roman"/>
                <w:noProof/>
                <w:webHidden/>
                <w:rPrChange w:id="659" w:author="Nikola Karpić" w:date="2024-02-25T23:34:00Z">
                  <w:rPr>
                    <w:noProof/>
                    <w:webHidden/>
                  </w:rPr>
                </w:rPrChange>
              </w:rPr>
            </w:r>
          </w:ins>
          <w:r w:rsidRPr="0020112D">
            <w:rPr>
              <w:rFonts w:ascii="Times New Roman" w:hAnsi="Times New Roman" w:cs="Times New Roman"/>
              <w:noProof/>
              <w:webHidden/>
              <w:rPrChange w:id="660" w:author="Nikola Karpić" w:date="2024-02-25T23:34:00Z">
                <w:rPr>
                  <w:noProof/>
                  <w:webHidden/>
                </w:rPr>
              </w:rPrChange>
            </w:rPr>
            <w:fldChar w:fldCharType="separate"/>
          </w:r>
          <w:ins w:id="661" w:author="Nikola Karpić" w:date="2024-02-25T22:24:00Z">
            <w:r w:rsidRPr="0020112D">
              <w:rPr>
                <w:rFonts w:ascii="Times New Roman" w:hAnsi="Times New Roman" w:cs="Times New Roman"/>
                <w:noProof/>
                <w:webHidden/>
                <w:rPrChange w:id="662" w:author="Nikola Karpić" w:date="2024-02-25T23:34:00Z">
                  <w:rPr>
                    <w:noProof/>
                    <w:webHidden/>
                  </w:rPr>
                </w:rPrChange>
              </w:rPr>
              <w:t>23</w:t>
            </w:r>
            <w:r w:rsidRPr="0020112D">
              <w:rPr>
                <w:rFonts w:ascii="Times New Roman" w:hAnsi="Times New Roman" w:cs="Times New Roman"/>
                <w:noProof/>
                <w:webHidden/>
                <w:rPrChange w:id="663" w:author="Nikola Karpić" w:date="2024-02-25T23:34:00Z">
                  <w:rPr>
                    <w:noProof/>
                    <w:webHidden/>
                  </w:rPr>
                </w:rPrChange>
              </w:rPr>
              <w:fldChar w:fldCharType="end"/>
            </w:r>
            <w:r w:rsidRPr="0020112D">
              <w:rPr>
                <w:rStyle w:val="Hyperlink"/>
                <w:rFonts w:ascii="Times New Roman" w:hAnsi="Times New Roman" w:cs="Times New Roman"/>
                <w:noProof/>
                <w:rPrChange w:id="664" w:author="Nikola Karpić" w:date="2024-02-25T23:34:00Z">
                  <w:rPr>
                    <w:rStyle w:val="Hyperlink"/>
                    <w:noProof/>
                  </w:rPr>
                </w:rPrChange>
              </w:rPr>
              <w:fldChar w:fldCharType="end"/>
            </w:r>
          </w:ins>
        </w:p>
        <w:p w14:paraId="74A96F53" w14:textId="1ACCE020" w:rsidR="000D662C" w:rsidRPr="0020112D" w:rsidRDefault="000D662C" w:rsidP="000D662C">
          <w:pPr>
            <w:pStyle w:val="TOC1"/>
            <w:rPr>
              <w:ins w:id="665" w:author="Nikola Karpić" w:date="2024-02-25T22:24:00Z"/>
              <w:rFonts w:ascii="Times New Roman" w:eastAsiaTheme="minorEastAsia" w:hAnsi="Times New Roman" w:cs="Times New Roman"/>
              <w:noProof/>
              <w:kern w:val="2"/>
              <w:lang w:val="en-US"/>
              <w14:ligatures w14:val="standardContextual"/>
              <w:rPrChange w:id="666" w:author="Nikola Karpić" w:date="2024-02-25T23:34:00Z">
                <w:rPr>
                  <w:ins w:id="667" w:author="Nikola Karpić" w:date="2024-02-25T22:24:00Z"/>
                  <w:rFonts w:asciiTheme="minorHAnsi" w:eastAsiaTheme="minorEastAsia" w:hAnsiTheme="minorHAnsi" w:cstheme="minorBidi"/>
                  <w:noProof/>
                  <w:kern w:val="2"/>
                  <w:lang w:val="en-US"/>
                  <w14:ligatures w14:val="standardContextual"/>
                </w:rPr>
              </w:rPrChange>
            </w:rPr>
            <w:pPrChange w:id="668" w:author="Nikola Karpić" w:date="2024-02-25T22:24:00Z">
              <w:pPr>
                <w:pStyle w:val="TOC1"/>
                <w:tabs>
                  <w:tab w:val="left" w:pos="440"/>
                  <w:tab w:val="right" w:leader="dot" w:pos="9350"/>
                </w:tabs>
              </w:pPr>
            </w:pPrChange>
          </w:pPr>
          <w:ins w:id="669" w:author="Nikola Karpić" w:date="2024-02-25T22:24:00Z">
            <w:r w:rsidRPr="0020112D">
              <w:rPr>
                <w:rStyle w:val="Hyperlink"/>
                <w:rFonts w:ascii="Times New Roman" w:hAnsi="Times New Roman" w:cs="Times New Roman"/>
                <w:noProof/>
                <w:rPrChange w:id="670" w:author="Nikola Karpić" w:date="2024-02-25T23:34:00Z">
                  <w:rPr>
                    <w:rStyle w:val="Hyperlink"/>
                    <w:noProof/>
                  </w:rPr>
                </w:rPrChange>
              </w:rPr>
              <w:fldChar w:fldCharType="begin"/>
            </w:r>
            <w:r w:rsidRPr="0020112D">
              <w:rPr>
                <w:rStyle w:val="Hyperlink"/>
                <w:rFonts w:ascii="Times New Roman" w:hAnsi="Times New Roman" w:cs="Times New Roman"/>
                <w:noProof/>
                <w:rPrChange w:id="671" w:author="Nikola Karpić" w:date="2024-02-25T23:34:00Z">
                  <w:rPr>
                    <w:rStyle w:val="Hyperlink"/>
                    <w:noProof/>
                  </w:rPr>
                </w:rPrChange>
              </w:rPr>
              <w:instrText xml:space="preserve"> </w:instrText>
            </w:r>
            <w:r w:rsidRPr="0020112D">
              <w:rPr>
                <w:rFonts w:ascii="Times New Roman" w:hAnsi="Times New Roman" w:cs="Times New Roman"/>
                <w:noProof/>
                <w:rPrChange w:id="672" w:author="Nikola Karpić" w:date="2024-02-25T23:34:00Z">
                  <w:rPr>
                    <w:noProof/>
                  </w:rPr>
                </w:rPrChange>
              </w:rPr>
              <w:instrText>HYPERLINK \l "_Toc159792293"</w:instrText>
            </w:r>
            <w:r w:rsidRPr="0020112D">
              <w:rPr>
                <w:rStyle w:val="Hyperlink"/>
                <w:rFonts w:ascii="Times New Roman" w:hAnsi="Times New Roman" w:cs="Times New Roman"/>
                <w:noProof/>
                <w:rPrChange w:id="67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74" w:author="Nikola Karpić" w:date="2024-02-25T23:34:00Z">
                  <w:rPr>
                    <w:rStyle w:val="Hyperlink"/>
                    <w:noProof/>
                  </w:rPr>
                </w:rPrChange>
              </w:rPr>
            </w:r>
            <w:r w:rsidRPr="0020112D">
              <w:rPr>
                <w:rStyle w:val="Hyperlink"/>
                <w:rFonts w:ascii="Times New Roman" w:hAnsi="Times New Roman" w:cs="Times New Roman"/>
                <w:noProof/>
                <w:rPrChange w:id="67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76" w:author="Nikola Karpić" w:date="2024-02-25T23:34:00Z">
                  <w:rPr>
                    <w:rStyle w:val="Hyperlink"/>
                    <w:rFonts w:cs="Times New Roman"/>
                    <w:noProof/>
                    <w:lang w:val="sr-Cyrl-BA"/>
                  </w:rPr>
                </w:rPrChange>
              </w:rPr>
              <w:t>5.</w:t>
            </w:r>
            <w:r w:rsidRPr="0020112D">
              <w:rPr>
                <w:rFonts w:ascii="Times New Roman" w:eastAsiaTheme="minorEastAsia" w:hAnsi="Times New Roman" w:cs="Times New Roman"/>
                <w:noProof/>
                <w:kern w:val="2"/>
                <w:lang w:val="en-US"/>
                <w14:ligatures w14:val="standardContextual"/>
                <w:rPrChange w:id="67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678" w:author="Nikola Karpić" w:date="2024-02-25T23:34:00Z">
                  <w:rPr>
                    <w:rStyle w:val="Hyperlink"/>
                    <w:rFonts w:cs="Times New Roman"/>
                    <w:noProof/>
                    <w:lang w:val="sr-Cyrl-BA"/>
                  </w:rPr>
                </w:rPrChange>
              </w:rPr>
              <w:t>Практични рад</w:t>
            </w:r>
            <w:r w:rsidRPr="0020112D">
              <w:rPr>
                <w:rFonts w:ascii="Times New Roman" w:hAnsi="Times New Roman" w:cs="Times New Roman"/>
                <w:noProof/>
                <w:webHidden/>
                <w:rPrChange w:id="679" w:author="Nikola Karpić" w:date="2024-02-25T23:34:00Z">
                  <w:rPr>
                    <w:noProof/>
                    <w:webHidden/>
                  </w:rPr>
                </w:rPrChange>
              </w:rPr>
              <w:tab/>
            </w:r>
            <w:r w:rsidRPr="0020112D">
              <w:rPr>
                <w:rFonts w:ascii="Times New Roman" w:hAnsi="Times New Roman" w:cs="Times New Roman"/>
                <w:noProof/>
                <w:webHidden/>
                <w:rPrChange w:id="680" w:author="Nikola Karpić" w:date="2024-02-25T23:34:00Z">
                  <w:rPr>
                    <w:noProof/>
                    <w:webHidden/>
                  </w:rPr>
                </w:rPrChange>
              </w:rPr>
              <w:fldChar w:fldCharType="begin"/>
            </w:r>
            <w:r w:rsidRPr="0020112D">
              <w:rPr>
                <w:rFonts w:ascii="Times New Roman" w:hAnsi="Times New Roman" w:cs="Times New Roman"/>
                <w:noProof/>
                <w:webHidden/>
                <w:rPrChange w:id="681" w:author="Nikola Karpić" w:date="2024-02-25T23:34:00Z">
                  <w:rPr>
                    <w:noProof/>
                    <w:webHidden/>
                  </w:rPr>
                </w:rPrChange>
              </w:rPr>
              <w:instrText xml:space="preserve"> PAGEREF _Toc159792293 \h </w:instrText>
            </w:r>
            <w:r w:rsidRPr="0020112D">
              <w:rPr>
                <w:rFonts w:ascii="Times New Roman" w:hAnsi="Times New Roman" w:cs="Times New Roman"/>
                <w:noProof/>
                <w:webHidden/>
                <w:rPrChange w:id="682" w:author="Nikola Karpić" w:date="2024-02-25T23:34:00Z">
                  <w:rPr>
                    <w:noProof/>
                    <w:webHidden/>
                  </w:rPr>
                </w:rPrChange>
              </w:rPr>
            </w:r>
          </w:ins>
          <w:r w:rsidRPr="0020112D">
            <w:rPr>
              <w:rFonts w:ascii="Times New Roman" w:hAnsi="Times New Roman" w:cs="Times New Roman"/>
              <w:noProof/>
              <w:webHidden/>
              <w:rPrChange w:id="683" w:author="Nikola Karpić" w:date="2024-02-25T23:34:00Z">
                <w:rPr>
                  <w:noProof/>
                  <w:webHidden/>
                </w:rPr>
              </w:rPrChange>
            </w:rPr>
            <w:fldChar w:fldCharType="separate"/>
          </w:r>
          <w:ins w:id="684" w:author="Nikola Karpić" w:date="2024-02-25T22:24:00Z">
            <w:r w:rsidRPr="0020112D">
              <w:rPr>
                <w:rFonts w:ascii="Times New Roman" w:hAnsi="Times New Roman" w:cs="Times New Roman"/>
                <w:noProof/>
                <w:webHidden/>
                <w:rPrChange w:id="685" w:author="Nikola Karpić" w:date="2024-02-25T23:34:00Z">
                  <w:rPr>
                    <w:noProof/>
                    <w:webHidden/>
                  </w:rPr>
                </w:rPrChange>
              </w:rPr>
              <w:t>24</w:t>
            </w:r>
            <w:r w:rsidRPr="0020112D">
              <w:rPr>
                <w:rFonts w:ascii="Times New Roman" w:hAnsi="Times New Roman" w:cs="Times New Roman"/>
                <w:noProof/>
                <w:webHidden/>
                <w:rPrChange w:id="686" w:author="Nikola Karpić" w:date="2024-02-25T23:34:00Z">
                  <w:rPr>
                    <w:noProof/>
                    <w:webHidden/>
                  </w:rPr>
                </w:rPrChange>
              </w:rPr>
              <w:fldChar w:fldCharType="end"/>
            </w:r>
            <w:r w:rsidRPr="0020112D">
              <w:rPr>
                <w:rStyle w:val="Hyperlink"/>
                <w:rFonts w:ascii="Times New Roman" w:hAnsi="Times New Roman" w:cs="Times New Roman"/>
                <w:noProof/>
                <w:rPrChange w:id="687" w:author="Nikola Karpić" w:date="2024-02-25T23:34:00Z">
                  <w:rPr>
                    <w:rStyle w:val="Hyperlink"/>
                    <w:noProof/>
                  </w:rPr>
                </w:rPrChange>
              </w:rPr>
              <w:fldChar w:fldCharType="end"/>
            </w:r>
          </w:ins>
        </w:p>
        <w:p w14:paraId="2320B5DF" w14:textId="7C5FA6B4" w:rsidR="000D662C" w:rsidRPr="0020112D" w:rsidRDefault="000D662C">
          <w:pPr>
            <w:pStyle w:val="TOC2"/>
            <w:tabs>
              <w:tab w:val="left" w:pos="880"/>
              <w:tab w:val="right" w:leader="dot" w:pos="9350"/>
            </w:tabs>
            <w:rPr>
              <w:ins w:id="688" w:author="Nikola Karpić" w:date="2024-02-25T22:24:00Z"/>
              <w:rFonts w:ascii="Times New Roman" w:eastAsiaTheme="minorEastAsia" w:hAnsi="Times New Roman" w:cs="Times New Roman"/>
              <w:noProof/>
              <w:kern w:val="2"/>
              <w:lang w:val="en-US"/>
              <w14:ligatures w14:val="standardContextual"/>
              <w:rPrChange w:id="689" w:author="Nikola Karpić" w:date="2024-02-25T23:34:00Z">
                <w:rPr>
                  <w:ins w:id="690" w:author="Nikola Karpić" w:date="2024-02-25T22:24:00Z"/>
                  <w:rFonts w:asciiTheme="minorHAnsi" w:eastAsiaTheme="minorEastAsia" w:hAnsiTheme="minorHAnsi" w:cstheme="minorBidi"/>
                  <w:noProof/>
                  <w:kern w:val="2"/>
                  <w:lang w:val="en-US"/>
                  <w14:ligatures w14:val="standardContextual"/>
                </w:rPr>
              </w:rPrChange>
            </w:rPr>
          </w:pPr>
          <w:ins w:id="691" w:author="Nikola Karpić" w:date="2024-02-25T22:24:00Z">
            <w:r w:rsidRPr="0020112D">
              <w:rPr>
                <w:rStyle w:val="Hyperlink"/>
                <w:rFonts w:ascii="Times New Roman" w:hAnsi="Times New Roman" w:cs="Times New Roman"/>
                <w:noProof/>
                <w:rPrChange w:id="692" w:author="Nikola Karpić" w:date="2024-02-25T23:34:00Z">
                  <w:rPr>
                    <w:rStyle w:val="Hyperlink"/>
                    <w:noProof/>
                  </w:rPr>
                </w:rPrChange>
              </w:rPr>
              <w:fldChar w:fldCharType="begin"/>
            </w:r>
            <w:r w:rsidRPr="0020112D">
              <w:rPr>
                <w:rStyle w:val="Hyperlink"/>
                <w:rFonts w:ascii="Times New Roman" w:hAnsi="Times New Roman" w:cs="Times New Roman"/>
                <w:noProof/>
                <w:rPrChange w:id="693" w:author="Nikola Karpić" w:date="2024-02-25T23:34:00Z">
                  <w:rPr>
                    <w:rStyle w:val="Hyperlink"/>
                    <w:noProof/>
                  </w:rPr>
                </w:rPrChange>
              </w:rPr>
              <w:instrText xml:space="preserve"> </w:instrText>
            </w:r>
            <w:r w:rsidRPr="0020112D">
              <w:rPr>
                <w:rFonts w:ascii="Times New Roman" w:hAnsi="Times New Roman" w:cs="Times New Roman"/>
                <w:noProof/>
                <w:rPrChange w:id="694" w:author="Nikola Karpić" w:date="2024-02-25T23:34:00Z">
                  <w:rPr>
                    <w:noProof/>
                  </w:rPr>
                </w:rPrChange>
              </w:rPr>
              <w:instrText>HYPERLINK \l "_Toc159792321"</w:instrText>
            </w:r>
            <w:r w:rsidRPr="0020112D">
              <w:rPr>
                <w:rStyle w:val="Hyperlink"/>
                <w:rFonts w:ascii="Times New Roman" w:hAnsi="Times New Roman" w:cs="Times New Roman"/>
                <w:noProof/>
                <w:rPrChange w:id="69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96" w:author="Nikola Karpić" w:date="2024-02-25T23:34:00Z">
                  <w:rPr>
                    <w:rStyle w:val="Hyperlink"/>
                    <w:noProof/>
                  </w:rPr>
                </w:rPrChange>
              </w:rPr>
            </w:r>
            <w:r w:rsidRPr="0020112D">
              <w:rPr>
                <w:rStyle w:val="Hyperlink"/>
                <w:rFonts w:ascii="Times New Roman" w:hAnsi="Times New Roman" w:cs="Times New Roman"/>
                <w:noProof/>
                <w:rPrChange w:id="69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98" w:author="Nikola Karpić" w:date="2024-02-25T23:34:00Z">
                  <w:rPr>
                    <w:rStyle w:val="Hyperlink"/>
                    <w:rFonts w:cs="Times New Roman"/>
                    <w:noProof/>
                    <w:lang w:val="sr-Cyrl-BA"/>
                  </w:rPr>
                </w:rPrChange>
              </w:rPr>
              <w:t>5.1.</w:t>
            </w:r>
            <w:r w:rsidRPr="0020112D">
              <w:rPr>
                <w:rFonts w:ascii="Times New Roman" w:eastAsiaTheme="minorEastAsia" w:hAnsi="Times New Roman" w:cs="Times New Roman"/>
                <w:noProof/>
                <w:kern w:val="2"/>
                <w:lang w:val="en-US"/>
                <w14:ligatures w14:val="standardContextual"/>
                <w:rPrChange w:id="69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00" w:author="Nikola Karpić" w:date="2024-02-25T23:34:00Z">
                  <w:rPr>
                    <w:rStyle w:val="Hyperlink"/>
                    <w:rFonts w:cs="Times New Roman"/>
                    <w:noProof/>
                    <w:lang w:val="sr-Cyrl-BA"/>
                  </w:rPr>
                </w:rPrChange>
              </w:rPr>
              <w:t>Прикупљање и припрема података</w:t>
            </w:r>
            <w:r w:rsidRPr="0020112D">
              <w:rPr>
                <w:rFonts w:ascii="Times New Roman" w:hAnsi="Times New Roman" w:cs="Times New Roman"/>
                <w:noProof/>
                <w:webHidden/>
                <w:rPrChange w:id="701" w:author="Nikola Karpić" w:date="2024-02-25T23:34:00Z">
                  <w:rPr>
                    <w:noProof/>
                    <w:webHidden/>
                  </w:rPr>
                </w:rPrChange>
              </w:rPr>
              <w:tab/>
            </w:r>
            <w:r w:rsidRPr="0020112D">
              <w:rPr>
                <w:rFonts w:ascii="Times New Roman" w:hAnsi="Times New Roman" w:cs="Times New Roman"/>
                <w:noProof/>
                <w:webHidden/>
                <w:rPrChange w:id="702" w:author="Nikola Karpić" w:date="2024-02-25T23:34:00Z">
                  <w:rPr>
                    <w:noProof/>
                    <w:webHidden/>
                  </w:rPr>
                </w:rPrChange>
              </w:rPr>
              <w:fldChar w:fldCharType="begin"/>
            </w:r>
            <w:r w:rsidRPr="0020112D">
              <w:rPr>
                <w:rFonts w:ascii="Times New Roman" w:hAnsi="Times New Roman" w:cs="Times New Roman"/>
                <w:noProof/>
                <w:webHidden/>
                <w:rPrChange w:id="703" w:author="Nikola Karpić" w:date="2024-02-25T23:34:00Z">
                  <w:rPr>
                    <w:noProof/>
                    <w:webHidden/>
                  </w:rPr>
                </w:rPrChange>
              </w:rPr>
              <w:instrText xml:space="preserve"> PAGEREF _Toc159792321 \h </w:instrText>
            </w:r>
            <w:r w:rsidRPr="0020112D">
              <w:rPr>
                <w:rFonts w:ascii="Times New Roman" w:hAnsi="Times New Roman" w:cs="Times New Roman"/>
                <w:noProof/>
                <w:webHidden/>
                <w:rPrChange w:id="704" w:author="Nikola Karpić" w:date="2024-02-25T23:34:00Z">
                  <w:rPr>
                    <w:noProof/>
                    <w:webHidden/>
                  </w:rPr>
                </w:rPrChange>
              </w:rPr>
            </w:r>
          </w:ins>
          <w:r w:rsidRPr="0020112D">
            <w:rPr>
              <w:rFonts w:ascii="Times New Roman" w:hAnsi="Times New Roman" w:cs="Times New Roman"/>
              <w:noProof/>
              <w:webHidden/>
              <w:rPrChange w:id="705" w:author="Nikola Karpić" w:date="2024-02-25T23:34:00Z">
                <w:rPr>
                  <w:noProof/>
                  <w:webHidden/>
                </w:rPr>
              </w:rPrChange>
            </w:rPr>
            <w:fldChar w:fldCharType="separate"/>
          </w:r>
          <w:ins w:id="706" w:author="Nikola Karpić" w:date="2024-02-25T22:24:00Z">
            <w:r w:rsidRPr="0020112D">
              <w:rPr>
                <w:rFonts w:ascii="Times New Roman" w:hAnsi="Times New Roman" w:cs="Times New Roman"/>
                <w:noProof/>
                <w:webHidden/>
                <w:rPrChange w:id="707" w:author="Nikola Karpić" w:date="2024-02-25T23:34:00Z">
                  <w:rPr>
                    <w:noProof/>
                    <w:webHidden/>
                  </w:rPr>
                </w:rPrChange>
              </w:rPr>
              <w:t>24</w:t>
            </w:r>
            <w:r w:rsidRPr="0020112D">
              <w:rPr>
                <w:rFonts w:ascii="Times New Roman" w:hAnsi="Times New Roman" w:cs="Times New Roman"/>
                <w:noProof/>
                <w:webHidden/>
                <w:rPrChange w:id="708" w:author="Nikola Karpić" w:date="2024-02-25T23:34:00Z">
                  <w:rPr>
                    <w:noProof/>
                    <w:webHidden/>
                  </w:rPr>
                </w:rPrChange>
              </w:rPr>
              <w:fldChar w:fldCharType="end"/>
            </w:r>
            <w:r w:rsidRPr="0020112D">
              <w:rPr>
                <w:rStyle w:val="Hyperlink"/>
                <w:rFonts w:ascii="Times New Roman" w:hAnsi="Times New Roman" w:cs="Times New Roman"/>
                <w:noProof/>
                <w:rPrChange w:id="709" w:author="Nikola Karpić" w:date="2024-02-25T23:34:00Z">
                  <w:rPr>
                    <w:rStyle w:val="Hyperlink"/>
                    <w:noProof/>
                  </w:rPr>
                </w:rPrChange>
              </w:rPr>
              <w:fldChar w:fldCharType="end"/>
            </w:r>
          </w:ins>
        </w:p>
        <w:p w14:paraId="38EDE316" w14:textId="06777E0C" w:rsidR="000D662C" w:rsidRPr="0020112D" w:rsidRDefault="000D662C">
          <w:pPr>
            <w:pStyle w:val="TOC2"/>
            <w:tabs>
              <w:tab w:val="left" w:pos="880"/>
              <w:tab w:val="right" w:leader="dot" w:pos="9350"/>
            </w:tabs>
            <w:rPr>
              <w:ins w:id="710" w:author="Nikola Karpić" w:date="2024-02-25T22:24:00Z"/>
              <w:rFonts w:ascii="Times New Roman" w:eastAsiaTheme="minorEastAsia" w:hAnsi="Times New Roman" w:cs="Times New Roman"/>
              <w:noProof/>
              <w:kern w:val="2"/>
              <w:lang w:val="en-US"/>
              <w14:ligatures w14:val="standardContextual"/>
              <w:rPrChange w:id="711" w:author="Nikola Karpić" w:date="2024-02-25T23:34:00Z">
                <w:rPr>
                  <w:ins w:id="712" w:author="Nikola Karpić" w:date="2024-02-25T22:24:00Z"/>
                  <w:rFonts w:asciiTheme="minorHAnsi" w:eastAsiaTheme="minorEastAsia" w:hAnsiTheme="minorHAnsi" w:cstheme="minorBidi"/>
                  <w:noProof/>
                  <w:kern w:val="2"/>
                  <w:lang w:val="en-US"/>
                  <w14:ligatures w14:val="standardContextual"/>
                </w:rPr>
              </w:rPrChange>
            </w:rPr>
          </w:pPr>
          <w:ins w:id="713" w:author="Nikola Karpić" w:date="2024-02-25T22:24:00Z">
            <w:r w:rsidRPr="0020112D">
              <w:rPr>
                <w:rStyle w:val="Hyperlink"/>
                <w:rFonts w:ascii="Times New Roman" w:hAnsi="Times New Roman" w:cs="Times New Roman"/>
                <w:noProof/>
                <w:rPrChange w:id="714" w:author="Nikola Karpić" w:date="2024-02-25T23:34:00Z">
                  <w:rPr>
                    <w:rStyle w:val="Hyperlink"/>
                    <w:noProof/>
                  </w:rPr>
                </w:rPrChange>
              </w:rPr>
              <w:fldChar w:fldCharType="begin"/>
            </w:r>
            <w:r w:rsidRPr="0020112D">
              <w:rPr>
                <w:rStyle w:val="Hyperlink"/>
                <w:rFonts w:ascii="Times New Roman" w:hAnsi="Times New Roman" w:cs="Times New Roman"/>
                <w:noProof/>
                <w:rPrChange w:id="715" w:author="Nikola Karpić" w:date="2024-02-25T23:34:00Z">
                  <w:rPr>
                    <w:rStyle w:val="Hyperlink"/>
                    <w:noProof/>
                  </w:rPr>
                </w:rPrChange>
              </w:rPr>
              <w:instrText xml:space="preserve"> </w:instrText>
            </w:r>
            <w:r w:rsidRPr="0020112D">
              <w:rPr>
                <w:rFonts w:ascii="Times New Roman" w:hAnsi="Times New Roman" w:cs="Times New Roman"/>
                <w:noProof/>
                <w:rPrChange w:id="716" w:author="Nikola Karpić" w:date="2024-02-25T23:34:00Z">
                  <w:rPr>
                    <w:noProof/>
                  </w:rPr>
                </w:rPrChange>
              </w:rPr>
              <w:instrText>HYPERLINK \l "_Toc159792322"</w:instrText>
            </w:r>
            <w:r w:rsidRPr="0020112D">
              <w:rPr>
                <w:rStyle w:val="Hyperlink"/>
                <w:rFonts w:ascii="Times New Roman" w:hAnsi="Times New Roman" w:cs="Times New Roman"/>
                <w:noProof/>
                <w:rPrChange w:id="71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18" w:author="Nikola Karpić" w:date="2024-02-25T23:34:00Z">
                  <w:rPr>
                    <w:rStyle w:val="Hyperlink"/>
                    <w:noProof/>
                  </w:rPr>
                </w:rPrChange>
              </w:rPr>
            </w:r>
            <w:r w:rsidRPr="0020112D">
              <w:rPr>
                <w:rStyle w:val="Hyperlink"/>
                <w:rFonts w:ascii="Times New Roman" w:hAnsi="Times New Roman" w:cs="Times New Roman"/>
                <w:noProof/>
                <w:rPrChange w:id="71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20" w:author="Nikola Karpić" w:date="2024-02-25T23:34:00Z">
                  <w:rPr>
                    <w:rStyle w:val="Hyperlink"/>
                    <w:rFonts w:cs="Times New Roman"/>
                    <w:noProof/>
                    <w:lang w:val="sr-Cyrl-BA"/>
                  </w:rPr>
                </w:rPrChange>
              </w:rPr>
              <w:t>5.2.</w:t>
            </w:r>
            <w:r w:rsidRPr="0020112D">
              <w:rPr>
                <w:rFonts w:ascii="Times New Roman" w:eastAsiaTheme="minorEastAsia" w:hAnsi="Times New Roman" w:cs="Times New Roman"/>
                <w:noProof/>
                <w:kern w:val="2"/>
                <w:lang w:val="en-US"/>
                <w14:ligatures w14:val="standardContextual"/>
                <w:rPrChange w:id="72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22" w:author="Nikola Karpić" w:date="2024-02-25T23:34:00Z">
                  <w:rPr>
                    <w:rStyle w:val="Hyperlink"/>
                    <w:rFonts w:cs="Times New Roman"/>
                    <w:noProof/>
                    <w:lang w:val="sr-Cyrl-BA"/>
                  </w:rPr>
                </w:rPrChange>
              </w:rPr>
              <w:t>Избор и тренирање модела</w:t>
            </w:r>
            <w:r w:rsidRPr="0020112D">
              <w:rPr>
                <w:rFonts w:ascii="Times New Roman" w:hAnsi="Times New Roman" w:cs="Times New Roman"/>
                <w:noProof/>
                <w:webHidden/>
                <w:rPrChange w:id="723" w:author="Nikola Karpić" w:date="2024-02-25T23:34:00Z">
                  <w:rPr>
                    <w:noProof/>
                    <w:webHidden/>
                  </w:rPr>
                </w:rPrChange>
              </w:rPr>
              <w:tab/>
            </w:r>
            <w:r w:rsidRPr="0020112D">
              <w:rPr>
                <w:rFonts w:ascii="Times New Roman" w:hAnsi="Times New Roman" w:cs="Times New Roman"/>
                <w:noProof/>
                <w:webHidden/>
                <w:rPrChange w:id="724" w:author="Nikola Karpić" w:date="2024-02-25T23:34:00Z">
                  <w:rPr>
                    <w:noProof/>
                    <w:webHidden/>
                  </w:rPr>
                </w:rPrChange>
              </w:rPr>
              <w:fldChar w:fldCharType="begin"/>
            </w:r>
            <w:r w:rsidRPr="0020112D">
              <w:rPr>
                <w:rFonts w:ascii="Times New Roman" w:hAnsi="Times New Roman" w:cs="Times New Roman"/>
                <w:noProof/>
                <w:webHidden/>
                <w:rPrChange w:id="725" w:author="Nikola Karpić" w:date="2024-02-25T23:34:00Z">
                  <w:rPr>
                    <w:noProof/>
                    <w:webHidden/>
                  </w:rPr>
                </w:rPrChange>
              </w:rPr>
              <w:instrText xml:space="preserve"> PAGEREF _Toc159792322 \h </w:instrText>
            </w:r>
            <w:r w:rsidRPr="0020112D">
              <w:rPr>
                <w:rFonts w:ascii="Times New Roman" w:hAnsi="Times New Roman" w:cs="Times New Roman"/>
                <w:noProof/>
                <w:webHidden/>
                <w:rPrChange w:id="726" w:author="Nikola Karpić" w:date="2024-02-25T23:34:00Z">
                  <w:rPr>
                    <w:noProof/>
                    <w:webHidden/>
                  </w:rPr>
                </w:rPrChange>
              </w:rPr>
            </w:r>
          </w:ins>
          <w:r w:rsidRPr="0020112D">
            <w:rPr>
              <w:rFonts w:ascii="Times New Roman" w:hAnsi="Times New Roman" w:cs="Times New Roman"/>
              <w:noProof/>
              <w:webHidden/>
              <w:rPrChange w:id="727" w:author="Nikola Karpić" w:date="2024-02-25T23:34:00Z">
                <w:rPr>
                  <w:noProof/>
                  <w:webHidden/>
                </w:rPr>
              </w:rPrChange>
            </w:rPr>
            <w:fldChar w:fldCharType="separate"/>
          </w:r>
          <w:ins w:id="728" w:author="Nikola Karpić" w:date="2024-02-25T22:24:00Z">
            <w:r w:rsidRPr="0020112D">
              <w:rPr>
                <w:rFonts w:ascii="Times New Roman" w:hAnsi="Times New Roman" w:cs="Times New Roman"/>
                <w:noProof/>
                <w:webHidden/>
                <w:rPrChange w:id="729" w:author="Nikola Karpić" w:date="2024-02-25T23:34:00Z">
                  <w:rPr>
                    <w:noProof/>
                    <w:webHidden/>
                  </w:rPr>
                </w:rPrChange>
              </w:rPr>
              <w:t>29</w:t>
            </w:r>
            <w:r w:rsidRPr="0020112D">
              <w:rPr>
                <w:rFonts w:ascii="Times New Roman" w:hAnsi="Times New Roman" w:cs="Times New Roman"/>
                <w:noProof/>
                <w:webHidden/>
                <w:rPrChange w:id="730" w:author="Nikola Karpić" w:date="2024-02-25T23:34:00Z">
                  <w:rPr>
                    <w:noProof/>
                    <w:webHidden/>
                  </w:rPr>
                </w:rPrChange>
              </w:rPr>
              <w:fldChar w:fldCharType="end"/>
            </w:r>
            <w:r w:rsidRPr="0020112D">
              <w:rPr>
                <w:rStyle w:val="Hyperlink"/>
                <w:rFonts w:ascii="Times New Roman" w:hAnsi="Times New Roman" w:cs="Times New Roman"/>
                <w:noProof/>
                <w:rPrChange w:id="731" w:author="Nikola Karpić" w:date="2024-02-25T23:34:00Z">
                  <w:rPr>
                    <w:rStyle w:val="Hyperlink"/>
                    <w:noProof/>
                  </w:rPr>
                </w:rPrChange>
              </w:rPr>
              <w:fldChar w:fldCharType="end"/>
            </w:r>
          </w:ins>
        </w:p>
        <w:p w14:paraId="192D89E1" w14:textId="2E0D6112" w:rsidR="000D662C" w:rsidRPr="0020112D" w:rsidRDefault="000D662C">
          <w:pPr>
            <w:pStyle w:val="TOC2"/>
            <w:tabs>
              <w:tab w:val="left" w:pos="880"/>
              <w:tab w:val="right" w:leader="dot" w:pos="9350"/>
            </w:tabs>
            <w:rPr>
              <w:ins w:id="732" w:author="Nikola Karpić" w:date="2024-02-25T22:24:00Z"/>
              <w:rFonts w:ascii="Times New Roman" w:eastAsiaTheme="minorEastAsia" w:hAnsi="Times New Roman" w:cs="Times New Roman"/>
              <w:noProof/>
              <w:kern w:val="2"/>
              <w:lang w:val="en-US"/>
              <w14:ligatures w14:val="standardContextual"/>
              <w:rPrChange w:id="733" w:author="Nikola Karpić" w:date="2024-02-25T23:34:00Z">
                <w:rPr>
                  <w:ins w:id="734" w:author="Nikola Karpić" w:date="2024-02-25T22:24:00Z"/>
                  <w:rFonts w:asciiTheme="minorHAnsi" w:eastAsiaTheme="minorEastAsia" w:hAnsiTheme="minorHAnsi" w:cstheme="minorBidi"/>
                  <w:noProof/>
                  <w:kern w:val="2"/>
                  <w:lang w:val="en-US"/>
                  <w14:ligatures w14:val="standardContextual"/>
                </w:rPr>
              </w:rPrChange>
            </w:rPr>
          </w:pPr>
          <w:ins w:id="735" w:author="Nikola Karpić" w:date="2024-02-25T22:24:00Z">
            <w:r w:rsidRPr="0020112D">
              <w:rPr>
                <w:rStyle w:val="Hyperlink"/>
                <w:rFonts w:ascii="Times New Roman" w:hAnsi="Times New Roman" w:cs="Times New Roman"/>
                <w:noProof/>
                <w:rPrChange w:id="736" w:author="Nikola Karpić" w:date="2024-02-25T23:34:00Z">
                  <w:rPr>
                    <w:rStyle w:val="Hyperlink"/>
                    <w:noProof/>
                  </w:rPr>
                </w:rPrChange>
              </w:rPr>
              <w:lastRenderedPageBreak/>
              <w:fldChar w:fldCharType="begin"/>
            </w:r>
            <w:r w:rsidRPr="0020112D">
              <w:rPr>
                <w:rStyle w:val="Hyperlink"/>
                <w:rFonts w:ascii="Times New Roman" w:hAnsi="Times New Roman" w:cs="Times New Roman"/>
                <w:noProof/>
                <w:rPrChange w:id="737" w:author="Nikola Karpić" w:date="2024-02-25T23:34:00Z">
                  <w:rPr>
                    <w:rStyle w:val="Hyperlink"/>
                    <w:noProof/>
                  </w:rPr>
                </w:rPrChange>
              </w:rPr>
              <w:instrText xml:space="preserve"> </w:instrText>
            </w:r>
            <w:r w:rsidRPr="0020112D">
              <w:rPr>
                <w:rFonts w:ascii="Times New Roman" w:hAnsi="Times New Roman" w:cs="Times New Roman"/>
                <w:noProof/>
                <w:rPrChange w:id="738" w:author="Nikola Karpić" w:date="2024-02-25T23:34:00Z">
                  <w:rPr>
                    <w:noProof/>
                  </w:rPr>
                </w:rPrChange>
              </w:rPr>
              <w:instrText>HYPERLINK \l "_Toc159792323"</w:instrText>
            </w:r>
            <w:r w:rsidRPr="0020112D">
              <w:rPr>
                <w:rStyle w:val="Hyperlink"/>
                <w:rFonts w:ascii="Times New Roman" w:hAnsi="Times New Roman" w:cs="Times New Roman"/>
                <w:noProof/>
                <w:rPrChange w:id="739"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40" w:author="Nikola Karpić" w:date="2024-02-25T23:34:00Z">
                  <w:rPr>
                    <w:rStyle w:val="Hyperlink"/>
                    <w:noProof/>
                  </w:rPr>
                </w:rPrChange>
              </w:rPr>
            </w:r>
            <w:r w:rsidRPr="0020112D">
              <w:rPr>
                <w:rStyle w:val="Hyperlink"/>
                <w:rFonts w:ascii="Times New Roman" w:hAnsi="Times New Roman" w:cs="Times New Roman"/>
                <w:noProof/>
                <w:rPrChange w:id="741"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42" w:author="Nikola Karpić" w:date="2024-02-25T23:34:00Z">
                  <w:rPr>
                    <w:rStyle w:val="Hyperlink"/>
                    <w:rFonts w:cs="Times New Roman"/>
                    <w:noProof/>
                    <w:lang w:val="sr-Cyrl-BA"/>
                  </w:rPr>
                </w:rPrChange>
              </w:rPr>
              <w:t>5.3.</w:t>
            </w:r>
            <w:r w:rsidRPr="0020112D">
              <w:rPr>
                <w:rFonts w:ascii="Times New Roman" w:eastAsiaTheme="minorEastAsia" w:hAnsi="Times New Roman" w:cs="Times New Roman"/>
                <w:noProof/>
                <w:kern w:val="2"/>
                <w:lang w:val="en-US"/>
                <w14:ligatures w14:val="standardContextual"/>
                <w:rPrChange w:id="743"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44" w:author="Nikola Karpić" w:date="2024-02-25T23:34:00Z">
                  <w:rPr>
                    <w:rStyle w:val="Hyperlink"/>
                    <w:rFonts w:cs="Times New Roman"/>
                    <w:noProof/>
                    <w:lang w:val="sr-Cyrl-BA"/>
                  </w:rPr>
                </w:rPrChange>
              </w:rPr>
              <w:t>Оцјењивање модела</w:t>
            </w:r>
            <w:r w:rsidRPr="0020112D">
              <w:rPr>
                <w:rFonts w:ascii="Times New Roman" w:hAnsi="Times New Roman" w:cs="Times New Roman"/>
                <w:noProof/>
                <w:webHidden/>
                <w:rPrChange w:id="745" w:author="Nikola Karpić" w:date="2024-02-25T23:34:00Z">
                  <w:rPr>
                    <w:noProof/>
                    <w:webHidden/>
                  </w:rPr>
                </w:rPrChange>
              </w:rPr>
              <w:tab/>
            </w:r>
            <w:r w:rsidRPr="0020112D">
              <w:rPr>
                <w:rFonts w:ascii="Times New Roman" w:hAnsi="Times New Roman" w:cs="Times New Roman"/>
                <w:noProof/>
                <w:webHidden/>
                <w:rPrChange w:id="746" w:author="Nikola Karpić" w:date="2024-02-25T23:34:00Z">
                  <w:rPr>
                    <w:noProof/>
                    <w:webHidden/>
                  </w:rPr>
                </w:rPrChange>
              </w:rPr>
              <w:fldChar w:fldCharType="begin"/>
            </w:r>
            <w:r w:rsidRPr="0020112D">
              <w:rPr>
                <w:rFonts w:ascii="Times New Roman" w:hAnsi="Times New Roman" w:cs="Times New Roman"/>
                <w:noProof/>
                <w:webHidden/>
                <w:rPrChange w:id="747" w:author="Nikola Karpić" w:date="2024-02-25T23:34:00Z">
                  <w:rPr>
                    <w:noProof/>
                    <w:webHidden/>
                  </w:rPr>
                </w:rPrChange>
              </w:rPr>
              <w:instrText xml:space="preserve"> PAGEREF _Toc159792323 \h </w:instrText>
            </w:r>
            <w:r w:rsidRPr="0020112D">
              <w:rPr>
                <w:rFonts w:ascii="Times New Roman" w:hAnsi="Times New Roman" w:cs="Times New Roman"/>
                <w:noProof/>
                <w:webHidden/>
                <w:rPrChange w:id="748" w:author="Nikola Karpić" w:date="2024-02-25T23:34:00Z">
                  <w:rPr>
                    <w:noProof/>
                    <w:webHidden/>
                  </w:rPr>
                </w:rPrChange>
              </w:rPr>
            </w:r>
          </w:ins>
          <w:r w:rsidRPr="0020112D">
            <w:rPr>
              <w:rFonts w:ascii="Times New Roman" w:hAnsi="Times New Roman" w:cs="Times New Roman"/>
              <w:noProof/>
              <w:webHidden/>
              <w:rPrChange w:id="749" w:author="Nikola Karpić" w:date="2024-02-25T23:34:00Z">
                <w:rPr>
                  <w:noProof/>
                  <w:webHidden/>
                </w:rPr>
              </w:rPrChange>
            </w:rPr>
            <w:fldChar w:fldCharType="separate"/>
          </w:r>
          <w:ins w:id="750" w:author="Nikola Karpić" w:date="2024-02-25T22:24:00Z">
            <w:r w:rsidRPr="0020112D">
              <w:rPr>
                <w:rFonts w:ascii="Times New Roman" w:hAnsi="Times New Roman" w:cs="Times New Roman"/>
                <w:noProof/>
                <w:webHidden/>
                <w:rPrChange w:id="751" w:author="Nikola Karpić" w:date="2024-02-25T23:34:00Z">
                  <w:rPr>
                    <w:noProof/>
                    <w:webHidden/>
                  </w:rPr>
                </w:rPrChange>
              </w:rPr>
              <w:t>30</w:t>
            </w:r>
            <w:r w:rsidRPr="0020112D">
              <w:rPr>
                <w:rFonts w:ascii="Times New Roman" w:hAnsi="Times New Roman" w:cs="Times New Roman"/>
                <w:noProof/>
                <w:webHidden/>
                <w:rPrChange w:id="752" w:author="Nikola Karpić" w:date="2024-02-25T23:34:00Z">
                  <w:rPr>
                    <w:noProof/>
                    <w:webHidden/>
                  </w:rPr>
                </w:rPrChange>
              </w:rPr>
              <w:fldChar w:fldCharType="end"/>
            </w:r>
            <w:r w:rsidRPr="0020112D">
              <w:rPr>
                <w:rStyle w:val="Hyperlink"/>
                <w:rFonts w:ascii="Times New Roman" w:hAnsi="Times New Roman" w:cs="Times New Roman"/>
                <w:noProof/>
                <w:rPrChange w:id="753" w:author="Nikola Karpić" w:date="2024-02-25T23:34:00Z">
                  <w:rPr>
                    <w:rStyle w:val="Hyperlink"/>
                    <w:noProof/>
                  </w:rPr>
                </w:rPrChange>
              </w:rPr>
              <w:fldChar w:fldCharType="end"/>
            </w:r>
          </w:ins>
        </w:p>
        <w:p w14:paraId="030F29C6" w14:textId="43932FD6" w:rsidR="000D662C" w:rsidRPr="0020112D" w:rsidRDefault="000D662C" w:rsidP="000D662C">
          <w:pPr>
            <w:pStyle w:val="TOC1"/>
            <w:rPr>
              <w:ins w:id="754" w:author="Nikola Karpić" w:date="2024-02-25T22:24:00Z"/>
              <w:rFonts w:ascii="Times New Roman" w:eastAsiaTheme="minorEastAsia" w:hAnsi="Times New Roman" w:cs="Times New Roman"/>
              <w:noProof/>
              <w:kern w:val="2"/>
              <w:lang w:val="en-US"/>
              <w14:ligatures w14:val="standardContextual"/>
              <w:rPrChange w:id="755" w:author="Nikola Karpić" w:date="2024-02-25T23:34:00Z">
                <w:rPr>
                  <w:ins w:id="756" w:author="Nikola Karpić" w:date="2024-02-25T22:24:00Z"/>
                  <w:rFonts w:asciiTheme="minorHAnsi" w:eastAsiaTheme="minorEastAsia" w:hAnsiTheme="minorHAnsi" w:cstheme="minorBidi"/>
                  <w:noProof/>
                  <w:kern w:val="2"/>
                  <w:lang w:val="en-US"/>
                  <w14:ligatures w14:val="standardContextual"/>
                </w:rPr>
              </w:rPrChange>
            </w:rPr>
            <w:pPrChange w:id="757" w:author="Nikola Karpić" w:date="2024-02-25T22:24:00Z">
              <w:pPr>
                <w:pStyle w:val="TOC1"/>
                <w:tabs>
                  <w:tab w:val="left" w:pos="440"/>
                  <w:tab w:val="right" w:leader="dot" w:pos="9350"/>
                </w:tabs>
              </w:pPr>
            </w:pPrChange>
          </w:pPr>
          <w:ins w:id="758" w:author="Nikola Karpić" w:date="2024-02-25T22:24:00Z">
            <w:r w:rsidRPr="0020112D">
              <w:rPr>
                <w:rStyle w:val="Hyperlink"/>
                <w:rFonts w:ascii="Times New Roman" w:hAnsi="Times New Roman" w:cs="Times New Roman"/>
                <w:noProof/>
                <w:rPrChange w:id="759" w:author="Nikola Karpić" w:date="2024-02-25T23:34:00Z">
                  <w:rPr>
                    <w:rStyle w:val="Hyperlink"/>
                    <w:noProof/>
                  </w:rPr>
                </w:rPrChange>
              </w:rPr>
              <w:fldChar w:fldCharType="begin"/>
            </w:r>
            <w:r w:rsidRPr="0020112D">
              <w:rPr>
                <w:rStyle w:val="Hyperlink"/>
                <w:rFonts w:ascii="Times New Roman" w:hAnsi="Times New Roman" w:cs="Times New Roman"/>
                <w:noProof/>
                <w:rPrChange w:id="760" w:author="Nikola Karpić" w:date="2024-02-25T23:34:00Z">
                  <w:rPr>
                    <w:rStyle w:val="Hyperlink"/>
                    <w:noProof/>
                  </w:rPr>
                </w:rPrChange>
              </w:rPr>
              <w:instrText xml:space="preserve"> </w:instrText>
            </w:r>
            <w:r w:rsidRPr="0020112D">
              <w:rPr>
                <w:rFonts w:ascii="Times New Roman" w:hAnsi="Times New Roman" w:cs="Times New Roman"/>
                <w:noProof/>
                <w:rPrChange w:id="761" w:author="Nikola Karpić" w:date="2024-02-25T23:34:00Z">
                  <w:rPr>
                    <w:noProof/>
                  </w:rPr>
                </w:rPrChange>
              </w:rPr>
              <w:instrText>HYPERLINK \l "_Toc159792324"</w:instrText>
            </w:r>
            <w:r w:rsidRPr="0020112D">
              <w:rPr>
                <w:rStyle w:val="Hyperlink"/>
                <w:rFonts w:ascii="Times New Roman" w:hAnsi="Times New Roman" w:cs="Times New Roman"/>
                <w:noProof/>
                <w:rPrChange w:id="76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63" w:author="Nikola Karpić" w:date="2024-02-25T23:34:00Z">
                  <w:rPr>
                    <w:rStyle w:val="Hyperlink"/>
                    <w:noProof/>
                  </w:rPr>
                </w:rPrChange>
              </w:rPr>
            </w:r>
            <w:r w:rsidRPr="0020112D">
              <w:rPr>
                <w:rStyle w:val="Hyperlink"/>
                <w:rFonts w:ascii="Times New Roman" w:hAnsi="Times New Roman" w:cs="Times New Roman"/>
                <w:noProof/>
                <w:rPrChange w:id="76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65" w:author="Nikola Karpić" w:date="2024-02-25T23:34:00Z">
                  <w:rPr>
                    <w:rStyle w:val="Hyperlink"/>
                    <w:rFonts w:cs="Times New Roman"/>
                    <w:noProof/>
                    <w:lang w:val="sr-Cyrl-BA"/>
                  </w:rPr>
                </w:rPrChange>
              </w:rPr>
              <w:t>6.</w:t>
            </w:r>
            <w:r w:rsidRPr="0020112D">
              <w:rPr>
                <w:rFonts w:ascii="Times New Roman" w:eastAsiaTheme="minorEastAsia" w:hAnsi="Times New Roman" w:cs="Times New Roman"/>
                <w:noProof/>
                <w:kern w:val="2"/>
                <w:lang w:val="en-US"/>
                <w14:ligatures w14:val="standardContextual"/>
                <w:rPrChange w:id="76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67" w:author="Nikola Karpić" w:date="2024-02-25T23:34:00Z">
                  <w:rPr>
                    <w:rStyle w:val="Hyperlink"/>
                    <w:rFonts w:cs="Times New Roman"/>
                    <w:noProof/>
                    <w:lang w:val="sr-Cyrl-BA"/>
                  </w:rPr>
                </w:rPrChange>
              </w:rPr>
              <w:t>Резултати</w:t>
            </w:r>
            <w:r w:rsidRPr="0020112D">
              <w:rPr>
                <w:rFonts w:ascii="Times New Roman" w:hAnsi="Times New Roman" w:cs="Times New Roman"/>
                <w:noProof/>
                <w:webHidden/>
                <w:rPrChange w:id="768" w:author="Nikola Karpić" w:date="2024-02-25T23:34:00Z">
                  <w:rPr>
                    <w:noProof/>
                    <w:webHidden/>
                  </w:rPr>
                </w:rPrChange>
              </w:rPr>
              <w:tab/>
            </w:r>
            <w:r w:rsidRPr="0020112D">
              <w:rPr>
                <w:rFonts w:ascii="Times New Roman" w:hAnsi="Times New Roman" w:cs="Times New Roman"/>
                <w:noProof/>
                <w:webHidden/>
                <w:rPrChange w:id="769" w:author="Nikola Karpić" w:date="2024-02-25T23:34:00Z">
                  <w:rPr>
                    <w:noProof/>
                    <w:webHidden/>
                  </w:rPr>
                </w:rPrChange>
              </w:rPr>
              <w:fldChar w:fldCharType="begin"/>
            </w:r>
            <w:r w:rsidRPr="0020112D">
              <w:rPr>
                <w:rFonts w:ascii="Times New Roman" w:hAnsi="Times New Roman" w:cs="Times New Roman"/>
                <w:noProof/>
                <w:webHidden/>
                <w:rPrChange w:id="770" w:author="Nikola Karpić" w:date="2024-02-25T23:34:00Z">
                  <w:rPr>
                    <w:noProof/>
                    <w:webHidden/>
                  </w:rPr>
                </w:rPrChange>
              </w:rPr>
              <w:instrText xml:space="preserve"> PAGEREF _Toc159792324 \h </w:instrText>
            </w:r>
            <w:r w:rsidRPr="0020112D">
              <w:rPr>
                <w:rFonts w:ascii="Times New Roman" w:hAnsi="Times New Roman" w:cs="Times New Roman"/>
                <w:noProof/>
                <w:webHidden/>
                <w:rPrChange w:id="771" w:author="Nikola Karpić" w:date="2024-02-25T23:34:00Z">
                  <w:rPr>
                    <w:noProof/>
                    <w:webHidden/>
                  </w:rPr>
                </w:rPrChange>
              </w:rPr>
            </w:r>
          </w:ins>
          <w:r w:rsidRPr="0020112D">
            <w:rPr>
              <w:rFonts w:ascii="Times New Roman" w:hAnsi="Times New Roman" w:cs="Times New Roman"/>
              <w:noProof/>
              <w:webHidden/>
              <w:rPrChange w:id="772" w:author="Nikola Karpić" w:date="2024-02-25T23:34:00Z">
                <w:rPr>
                  <w:noProof/>
                  <w:webHidden/>
                </w:rPr>
              </w:rPrChange>
            </w:rPr>
            <w:fldChar w:fldCharType="separate"/>
          </w:r>
          <w:ins w:id="773" w:author="Nikola Karpić" w:date="2024-02-25T22:24:00Z">
            <w:r w:rsidRPr="0020112D">
              <w:rPr>
                <w:rFonts w:ascii="Times New Roman" w:hAnsi="Times New Roman" w:cs="Times New Roman"/>
                <w:noProof/>
                <w:webHidden/>
                <w:rPrChange w:id="774" w:author="Nikola Karpić" w:date="2024-02-25T23:34:00Z">
                  <w:rPr>
                    <w:noProof/>
                    <w:webHidden/>
                  </w:rPr>
                </w:rPrChange>
              </w:rPr>
              <w:t>32</w:t>
            </w:r>
            <w:r w:rsidRPr="0020112D">
              <w:rPr>
                <w:rFonts w:ascii="Times New Roman" w:hAnsi="Times New Roman" w:cs="Times New Roman"/>
                <w:noProof/>
                <w:webHidden/>
                <w:rPrChange w:id="775" w:author="Nikola Karpić" w:date="2024-02-25T23:34:00Z">
                  <w:rPr>
                    <w:noProof/>
                    <w:webHidden/>
                  </w:rPr>
                </w:rPrChange>
              </w:rPr>
              <w:fldChar w:fldCharType="end"/>
            </w:r>
            <w:r w:rsidRPr="0020112D">
              <w:rPr>
                <w:rStyle w:val="Hyperlink"/>
                <w:rFonts w:ascii="Times New Roman" w:hAnsi="Times New Roman" w:cs="Times New Roman"/>
                <w:noProof/>
                <w:rPrChange w:id="776" w:author="Nikola Karpić" w:date="2024-02-25T23:34:00Z">
                  <w:rPr>
                    <w:rStyle w:val="Hyperlink"/>
                    <w:noProof/>
                  </w:rPr>
                </w:rPrChange>
              </w:rPr>
              <w:fldChar w:fldCharType="end"/>
            </w:r>
          </w:ins>
        </w:p>
        <w:p w14:paraId="77C24AC5" w14:textId="4C0E37E0" w:rsidR="000D662C" w:rsidRPr="0020112D" w:rsidRDefault="000D662C" w:rsidP="000D662C">
          <w:pPr>
            <w:pStyle w:val="TOC1"/>
            <w:rPr>
              <w:ins w:id="777" w:author="Nikola Karpić" w:date="2024-02-25T22:24:00Z"/>
              <w:rFonts w:ascii="Times New Roman" w:eastAsiaTheme="minorEastAsia" w:hAnsi="Times New Roman" w:cs="Times New Roman"/>
              <w:noProof/>
              <w:kern w:val="2"/>
              <w:lang w:val="en-US"/>
              <w14:ligatures w14:val="standardContextual"/>
              <w:rPrChange w:id="778" w:author="Nikola Karpić" w:date="2024-02-25T23:34:00Z">
                <w:rPr>
                  <w:ins w:id="779" w:author="Nikola Karpić" w:date="2024-02-25T22:24:00Z"/>
                  <w:rFonts w:asciiTheme="minorHAnsi" w:eastAsiaTheme="minorEastAsia" w:hAnsiTheme="minorHAnsi" w:cstheme="minorBidi"/>
                  <w:noProof/>
                  <w:kern w:val="2"/>
                  <w:lang w:val="en-US"/>
                  <w14:ligatures w14:val="standardContextual"/>
                </w:rPr>
              </w:rPrChange>
            </w:rPr>
            <w:pPrChange w:id="780" w:author="Nikola Karpić" w:date="2024-02-25T22:24:00Z">
              <w:pPr>
                <w:pStyle w:val="TOC1"/>
                <w:tabs>
                  <w:tab w:val="left" w:pos="440"/>
                  <w:tab w:val="right" w:leader="dot" w:pos="9350"/>
                </w:tabs>
              </w:pPr>
            </w:pPrChange>
          </w:pPr>
          <w:ins w:id="781" w:author="Nikola Karpić" w:date="2024-02-25T22:24:00Z">
            <w:r w:rsidRPr="0020112D">
              <w:rPr>
                <w:rStyle w:val="Hyperlink"/>
                <w:rFonts w:ascii="Times New Roman" w:hAnsi="Times New Roman" w:cs="Times New Roman"/>
                <w:noProof/>
                <w:rPrChange w:id="782" w:author="Nikola Karpić" w:date="2024-02-25T23:34:00Z">
                  <w:rPr>
                    <w:rStyle w:val="Hyperlink"/>
                    <w:noProof/>
                  </w:rPr>
                </w:rPrChange>
              </w:rPr>
              <w:fldChar w:fldCharType="begin"/>
            </w:r>
            <w:r w:rsidRPr="0020112D">
              <w:rPr>
                <w:rStyle w:val="Hyperlink"/>
                <w:rFonts w:ascii="Times New Roman" w:hAnsi="Times New Roman" w:cs="Times New Roman"/>
                <w:noProof/>
                <w:rPrChange w:id="783" w:author="Nikola Karpić" w:date="2024-02-25T23:34:00Z">
                  <w:rPr>
                    <w:rStyle w:val="Hyperlink"/>
                    <w:noProof/>
                  </w:rPr>
                </w:rPrChange>
              </w:rPr>
              <w:instrText xml:space="preserve"> </w:instrText>
            </w:r>
            <w:r w:rsidRPr="0020112D">
              <w:rPr>
                <w:rFonts w:ascii="Times New Roman" w:hAnsi="Times New Roman" w:cs="Times New Roman"/>
                <w:noProof/>
                <w:rPrChange w:id="784" w:author="Nikola Karpić" w:date="2024-02-25T23:34:00Z">
                  <w:rPr>
                    <w:noProof/>
                  </w:rPr>
                </w:rPrChange>
              </w:rPr>
              <w:instrText>HYPERLINK \l "_Toc159792325"</w:instrText>
            </w:r>
            <w:r w:rsidRPr="0020112D">
              <w:rPr>
                <w:rStyle w:val="Hyperlink"/>
                <w:rFonts w:ascii="Times New Roman" w:hAnsi="Times New Roman" w:cs="Times New Roman"/>
                <w:noProof/>
                <w:rPrChange w:id="78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86" w:author="Nikola Karpić" w:date="2024-02-25T23:34:00Z">
                  <w:rPr>
                    <w:rStyle w:val="Hyperlink"/>
                    <w:noProof/>
                  </w:rPr>
                </w:rPrChange>
              </w:rPr>
            </w:r>
            <w:r w:rsidRPr="0020112D">
              <w:rPr>
                <w:rStyle w:val="Hyperlink"/>
                <w:rFonts w:ascii="Times New Roman" w:hAnsi="Times New Roman" w:cs="Times New Roman"/>
                <w:noProof/>
                <w:rPrChange w:id="78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88" w:author="Nikola Karpić" w:date="2024-02-25T23:34:00Z">
                  <w:rPr>
                    <w:rStyle w:val="Hyperlink"/>
                    <w:rFonts w:cs="Times New Roman"/>
                    <w:noProof/>
                    <w:lang w:val="sr-Cyrl-BA"/>
                  </w:rPr>
                </w:rPrChange>
              </w:rPr>
              <w:t>7.</w:t>
            </w:r>
            <w:r w:rsidRPr="0020112D">
              <w:rPr>
                <w:rFonts w:ascii="Times New Roman" w:eastAsiaTheme="minorEastAsia" w:hAnsi="Times New Roman" w:cs="Times New Roman"/>
                <w:noProof/>
                <w:kern w:val="2"/>
                <w:lang w:val="en-US"/>
                <w14:ligatures w14:val="standardContextual"/>
                <w:rPrChange w:id="78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90" w:author="Nikola Karpić" w:date="2024-02-25T23:34:00Z">
                  <w:rPr>
                    <w:rStyle w:val="Hyperlink"/>
                    <w:rFonts w:cs="Times New Roman"/>
                    <w:noProof/>
                    <w:lang w:val="sr-Cyrl-BA"/>
                  </w:rPr>
                </w:rPrChange>
              </w:rPr>
              <w:t>Закључак</w:t>
            </w:r>
            <w:r w:rsidRPr="0020112D">
              <w:rPr>
                <w:rFonts w:ascii="Times New Roman" w:hAnsi="Times New Roman" w:cs="Times New Roman"/>
                <w:noProof/>
                <w:webHidden/>
                <w:rPrChange w:id="791" w:author="Nikola Karpić" w:date="2024-02-25T23:34:00Z">
                  <w:rPr>
                    <w:noProof/>
                    <w:webHidden/>
                  </w:rPr>
                </w:rPrChange>
              </w:rPr>
              <w:tab/>
            </w:r>
            <w:r w:rsidRPr="0020112D">
              <w:rPr>
                <w:rFonts w:ascii="Times New Roman" w:hAnsi="Times New Roman" w:cs="Times New Roman"/>
                <w:noProof/>
                <w:webHidden/>
                <w:rPrChange w:id="792" w:author="Nikola Karpić" w:date="2024-02-25T23:34:00Z">
                  <w:rPr>
                    <w:noProof/>
                    <w:webHidden/>
                  </w:rPr>
                </w:rPrChange>
              </w:rPr>
              <w:fldChar w:fldCharType="begin"/>
            </w:r>
            <w:r w:rsidRPr="0020112D">
              <w:rPr>
                <w:rFonts w:ascii="Times New Roman" w:hAnsi="Times New Roman" w:cs="Times New Roman"/>
                <w:noProof/>
                <w:webHidden/>
                <w:rPrChange w:id="793" w:author="Nikola Karpić" w:date="2024-02-25T23:34:00Z">
                  <w:rPr>
                    <w:noProof/>
                    <w:webHidden/>
                  </w:rPr>
                </w:rPrChange>
              </w:rPr>
              <w:instrText xml:space="preserve"> PAGEREF _Toc159792325 \h </w:instrText>
            </w:r>
            <w:r w:rsidRPr="0020112D">
              <w:rPr>
                <w:rFonts w:ascii="Times New Roman" w:hAnsi="Times New Roman" w:cs="Times New Roman"/>
                <w:noProof/>
                <w:webHidden/>
                <w:rPrChange w:id="794" w:author="Nikola Karpić" w:date="2024-02-25T23:34:00Z">
                  <w:rPr>
                    <w:noProof/>
                    <w:webHidden/>
                  </w:rPr>
                </w:rPrChange>
              </w:rPr>
            </w:r>
          </w:ins>
          <w:r w:rsidRPr="0020112D">
            <w:rPr>
              <w:rFonts w:ascii="Times New Roman" w:hAnsi="Times New Roman" w:cs="Times New Roman"/>
              <w:noProof/>
              <w:webHidden/>
              <w:rPrChange w:id="795" w:author="Nikola Karpić" w:date="2024-02-25T23:34:00Z">
                <w:rPr>
                  <w:noProof/>
                  <w:webHidden/>
                </w:rPr>
              </w:rPrChange>
            </w:rPr>
            <w:fldChar w:fldCharType="separate"/>
          </w:r>
          <w:ins w:id="796" w:author="Nikola Karpić" w:date="2024-02-25T22:24:00Z">
            <w:r w:rsidRPr="0020112D">
              <w:rPr>
                <w:rFonts w:ascii="Times New Roman" w:hAnsi="Times New Roman" w:cs="Times New Roman"/>
                <w:noProof/>
                <w:webHidden/>
                <w:rPrChange w:id="797" w:author="Nikola Karpić" w:date="2024-02-25T23:34:00Z">
                  <w:rPr>
                    <w:noProof/>
                    <w:webHidden/>
                  </w:rPr>
                </w:rPrChange>
              </w:rPr>
              <w:t>33</w:t>
            </w:r>
            <w:r w:rsidRPr="0020112D">
              <w:rPr>
                <w:rFonts w:ascii="Times New Roman" w:hAnsi="Times New Roman" w:cs="Times New Roman"/>
                <w:noProof/>
                <w:webHidden/>
                <w:rPrChange w:id="798" w:author="Nikola Karpić" w:date="2024-02-25T23:34:00Z">
                  <w:rPr>
                    <w:noProof/>
                    <w:webHidden/>
                  </w:rPr>
                </w:rPrChange>
              </w:rPr>
              <w:fldChar w:fldCharType="end"/>
            </w:r>
            <w:r w:rsidRPr="0020112D">
              <w:rPr>
                <w:rStyle w:val="Hyperlink"/>
                <w:rFonts w:ascii="Times New Roman" w:hAnsi="Times New Roman" w:cs="Times New Roman"/>
                <w:noProof/>
                <w:rPrChange w:id="799" w:author="Nikola Karpić" w:date="2024-02-25T23:34:00Z">
                  <w:rPr>
                    <w:rStyle w:val="Hyperlink"/>
                    <w:noProof/>
                  </w:rPr>
                </w:rPrChange>
              </w:rPr>
              <w:fldChar w:fldCharType="end"/>
            </w:r>
          </w:ins>
        </w:p>
        <w:p w14:paraId="73BB7076" w14:textId="409BAA3E" w:rsidR="000D662C" w:rsidRPr="0020112D" w:rsidRDefault="000D662C" w:rsidP="000D662C">
          <w:pPr>
            <w:pStyle w:val="TOC1"/>
            <w:rPr>
              <w:ins w:id="800" w:author="Nikola Karpić" w:date="2024-02-25T22:24:00Z"/>
              <w:rFonts w:ascii="Times New Roman" w:eastAsiaTheme="minorEastAsia" w:hAnsi="Times New Roman" w:cs="Times New Roman"/>
              <w:noProof/>
              <w:kern w:val="2"/>
              <w:lang w:val="en-US"/>
              <w14:ligatures w14:val="standardContextual"/>
              <w:rPrChange w:id="801" w:author="Nikola Karpić" w:date="2024-02-25T23:34:00Z">
                <w:rPr>
                  <w:ins w:id="802" w:author="Nikola Karpić" w:date="2024-02-25T22:24:00Z"/>
                  <w:rFonts w:asciiTheme="minorHAnsi" w:eastAsiaTheme="minorEastAsia" w:hAnsiTheme="minorHAnsi" w:cstheme="minorBidi"/>
                  <w:noProof/>
                  <w:kern w:val="2"/>
                  <w:lang w:val="en-US"/>
                  <w14:ligatures w14:val="standardContextual"/>
                </w:rPr>
              </w:rPrChange>
            </w:rPr>
            <w:pPrChange w:id="803" w:author="Nikola Karpić" w:date="2024-02-25T22:24:00Z">
              <w:pPr>
                <w:pStyle w:val="TOC1"/>
                <w:tabs>
                  <w:tab w:val="left" w:pos="440"/>
                  <w:tab w:val="right" w:leader="dot" w:pos="9350"/>
                </w:tabs>
              </w:pPr>
            </w:pPrChange>
          </w:pPr>
          <w:ins w:id="804" w:author="Nikola Karpić" w:date="2024-02-25T22:24:00Z">
            <w:r w:rsidRPr="0020112D">
              <w:rPr>
                <w:rStyle w:val="Hyperlink"/>
                <w:rFonts w:ascii="Times New Roman" w:hAnsi="Times New Roman" w:cs="Times New Roman"/>
                <w:noProof/>
                <w:rPrChange w:id="805" w:author="Nikola Karpić" w:date="2024-02-25T23:34:00Z">
                  <w:rPr>
                    <w:rStyle w:val="Hyperlink"/>
                    <w:noProof/>
                  </w:rPr>
                </w:rPrChange>
              </w:rPr>
              <w:fldChar w:fldCharType="begin"/>
            </w:r>
            <w:r w:rsidRPr="0020112D">
              <w:rPr>
                <w:rStyle w:val="Hyperlink"/>
                <w:rFonts w:ascii="Times New Roman" w:hAnsi="Times New Roman" w:cs="Times New Roman"/>
                <w:noProof/>
                <w:rPrChange w:id="806" w:author="Nikola Karpić" w:date="2024-02-25T23:34:00Z">
                  <w:rPr>
                    <w:rStyle w:val="Hyperlink"/>
                    <w:noProof/>
                  </w:rPr>
                </w:rPrChange>
              </w:rPr>
              <w:instrText xml:space="preserve"> </w:instrText>
            </w:r>
            <w:r w:rsidRPr="0020112D">
              <w:rPr>
                <w:rFonts w:ascii="Times New Roman" w:hAnsi="Times New Roman" w:cs="Times New Roman"/>
                <w:noProof/>
                <w:rPrChange w:id="807" w:author="Nikola Karpić" w:date="2024-02-25T23:34:00Z">
                  <w:rPr>
                    <w:noProof/>
                  </w:rPr>
                </w:rPrChange>
              </w:rPr>
              <w:instrText>HYPERLINK \l "_Toc159792326"</w:instrText>
            </w:r>
            <w:r w:rsidRPr="0020112D">
              <w:rPr>
                <w:rStyle w:val="Hyperlink"/>
                <w:rFonts w:ascii="Times New Roman" w:hAnsi="Times New Roman" w:cs="Times New Roman"/>
                <w:noProof/>
                <w:rPrChange w:id="80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809" w:author="Nikola Karpić" w:date="2024-02-25T23:34:00Z">
                  <w:rPr>
                    <w:rStyle w:val="Hyperlink"/>
                    <w:noProof/>
                  </w:rPr>
                </w:rPrChange>
              </w:rPr>
            </w:r>
            <w:r w:rsidRPr="0020112D">
              <w:rPr>
                <w:rStyle w:val="Hyperlink"/>
                <w:rFonts w:ascii="Times New Roman" w:hAnsi="Times New Roman" w:cs="Times New Roman"/>
                <w:noProof/>
                <w:rPrChange w:id="81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811" w:author="Nikola Karpić" w:date="2024-02-25T23:34:00Z">
                  <w:rPr>
                    <w:rStyle w:val="Hyperlink"/>
                    <w:rFonts w:cs="Times New Roman"/>
                    <w:noProof/>
                    <w:lang w:val="sr-Cyrl-BA"/>
                  </w:rPr>
                </w:rPrChange>
              </w:rPr>
              <w:t>8.</w:t>
            </w:r>
            <w:r w:rsidRPr="0020112D">
              <w:rPr>
                <w:rFonts w:ascii="Times New Roman" w:eastAsiaTheme="minorEastAsia" w:hAnsi="Times New Roman" w:cs="Times New Roman"/>
                <w:noProof/>
                <w:kern w:val="2"/>
                <w:lang w:val="en-US"/>
                <w14:ligatures w14:val="standardContextual"/>
                <w:rPrChange w:id="81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813" w:author="Nikola Karpić" w:date="2024-02-25T23:34:00Z">
                  <w:rPr>
                    <w:rStyle w:val="Hyperlink"/>
                    <w:rFonts w:cs="Times New Roman"/>
                    <w:noProof/>
                    <w:lang w:val="sr-Cyrl-BA"/>
                  </w:rPr>
                </w:rPrChange>
              </w:rPr>
              <w:t>Литература</w:t>
            </w:r>
            <w:r w:rsidRPr="0020112D">
              <w:rPr>
                <w:rFonts w:ascii="Times New Roman" w:hAnsi="Times New Roman" w:cs="Times New Roman"/>
                <w:noProof/>
                <w:webHidden/>
                <w:rPrChange w:id="814" w:author="Nikola Karpić" w:date="2024-02-25T23:34:00Z">
                  <w:rPr>
                    <w:noProof/>
                    <w:webHidden/>
                  </w:rPr>
                </w:rPrChange>
              </w:rPr>
              <w:tab/>
            </w:r>
            <w:r w:rsidRPr="0020112D">
              <w:rPr>
                <w:rFonts w:ascii="Times New Roman" w:hAnsi="Times New Roman" w:cs="Times New Roman"/>
                <w:noProof/>
                <w:webHidden/>
                <w:rPrChange w:id="815" w:author="Nikola Karpić" w:date="2024-02-25T23:34:00Z">
                  <w:rPr>
                    <w:noProof/>
                    <w:webHidden/>
                  </w:rPr>
                </w:rPrChange>
              </w:rPr>
              <w:fldChar w:fldCharType="begin"/>
            </w:r>
            <w:r w:rsidRPr="0020112D">
              <w:rPr>
                <w:rFonts w:ascii="Times New Roman" w:hAnsi="Times New Roman" w:cs="Times New Roman"/>
                <w:noProof/>
                <w:webHidden/>
                <w:rPrChange w:id="816" w:author="Nikola Karpić" w:date="2024-02-25T23:34:00Z">
                  <w:rPr>
                    <w:noProof/>
                    <w:webHidden/>
                  </w:rPr>
                </w:rPrChange>
              </w:rPr>
              <w:instrText xml:space="preserve"> PAGEREF _Toc159792326 \h </w:instrText>
            </w:r>
            <w:r w:rsidRPr="0020112D">
              <w:rPr>
                <w:rFonts w:ascii="Times New Roman" w:hAnsi="Times New Roman" w:cs="Times New Roman"/>
                <w:noProof/>
                <w:webHidden/>
                <w:rPrChange w:id="817" w:author="Nikola Karpić" w:date="2024-02-25T23:34:00Z">
                  <w:rPr>
                    <w:noProof/>
                    <w:webHidden/>
                  </w:rPr>
                </w:rPrChange>
              </w:rPr>
            </w:r>
          </w:ins>
          <w:r w:rsidRPr="0020112D">
            <w:rPr>
              <w:rFonts w:ascii="Times New Roman" w:hAnsi="Times New Roman" w:cs="Times New Roman"/>
              <w:noProof/>
              <w:webHidden/>
              <w:rPrChange w:id="818" w:author="Nikola Karpić" w:date="2024-02-25T23:34:00Z">
                <w:rPr>
                  <w:noProof/>
                  <w:webHidden/>
                </w:rPr>
              </w:rPrChange>
            </w:rPr>
            <w:fldChar w:fldCharType="separate"/>
          </w:r>
          <w:ins w:id="819" w:author="Nikola Karpić" w:date="2024-02-25T22:24:00Z">
            <w:r w:rsidRPr="0020112D">
              <w:rPr>
                <w:rFonts w:ascii="Times New Roman" w:hAnsi="Times New Roman" w:cs="Times New Roman"/>
                <w:noProof/>
                <w:webHidden/>
                <w:rPrChange w:id="820" w:author="Nikola Karpić" w:date="2024-02-25T23:34:00Z">
                  <w:rPr>
                    <w:noProof/>
                    <w:webHidden/>
                  </w:rPr>
                </w:rPrChange>
              </w:rPr>
              <w:t>34</w:t>
            </w:r>
            <w:r w:rsidRPr="0020112D">
              <w:rPr>
                <w:rFonts w:ascii="Times New Roman" w:hAnsi="Times New Roman" w:cs="Times New Roman"/>
                <w:noProof/>
                <w:webHidden/>
                <w:rPrChange w:id="821" w:author="Nikola Karpić" w:date="2024-02-25T23:34:00Z">
                  <w:rPr>
                    <w:noProof/>
                    <w:webHidden/>
                  </w:rPr>
                </w:rPrChange>
              </w:rPr>
              <w:fldChar w:fldCharType="end"/>
            </w:r>
            <w:r w:rsidRPr="0020112D">
              <w:rPr>
                <w:rStyle w:val="Hyperlink"/>
                <w:rFonts w:ascii="Times New Roman" w:hAnsi="Times New Roman" w:cs="Times New Roman"/>
                <w:noProof/>
                <w:rPrChange w:id="822" w:author="Nikola Karpić" w:date="2024-02-25T23:34:00Z">
                  <w:rPr>
                    <w:rStyle w:val="Hyperlink"/>
                    <w:noProof/>
                  </w:rPr>
                </w:rPrChange>
              </w:rPr>
              <w:fldChar w:fldCharType="end"/>
            </w:r>
          </w:ins>
        </w:p>
        <w:p w14:paraId="34BA8C9B" w14:textId="78D64A3C" w:rsidR="00241E79" w:rsidRPr="0020112D" w:rsidDel="00B31D7F" w:rsidRDefault="00241E79">
          <w:pPr>
            <w:pStyle w:val="TOC1"/>
            <w:rPr>
              <w:del w:id="823" w:author="Nikola Karpić" w:date="2024-01-27T20:20:00Z"/>
              <w:rFonts w:ascii="Times New Roman" w:eastAsiaTheme="minorEastAsia" w:hAnsi="Times New Roman" w:cs="Times New Roman"/>
              <w:noProof/>
              <w:kern w:val="2"/>
              <w:lang w:val="en-US"/>
              <w14:ligatures w14:val="standardContextual"/>
              <w:rPrChange w:id="824" w:author="Nikola Karpić" w:date="2024-02-25T23:34:00Z">
                <w:rPr>
                  <w:del w:id="825" w:author="Nikola Karpić" w:date="2024-01-27T20:20:00Z"/>
                  <w:rFonts w:asciiTheme="minorHAnsi" w:eastAsiaTheme="minorEastAsia" w:hAnsiTheme="minorHAnsi" w:cstheme="minorBidi"/>
                  <w:noProof/>
                  <w:kern w:val="2"/>
                  <w:lang w:val="en-US"/>
                  <w14:ligatures w14:val="standardContextual"/>
                </w:rPr>
              </w:rPrChange>
            </w:rPr>
          </w:pPr>
          <w:del w:id="826" w:author="Nikola Karpić" w:date="2024-01-27T20:20:00Z">
            <w:r w:rsidRPr="0020112D" w:rsidDel="00B31D7F">
              <w:rPr>
                <w:rFonts w:ascii="Times New Roman" w:hAnsi="Times New Roman" w:cs="Times New Roman"/>
                <w:noProof/>
                <w:rPrChange w:id="827" w:author="Nikola Karpić" w:date="2024-02-25T23:34:00Z">
                  <w:rPr>
                    <w:rStyle w:val="Hyperlink"/>
                    <w:rFonts w:cs="Times New Roman"/>
                    <w:noProof/>
                    <w:lang w:val="sr-Cyrl-BA"/>
                  </w:rPr>
                </w:rPrChange>
              </w:rPr>
              <w:delText>1.</w:delText>
            </w:r>
            <w:r w:rsidRPr="0020112D" w:rsidDel="00B31D7F">
              <w:rPr>
                <w:rFonts w:ascii="Times New Roman" w:eastAsiaTheme="minorEastAsia" w:hAnsi="Times New Roman" w:cs="Times New Roman"/>
                <w:noProof/>
                <w:kern w:val="2"/>
                <w:lang w:val="en-US"/>
                <w14:ligatures w14:val="standardContextual"/>
                <w:rPrChange w:id="82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29" w:author="Nikola Karpić" w:date="2024-02-25T23:34:00Z">
                  <w:rPr>
                    <w:rStyle w:val="Hyperlink"/>
                    <w:rFonts w:cs="Times New Roman"/>
                    <w:noProof/>
                    <w:lang w:val="sr-Cyrl-BA"/>
                  </w:rPr>
                </w:rPrChange>
              </w:rPr>
              <w:delText>Увод</w:delText>
            </w:r>
            <w:r w:rsidRPr="0020112D" w:rsidDel="00B31D7F">
              <w:rPr>
                <w:rFonts w:ascii="Times New Roman" w:hAnsi="Times New Roman" w:cs="Times New Roman"/>
                <w:noProof/>
                <w:webHidden/>
                <w:rPrChange w:id="830" w:author="Nikola Karpić" w:date="2024-02-25T23:34:00Z">
                  <w:rPr>
                    <w:noProof/>
                    <w:webHidden/>
                  </w:rPr>
                </w:rPrChange>
              </w:rPr>
              <w:tab/>
            </w:r>
            <w:r w:rsidR="007502E6" w:rsidRPr="0020112D" w:rsidDel="00B31D7F">
              <w:rPr>
                <w:rFonts w:ascii="Times New Roman" w:hAnsi="Times New Roman" w:cs="Times New Roman"/>
                <w:noProof/>
                <w:webHidden/>
                <w:rPrChange w:id="831" w:author="Nikola Karpić" w:date="2024-02-25T23:34:00Z">
                  <w:rPr>
                    <w:noProof/>
                    <w:webHidden/>
                  </w:rPr>
                </w:rPrChange>
              </w:rPr>
              <w:delText>1</w:delText>
            </w:r>
          </w:del>
        </w:p>
        <w:p w14:paraId="73B0E608" w14:textId="10D0371B" w:rsidR="00241E79" w:rsidRPr="0020112D" w:rsidDel="00B31D7F" w:rsidRDefault="00241E79">
          <w:pPr>
            <w:pStyle w:val="TOC1"/>
            <w:rPr>
              <w:del w:id="832" w:author="Nikola Karpić" w:date="2024-01-27T20:20:00Z"/>
              <w:rFonts w:ascii="Times New Roman" w:eastAsiaTheme="minorEastAsia" w:hAnsi="Times New Roman" w:cs="Times New Roman"/>
              <w:noProof/>
              <w:kern w:val="2"/>
              <w:lang w:val="en-US"/>
              <w14:ligatures w14:val="standardContextual"/>
              <w:rPrChange w:id="833" w:author="Nikola Karpić" w:date="2024-02-25T23:34:00Z">
                <w:rPr>
                  <w:del w:id="834" w:author="Nikola Karpić" w:date="2024-01-27T20:20:00Z"/>
                  <w:rFonts w:asciiTheme="minorHAnsi" w:eastAsiaTheme="minorEastAsia" w:hAnsiTheme="minorHAnsi" w:cstheme="minorBidi"/>
                  <w:noProof/>
                  <w:kern w:val="2"/>
                  <w:lang w:val="en-US"/>
                  <w14:ligatures w14:val="standardContextual"/>
                </w:rPr>
              </w:rPrChange>
            </w:rPr>
          </w:pPr>
          <w:del w:id="835" w:author="Nikola Karpić" w:date="2024-01-27T20:20:00Z">
            <w:r w:rsidRPr="0020112D" w:rsidDel="00B31D7F">
              <w:rPr>
                <w:rFonts w:ascii="Times New Roman" w:hAnsi="Times New Roman" w:cs="Times New Roman"/>
                <w:noProof/>
                <w:rPrChange w:id="836" w:author="Nikola Karpić" w:date="2024-02-25T23:34:00Z">
                  <w:rPr>
                    <w:rStyle w:val="Hyperlink"/>
                    <w:rFonts w:cs="Times New Roman"/>
                    <w:noProof/>
                    <w:lang w:val="sr-Cyrl-BA"/>
                  </w:rPr>
                </w:rPrChange>
              </w:rPr>
              <w:delText>2.</w:delText>
            </w:r>
            <w:r w:rsidRPr="0020112D" w:rsidDel="00B31D7F">
              <w:rPr>
                <w:rFonts w:ascii="Times New Roman" w:eastAsiaTheme="minorEastAsia" w:hAnsi="Times New Roman" w:cs="Times New Roman"/>
                <w:noProof/>
                <w:kern w:val="2"/>
                <w:lang w:val="en-US"/>
                <w14:ligatures w14:val="standardContextual"/>
                <w:rPrChange w:id="83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38" w:author="Nikola Karpić" w:date="2024-02-25T23:34:00Z">
                  <w:rPr>
                    <w:rStyle w:val="Hyperlink"/>
                    <w:rFonts w:cs="Times New Roman"/>
                    <w:noProof/>
                    <w:lang w:val="sr-Cyrl-BA"/>
                  </w:rPr>
                </w:rPrChange>
              </w:rPr>
              <w:delText>Машинско учење</w:delText>
            </w:r>
            <w:r w:rsidRPr="0020112D" w:rsidDel="00B31D7F">
              <w:rPr>
                <w:rFonts w:ascii="Times New Roman" w:hAnsi="Times New Roman" w:cs="Times New Roman"/>
                <w:noProof/>
                <w:webHidden/>
                <w:rPrChange w:id="839" w:author="Nikola Karpić" w:date="2024-02-25T23:34:00Z">
                  <w:rPr>
                    <w:noProof/>
                    <w:webHidden/>
                  </w:rPr>
                </w:rPrChange>
              </w:rPr>
              <w:tab/>
            </w:r>
            <w:r w:rsidR="007502E6" w:rsidRPr="0020112D" w:rsidDel="00B31D7F">
              <w:rPr>
                <w:rFonts w:ascii="Times New Roman" w:hAnsi="Times New Roman" w:cs="Times New Roman"/>
                <w:noProof/>
                <w:webHidden/>
                <w:rPrChange w:id="840" w:author="Nikola Karpić" w:date="2024-02-25T23:34:00Z">
                  <w:rPr>
                    <w:noProof/>
                    <w:webHidden/>
                  </w:rPr>
                </w:rPrChange>
              </w:rPr>
              <w:delText>4</w:delText>
            </w:r>
          </w:del>
        </w:p>
        <w:p w14:paraId="6475A4EF" w14:textId="5781CBE4" w:rsidR="00241E79" w:rsidRPr="0020112D" w:rsidDel="00B31D7F" w:rsidRDefault="00241E79">
          <w:pPr>
            <w:pStyle w:val="TOC2"/>
            <w:tabs>
              <w:tab w:val="left" w:pos="880"/>
              <w:tab w:val="right" w:leader="dot" w:pos="9350"/>
            </w:tabs>
            <w:rPr>
              <w:del w:id="841" w:author="Nikola Karpić" w:date="2024-01-27T20:20:00Z"/>
              <w:rFonts w:ascii="Times New Roman" w:eastAsiaTheme="minorEastAsia" w:hAnsi="Times New Roman" w:cs="Times New Roman"/>
              <w:noProof/>
              <w:kern w:val="2"/>
              <w:lang w:val="en-US"/>
              <w14:ligatures w14:val="standardContextual"/>
              <w:rPrChange w:id="842" w:author="Nikola Karpić" w:date="2024-02-25T23:34:00Z">
                <w:rPr>
                  <w:del w:id="843" w:author="Nikola Karpić" w:date="2024-01-27T20:20:00Z"/>
                  <w:rFonts w:asciiTheme="minorHAnsi" w:eastAsiaTheme="minorEastAsia" w:hAnsiTheme="minorHAnsi" w:cstheme="minorBidi"/>
                  <w:noProof/>
                  <w:kern w:val="2"/>
                  <w:lang w:val="en-US"/>
                  <w14:ligatures w14:val="standardContextual"/>
                </w:rPr>
              </w:rPrChange>
            </w:rPr>
          </w:pPr>
          <w:del w:id="844" w:author="Nikola Karpić" w:date="2024-01-27T20:20:00Z">
            <w:r w:rsidRPr="0020112D" w:rsidDel="00B31D7F">
              <w:rPr>
                <w:rFonts w:ascii="Times New Roman" w:hAnsi="Times New Roman" w:cs="Times New Roman"/>
                <w:noProof/>
                <w:rPrChange w:id="845" w:author="Nikola Karpić" w:date="2024-02-25T23:34:00Z">
                  <w:rPr>
                    <w:rStyle w:val="Hyperlink"/>
                    <w:rFonts w:cs="Times New Roman"/>
                    <w:noProof/>
                    <w:lang w:val="sr-Cyrl-BA"/>
                  </w:rPr>
                </w:rPrChange>
              </w:rPr>
              <w:delText>2.1.</w:delText>
            </w:r>
            <w:r w:rsidRPr="0020112D" w:rsidDel="00B31D7F">
              <w:rPr>
                <w:rFonts w:ascii="Times New Roman" w:eastAsiaTheme="minorEastAsia" w:hAnsi="Times New Roman" w:cs="Times New Roman"/>
                <w:noProof/>
                <w:kern w:val="2"/>
                <w:lang w:val="en-US"/>
                <w14:ligatures w14:val="standardContextual"/>
                <w:rPrChange w:id="84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47" w:author="Nikola Karpić" w:date="2024-02-25T23:34:00Z">
                  <w:rPr>
                    <w:rStyle w:val="Hyperlink"/>
                    <w:rFonts w:cs="Times New Roman"/>
                    <w:noProof/>
                    <w:lang w:val="sr-Cyrl-BA"/>
                  </w:rPr>
                </w:rPrChange>
              </w:rPr>
              <w:delText>Надгледано учење</w:delText>
            </w:r>
            <w:r w:rsidRPr="0020112D" w:rsidDel="00B31D7F">
              <w:rPr>
                <w:rFonts w:ascii="Times New Roman" w:hAnsi="Times New Roman" w:cs="Times New Roman"/>
                <w:noProof/>
                <w:webHidden/>
                <w:rPrChange w:id="848" w:author="Nikola Karpić" w:date="2024-02-25T23:34:00Z">
                  <w:rPr>
                    <w:noProof/>
                    <w:webHidden/>
                  </w:rPr>
                </w:rPrChange>
              </w:rPr>
              <w:tab/>
            </w:r>
            <w:r w:rsidR="007502E6" w:rsidRPr="0020112D" w:rsidDel="00B31D7F">
              <w:rPr>
                <w:rFonts w:ascii="Times New Roman" w:hAnsi="Times New Roman" w:cs="Times New Roman"/>
                <w:noProof/>
                <w:webHidden/>
                <w:rPrChange w:id="849" w:author="Nikola Karpić" w:date="2024-02-25T23:34:00Z">
                  <w:rPr>
                    <w:noProof/>
                    <w:webHidden/>
                  </w:rPr>
                </w:rPrChange>
              </w:rPr>
              <w:delText>7</w:delText>
            </w:r>
          </w:del>
        </w:p>
        <w:p w14:paraId="1045518C" w14:textId="06293554" w:rsidR="00241E79" w:rsidRPr="0020112D" w:rsidDel="00B31D7F" w:rsidRDefault="00241E79">
          <w:pPr>
            <w:pStyle w:val="TOC3"/>
            <w:tabs>
              <w:tab w:val="left" w:pos="1320"/>
              <w:tab w:val="right" w:leader="dot" w:pos="9350"/>
            </w:tabs>
            <w:rPr>
              <w:del w:id="850" w:author="Nikola Karpić" w:date="2024-01-27T20:20:00Z"/>
              <w:rFonts w:ascii="Times New Roman" w:eastAsiaTheme="minorEastAsia" w:hAnsi="Times New Roman" w:cs="Times New Roman"/>
              <w:noProof/>
              <w:kern w:val="2"/>
              <w:lang w:val="en-US"/>
              <w14:ligatures w14:val="standardContextual"/>
              <w:rPrChange w:id="851" w:author="Nikola Karpić" w:date="2024-02-25T23:34:00Z">
                <w:rPr>
                  <w:del w:id="852" w:author="Nikola Karpić" w:date="2024-01-27T20:20:00Z"/>
                  <w:rFonts w:asciiTheme="minorHAnsi" w:eastAsiaTheme="minorEastAsia" w:hAnsiTheme="minorHAnsi" w:cstheme="minorBidi"/>
                  <w:noProof/>
                  <w:kern w:val="2"/>
                  <w:lang w:val="en-US"/>
                  <w14:ligatures w14:val="standardContextual"/>
                </w:rPr>
              </w:rPrChange>
            </w:rPr>
          </w:pPr>
          <w:del w:id="853" w:author="Nikola Karpić" w:date="2024-01-27T20:20:00Z">
            <w:r w:rsidRPr="0020112D" w:rsidDel="00B31D7F">
              <w:rPr>
                <w:rFonts w:ascii="Times New Roman" w:hAnsi="Times New Roman" w:cs="Times New Roman"/>
                <w:noProof/>
                <w:rPrChange w:id="854" w:author="Nikola Karpić" w:date="2024-02-25T23:34:00Z">
                  <w:rPr>
                    <w:rStyle w:val="Hyperlink"/>
                    <w:noProof/>
                    <w:lang w:val="sr-Cyrl-BA"/>
                  </w:rPr>
                </w:rPrChange>
              </w:rPr>
              <w:delText>2.1.1.</w:delText>
            </w:r>
            <w:r w:rsidRPr="0020112D" w:rsidDel="00B31D7F">
              <w:rPr>
                <w:rFonts w:ascii="Times New Roman" w:eastAsiaTheme="minorEastAsia" w:hAnsi="Times New Roman" w:cs="Times New Roman"/>
                <w:noProof/>
                <w:kern w:val="2"/>
                <w:lang w:val="en-US"/>
                <w14:ligatures w14:val="standardContextual"/>
                <w:rPrChange w:id="85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56" w:author="Nikola Karpić" w:date="2024-02-25T23:34:00Z">
                  <w:rPr>
                    <w:rStyle w:val="Hyperlink"/>
                    <w:noProof/>
                    <w:lang w:val="sr-Cyrl-BA"/>
                  </w:rPr>
                </w:rPrChange>
              </w:rPr>
              <w:delText>Класификација</w:delText>
            </w:r>
            <w:r w:rsidRPr="0020112D" w:rsidDel="00B31D7F">
              <w:rPr>
                <w:rFonts w:ascii="Times New Roman" w:hAnsi="Times New Roman" w:cs="Times New Roman"/>
                <w:noProof/>
                <w:webHidden/>
                <w:rPrChange w:id="857" w:author="Nikola Karpić" w:date="2024-02-25T23:34:00Z">
                  <w:rPr>
                    <w:noProof/>
                    <w:webHidden/>
                  </w:rPr>
                </w:rPrChange>
              </w:rPr>
              <w:tab/>
            </w:r>
            <w:r w:rsidR="007502E6" w:rsidRPr="0020112D" w:rsidDel="00B31D7F">
              <w:rPr>
                <w:rFonts w:ascii="Times New Roman" w:hAnsi="Times New Roman" w:cs="Times New Roman"/>
                <w:noProof/>
                <w:webHidden/>
                <w:rPrChange w:id="858" w:author="Nikola Karpić" w:date="2024-02-25T23:34:00Z">
                  <w:rPr>
                    <w:noProof/>
                    <w:webHidden/>
                  </w:rPr>
                </w:rPrChange>
              </w:rPr>
              <w:delText>9</w:delText>
            </w:r>
          </w:del>
        </w:p>
        <w:p w14:paraId="4E5630D7" w14:textId="168DC3C2" w:rsidR="00241E79" w:rsidRPr="0020112D" w:rsidDel="00B31D7F" w:rsidRDefault="00241E79">
          <w:pPr>
            <w:pStyle w:val="TOC3"/>
            <w:tabs>
              <w:tab w:val="left" w:pos="1320"/>
              <w:tab w:val="right" w:leader="dot" w:pos="9350"/>
            </w:tabs>
            <w:rPr>
              <w:del w:id="859" w:author="Nikola Karpić" w:date="2024-01-27T20:20:00Z"/>
              <w:rFonts w:ascii="Times New Roman" w:eastAsiaTheme="minorEastAsia" w:hAnsi="Times New Roman" w:cs="Times New Roman"/>
              <w:noProof/>
              <w:kern w:val="2"/>
              <w:lang w:val="en-US"/>
              <w14:ligatures w14:val="standardContextual"/>
              <w:rPrChange w:id="860" w:author="Nikola Karpić" w:date="2024-02-25T23:34:00Z">
                <w:rPr>
                  <w:del w:id="861" w:author="Nikola Karpić" w:date="2024-01-27T20:20:00Z"/>
                  <w:rFonts w:asciiTheme="minorHAnsi" w:eastAsiaTheme="minorEastAsia" w:hAnsiTheme="minorHAnsi" w:cstheme="minorBidi"/>
                  <w:noProof/>
                  <w:kern w:val="2"/>
                  <w:lang w:val="en-US"/>
                  <w14:ligatures w14:val="standardContextual"/>
                </w:rPr>
              </w:rPrChange>
            </w:rPr>
          </w:pPr>
          <w:del w:id="862" w:author="Nikola Karpić" w:date="2024-01-27T20:20:00Z">
            <w:r w:rsidRPr="0020112D" w:rsidDel="00B31D7F">
              <w:rPr>
                <w:rFonts w:ascii="Times New Roman" w:hAnsi="Times New Roman" w:cs="Times New Roman"/>
                <w:noProof/>
                <w:rPrChange w:id="863" w:author="Nikola Karpić" w:date="2024-02-25T23:34:00Z">
                  <w:rPr>
                    <w:rStyle w:val="Hyperlink"/>
                    <w:noProof/>
                    <w:lang w:val="sr-Cyrl-BA"/>
                  </w:rPr>
                </w:rPrChange>
              </w:rPr>
              <w:delText>2.1.2.</w:delText>
            </w:r>
            <w:r w:rsidRPr="0020112D" w:rsidDel="00B31D7F">
              <w:rPr>
                <w:rFonts w:ascii="Times New Roman" w:eastAsiaTheme="minorEastAsia" w:hAnsi="Times New Roman" w:cs="Times New Roman"/>
                <w:noProof/>
                <w:kern w:val="2"/>
                <w:lang w:val="en-US"/>
                <w14:ligatures w14:val="standardContextual"/>
                <w:rPrChange w:id="86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65" w:author="Nikola Karpić" w:date="2024-02-25T23:34:00Z">
                  <w:rPr>
                    <w:rStyle w:val="Hyperlink"/>
                    <w:noProof/>
                    <w:lang w:val="sr-Cyrl-BA"/>
                  </w:rPr>
                </w:rPrChange>
              </w:rPr>
              <w:delText>Регресија</w:delText>
            </w:r>
            <w:r w:rsidRPr="0020112D" w:rsidDel="00B31D7F">
              <w:rPr>
                <w:rFonts w:ascii="Times New Roman" w:hAnsi="Times New Roman" w:cs="Times New Roman"/>
                <w:noProof/>
                <w:webHidden/>
                <w:rPrChange w:id="866" w:author="Nikola Karpić" w:date="2024-02-25T23:34:00Z">
                  <w:rPr>
                    <w:noProof/>
                    <w:webHidden/>
                  </w:rPr>
                </w:rPrChange>
              </w:rPr>
              <w:tab/>
            </w:r>
            <w:r w:rsidR="007502E6" w:rsidRPr="0020112D" w:rsidDel="00B31D7F">
              <w:rPr>
                <w:rFonts w:ascii="Times New Roman" w:hAnsi="Times New Roman" w:cs="Times New Roman"/>
                <w:noProof/>
                <w:webHidden/>
                <w:rPrChange w:id="867" w:author="Nikola Karpić" w:date="2024-02-25T23:34:00Z">
                  <w:rPr>
                    <w:noProof/>
                    <w:webHidden/>
                  </w:rPr>
                </w:rPrChange>
              </w:rPr>
              <w:delText>10</w:delText>
            </w:r>
          </w:del>
        </w:p>
        <w:p w14:paraId="5B9C7ECC" w14:textId="031432C3" w:rsidR="00241E79" w:rsidRPr="0020112D" w:rsidDel="00B31D7F" w:rsidRDefault="00241E79">
          <w:pPr>
            <w:pStyle w:val="TOC2"/>
            <w:tabs>
              <w:tab w:val="left" w:pos="880"/>
              <w:tab w:val="right" w:leader="dot" w:pos="9350"/>
            </w:tabs>
            <w:rPr>
              <w:del w:id="868" w:author="Nikola Karpić" w:date="2024-01-27T20:20:00Z"/>
              <w:rFonts w:ascii="Times New Roman" w:eastAsiaTheme="minorEastAsia" w:hAnsi="Times New Roman" w:cs="Times New Roman"/>
              <w:noProof/>
              <w:kern w:val="2"/>
              <w:lang w:val="en-US"/>
              <w14:ligatures w14:val="standardContextual"/>
              <w:rPrChange w:id="869" w:author="Nikola Karpić" w:date="2024-02-25T23:34:00Z">
                <w:rPr>
                  <w:del w:id="870" w:author="Nikola Karpić" w:date="2024-01-27T20:20:00Z"/>
                  <w:rFonts w:asciiTheme="minorHAnsi" w:eastAsiaTheme="minorEastAsia" w:hAnsiTheme="minorHAnsi" w:cstheme="minorBidi"/>
                  <w:noProof/>
                  <w:kern w:val="2"/>
                  <w:lang w:val="en-US"/>
                  <w14:ligatures w14:val="standardContextual"/>
                </w:rPr>
              </w:rPrChange>
            </w:rPr>
          </w:pPr>
          <w:del w:id="871" w:author="Nikola Karpić" w:date="2024-01-27T20:20:00Z">
            <w:r w:rsidRPr="0020112D" w:rsidDel="00B31D7F">
              <w:rPr>
                <w:rFonts w:ascii="Times New Roman" w:hAnsi="Times New Roman" w:cs="Times New Roman"/>
                <w:noProof/>
                <w:rPrChange w:id="872" w:author="Nikola Karpić" w:date="2024-02-25T23:34:00Z">
                  <w:rPr>
                    <w:rStyle w:val="Hyperlink"/>
                    <w:rFonts w:cs="Times New Roman"/>
                    <w:noProof/>
                    <w:lang w:val="sr-Cyrl-BA"/>
                  </w:rPr>
                </w:rPrChange>
              </w:rPr>
              <w:delText>2.2.</w:delText>
            </w:r>
            <w:r w:rsidRPr="0020112D" w:rsidDel="00B31D7F">
              <w:rPr>
                <w:rFonts w:ascii="Times New Roman" w:eastAsiaTheme="minorEastAsia" w:hAnsi="Times New Roman" w:cs="Times New Roman"/>
                <w:noProof/>
                <w:kern w:val="2"/>
                <w:lang w:val="en-US"/>
                <w14:ligatures w14:val="standardContextual"/>
                <w:rPrChange w:id="87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74" w:author="Nikola Karpić" w:date="2024-02-25T23:34:00Z">
                  <w:rPr>
                    <w:rStyle w:val="Hyperlink"/>
                    <w:rFonts w:cs="Times New Roman"/>
                    <w:noProof/>
                    <w:lang w:val="sr-Cyrl-BA"/>
                  </w:rPr>
                </w:rPrChange>
              </w:rPr>
              <w:delText>Ненадгледано учење</w:delText>
            </w:r>
            <w:r w:rsidRPr="0020112D" w:rsidDel="00B31D7F">
              <w:rPr>
                <w:rFonts w:ascii="Times New Roman" w:hAnsi="Times New Roman" w:cs="Times New Roman"/>
                <w:noProof/>
                <w:webHidden/>
                <w:rPrChange w:id="875" w:author="Nikola Karpić" w:date="2024-02-25T23:34:00Z">
                  <w:rPr>
                    <w:noProof/>
                    <w:webHidden/>
                  </w:rPr>
                </w:rPrChange>
              </w:rPr>
              <w:tab/>
            </w:r>
            <w:r w:rsidR="007502E6" w:rsidRPr="0020112D" w:rsidDel="00B31D7F">
              <w:rPr>
                <w:rFonts w:ascii="Times New Roman" w:hAnsi="Times New Roman" w:cs="Times New Roman"/>
                <w:noProof/>
                <w:webHidden/>
                <w:rPrChange w:id="876" w:author="Nikola Karpić" w:date="2024-02-25T23:34:00Z">
                  <w:rPr>
                    <w:noProof/>
                    <w:webHidden/>
                  </w:rPr>
                </w:rPrChange>
              </w:rPr>
              <w:delText>11</w:delText>
            </w:r>
          </w:del>
        </w:p>
        <w:p w14:paraId="1DB93805" w14:textId="2B32D6A8" w:rsidR="00241E79" w:rsidRPr="0020112D" w:rsidDel="00B31D7F" w:rsidRDefault="00241E79">
          <w:pPr>
            <w:pStyle w:val="TOC3"/>
            <w:tabs>
              <w:tab w:val="left" w:pos="1320"/>
              <w:tab w:val="right" w:leader="dot" w:pos="9350"/>
            </w:tabs>
            <w:rPr>
              <w:del w:id="877" w:author="Nikola Karpić" w:date="2024-01-27T20:20:00Z"/>
              <w:rFonts w:ascii="Times New Roman" w:eastAsiaTheme="minorEastAsia" w:hAnsi="Times New Roman" w:cs="Times New Roman"/>
              <w:noProof/>
              <w:kern w:val="2"/>
              <w:lang w:val="en-US"/>
              <w14:ligatures w14:val="standardContextual"/>
              <w:rPrChange w:id="878" w:author="Nikola Karpić" w:date="2024-02-25T23:34:00Z">
                <w:rPr>
                  <w:del w:id="879" w:author="Nikola Karpić" w:date="2024-01-27T20:20:00Z"/>
                  <w:rFonts w:asciiTheme="minorHAnsi" w:eastAsiaTheme="minorEastAsia" w:hAnsiTheme="minorHAnsi" w:cstheme="minorBidi"/>
                  <w:noProof/>
                  <w:kern w:val="2"/>
                  <w:lang w:val="en-US"/>
                  <w14:ligatures w14:val="standardContextual"/>
                </w:rPr>
              </w:rPrChange>
            </w:rPr>
          </w:pPr>
          <w:del w:id="880" w:author="Nikola Karpić" w:date="2024-01-27T20:20:00Z">
            <w:r w:rsidRPr="0020112D" w:rsidDel="00B31D7F">
              <w:rPr>
                <w:rFonts w:ascii="Times New Roman" w:hAnsi="Times New Roman" w:cs="Times New Roman"/>
                <w:noProof/>
                <w:rPrChange w:id="881" w:author="Nikola Karpić" w:date="2024-02-25T23:34:00Z">
                  <w:rPr>
                    <w:rStyle w:val="Hyperlink"/>
                    <w:noProof/>
                    <w:lang w:val="sr-Cyrl-BA"/>
                  </w:rPr>
                </w:rPrChange>
              </w:rPr>
              <w:delText>2.2.1.</w:delText>
            </w:r>
            <w:r w:rsidRPr="0020112D" w:rsidDel="00B31D7F">
              <w:rPr>
                <w:rFonts w:ascii="Times New Roman" w:eastAsiaTheme="minorEastAsia" w:hAnsi="Times New Roman" w:cs="Times New Roman"/>
                <w:noProof/>
                <w:kern w:val="2"/>
                <w:lang w:val="en-US"/>
                <w14:ligatures w14:val="standardContextual"/>
                <w:rPrChange w:id="88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83" w:author="Nikola Karpić" w:date="2024-02-25T23:34:00Z">
                  <w:rPr>
                    <w:rStyle w:val="Hyperlink"/>
                    <w:noProof/>
                    <w:lang w:val="sr-Cyrl-BA"/>
                  </w:rPr>
                </w:rPrChange>
              </w:rPr>
              <w:delText>Груписање</w:delText>
            </w:r>
            <w:r w:rsidRPr="0020112D" w:rsidDel="00B31D7F">
              <w:rPr>
                <w:rFonts w:ascii="Times New Roman" w:hAnsi="Times New Roman" w:cs="Times New Roman"/>
                <w:noProof/>
                <w:webHidden/>
                <w:rPrChange w:id="884" w:author="Nikola Karpić" w:date="2024-02-25T23:34:00Z">
                  <w:rPr>
                    <w:noProof/>
                    <w:webHidden/>
                  </w:rPr>
                </w:rPrChange>
              </w:rPr>
              <w:tab/>
            </w:r>
            <w:r w:rsidR="007502E6" w:rsidRPr="0020112D" w:rsidDel="00B31D7F">
              <w:rPr>
                <w:rFonts w:ascii="Times New Roman" w:hAnsi="Times New Roman" w:cs="Times New Roman"/>
                <w:noProof/>
                <w:webHidden/>
                <w:rPrChange w:id="885" w:author="Nikola Karpić" w:date="2024-02-25T23:34:00Z">
                  <w:rPr>
                    <w:noProof/>
                    <w:webHidden/>
                  </w:rPr>
                </w:rPrChange>
              </w:rPr>
              <w:delText>13</w:delText>
            </w:r>
          </w:del>
        </w:p>
        <w:p w14:paraId="65A6DE79" w14:textId="30E29ECB" w:rsidR="00241E79" w:rsidRPr="0020112D" w:rsidDel="00B31D7F" w:rsidRDefault="00241E79">
          <w:pPr>
            <w:pStyle w:val="TOC3"/>
            <w:tabs>
              <w:tab w:val="left" w:pos="1320"/>
              <w:tab w:val="right" w:leader="dot" w:pos="9350"/>
            </w:tabs>
            <w:rPr>
              <w:del w:id="886" w:author="Nikola Karpić" w:date="2024-01-27T20:20:00Z"/>
              <w:rFonts w:ascii="Times New Roman" w:eastAsiaTheme="minorEastAsia" w:hAnsi="Times New Roman" w:cs="Times New Roman"/>
              <w:noProof/>
              <w:kern w:val="2"/>
              <w:lang w:val="en-US"/>
              <w14:ligatures w14:val="standardContextual"/>
              <w:rPrChange w:id="887" w:author="Nikola Karpić" w:date="2024-02-25T23:34:00Z">
                <w:rPr>
                  <w:del w:id="888" w:author="Nikola Karpić" w:date="2024-01-27T20:20:00Z"/>
                  <w:rFonts w:asciiTheme="minorHAnsi" w:eastAsiaTheme="minorEastAsia" w:hAnsiTheme="minorHAnsi" w:cstheme="minorBidi"/>
                  <w:noProof/>
                  <w:kern w:val="2"/>
                  <w:lang w:val="en-US"/>
                  <w14:ligatures w14:val="standardContextual"/>
                </w:rPr>
              </w:rPrChange>
            </w:rPr>
          </w:pPr>
          <w:del w:id="889" w:author="Nikola Karpić" w:date="2024-01-27T20:20:00Z">
            <w:r w:rsidRPr="0020112D" w:rsidDel="00B31D7F">
              <w:rPr>
                <w:rFonts w:ascii="Times New Roman" w:hAnsi="Times New Roman" w:cs="Times New Roman"/>
                <w:noProof/>
                <w:rPrChange w:id="890" w:author="Nikola Karpić" w:date="2024-02-25T23:34:00Z">
                  <w:rPr>
                    <w:rStyle w:val="Hyperlink"/>
                    <w:noProof/>
                    <w:lang w:val="sr-Cyrl-BA"/>
                  </w:rPr>
                </w:rPrChange>
              </w:rPr>
              <w:delText>2.2.2.</w:delText>
            </w:r>
            <w:r w:rsidRPr="0020112D" w:rsidDel="00B31D7F">
              <w:rPr>
                <w:rFonts w:ascii="Times New Roman" w:eastAsiaTheme="minorEastAsia" w:hAnsi="Times New Roman" w:cs="Times New Roman"/>
                <w:noProof/>
                <w:kern w:val="2"/>
                <w:lang w:val="en-US"/>
                <w14:ligatures w14:val="standardContextual"/>
                <w:rPrChange w:id="89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92" w:author="Nikola Karpić" w:date="2024-02-25T23:34:00Z">
                  <w:rPr>
                    <w:rStyle w:val="Hyperlink"/>
                    <w:noProof/>
                    <w:lang w:val="sr-Cyrl-BA"/>
                  </w:rPr>
                </w:rPrChange>
              </w:rPr>
              <w:delText>Смањење димензионалности</w:delText>
            </w:r>
            <w:r w:rsidRPr="0020112D" w:rsidDel="00B31D7F">
              <w:rPr>
                <w:rFonts w:ascii="Times New Roman" w:hAnsi="Times New Roman" w:cs="Times New Roman"/>
                <w:noProof/>
                <w:webHidden/>
                <w:rPrChange w:id="893" w:author="Nikola Karpić" w:date="2024-02-25T23:34:00Z">
                  <w:rPr>
                    <w:noProof/>
                    <w:webHidden/>
                  </w:rPr>
                </w:rPrChange>
              </w:rPr>
              <w:tab/>
            </w:r>
            <w:r w:rsidR="007502E6" w:rsidRPr="0020112D" w:rsidDel="00B31D7F">
              <w:rPr>
                <w:rFonts w:ascii="Times New Roman" w:hAnsi="Times New Roman" w:cs="Times New Roman"/>
                <w:noProof/>
                <w:webHidden/>
                <w:rPrChange w:id="894" w:author="Nikola Karpić" w:date="2024-02-25T23:34:00Z">
                  <w:rPr>
                    <w:noProof/>
                    <w:webHidden/>
                  </w:rPr>
                </w:rPrChange>
              </w:rPr>
              <w:delText>14</w:delText>
            </w:r>
          </w:del>
        </w:p>
        <w:p w14:paraId="4DB1ACCF" w14:textId="7456CDCC" w:rsidR="00241E79" w:rsidRPr="0020112D" w:rsidDel="00B31D7F" w:rsidRDefault="00241E79">
          <w:pPr>
            <w:pStyle w:val="TOC3"/>
            <w:tabs>
              <w:tab w:val="left" w:pos="1320"/>
              <w:tab w:val="right" w:leader="dot" w:pos="9350"/>
            </w:tabs>
            <w:rPr>
              <w:del w:id="895" w:author="Nikola Karpić" w:date="2024-01-27T20:20:00Z"/>
              <w:rFonts w:ascii="Times New Roman" w:eastAsiaTheme="minorEastAsia" w:hAnsi="Times New Roman" w:cs="Times New Roman"/>
              <w:noProof/>
              <w:kern w:val="2"/>
              <w:lang w:val="en-US"/>
              <w14:ligatures w14:val="standardContextual"/>
              <w:rPrChange w:id="896" w:author="Nikola Karpić" w:date="2024-02-25T23:34:00Z">
                <w:rPr>
                  <w:del w:id="897" w:author="Nikola Karpić" w:date="2024-01-27T20:20:00Z"/>
                  <w:rFonts w:asciiTheme="minorHAnsi" w:eastAsiaTheme="minorEastAsia" w:hAnsiTheme="minorHAnsi" w:cstheme="minorBidi"/>
                  <w:noProof/>
                  <w:kern w:val="2"/>
                  <w:lang w:val="en-US"/>
                  <w14:ligatures w14:val="standardContextual"/>
                </w:rPr>
              </w:rPrChange>
            </w:rPr>
          </w:pPr>
          <w:del w:id="898" w:author="Nikola Karpić" w:date="2024-01-27T20:20:00Z">
            <w:r w:rsidRPr="0020112D" w:rsidDel="00B31D7F">
              <w:rPr>
                <w:rFonts w:ascii="Times New Roman" w:hAnsi="Times New Roman" w:cs="Times New Roman"/>
                <w:noProof/>
                <w:rPrChange w:id="899" w:author="Nikola Karpić" w:date="2024-02-25T23:34:00Z">
                  <w:rPr>
                    <w:rStyle w:val="Hyperlink"/>
                    <w:noProof/>
                    <w:lang w:val="sr-Cyrl-BA"/>
                  </w:rPr>
                </w:rPrChange>
              </w:rPr>
              <w:delText>2.2.3.</w:delText>
            </w:r>
            <w:r w:rsidRPr="0020112D" w:rsidDel="00B31D7F">
              <w:rPr>
                <w:rFonts w:ascii="Times New Roman" w:eastAsiaTheme="minorEastAsia" w:hAnsi="Times New Roman" w:cs="Times New Roman"/>
                <w:noProof/>
                <w:kern w:val="2"/>
                <w:lang w:val="en-US"/>
                <w14:ligatures w14:val="standardContextual"/>
                <w:rPrChange w:id="90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01" w:author="Nikola Karpić" w:date="2024-02-25T23:34:00Z">
                  <w:rPr>
                    <w:rStyle w:val="Hyperlink"/>
                    <w:noProof/>
                    <w:lang w:val="sr-Cyrl-BA"/>
                  </w:rPr>
                </w:rPrChange>
              </w:rPr>
              <w:delText>Учење уз подстицај</w:delText>
            </w:r>
            <w:r w:rsidRPr="0020112D" w:rsidDel="00B31D7F">
              <w:rPr>
                <w:rFonts w:ascii="Times New Roman" w:hAnsi="Times New Roman" w:cs="Times New Roman"/>
                <w:noProof/>
                <w:webHidden/>
                <w:rPrChange w:id="902" w:author="Nikola Karpić" w:date="2024-02-25T23:34:00Z">
                  <w:rPr>
                    <w:noProof/>
                    <w:webHidden/>
                  </w:rPr>
                </w:rPrChange>
              </w:rPr>
              <w:tab/>
            </w:r>
            <w:r w:rsidR="007502E6" w:rsidRPr="0020112D" w:rsidDel="00B31D7F">
              <w:rPr>
                <w:rFonts w:ascii="Times New Roman" w:hAnsi="Times New Roman" w:cs="Times New Roman"/>
                <w:noProof/>
                <w:webHidden/>
                <w:rPrChange w:id="903" w:author="Nikola Karpić" w:date="2024-02-25T23:34:00Z">
                  <w:rPr>
                    <w:noProof/>
                    <w:webHidden/>
                  </w:rPr>
                </w:rPrChange>
              </w:rPr>
              <w:delText>14</w:delText>
            </w:r>
          </w:del>
        </w:p>
        <w:p w14:paraId="343F6DC5" w14:textId="39E277E9" w:rsidR="00241E79" w:rsidRPr="0020112D" w:rsidDel="00B31D7F" w:rsidRDefault="00241E79">
          <w:pPr>
            <w:pStyle w:val="TOC1"/>
            <w:rPr>
              <w:del w:id="904" w:author="Nikola Karpić" w:date="2024-01-27T20:20:00Z"/>
              <w:rFonts w:ascii="Times New Roman" w:eastAsiaTheme="minorEastAsia" w:hAnsi="Times New Roman" w:cs="Times New Roman"/>
              <w:noProof/>
              <w:kern w:val="2"/>
              <w:lang w:val="en-US"/>
              <w14:ligatures w14:val="standardContextual"/>
              <w:rPrChange w:id="905" w:author="Nikola Karpić" w:date="2024-02-25T23:34:00Z">
                <w:rPr>
                  <w:del w:id="906" w:author="Nikola Karpić" w:date="2024-01-27T20:20:00Z"/>
                  <w:rFonts w:asciiTheme="minorHAnsi" w:eastAsiaTheme="minorEastAsia" w:hAnsiTheme="minorHAnsi" w:cstheme="minorBidi"/>
                  <w:noProof/>
                  <w:kern w:val="2"/>
                  <w:lang w:val="en-US"/>
                  <w14:ligatures w14:val="standardContextual"/>
                </w:rPr>
              </w:rPrChange>
            </w:rPr>
          </w:pPr>
          <w:del w:id="907" w:author="Nikola Karpić" w:date="2024-01-27T20:20:00Z">
            <w:r w:rsidRPr="0020112D" w:rsidDel="00B31D7F">
              <w:rPr>
                <w:rFonts w:ascii="Times New Roman" w:hAnsi="Times New Roman" w:cs="Times New Roman"/>
                <w:noProof/>
                <w:rPrChange w:id="908" w:author="Nikola Karpić" w:date="2024-02-25T23:34:00Z">
                  <w:rPr>
                    <w:rStyle w:val="Hyperlink"/>
                    <w:rFonts w:cs="Times New Roman"/>
                    <w:noProof/>
                    <w:lang w:val="sr-Cyrl-BA"/>
                  </w:rPr>
                </w:rPrChange>
              </w:rPr>
              <w:delText>3.</w:delText>
            </w:r>
            <w:r w:rsidRPr="0020112D" w:rsidDel="00B31D7F">
              <w:rPr>
                <w:rFonts w:ascii="Times New Roman" w:eastAsiaTheme="minorEastAsia" w:hAnsi="Times New Roman" w:cs="Times New Roman"/>
                <w:noProof/>
                <w:kern w:val="2"/>
                <w:lang w:val="en-US"/>
                <w14:ligatures w14:val="standardContextual"/>
                <w:rPrChange w:id="90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10" w:author="Nikola Karpić" w:date="2024-02-25T23:34:00Z">
                  <w:rPr>
                    <w:rStyle w:val="Hyperlink"/>
                    <w:rFonts w:cs="Times New Roman"/>
                    <w:noProof/>
                    <w:lang w:val="sr-Cyrl-BA"/>
                  </w:rPr>
                </w:rPrChange>
              </w:rPr>
              <w:delText>Процес машинског учења</w:delText>
            </w:r>
            <w:r w:rsidRPr="0020112D" w:rsidDel="00B31D7F">
              <w:rPr>
                <w:rFonts w:ascii="Times New Roman" w:hAnsi="Times New Roman" w:cs="Times New Roman"/>
                <w:noProof/>
                <w:webHidden/>
                <w:rPrChange w:id="911" w:author="Nikola Karpić" w:date="2024-02-25T23:34:00Z">
                  <w:rPr>
                    <w:noProof/>
                    <w:webHidden/>
                  </w:rPr>
                </w:rPrChange>
              </w:rPr>
              <w:tab/>
            </w:r>
            <w:r w:rsidR="007502E6" w:rsidRPr="0020112D" w:rsidDel="00B31D7F">
              <w:rPr>
                <w:rFonts w:ascii="Times New Roman" w:hAnsi="Times New Roman" w:cs="Times New Roman"/>
                <w:noProof/>
                <w:webHidden/>
                <w:rPrChange w:id="912" w:author="Nikola Karpić" w:date="2024-02-25T23:34:00Z">
                  <w:rPr>
                    <w:noProof/>
                    <w:webHidden/>
                  </w:rPr>
                </w:rPrChange>
              </w:rPr>
              <w:delText>17</w:delText>
            </w:r>
          </w:del>
        </w:p>
        <w:p w14:paraId="0062FFFA" w14:textId="7BA76A65" w:rsidR="00241E79" w:rsidRPr="0020112D" w:rsidDel="00B31D7F" w:rsidRDefault="00241E79">
          <w:pPr>
            <w:pStyle w:val="TOC2"/>
            <w:tabs>
              <w:tab w:val="left" w:pos="880"/>
              <w:tab w:val="right" w:leader="dot" w:pos="9350"/>
            </w:tabs>
            <w:rPr>
              <w:del w:id="913" w:author="Nikola Karpić" w:date="2024-01-27T20:20:00Z"/>
              <w:rFonts w:ascii="Times New Roman" w:eastAsiaTheme="minorEastAsia" w:hAnsi="Times New Roman" w:cs="Times New Roman"/>
              <w:noProof/>
              <w:kern w:val="2"/>
              <w:lang w:val="en-US"/>
              <w14:ligatures w14:val="standardContextual"/>
              <w:rPrChange w:id="914" w:author="Nikola Karpić" w:date="2024-02-25T23:34:00Z">
                <w:rPr>
                  <w:del w:id="915" w:author="Nikola Karpić" w:date="2024-01-27T20:20:00Z"/>
                  <w:rFonts w:asciiTheme="minorHAnsi" w:eastAsiaTheme="minorEastAsia" w:hAnsiTheme="minorHAnsi" w:cstheme="minorBidi"/>
                  <w:noProof/>
                  <w:kern w:val="2"/>
                  <w:lang w:val="en-US"/>
                  <w14:ligatures w14:val="standardContextual"/>
                </w:rPr>
              </w:rPrChange>
            </w:rPr>
          </w:pPr>
          <w:del w:id="916" w:author="Nikola Karpić" w:date="2024-01-27T20:20:00Z">
            <w:r w:rsidRPr="0020112D" w:rsidDel="00B31D7F">
              <w:rPr>
                <w:rFonts w:ascii="Times New Roman" w:hAnsi="Times New Roman" w:cs="Times New Roman"/>
                <w:noProof/>
                <w:rPrChange w:id="917" w:author="Nikola Karpić" w:date="2024-02-25T23:34:00Z">
                  <w:rPr>
                    <w:rStyle w:val="Hyperlink"/>
                    <w:rFonts w:cs="Times New Roman"/>
                    <w:noProof/>
                    <w:lang w:val="sr-Cyrl-BA"/>
                  </w:rPr>
                </w:rPrChange>
              </w:rPr>
              <w:delText>3.1.</w:delText>
            </w:r>
            <w:r w:rsidRPr="0020112D" w:rsidDel="00B31D7F">
              <w:rPr>
                <w:rFonts w:ascii="Times New Roman" w:eastAsiaTheme="minorEastAsia" w:hAnsi="Times New Roman" w:cs="Times New Roman"/>
                <w:noProof/>
                <w:kern w:val="2"/>
                <w:lang w:val="en-US"/>
                <w14:ligatures w14:val="standardContextual"/>
                <w:rPrChange w:id="91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19" w:author="Nikola Karpić" w:date="2024-02-25T23:34:00Z">
                  <w:rPr>
                    <w:rStyle w:val="Hyperlink"/>
                    <w:rFonts w:cs="Times New Roman"/>
                    <w:noProof/>
                    <w:lang w:val="sr-Cyrl-BA"/>
                  </w:rPr>
                </w:rPrChange>
              </w:rPr>
              <w:delText>Дефинисање проблема</w:delText>
            </w:r>
            <w:r w:rsidRPr="0020112D" w:rsidDel="00B31D7F">
              <w:rPr>
                <w:rFonts w:ascii="Times New Roman" w:hAnsi="Times New Roman" w:cs="Times New Roman"/>
                <w:noProof/>
                <w:webHidden/>
                <w:rPrChange w:id="920" w:author="Nikola Karpić" w:date="2024-02-25T23:34:00Z">
                  <w:rPr>
                    <w:noProof/>
                    <w:webHidden/>
                  </w:rPr>
                </w:rPrChange>
              </w:rPr>
              <w:tab/>
            </w:r>
            <w:r w:rsidR="007502E6" w:rsidRPr="0020112D" w:rsidDel="00B31D7F">
              <w:rPr>
                <w:rFonts w:ascii="Times New Roman" w:hAnsi="Times New Roman" w:cs="Times New Roman"/>
                <w:noProof/>
                <w:webHidden/>
                <w:rPrChange w:id="921" w:author="Nikola Karpić" w:date="2024-02-25T23:34:00Z">
                  <w:rPr>
                    <w:noProof/>
                    <w:webHidden/>
                  </w:rPr>
                </w:rPrChange>
              </w:rPr>
              <w:delText>17</w:delText>
            </w:r>
          </w:del>
        </w:p>
        <w:p w14:paraId="7102D263" w14:textId="36BEDC5C" w:rsidR="00241E79" w:rsidRPr="0020112D" w:rsidDel="00B31D7F" w:rsidRDefault="00241E79">
          <w:pPr>
            <w:pStyle w:val="TOC2"/>
            <w:tabs>
              <w:tab w:val="left" w:pos="880"/>
              <w:tab w:val="right" w:leader="dot" w:pos="9350"/>
            </w:tabs>
            <w:rPr>
              <w:del w:id="922" w:author="Nikola Karpić" w:date="2024-01-27T20:20:00Z"/>
              <w:rFonts w:ascii="Times New Roman" w:eastAsiaTheme="minorEastAsia" w:hAnsi="Times New Roman" w:cs="Times New Roman"/>
              <w:noProof/>
              <w:kern w:val="2"/>
              <w:lang w:val="en-US"/>
              <w14:ligatures w14:val="standardContextual"/>
              <w:rPrChange w:id="923" w:author="Nikola Karpić" w:date="2024-02-25T23:34:00Z">
                <w:rPr>
                  <w:del w:id="924" w:author="Nikola Karpić" w:date="2024-01-27T20:20:00Z"/>
                  <w:rFonts w:asciiTheme="minorHAnsi" w:eastAsiaTheme="minorEastAsia" w:hAnsiTheme="minorHAnsi" w:cstheme="minorBidi"/>
                  <w:noProof/>
                  <w:kern w:val="2"/>
                  <w:lang w:val="en-US"/>
                  <w14:ligatures w14:val="standardContextual"/>
                </w:rPr>
              </w:rPrChange>
            </w:rPr>
          </w:pPr>
          <w:del w:id="925" w:author="Nikola Karpić" w:date="2024-01-27T20:20:00Z">
            <w:r w:rsidRPr="0020112D" w:rsidDel="00B31D7F">
              <w:rPr>
                <w:rFonts w:ascii="Times New Roman" w:hAnsi="Times New Roman" w:cs="Times New Roman"/>
                <w:noProof/>
                <w:rPrChange w:id="926" w:author="Nikola Karpić" w:date="2024-02-25T23:34:00Z">
                  <w:rPr>
                    <w:rStyle w:val="Hyperlink"/>
                    <w:rFonts w:cs="Times New Roman"/>
                    <w:noProof/>
                    <w:lang w:val="sr-Cyrl-BA"/>
                  </w:rPr>
                </w:rPrChange>
              </w:rPr>
              <w:delText>3.2.</w:delText>
            </w:r>
            <w:r w:rsidRPr="0020112D" w:rsidDel="00B31D7F">
              <w:rPr>
                <w:rFonts w:ascii="Times New Roman" w:eastAsiaTheme="minorEastAsia" w:hAnsi="Times New Roman" w:cs="Times New Roman"/>
                <w:noProof/>
                <w:kern w:val="2"/>
                <w:lang w:val="en-US"/>
                <w14:ligatures w14:val="standardContextual"/>
                <w:rPrChange w:id="92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28" w:author="Nikola Karpić" w:date="2024-02-25T23:34:00Z">
                  <w:rPr>
                    <w:rStyle w:val="Hyperlink"/>
                    <w:rFonts w:cs="Times New Roman"/>
                    <w:noProof/>
                    <w:lang w:val="sr-Cyrl-BA"/>
                  </w:rPr>
                </w:rPrChange>
              </w:rPr>
              <w:delText>Прикупљање података</w:delText>
            </w:r>
            <w:r w:rsidRPr="0020112D" w:rsidDel="00B31D7F">
              <w:rPr>
                <w:rFonts w:ascii="Times New Roman" w:hAnsi="Times New Roman" w:cs="Times New Roman"/>
                <w:noProof/>
                <w:webHidden/>
                <w:rPrChange w:id="929" w:author="Nikola Karpić" w:date="2024-02-25T23:34:00Z">
                  <w:rPr>
                    <w:noProof/>
                    <w:webHidden/>
                  </w:rPr>
                </w:rPrChange>
              </w:rPr>
              <w:tab/>
            </w:r>
            <w:r w:rsidR="007502E6" w:rsidRPr="0020112D" w:rsidDel="00B31D7F">
              <w:rPr>
                <w:rFonts w:ascii="Times New Roman" w:hAnsi="Times New Roman" w:cs="Times New Roman"/>
                <w:noProof/>
                <w:webHidden/>
                <w:rPrChange w:id="930" w:author="Nikola Karpić" w:date="2024-02-25T23:34:00Z">
                  <w:rPr>
                    <w:noProof/>
                    <w:webHidden/>
                  </w:rPr>
                </w:rPrChange>
              </w:rPr>
              <w:delText>18</w:delText>
            </w:r>
          </w:del>
        </w:p>
        <w:p w14:paraId="144E257E" w14:textId="53329659" w:rsidR="00241E79" w:rsidRPr="0020112D" w:rsidDel="00B31D7F" w:rsidRDefault="00241E79">
          <w:pPr>
            <w:pStyle w:val="TOC2"/>
            <w:tabs>
              <w:tab w:val="left" w:pos="880"/>
              <w:tab w:val="right" w:leader="dot" w:pos="9350"/>
            </w:tabs>
            <w:rPr>
              <w:del w:id="931" w:author="Nikola Karpić" w:date="2024-01-27T20:20:00Z"/>
              <w:rFonts w:ascii="Times New Roman" w:eastAsiaTheme="minorEastAsia" w:hAnsi="Times New Roman" w:cs="Times New Roman"/>
              <w:noProof/>
              <w:kern w:val="2"/>
              <w:lang w:val="en-US"/>
              <w14:ligatures w14:val="standardContextual"/>
              <w:rPrChange w:id="932" w:author="Nikola Karpić" w:date="2024-02-25T23:34:00Z">
                <w:rPr>
                  <w:del w:id="933" w:author="Nikola Karpić" w:date="2024-01-27T20:20:00Z"/>
                  <w:rFonts w:asciiTheme="minorHAnsi" w:eastAsiaTheme="minorEastAsia" w:hAnsiTheme="minorHAnsi" w:cstheme="minorBidi"/>
                  <w:noProof/>
                  <w:kern w:val="2"/>
                  <w:lang w:val="en-US"/>
                  <w14:ligatures w14:val="standardContextual"/>
                </w:rPr>
              </w:rPrChange>
            </w:rPr>
          </w:pPr>
          <w:del w:id="934" w:author="Nikola Karpić" w:date="2024-01-27T20:20:00Z">
            <w:r w:rsidRPr="0020112D" w:rsidDel="00B31D7F">
              <w:rPr>
                <w:rFonts w:ascii="Times New Roman" w:hAnsi="Times New Roman" w:cs="Times New Roman"/>
                <w:noProof/>
                <w:rPrChange w:id="935" w:author="Nikola Karpić" w:date="2024-02-25T23:34:00Z">
                  <w:rPr>
                    <w:rStyle w:val="Hyperlink"/>
                    <w:rFonts w:cs="Times New Roman"/>
                    <w:noProof/>
                    <w:lang w:val="sr-Cyrl-BA"/>
                  </w:rPr>
                </w:rPrChange>
              </w:rPr>
              <w:delText>3.3.</w:delText>
            </w:r>
            <w:r w:rsidRPr="0020112D" w:rsidDel="00B31D7F">
              <w:rPr>
                <w:rFonts w:ascii="Times New Roman" w:eastAsiaTheme="minorEastAsia" w:hAnsi="Times New Roman" w:cs="Times New Roman"/>
                <w:noProof/>
                <w:kern w:val="2"/>
                <w:lang w:val="en-US"/>
                <w14:ligatures w14:val="standardContextual"/>
                <w:rPrChange w:id="93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37" w:author="Nikola Karpić" w:date="2024-02-25T23:34:00Z">
                  <w:rPr>
                    <w:rStyle w:val="Hyperlink"/>
                    <w:rFonts w:cs="Times New Roman"/>
                    <w:noProof/>
                    <w:lang w:val="sr-Cyrl-BA"/>
                  </w:rPr>
                </w:rPrChange>
              </w:rPr>
              <w:delText>Припрема података</w:delText>
            </w:r>
            <w:r w:rsidRPr="0020112D" w:rsidDel="00B31D7F">
              <w:rPr>
                <w:rFonts w:ascii="Times New Roman" w:hAnsi="Times New Roman" w:cs="Times New Roman"/>
                <w:noProof/>
                <w:webHidden/>
                <w:rPrChange w:id="938" w:author="Nikola Karpić" w:date="2024-02-25T23:34:00Z">
                  <w:rPr>
                    <w:noProof/>
                    <w:webHidden/>
                  </w:rPr>
                </w:rPrChange>
              </w:rPr>
              <w:tab/>
            </w:r>
            <w:r w:rsidR="007502E6" w:rsidRPr="0020112D" w:rsidDel="00B31D7F">
              <w:rPr>
                <w:rFonts w:ascii="Times New Roman" w:hAnsi="Times New Roman" w:cs="Times New Roman"/>
                <w:noProof/>
                <w:webHidden/>
                <w:rPrChange w:id="939" w:author="Nikola Karpić" w:date="2024-02-25T23:34:00Z">
                  <w:rPr>
                    <w:noProof/>
                    <w:webHidden/>
                  </w:rPr>
                </w:rPrChange>
              </w:rPr>
              <w:delText>18</w:delText>
            </w:r>
          </w:del>
        </w:p>
        <w:p w14:paraId="15010880" w14:textId="444FBAD3" w:rsidR="00241E79" w:rsidRPr="0020112D" w:rsidDel="00B31D7F" w:rsidRDefault="00241E79">
          <w:pPr>
            <w:pStyle w:val="TOC2"/>
            <w:tabs>
              <w:tab w:val="left" w:pos="880"/>
              <w:tab w:val="right" w:leader="dot" w:pos="9350"/>
            </w:tabs>
            <w:rPr>
              <w:del w:id="940" w:author="Nikola Karpić" w:date="2024-01-27T20:20:00Z"/>
              <w:rFonts w:ascii="Times New Roman" w:eastAsiaTheme="minorEastAsia" w:hAnsi="Times New Roman" w:cs="Times New Roman"/>
              <w:noProof/>
              <w:kern w:val="2"/>
              <w:lang w:val="en-US"/>
              <w14:ligatures w14:val="standardContextual"/>
              <w:rPrChange w:id="941" w:author="Nikola Karpić" w:date="2024-02-25T23:34:00Z">
                <w:rPr>
                  <w:del w:id="942" w:author="Nikola Karpić" w:date="2024-01-27T20:20:00Z"/>
                  <w:rFonts w:asciiTheme="minorHAnsi" w:eastAsiaTheme="minorEastAsia" w:hAnsiTheme="minorHAnsi" w:cstheme="minorBidi"/>
                  <w:noProof/>
                  <w:kern w:val="2"/>
                  <w:lang w:val="en-US"/>
                  <w14:ligatures w14:val="standardContextual"/>
                </w:rPr>
              </w:rPrChange>
            </w:rPr>
          </w:pPr>
          <w:del w:id="943" w:author="Nikola Karpić" w:date="2024-01-27T20:20:00Z">
            <w:r w:rsidRPr="0020112D" w:rsidDel="00B31D7F">
              <w:rPr>
                <w:rFonts w:ascii="Times New Roman" w:hAnsi="Times New Roman" w:cs="Times New Roman"/>
                <w:noProof/>
                <w:rPrChange w:id="944" w:author="Nikola Karpić" w:date="2024-02-25T23:34:00Z">
                  <w:rPr>
                    <w:rStyle w:val="Hyperlink"/>
                    <w:rFonts w:cs="Times New Roman"/>
                    <w:noProof/>
                    <w:lang w:val="sr-Cyrl-BA"/>
                  </w:rPr>
                </w:rPrChange>
              </w:rPr>
              <w:delText>3.4.</w:delText>
            </w:r>
            <w:r w:rsidRPr="0020112D" w:rsidDel="00B31D7F">
              <w:rPr>
                <w:rFonts w:ascii="Times New Roman" w:eastAsiaTheme="minorEastAsia" w:hAnsi="Times New Roman" w:cs="Times New Roman"/>
                <w:noProof/>
                <w:kern w:val="2"/>
                <w:lang w:val="en-US"/>
                <w14:ligatures w14:val="standardContextual"/>
                <w:rPrChange w:id="94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46" w:author="Nikola Karpić" w:date="2024-02-25T23:34:00Z">
                  <w:rPr>
                    <w:rStyle w:val="Hyperlink"/>
                    <w:rFonts w:cs="Times New Roman"/>
                    <w:noProof/>
                    <w:lang w:val="sr-Cyrl-BA"/>
                  </w:rPr>
                </w:rPrChange>
              </w:rPr>
              <w:delText>Избор модела</w:delText>
            </w:r>
            <w:r w:rsidRPr="0020112D" w:rsidDel="00B31D7F">
              <w:rPr>
                <w:rFonts w:ascii="Times New Roman" w:hAnsi="Times New Roman" w:cs="Times New Roman"/>
                <w:noProof/>
                <w:webHidden/>
                <w:rPrChange w:id="947" w:author="Nikola Karpić" w:date="2024-02-25T23:34:00Z">
                  <w:rPr>
                    <w:noProof/>
                    <w:webHidden/>
                  </w:rPr>
                </w:rPrChange>
              </w:rPr>
              <w:tab/>
            </w:r>
            <w:r w:rsidR="007502E6" w:rsidRPr="0020112D" w:rsidDel="00B31D7F">
              <w:rPr>
                <w:rFonts w:ascii="Times New Roman" w:hAnsi="Times New Roman" w:cs="Times New Roman"/>
                <w:noProof/>
                <w:webHidden/>
                <w:rPrChange w:id="948" w:author="Nikola Karpić" w:date="2024-02-25T23:34:00Z">
                  <w:rPr>
                    <w:noProof/>
                    <w:webHidden/>
                  </w:rPr>
                </w:rPrChange>
              </w:rPr>
              <w:delText>19</w:delText>
            </w:r>
          </w:del>
        </w:p>
        <w:p w14:paraId="63AFD30A" w14:textId="61233860" w:rsidR="00241E79" w:rsidRPr="0020112D" w:rsidDel="00B31D7F" w:rsidRDefault="00241E79">
          <w:pPr>
            <w:pStyle w:val="TOC2"/>
            <w:tabs>
              <w:tab w:val="left" w:pos="880"/>
              <w:tab w:val="right" w:leader="dot" w:pos="9350"/>
            </w:tabs>
            <w:rPr>
              <w:del w:id="949" w:author="Nikola Karpić" w:date="2024-01-27T20:20:00Z"/>
              <w:rFonts w:ascii="Times New Roman" w:eastAsiaTheme="minorEastAsia" w:hAnsi="Times New Roman" w:cs="Times New Roman"/>
              <w:noProof/>
              <w:kern w:val="2"/>
              <w:lang w:val="en-US"/>
              <w14:ligatures w14:val="standardContextual"/>
              <w:rPrChange w:id="950" w:author="Nikola Karpić" w:date="2024-02-25T23:34:00Z">
                <w:rPr>
                  <w:del w:id="951" w:author="Nikola Karpić" w:date="2024-01-27T20:20:00Z"/>
                  <w:rFonts w:asciiTheme="minorHAnsi" w:eastAsiaTheme="minorEastAsia" w:hAnsiTheme="minorHAnsi" w:cstheme="minorBidi"/>
                  <w:noProof/>
                  <w:kern w:val="2"/>
                  <w:lang w:val="en-US"/>
                  <w14:ligatures w14:val="standardContextual"/>
                </w:rPr>
              </w:rPrChange>
            </w:rPr>
          </w:pPr>
          <w:del w:id="952" w:author="Nikola Karpić" w:date="2024-01-27T20:20:00Z">
            <w:r w:rsidRPr="0020112D" w:rsidDel="00B31D7F">
              <w:rPr>
                <w:rFonts w:ascii="Times New Roman" w:hAnsi="Times New Roman" w:cs="Times New Roman"/>
                <w:noProof/>
                <w:rPrChange w:id="953" w:author="Nikola Karpić" w:date="2024-02-25T23:34:00Z">
                  <w:rPr>
                    <w:rStyle w:val="Hyperlink"/>
                    <w:rFonts w:cs="Times New Roman"/>
                    <w:noProof/>
                    <w:lang w:val="sr-Cyrl-BA"/>
                  </w:rPr>
                </w:rPrChange>
              </w:rPr>
              <w:delText>3.5.</w:delText>
            </w:r>
            <w:r w:rsidRPr="0020112D" w:rsidDel="00B31D7F">
              <w:rPr>
                <w:rFonts w:ascii="Times New Roman" w:eastAsiaTheme="minorEastAsia" w:hAnsi="Times New Roman" w:cs="Times New Roman"/>
                <w:noProof/>
                <w:kern w:val="2"/>
                <w:lang w:val="en-US"/>
                <w14:ligatures w14:val="standardContextual"/>
                <w:rPrChange w:id="95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55" w:author="Nikola Karpić" w:date="2024-02-25T23:34:00Z">
                  <w:rPr>
                    <w:rStyle w:val="Hyperlink"/>
                    <w:rFonts w:cs="Times New Roman"/>
                    <w:noProof/>
                    <w:lang w:val="sr-Cyrl-BA"/>
                  </w:rPr>
                </w:rPrChange>
              </w:rPr>
              <w:delText>Тренирање модела</w:delText>
            </w:r>
            <w:r w:rsidRPr="0020112D" w:rsidDel="00B31D7F">
              <w:rPr>
                <w:rFonts w:ascii="Times New Roman" w:hAnsi="Times New Roman" w:cs="Times New Roman"/>
                <w:noProof/>
                <w:webHidden/>
                <w:rPrChange w:id="956" w:author="Nikola Karpić" w:date="2024-02-25T23:34:00Z">
                  <w:rPr>
                    <w:noProof/>
                    <w:webHidden/>
                  </w:rPr>
                </w:rPrChange>
              </w:rPr>
              <w:tab/>
            </w:r>
            <w:r w:rsidR="007502E6" w:rsidRPr="0020112D" w:rsidDel="00B31D7F">
              <w:rPr>
                <w:rFonts w:ascii="Times New Roman" w:hAnsi="Times New Roman" w:cs="Times New Roman"/>
                <w:noProof/>
                <w:webHidden/>
                <w:rPrChange w:id="957" w:author="Nikola Karpić" w:date="2024-02-25T23:34:00Z">
                  <w:rPr>
                    <w:noProof/>
                    <w:webHidden/>
                  </w:rPr>
                </w:rPrChange>
              </w:rPr>
              <w:delText>19</w:delText>
            </w:r>
          </w:del>
        </w:p>
        <w:p w14:paraId="6B401DD7" w14:textId="4C662FB7" w:rsidR="00241E79" w:rsidRPr="0020112D" w:rsidDel="00B31D7F" w:rsidRDefault="00241E79">
          <w:pPr>
            <w:pStyle w:val="TOC2"/>
            <w:tabs>
              <w:tab w:val="left" w:pos="880"/>
              <w:tab w:val="right" w:leader="dot" w:pos="9350"/>
            </w:tabs>
            <w:rPr>
              <w:del w:id="958" w:author="Nikola Karpić" w:date="2024-01-27T20:20:00Z"/>
              <w:rFonts w:ascii="Times New Roman" w:eastAsiaTheme="minorEastAsia" w:hAnsi="Times New Roman" w:cs="Times New Roman"/>
              <w:noProof/>
              <w:kern w:val="2"/>
              <w:lang w:val="en-US"/>
              <w14:ligatures w14:val="standardContextual"/>
              <w:rPrChange w:id="959" w:author="Nikola Karpić" w:date="2024-02-25T23:34:00Z">
                <w:rPr>
                  <w:del w:id="960" w:author="Nikola Karpić" w:date="2024-01-27T20:20:00Z"/>
                  <w:rFonts w:asciiTheme="minorHAnsi" w:eastAsiaTheme="minorEastAsia" w:hAnsiTheme="minorHAnsi" w:cstheme="minorBidi"/>
                  <w:noProof/>
                  <w:kern w:val="2"/>
                  <w:lang w:val="en-US"/>
                  <w14:ligatures w14:val="standardContextual"/>
                </w:rPr>
              </w:rPrChange>
            </w:rPr>
          </w:pPr>
          <w:del w:id="961" w:author="Nikola Karpić" w:date="2024-01-27T20:20:00Z">
            <w:r w:rsidRPr="0020112D" w:rsidDel="00B31D7F">
              <w:rPr>
                <w:rFonts w:ascii="Times New Roman" w:hAnsi="Times New Roman" w:cs="Times New Roman"/>
                <w:noProof/>
                <w:rPrChange w:id="962" w:author="Nikola Karpić" w:date="2024-02-25T23:34:00Z">
                  <w:rPr>
                    <w:rStyle w:val="Hyperlink"/>
                    <w:rFonts w:cs="Times New Roman"/>
                    <w:noProof/>
                    <w:lang w:val="sr-Cyrl-BA"/>
                  </w:rPr>
                </w:rPrChange>
              </w:rPr>
              <w:delText>3.6.</w:delText>
            </w:r>
            <w:r w:rsidRPr="0020112D" w:rsidDel="00B31D7F">
              <w:rPr>
                <w:rFonts w:ascii="Times New Roman" w:eastAsiaTheme="minorEastAsia" w:hAnsi="Times New Roman" w:cs="Times New Roman"/>
                <w:noProof/>
                <w:kern w:val="2"/>
                <w:lang w:val="en-US"/>
                <w14:ligatures w14:val="standardContextual"/>
                <w:rPrChange w:id="96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64" w:author="Nikola Karpić" w:date="2024-02-25T23:34:00Z">
                  <w:rPr>
                    <w:rStyle w:val="Hyperlink"/>
                    <w:rFonts w:cs="Times New Roman"/>
                    <w:noProof/>
                    <w:lang w:val="sr-Cyrl-BA"/>
                  </w:rPr>
                </w:rPrChange>
              </w:rPr>
              <w:delText>Оцјењивање модела</w:delText>
            </w:r>
            <w:r w:rsidRPr="0020112D" w:rsidDel="00B31D7F">
              <w:rPr>
                <w:rFonts w:ascii="Times New Roman" w:hAnsi="Times New Roman" w:cs="Times New Roman"/>
                <w:noProof/>
                <w:webHidden/>
                <w:rPrChange w:id="965" w:author="Nikola Karpić" w:date="2024-02-25T23:34:00Z">
                  <w:rPr>
                    <w:noProof/>
                    <w:webHidden/>
                  </w:rPr>
                </w:rPrChange>
              </w:rPr>
              <w:tab/>
            </w:r>
            <w:r w:rsidR="007502E6" w:rsidRPr="0020112D" w:rsidDel="00B31D7F">
              <w:rPr>
                <w:rFonts w:ascii="Times New Roman" w:hAnsi="Times New Roman" w:cs="Times New Roman"/>
                <w:noProof/>
                <w:webHidden/>
                <w:rPrChange w:id="966" w:author="Nikola Karpić" w:date="2024-02-25T23:34:00Z">
                  <w:rPr>
                    <w:noProof/>
                    <w:webHidden/>
                  </w:rPr>
                </w:rPrChange>
              </w:rPr>
              <w:delText>20</w:delText>
            </w:r>
          </w:del>
        </w:p>
        <w:p w14:paraId="15C5C0F0" w14:textId="570379AC" w:rsidR="00241E79" w:rsidRPr="0020112D" w:rsidDel="00B31D7F" w:rsidRDefault="00241E79">
          <w:pPr>
            <w:pStyle w:val="TOC2"/>
            <w:tabs>
              <w:tab w:val="left" w:pos="880"/>
              <w:tab w:val="right" w:leader="dot" w:pos="9350"/>
            </w:tabs>
            <w:rPr>
              <w:del w:id="967" w:author="Nikola Karpić" w:date="2024-01-27T20:20:00Z"/>
              <w:rFonts w:ascii="Times New Roman" w:eastAsiaTheme="minorEastAsia" w:hAnsi="Times New Roman" w:cs="Times New Roman"/>
              <w:noProof/>
              <w:kern w:val="2"/>
              <w:lang w:val="en-US"/>
              <w14:ligatures w14:val="standardContextual"/>
              <w:rPrChange w:id="968" w:author="Nikola Karpić" w:date="2024-02-25T23:34:00Z">
                <w:rPr>
                  <w:del w:id="969" w:author="Nikola Karpić" w:date="2024-01-27T20:20:00Z"/>
                  <w:rFonts w:asciiTheme="minorHAnsi" w:eastAsiaTheme="minorEastAsia" w:hAnsiTheme="minorHAnsi" w:cstheme="minorBidi"/>
                  <w:noProof/>
                  <w:kern w:val="2"/>
                  <w:lang w:val="en-US"/>
                  <w14:ligatures w14:val="standardContextual"/>
                </w:rPr>
              </w:rPrChange>
            </w:rPr>
          </w:pPr>
          <w:del w:id="970" w:author="Nikola Karpić" w:date="2024-01-27T20:20:00Z">
            <w:r w:rsidRPr="0020112D" w:rsidDel="00B31D7F">
              <w:rPr>
                <w:rFonts w:ascii="Times New Roman" w:hAnsi="Times New Roman" w:cs="Times New Roman"/>
                <w:noProof/>
                <w:rPrChange w:id="971" w:author="Nikola Karpić" w:date="2024-02-25T23:34:00Z">
                  <w:rPr>
                    <w:rStyle w:val="Hyperlink"/>
                    <w:rFonts w:cs="Times New Roman"/>
                    <w:noProof/>
                    <w:lang w:val="sr-Cyrl-BA"/>
                  </w:rPr>
                </w:rPrChange>
              </w:rPr>
              <w:delText>3.7.</w:delText>
            </w:r>
            <w:r w:rsidRPr="0020112D" w:rsidDel="00B31D7F">
              <w:rPr>
                <w:rFonts w:ascii="Times New Roman" w:eastAsiaTheme="minorEastAsia" w:hAnsi="Times New Roman" w:cs="Times New Roman"/>
                <w:noProof/>
                <w:kern w:val="2"/>
                <w:lang w:val="en-US"/>
                <w14:ligatures w14:val="standardContextual"/>
                <w:rPrChange w:id="97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73" w:author="Nikola Karpić" w:date="2024-02-25T23:34:00Z">
                  <w:rPr>
                    <w:rStyle w:val="Hyperlink"/>
                    <w:rFonts w:cs="Times New Roman"/>
                    <w:noProof/>
                    <w:lang w:val="sr-Cyrl-BA"/>
                  </w:rPr>
                </w:rPrChange>
              </w:rPr>
              <w:delText>Прилагођавање модела</w:delText>
            </w:r>
            <w:r w:rsidRPr="0020112D" w:rsidDel="00B31D7F">
              <w:rPr>
                <w:rFonts w:ascii="Times New Roman" w:hAnsi="Times New Roman" w:cs="Times New Roman"/>
                <w:noProof/>
                <w:webHidden/>
                <w:rPrChange w:id="974" w:author="Nikola Karpić" w:date="2024-02-25T23:34:00Z">
                  <w:rPr>
                    <w:noProof/>
                    <w:webHidden/>
                  </w:rPr>
                </w:rPrChange>
              </w:rPr>
              <w:tab/>
            </w:r>
            <w:r w:rsidR="007502E6" w:rsidRPr="0020112D" w:rsidDel="00B31D7F">
              <w:rPr>
                <w:rFonts w:ascii="Times New Roman" w:hAnsi="Times New Roman" w:cs="Times New Roman"/>
                <w:noProof/>
                <w:webHidden/>
                <w:rPrChange w:id="975" w:author="Nikola Karpić" w:date="2024-02-25T23:34:00Z">
                  <w:rPr>
                    <w:noProof/>
                    <w:webHidden/>
                  </w:rPr>
                </w:rPrChange>
              </w:rPr>
              <w:delText>20</w:delText>
            </w:r>
          </w:del>
        </w:p>
        <w:p w14:paraId="5E87662A" w14:textId="2D0C4D38" w:rsidR="00241E79" w:rsidRPr="0020112D" w:rsidDel="00B31D7F" w:rsidRDefault="00241E79">
          <w:pPr>
            <w:pStyle w:val="TOC2"/>
            <w:tabs>
              <w:tab w:val="left" w:pos="880"/>
              <w:tab w:val="right" w:leader="dot" w:pos="9350"/>
            </w:tabs>
            <w:rPr>
              <w:del w:id="976" w:author="Nikola Karpić" w:date="2024-01-27T20:20:00Z"/>
              <w:rFonts w:ascii="Times New Roman" w:eastAsiaTheme="minorEastAsia" w:hAnsi="Times New Roman" w:cs="Times New Roman"/>
              <w:noProof/>
              <w:kern w:val="2"/>
              <w:lang w:val="en-US"/>
              <w14:ligatures w14:val="standardContextual"/>
              <w:rPrChange w:id="977" w:author="Nikola Karpić" w:date="2024-02-25T23:34:00Z">
                <w:rPr>
                  <w:del w:id="978" w:author="Nikola Karpić" w:date="2024-01-27T20:20:00Z"/>
                  <w:rFonts w:asciiTheme="minorHAnsi" w:eastAsiaTheme="minorEastAsia" w:hAnsiTheme="minorHAnsi" w:cstheme="minorBidi"/>
                  <w:noProof/>
                  <w:kern w:val="2"/>
                  <w:lang w:val="en-US"/>
                  <w14:ligatures w14:val="standardContextual"/>
                </w:rPr>
              </w:rPrChange>
            </w:rPr>
          </w:pPr>
          <w:del w:id="979" w:author="Nikola Karpić" w:date="2024-01-27T20:20:00Z">
            <w:r w:rsidRPr="0020112D" w:rsidDel="00B31D7F">
              <w:rPr>
                <w:rFonts w:ascii="Times New Roman" w:hAnsi="Times New Roman" w:cs="Times New Roman"/>
                <w:noProof/>
                <w:rPrChange w:id="980" w:author="Nikola Karpić" w:date="2024-02-25T23:34:00Z">
                  <w:rPr>
                    <w:rStyle w:val="Hyperlink"/>
                    <w:rFonts w:cs="Times New Roman"/>
                    <w:noProof/>
                    <w:lang w:val="sr-Cyrl-BA"/>
                  </w:rPr>
                </w:rPrChange>
              </w:rPr>
              <w:delText>3.8.</w:delText>
            </w:r>
            <w:r w:rsidRPr="0020112D" w:rsidDel="00B31D7F">
              <w:rPr>
                <w:rFonts w:ascii="Times New Roman" w:eastAsiaTheme="minorEastAsia" w:hAnsi="Times New Roman" w:cs="Times New Roman"/>
                <w:noProof/>
                <w:kern w:val="2"/>
                <w:lang w:val="en-US"/>
                <w14:ligatures w14:val="standardContextual"/>
                <w:rPrChange w:id="98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82" w:author="Nikola Karpić" w:date="2024-02-25T23:34:00Z">
                  <w:rPr>
                    <w:rStyle w:val="Hyperlink"/>
                    <w:rFonts w:cs="Times New Roman"/>
                    <w:noProof/>
                    <w:lang w:val="sr-Cyrl-BA"/>
                  </w:rPr>
                </w:rPrChange>
              </w:rPr>
              <w:delText>Тестирање и примјена модела</w:delText>
            </w:r>
            <w:r w:rsidRPr="0020112D" w:rsidDel="00B31D7F">
              <w:rPr>
                <w:rFonts w:ascii="Times New Roman" w:hAnsi="Times New Roman" w:cs="Times New Roman"/>
                <w:noProof/>
                <w:webHidden/>
                <w:rPrChange w:id="983" w:author="Nikola Karpić" w:date="2024-02-25T23:34:00Z">
                  <w:rPr>
                    <w:noProof/>
                    <w:webHidden/>
                  </w:rPr>
                </w:rPrChange>
              </w:rPr>
              <w:tab/>
            </w:r>
            <w:r w:rsidR="007502E6" w:rsidRPr="0020112D" w:rsidDel="00B31D7F">
              <w:rPr>
                <w:rFonts w:ascii="Times New Roman" w:hAnsi="Times New Roman" w:cs="Times New Roman"/>
                <w:noProof/>
                <w:webHidden/>
                <w:rPrChange w:id="984" w:author="Nikola Karpić" w:date="2024-02-25T23:34:00Z">
                  <w:rPr>
                    <w:noProof/>
                    <w:webHidden/>
                  </w:rPr>
                </w:rPrChange>
              </w:rPr>
              <w:delText>21</w:delText>
            </w:r>
          </w:del>
        </w:p>
        <w:p w14:paraId="0B675531" w14:textId="4B12056D" w:rsidR="00241E79" w:rsidRPr="0020112D" w:rsidDel="00B31D7F" w:rsidRDefault="00241E79">
          <w:pPr>
            <w:pStyle w:val="TOC1"/>
            <w:rPr>
              <w:del w:id="985" w:author="Nikola Karpić" w:date="2024-01-27T20:20:00Z"/>
              <w:rFonts w:ascii="Times New Roman" w:eastAsiaTheme="minorEastAsia" w:hAnsi="Times New Roman" w:cs="Times New Roman"/>
              <w:noProof/>
              <w:kern w:val="2"/>
              <w:lang w:val="en-US"/>
              <w14:ligatures w14:val="standardContextual"/>
              <w:rPrChange w:id="986" w:author="Nikola Karpić" w:date="2024-02-25T23:34:00Z">
                <w:rPr>
                  <w:del w:id="987" w:author="Nikola Karpić" w:date="2024-01-27T20:20:00Z"/>
                  <w:rFonts w:asciiTheme="minorHAnsi" w:eastAsiaTheme="minorEastAsia" w:hAnsiTheme="minorHAnsi" w:cstheme="minorBidi"/>
                  <w:noProof/>
                  <w:kern w:val="2"/>
                  <w:lang w:val="en-US"/>
                  <w14:ligatures w14:val="standardContextual"/>
                </w:rPr>
              </w:rPrChange>
            </w:rPr>
          </w:pPr>
          <w:del w:id="988" w:author="Nikola Karpić" w:date="2024-01-27T20:20:00Z">
            <w:r w:rsidRPr="0020112D" w:rsidDel="00B31D7F">
              <w:rPr>
                <w:rFonts w:ascii="Times New Roman" w:hAnsi="Times New Roman" w:cs="Times New Roman"/>
                <w:noProof/>
                <w:rPrChange w:id="989" w:author="Nikola Karpić" w:date="2024-02-25T23:34:00Z">
                  <w:rPr>
                    <w:rStyle w:val="Hyperlink"/>
                    <w:rFonts w:cs="Times New Roman"/>
                    <w:noProof/>
                    <w:lang w:val="sr-Cyrl-BA"/>
                  </w:rPr>
                </w:rPrChange>
              </w:rPr>
              <w:delText>4.</w:delText>
            </w:r>
            <w:r w:rsidRPr="0020112D" w:rsidDel="00B31D7F">
              <w:rPr>
                <w:rFonts w:ascii="Times New Roman" w:eastAsiaTheme="minorEastAsia" w:hAnsi="Times New Roman" w:cs="Times New Roman"/>
                <w:noProof/>
                <w:kern w:val="2"/>
                <w:lang w:val="en-US"/>
                <w14:ligatures w14:val="standardContextual"/>
                <w:rPrChange w:id="99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91" w:author="Nikola Karpić" w:date="2024-02-25T23:34:00Z">
                  <w:rPr>
                    <w:rStyle w:val="Hyperlink"/>
                    <w:rFonts w:cs="Times New Roman"/>
                    <w:noProof/>
                    <w:lang w:val="sr-Cyrl-BA"/>
                  </w:rPr>
                </w:rPrChange>
              </w:rPr>
              <w:delText>Избор алгоритма</w:delText>
            </w:r>
            <w:r w:rsidRPr="0020112D" w:rsidDel="00B31D7F">
              <w:rPr>
                <w:rFonts w:ascii="Times New Roman" w:hAnsi="Times New Roman" w:cs="Times New Roman"/>
                <w:noProof/>
                <w:webHidden/>
                <w:rPrChange w:id="992" w:author="Nikola Karpić" w:date="2024-02-25T23:34:00Z">
                  <w:rPr>
                    <w:noProof/>
                    <w:webHidden/>
                  </w:rPr>
                </w:rPrChange>
              </w:rPr>
              <w:tab/>
            </w:r>
            <w:r w:rsidR="007502E6" w:rsidRPr="0020112D" w:rsidDel="00B31D7F">
              <w:rPr>
                <w:rFonts w:ascii="Times New Roman" w:hAnsi="Times New Roman" w:cs="Times New Roman"/>
                <w:noProof/>
                <w:webHidden/>
                <w:rPrChange w:id="993" w:author="Nikola Karpić" w:date="2024-02-25T23:34:00Z">
                  <w:rPr>
                    <w:noProof/>
                    <w:webHidden/>
                  </w:rPr>
                </w:rPrChange>
              </w:rPr>
              <w:delText>22</w:delText>
            </w:r>
          </w:del>
        </w:p>
        <w:p w14:paraId="163BFCEA" w14:textId="2DFB0785" w:rsidR="00241E79" w:rsidRPr="0020112D" w:rsidDel="00B31D7F" w:rsidRDefault="00241E79">
          <w:pPr>
            <w:pStyle w:val="TOC2"/>
            <w:tabs>
              <w:tab w:val="left" w:pos="880"/>
              <w:tab w:val="right" w:leader="dot" w:pos="9350"/>
            </w:tabs>
            <w:rPr>
              <w:del w:id="994" w:author="Nikola Karpić" w:date="2024-01-27T20:20:00Z"/>
              <w:rFonts w:ascii="Times New Roman" w:eastAsiaTheme="minorEastAsia" w:hAnsi="Times New Roman" w:cs="Times New Roman"/>
              <w:noProof/>
              <w:kern w:val="2"/>
              <w:lang w:val="en-US"/>
              <w14:ligatures w14:val="standardContextual"/>
              <w:rPrChange w:id="995" w:author="Nikola Karpić" w:date="2024-02-25T23:34:00Z">
                <w:rPr>
                  <w:del w:id="996" w:author="Nikola Karpić" w:date="2024-01-27T20:20:00Z"/>
                  <w:rFonts w:asciiTheme="minorHAnsi" w:eastAsiaTheme="minorEastAsia" w:hAnsiTheme="minorHAnsi" w:cstheme="minorBidi"/>
                  <w:noProof/>
                  <w:kern w:val="2"/>
                  <w:lang w:val="en-US"/>
                  <w14:ligatures w14:val="standardContextual"/>
                </w:rPr>
              </w:rPrChange>
            </w:rPr>
          </w:pPr>
          <w:del w:id="997" w:author="Nikola Karpić" w:date="2024-01-27T20:20:00Z">
            <w:r w:rsidRPr="0020112D" w:rsidDel="00B31D7F">
              <w:rPr>
                <w:rFonts w:ascii="Times New Roman" w:hAnsi="Times New Roman" w:cs="Times New Roman"/>
                <w:noProof/>
                <w:rPrChange w:id="998" w:author="Nikola Karpić" w:date="2024-02-25T23:34:00Z">
                  <w:rPr>
                    <w:rStyle w:val="Hyperlink"/>
                    <w:rFonts w:cs="Times New Roman"/>
                    <w:noProof/>
                    <w:lang w:val="sr-Cyrl-BA"/>
                  </w:rPr>
                </w:rPrChange>
              </w:rPr>
              <w:delText>4.1.</w:delText>
            </w:r>
            <w:r w:rsidRPr="0020112D" w:rsidDel="00B31D7F">
              <w:rPr>
                <w:rFonts w:ascii="Times New Roman" w:eastAsiaTheme="minorEastAsia" w:hAnsi="Times New Roman" w:cs="Times New Roman"/>
                <w:noProof/>
                <w:kern w:val="2"/>
                <w:lang w:val="en-US"/>
                <w14:ligatures w14:val="standardContextual"/>
                <w:rPrChange w:id="99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00" w:author="Nikola Karpić" w:date="2024-02-25T23:34:00Z">
                  <w:rPr>
                    <w:rStyle w:val="Hyperlink"/>
                    <w:rFonts w:cs="Times New Roman"/>
                    <w:noProof/>
                    <w:lang w:val="sr-Cyrl-BA"/>
                  </w:rPr>
                </w:rPrChange>
              </w:rPr>
              <w:delText>Логистичка регресија</w:delText>
            </w:r>
            <w:r w:rsidRPr="0020112D" w:rsidDel="00B31D7F">
              <w:rPr>
                <w:rFonts w:ascii="Times New Roman" w:hAnsi="Times New Roman" w:cs="Times New Roman"/>
                <w:noProof/>
                <w:webHidden/>
                <w:rPrChange w:id="1001" w:author="Nikola Karpić" w:date="2024-02-25T23:34:00Z">
                  <w:rPr>
                    <w:noProof/>
                    <w:webHidden/>
                  </w:rPr>
                </w:rPrChange>
              </w:rPr>
              <w:tab/>
            </w:r>
            <w:r w:rsidR="007502E6" w:rsidRPr="0020112D" w:rsidDel="00B31D7F">
              <w:rPr>
                <w:rFonts w:ascii="Times New Roman" w:hAnsi="Times New Roman" w:cs="Times New Roman"/>
                <w:noProof/>
                <w:webHidden/>
                <w:rPrChange w:id="1002" w:author="Nikola Karpić" w:date="2024-02-25T23:34:00Z">
                  <w:rPr>
                    <w:noProof/>
                    <w:webHidden/>
                  </w:rPr>
                </w:rPrChange>
              </w:rPr>
              <w:delText>22</w:delText>
            </w:r>
          </w:del>
        </w:p>
        <w:p w14:paraId="166254C2" w14:textId="0DAC870F" w:rsidR="00241E79" w:rsidRPr="0020112D" w:rsidDel="00B31D7F" w:rsidRDefault="00241E79">
          <w:pPr>
            <w:pStyle w:val="TOC2"/>
            <w:tabs>
              <w:tab w:val="left" w:pos="880"/>
              <w:tab w:val="right" w:leader="dot" w:pos="9350"/>
            </w:tabs>
            <w:rPr>
              <w:del w:id="1003" w:author="Nikola Karpić" w:date="2024-01-27T20:20:00Z"/>
              <w:rFonts w:ascii="Times New Roman" w:eastAsiaTheme="minorEastAsia" w:hAnsi="Times New Roman" w:cs="Times New Roman"/>
              <w:noProof/>
              <w:kern w:val="2"/>
              <w:lang w:val="en-US"/>
              <w14:ligatures w14:val="standardContextual"/>
              <w:rPrChange w:id="1004" w:author="Nikola Karpić" w:date="2024-02-25T23:34:00Z">
                <w:rPr>
                  <w:del w:id="1005" w:author="Nikola Karpić" w:date="2024-01-27T20:20:00Z"/>
                  <w:rFonts w:asciiTheme="minorHAnsi" w:eastAsiaTheme="minorEastAsia" w:hAnsiTheme="minorHAnsi" w:cstheme="minorBidi"/>
                  <w:noProof/>
                  <w:kern w:val="2"/>
                  <w:lang w:val="en-US"/>
                  <w14:ligatures w14:val="standardContextual"/>
                </w:rPr>
              </w:rPrChange>
            </w:rPr>
          </w:pPr>
          <w:del w:id="1006" w:author="Nikola Karpić" w:date="2024-01-27T20:20:00Z">
            <w:r w:rsidRPr="0020112D" w:rsidDel="00B31D7F">
              <w:rPr>
                <w:rFonts w:ascii="Times New Roman" w:hAnsi="Times New Roman" w:cs="Times New Roman"/>
                <w:noProof/>
                <w:rPrChange w:id="1007" w:author="Nikola Karpić" w:date="2024-02-25T23:34:00Z">
                  <w:rPr>
                    <w:rStyle w:val="Hyperlink"/>
                    <w:rFonts w:cs="Times New Roman"/>
                    <w:noProof/>
                  </w:rPr>
                </w:rPrChange>
              </w:rPr>
              <w:delText>4.2.</w:delText>
            </w:r>
            <w:r w:rsidRPr="0020112D" w:rsidDel="00B31D7F">
              <w:rPr>
                <w:rFonts w:ascii="Times New Roman" w:eastAsiaTheme="minorEastAsia" w:hAnsi="Times New Roman" w:cs="Times New Roman"/>
                <w:noProof/>
                <w:kern w:val="2"/>
                <w:lang w:val="en-US"/>
                <w14:ligatures w14:val="standardContextual"/>
                <w:rPrChange w:id="100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09" w:author="Nikola Karpić" w:date="2024-02-25T23:34:00Z">
                  <w:rPr>
                    <w:rStyle w:val="Hyperlink"/>
                    <w:rFonts w:cs="Times New Roman"/>
                    <w:noProof/>
                  </w:rPr>
                </w:rPrChange>
              </w:rPr>
              <w:delText>Gaussian Naive Byes Classifier</w:delText>
            </w:r>
            <w:r w:rsidRPr="0020112D" w:rsidDel="00B31D7F">
              <w:rPr>
                <w:rFonts w:ascii="Times New Roman" w:hAnsi="Times New Roman" w:cs="Times New Roman"/>
                <w:noProof/>
                <w:webHidden/>
                <w:rPrChange w:id="1010" w:author="Nikola Karpić" w:date="2024-02-25T23:34:00Z">
                  <w:rPr>
                    <w:noProof/>
                    <w:webHidden/>
                  </w:rPr>
                </w:rPrChange>
              </w:rPr>
              <w:tab/>
            </w:r>
            <w:r w:rsidR="007502E6" w:rsidRPr="0020112D" w:rsidDel="00B31D7F">
              <w:rPr>
                <w:rFonts w:ascii="Times New Roman" w:hAnsi="Times New Roman" w:cs="Times New Roman"/>
                <w:noProof/>
                <w:webHidden/>
                <w:rPrChange w:id="1011" w:author="Nikola Karpić" w:date="2024-02-25T23:34:00Z">
                  <w:rPr>
                    <w:noProof/>
                    <w:webHidden/>
                  </w:rPr>
                </w:rPrChange>
              </w:rPr>
              <w:delText>23</w:delText>
            </w:r>
          </w:del>
        </w:p>
        <w:p w14:paraId="555A4F59" w14:textId="7CD1B245" w:rsidR="00241E79" w:rsidRPr="0020112D" w:rsidDel="00B31D7F" w:rsidRDefault="00241E79">
          <w:pPr>
            <w:pStyle w:val="TOC2"/>
            <w:tabs>
              <w:tab w:val="left" w:pos="880"/>
              <w:tab w:val="right" w:leader="dot" w:pos="9350"/>
            </w:tabs>
            <w:rPr>
              <w:del w:id="1012" w:author="Nikola Karpić" w:date="2024-01-27T20:20:00Z"/>
              <w:rFonts w:ascii="Times New Roman" w:eastAsiaTheme="minorEastAsia" w:hAnsi="Times New Roman" w:cs="Times New Roman"/>
              <w:noProof/>
              <w:kern w:val="2"/>
              <w:lang w:val="en-US"/>
              <w14:ligatures w14:val="standardContextual"/>
              <w:rPrChange w:id="1013" w:author="Nikola Karpić" w:date="2024-02-25T23:34:00Z">
                <w:rPr>
                  <w:del w:id="1014" w:author="Nikola Karpić" w:date="2024-01-27T20:20:00Z"/>
                  <w:rFonts w:asciiTheme="minorHAnsi" w:eastAsiaTheme="minorEastAsia" w:hAnsiTheme="minorHAnsi" w:cstheme="minorBidi"/>
                  <w:noProof/>
                  <w:kern w:val="2"/>
                  <w:lang w:val="en-US"/>
                  <w14:ligatures w14:val="standardContextual"/>
                </w:rPr>
              </w:rPrChange>
            </w:rPr>
          </w:pPr>
          <w:del w:id="1015" w:author="Nikola Karpić" w:date="2024-01-27T20:20:00Z">
            <w:r w:rsidRPr="0020112D" w:rsidDel="00B31D7F">
              <w:rPr>
                <w:rFonts w:ascii="Times New Roman" w:hAnsi="Times New Roman" w:cs="Times New Roman"/>
                <w:noProof/>
                <w:rPrChange w:id="1016" w:author="Nikola Karpić" w:date="2024-02-25T23:34:00Z">
                  <w:rPr>
                    <w:rStyle w:val="Hyperlink"/>
                    <w:rFonts w:cs="Times New Roman"/>
                    <w:noProof/>
                    <w:lang w:val="en-US"/>
                  </w:rPr>
                </w:rPrChange>
              </w:rPr>
              <w:delText>4.3.</w:delText>
            </w:r>
            <w:r w:rsidRPr="0020112D" w:rsidDel="00B31D7F">
              <w:rPr>
                <w:rFonts w:ascii="Times New Roman" w:eastAsiaTheme="minorEastAsia" w:hAnsi="Times New Roman" w:cs="Times New Roman"/>
                <w:noProof/>
                <w:kern w:val="2"/>
                <w:lang w:val="en-US"/>
                <w14:ligatures w14:val="standardContextual"/>
                <w:rPrChange w:id="101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18" w:author="Nikola Karpić" w:date="2024-02-25T23:34:00Z">
                  <w:rPr>
                    <w:rStyle w:val="Hyperlink"/>
                    <w:rFonts w:cs="Times New Roman"/>
                    <w:noProof/>
                    <w:lang w:val="en-US"/>
                  </w:rPr>
                </w:rPrChange>
              </w:rPr>
              <w:delText>K Nearest Neighbors Classifier</w:delText>
            </w:r>
            <w:r w:rsidRPr="0020112D" w:rsidDel="00B31D7F">
              <w:rPr>
                <w:rFonts w:ascii="Times New Roman" w:hAnsi="Times New Roman" w:cs="Times New Roman"/>
                <w:noProof/>
                <w:webHidden/>
                <w:rPrChange w:id="1019" w:author="Nikola Karpić" w:date="2024-02-25T23:34:00Z">
                  <w:rPr>
                    <w:noProof/>
                    <w:webHidden/>
                  </w:rPr>
                </w:rPrChange>
              </w:rPr>
              <w:tab/>
            </w:r>
            <w:r w:rsidR="007502E6" w:rsidRPr="0020112D" w:rsidDel="00B31D7F">
              <w:rPr>
                <w:rFonts w:ascii="Times New Roman" w:hAnsi="Times New Roman" w:cs="Times New Roman"/>
                <w:noProof/>
                <w:webHidden/>
                <w:rPrChange w:id="1020" w:author="Nikola Karpić" w:date="2024-02-25T23:34:00Z">
                  <w:rPr>
                    <w:noProof/>
                    <w:webHidden/>
                  </w:rPr>
                </w:rPrChange>
              </w:rPr>
              <w:delText>23</w:delText>
            </w:r>
          </w:del>
        </w:p>
        <w:p w14:paraId="04A2DE01" w14:textId="251924AC" w:rsidR="00241E79" w:rsidRPr="0020112D" w:rsidDel="00B31D7F" w:rsidRDefault="00241E79">
          <w:pPr>
            <w:pStyle w:val="TOC2"/>
            <w:tabs>
              <w:tab w:val="left" w:pos="880"/>
              <w:tab w:val="right" w:leader="dot" w:pos="9350"/>
            </w:tabs>
            <w:rPr>
              <w:del w:id="1021" w:author="Nikola Karpić" w:date="2024-01-27T20:20:00Z"/>
              <w:rFonts w:ascii="Times New Roman" w:eastAsiaTheme="minorEastAsia" w:hAnsi="Times New Roman" w:cs="Times New Roman"/>
              <w:noProof/>
              <w:kern w:val="2"/>
              <w:lang w:val="en-US"/>
              <w14:ligatures w14:val="standardContextual"/>
              <w:rPrChange w:id="1022" w:author="Nikola Karpić" w:date="2024-02-25T23:34:00Z">
                <w:rPr>
                  <w:del w:id="1023" w:author="Nikola Karpić" w:date="2024-01-27T20:20:00Z"/>
                  <w:rFonts w:asciiTheme="minorHAnsi" w:eastAsiaTheme="minorEastAsia" w:hAnsiTheme="minorHAnsi" w:cstheme="minorBidi"/>
                  <w:noProof/>
                  <w:kern w:val="2"/>
                  <w:lang w:val="en-US"/>
                  <w14:ligatures w14:val="standardContextual"/>
                </w:rPr>
              </w:rPrChange>
            </w:rPr>
          </w:pPr>
          <w:del w:id="1024" w:author="Nikola Karpić" w:date="2024-01-27T20:20:00Z">
            <w:r w:rsidRPr="0020112D" w:rsidDel="00B31D7F">
              <w:rPr>
                <w:rFonts w:ascii="Times New Roman" w:hAnsi="Times New Roman" w:cs="Times New Roman"/>
                <w:noProof/>
                <w:rPrChange w:id="1025" w:author="Nikola Karpić" w:date="2024-02-25T23:34:00Z">
                  <w:rPr>
                    <w:rStyle w:val="Hyperlink"/>
                    <w:rFonts w:cs="Times New Roman"/>
                    <w:noProof/>
                    <w:lang w:val="en-US"/>
                  </w:rPr>
                </w:rPrChange>
              </w:rPr>
              <w:delText>4.4.</w:delText>
            </w:r>
            <w:r w:rsidRPr="0020112D" w:rsidDel="00B31D7F">
              <w:rPr>
                <w:rFonts w:ascii="Times New Roman" w:eastAsiaTheme="minorEastAsia" w:hAnsi="Times New Roman" w:cs="Times New Roman"/>
                <w:noProof/>
                <w:kern w:val="2"/>
                <w:lang w:val="en-US"/>
                <w14:ligatures w14:val="standardContextual"/>
                <w:rPrChange w:id="102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27" w:author="Nikola Karpić" w:date="2024-02-25T23:34:00Z">
                  <w:rPr>
                    <w:rStyle w:val="Hyperlink"/>
                    <w:rFonts w:cs="Times New Roman"/>
                    <w:noProof/>
                    <w:lang w:val="en-US"/>
                  </w:rPr>
                </w:rPrChange>
              </w:rPr>
              <w:delText>Decision Tree Classifier</w:delText>
            </w:r>
            <w:r w:rsidRPr="0020112D" w:rsidDel="00B31D7F">
              <w:rPr>
                <w:rFonts w:ascii="Times New Roman" w:hAnsi="Times New Roman" w:cs="Times New Roman"/>
                <w:noProof/>
                <w:webHidden/>
                <w:rPrChange w:id="1028" w:author="Nikola Karpić" w:date="2024-02-25T23:34:00Z">
                  <w:rPr>
                    <w:noProof/>
                    <w:webHidden/>
                  </w:rPr>
                </w:rPrChange>
              </w:rPr>
              <w:tab/>
            </w:r>
            <w:r w:rsidR="007502E6" w:rsidRPr="0020112D" w:rsidDel="00B31D7F">
              <w:rPr>
                <w:rFonts w:ascii="Times New Roman" w:hAnsi="Times New Roman" w:cs="Times New Roman"/>
                <w:noProof/>
                <w:webHidden/>
                <w:rPrChange w:id="1029" w:author="Nikola Karpić" w:date="2024-02-25T23:34:00Z">
                  <w:rPr>
                    <w:noProof/>
                    <w:webHidden/>
                  </w:rPr>
                </w:rPrChange>
              </w:rPr>
              <w:delText>23</w:delText>
            </w:r>
          </w:del>
        </w:p>
        <w:p w14:paraId="772B8994" w14:textId="72CC4D27" w:rsidR="00241E79" w:rsidRPr="0020112D" w:rsidDel="00B31D7F" w:rsidRDefault="00241E79">
          <w:pPr>
            <w:pStyle w:val="TOC2"/>
            <w:tabs>
              <w:tab w:val="left" w:pos="880"/>
              <w:tab w:val="right" w:leader="dot" w:pos="9350"/>
            </w:tabs>
            <w:rPr>
              <w:del w:id="1030" w:author="Nikola Karpić" w:date="2024-01-27T20:20:00Z"/>
              <w:rFonts w:ascii="Times New Roman" w:eastAsiaTheme="minorEastAsia" w:hAnsi="Times New Roman" w:cs="Times New Roman"/>
              <w:noProof/>
              <w:kern w:val="2"/>
              <w:lang w:val="en-US"/>
              <w14:ligatures w14:val="standardContextual"/>
              <w:rPrChange w:id="1031" w:author="Nikola Karpić" w:date="2024-02-25T23:34:00Z">
                <w:rPr>
                  <w:del w:id="1032" w:author="Nikola Karpić" w:date="2024-01-27T20:20:00Z"/>
                  <w:rFonts w:asciiTheme="minorHAnsi" w:eastAsiaTheme="minorEastAsia" w:hAnsiTheme="minorHAnsi" w:cstheme="minorBidi"/>
                  <w:noProof/>
                  <w:kern w:val="2"/>
                  <w:lang w:val="en-US"/>
                  <w14:ligatures w14:val="standardContextual"/>
                </w:rPr>
              </w:rPrChange>
            </w:rPr>
          </w:pPr>
          <w:del w:id="1033" w:author="Nikola Karpić" w:date="2024-01-27T20:20:00Z">
            <w:r w:rsidRPr="0020112D" w:rsidDel="00B31D7F">
              <w:rPr>
                <w:rFonts w:ascii="Times New Roman" w:hAnsi="Times New Roman" w:cs="Times New Roman"/>
                <w:noProof/>
                <w:rPrChange w:id="1034" w:author="Nikola Karpić" w:date="2024-02-25T23:34:00Z">
                  <w:rPr>
                    <w:rStyle w:val="Hyperlink"/>
                    <w:rFonts w:cs="Times New Roman"/>
                    <w:noProof/>
                    <w:lang w:val="en-US"/>
                  </w:rPr>
                </w:rPrChange>
              </w:rPr>
              <w:delText>4.5.</w:delText>
            </w:r>
            <w:r w:rsidRPr="0020112D" w:rsidDel="00B31D7F">
              <w:rPr>
                <w:rFonts w:ascii="Times New Roman" w:eastAsiaTheme="minorEastAsia" w:hAnsi="Times New Roman" w:cs="Times New Roman"/>
                <w:noProof/>
                <w:kern w:val="2"/>
                <w:lang w:val="en-US"/>
                <w14:ligatures w14:val="standardContextual"/>
                <w:rPrChange w:id="103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36" w:author="Nikola Karpić" w:date="2024-02-25T23:34:00Z">
                  <w:rPr>
                    <w:rStyle w:val="Hyperlink"/>
                    <w:rFonts w:cs="Times New Roman"/>
                    <w:noProof/>
                    <w:lang w:val="en-US"/>
                  </w:rPr>
                </w:rPrChange>
              </w:rPr>
              <w:delText>Random Forest Classifier</w:delText>
            </w:r>
            <w:r w:rsidRPr="0020112D" w:rsidDel="00B31D7F">
              <w:rPr>
                <w:rFonts w:ascii="Times New Roman" w:hAnsi="Times New Roman" w:cs="Times New Roman"/>
                <w:noProof/>
                <w:webHidden/>
                <w:rPrChange w:id="1037" w:author="Nikola Karpić" w:date="2024-02-25T23:34:00Z">
                  <w:rPr>
                    <w:noProof/>
                    <w:webHidden/>
                  </w:rPr>
                </w:rPrChange>
              </w:rPr>
              <w:tab/>
            </w:r>
            <w:r w:rsidR="007502E6" w:rsidRPr="0020112D" w:rsidDel="00B31D7F">
              <w:rPr>
                <w:rFonts w:ascii="Times New Roman" w:hAnsi="Times New Roman" w:cs="Times New Roman"/>
                <w:noProof/>
                <w:webHidden/>
                <w:rPrChange w:id="1038" w:author="Nikola Karpić" w:date="2024-02-25T23:34:00Z">
                  <w:rPr>
                    <w:noProof/>
                    <w:webHidden/>
                  </w:rPr>
                </w:rPrChange>
              </w:rPr>
              <w:delText>24</w:delText>
            </w:r>
          </w:del>
        </w:p>
        <w:p w14:paraId="5C49DBF7" w14:textId="36CF9839" w:rsidR="00241E79" w:rsidRPr="0020112D" w:rsidDel="00B31D7F" w:rsidRDefault="00241E79">
          <w:pPr>
            <w:pStyle w:val="TOC2"/>
            <w:tabs>
              <w:tab w:val="left" w:pos="880"/>
              <w:tab w:val="right" w:leader="dot" w:pos="9350"/>
            </w:tabs>
            <w:rPr>
              <w:del w:id="1039" w:author="Nikola Karpić" w:date="2024-01-27T20:20:00Z"/>
              <w:rFonts w:ascii="Times New Roman" w:eastAsiaTheme="minorEastAsia" w:hAnsi="Times New Roman" w:cs="Times New Roman"/>
              <w:noProof/>
              <w:kern w:val="2"/>
              <w:lang w:val="en-US"/>
              <w14:ligatures w14:val="standardContextual"/>
              <w:rPrChange w:id="1040" w:author="Nikola Karpić" w:date="2024-02-25T23:34:00Z">
                <w:rPr>
                  <w:del w:id="1041" w:author="Nikola Karpić" w:date="2024-01-27T20:20:00Z"/>
                  <w:rFonts w:asciiTheme="minorHAnsi" w:eastAsiaTheme="minorEastAsia" w:hAnsiTheme="minorHAnsi" w:cstheme="minorBidi"/>
                  <w:noProof/>
                  <w:kern w:val="2"/>
                  <w:lang w:val="en-US"/>
                  <w14:ligatures w14:val="standardContextual"/>
                </w:rPr>
              </w:rPrChange>
            </w:rPr>
          </w:pPr>
          <w:del w:id="1042" w:author="Nikola Karpić" w:date="2024-01-27T20:20:00Z">
            <w:r w:rsidRPr="0020112D" w:rsidDel="00B31D7F">
              <w:rPr>
                <w:rFonts w:ascii="Times New Roman" w:hAnsi="Times New Roman" w:cs="Times New Roman"/>
                <w:noProof/>
                <w:rPrChange w:id="1043" w:author="Nikola Karpić" w:date="2024-02-25T23:34:00Z">
                  <w:rPr>
                    <w:rStyle w:val="Hyperlink"/>
                    <w:rFonts w:cs="Times New Roman"/>
                    <w:noProof/>
                    <w:lang w:val="en-US"/>
                  </w:rPr>
                </w:rPrChange>
              </w:rPr>
              <w:delText>4.6.</w:delText>
            </w:r>
            <w:r w:rsidRPr="0020112D" w:rsidDel="00B31D7F">
              <w:rPr>
                <w:rFonts w:ascii="Times New Roman" w:eastAsiaTheme="minorEastAsia" w:hAnsi="Times New Roman" w:cs="Times New Roman"/>
                <w:noProof/>
                <w:kern w:val="2"/>
                <w:lang w:val="en-US"/>
                <w14:ligatures w14:val="standardContextual"/>
                <w:rPrChange w:id="104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45" w:author="Nikola Karpić" w:date="2024-02-25T23:34:00Z">
                  <w:rPr>
                    <w:rStyle w:val="Hyperlink"/>
                    <w:rFonts w:cs="Times New Roman"/>
                    <w:noProof/>
                    <w:lang w:val="en-US"/>
                  </w:rPr>
                </w:rPrChange>
              </w:rPr>
              <w:delText>Gradient Boosting Classifier</w:delText>
            </w:r>
            <w:r w:rsidRPr="0020112D" w:rsidDel="00B31D7F">
              <w:rPr>
                <w:rFonts w:ascii="Times New Roman" w:hAnsi="Times New Roman" w:cs="Times New Roman"/>
                <w:noProof/>
                <w:webHidden/>
                <w:rPrChange w:id="1046" w:author="Nikola Karpić" w:date="2024-02-25T23:34:00Z">
                  <w:rPr>
                    <w:noProof/>
                    <w:webHidden/>
                  </w:rPr>
                </w:rPrChange>
              </w:rPr>
              <w:tab/>
            </w:r>
            <w:r w:rsidR="007502E6" w:rsidRPr="0020112D" w:rsidDel="00B31D7F">
              <w:rPr>
                <w:rFonts w:ascii="Times New Roman" w:hAnsi="Times New Roman" w:cs="Times New Roman"/>
                <w:noProof/>
                <w:webHidden/>
                <w:rPrChange w:id="1047" w:author="Nikola Karpić" w:date="2024-02-25T23:34:00Z">
                  <w:rPr>
                    <w:noProof/>
                    <w:webHidden/>
                  </w:rPr>
                </w:rPrChange>
              </w:rPr>
              <w:delText>24</w:delText>
            </w:r>
          </w:del>
        </w:p>
        <w:p w14:paraId="18886D79" w14:textId="6B814EBE" w:rsidR="00241E79" w:rsidRPr="0020112D" w:rsidDel="00B31D7F" w:rsidRDefault="00241E79">
          <w:pPr>
            <w:pStyle w:val="TOC2"/>
            <w:tabs>
              <w:tab w:val="left" w:pos="880"/>
              <w:tab w:val="right" w:leader="dot" w:pos="9350"/>
            </w:tabs>
            <w:rPr>
              <w:del w:id="1048" w:author="Nikola Karpić" w:date="2024-01-27T20:20:00Z"/>
              <w:rFonts w:ascii="Times New Roman" w:eastAsiaTheme="minorEastAsia" w:hAnsi="Times New Roman" w:cs="Times New Roman"/>
              <w:noProof/>
              <w:kern w:val="2"/>
              <w:lang w:val="en-US"/>
              <w14:ligatures w14:val="standardContextual"/>
              <w:rPrChange w:id="1049" w:author="Nikola Karpić" w:date="2024-02-25T23:34:00Z">
                <w:rPr>
                  <w:del w:id="1050" w:author="Nikola Karpić" w:date="2024-01-27T20:20:00Z"/>
                  <w:rFonts w:asciiTheme="minorHAnsi" w:eastAsiaTheme="minorEastAsia" w:hAnsiTheme="minorHAnsi" w:cstheme="minorBidi"/>
                  <w:noProof/>
                  <w:kern w:val="2"/>
                  <w:lang w:val="en-US"/>
                  <w14:ligatures w14:val="standardContextual"/>
                </w:rPr>
              </w:rPrChange>
            </w:rPr>
          </w:pPr>
          <w:del w:id="1051" w:author="Nikola Karpić" w:date="2024-01-27T20:20:00Z">
            <w:r w:rsidRPr="0020112D" w:rsidDel="00B31D7F">
              <w:rPr>
                <w:rFonts w:ascii="Times New Roman" w:hAnsi="Times New Roman" w:cs="Times New Roman"/>
                <w:noProof/>
                <w:rPrChange w:id="1052" w:author="Nikola Karpić" w:date="2024-02-25T23:34:00Z">
                  <w:rPr>
                    <w:rStyle w:val="Hyperlink"/>
                    <w:rFonts w:cs="Times New Roman"/>
                    <w:noProof/>
                    <w:lang w:val="en-US"/>
                  </w:rPr>
                </w:rPrChange>
              </w:rPr>
              <w:delText>4.7.</w:delText>
            </w:r>
            <w:r w:rsidRPr="0020112D" w:rsidDel="00B31D7F">
              <w:rPr>
                <w:rFonts w:ascii="Times New Roman" w:eastAsiaTheme="minorEastAsia" w:hAnsi="Times New Roman" w:cs="Times New Roman"/>
                <w:noProof/>
                <w:kern w:val="2"/>
                <w:lang w:val="en-US"/>
                <w14:ligatures w14:val="standardContextual"/>
                <w:rPrChange w:id="105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54" w:author="Nikola Karpić" w:date="2024-02-25T23:34:00Z">
                  <w:rPr>
                    <w:rStyle w:val="Hyperlink"/>
                    <w:rFonts w:cs="Times New Roman"/>
                    <w:noProof/>
                    <w:lang w:val="en-US"/>
                  </w:rPr>
                </w:rPrChange>
              </w:rPr>
              <w:delText>Support Vector Machine Classifier</w:delText>
            </w:r>
            <w:r w:rsidRPr="0020112D" w:rsidDel="00B31D7F">
              <w:rPr>
                <w:rFonts w:ascii="Times New Roman" w:hAnsi="Times New Roman" w:cs="Times New Roman"/>
                <w:noProof/>
                <w:webHidden/>
                <w:rPrChange w:id="1055" w:author="Nikola Karpić" w:date="2024-02-25T23:34:00Z">
                  <w:rPr>
                    <w:noProof/>
                    <w:webHidden/>
                  </w:rPr>
                </w:rPrChange>
              </w:rPr>
              <w:tab/>
            </w:r>
            <w:r w:rsidR="007502E6" w:rsidRPr="0020112D" w:rsidDel="00B31D7F">
              <w:rPr>
                <w:rFonts w:ascii="Times New Roman" w:hAnsi="Times New Roman" w:cs="Times New Roman"/>
                <w:noProof/>
                <w:webHidden/>
                <w:rPrChange w:id="1056" w:author="Nikola Karpić" w:date="2024-02-25T23:34:00Z">
                  <w:rPr>
                    <w:noProof/>
                    <w:webHidden/>
                  </w:rPr>
                </w:rPrChange>
              </w:rPr>
              <w:delText>25</w:delText>
            </w:r>
          </w:del>
        </w:p>
        <w:p w14:paraId="44DC6D29" w14:textId="27EB28BB" w:rsidR="00241E79" w:rsidRPr="0020112D" w:rsidDel="00B31D7F" w:rsidRDefault="00241E79">
          <w:pPr>
            <w:pStyle w:val="TOC2"/>
            <w:tabs>
              <w:tab w:val="left" w:pos="880"/>
              <w:tab w:val="right" w:leader="dot" w:pos="9350"/>
            </w:tabs>
            <w:rPr>
              <w:del w:id="1057" w:author="Nikola Karpić" w:date="2024-01-27T20:20:00Z"/>
              <w:rFonts w:ascii="Times New Roman" w:eastAsiaTheme="minorEastAsia" w:hAnsi="Times New Roman" w:cs="Times New Roman"/>
              <w:noProof/>
              <w:kern w:val="2"/>
              <w:lang w:val="en-US"/>
              <w14:ligatures w14:val="standardContextual"/>
              <w:rPrChange w:id="1058" w:author="Nikola Karpić" w:date="2024-02-25T23:34:00Z">
                <w:rPr>
                  <w:del w:id="1059" w:author="Nikola Karpić" w:date="2024-01-27T20:20:00Z"/>
                  <w:rFonts w:asciiTheme="minorHAnsi" w:eastAsiaTheme="minorEastAsia" w:hAnsiTheme="minorHAnsi" w:cstheme="minorBidi"/>
                  <w:noProof/>
                  <w:kern w:val="2"/>
                  <w:lang w:val="en-US"/>
                  <w14:ligatures w14:val="standardContextual"/>
                </w:rPr>
              </w:rPrChange>
            </w:rPr>
          </w:pPr>
          <w:del w:id="1060" w:author="Nikola Karpić" w:date="2024-01-27T20:20:00Z">
            <w:r w:rsidRPr="0020112D" w:rsidDel="00B31D7F">
              <w:rPr>
                <w:rFonts w:ascii="Times New Roman" w:hAnsi="Times New Roman" w:cs="Times New Roman"/>
                <w:noProof/>
                <w:rPrChange w:id="1061" w:author="Nikola Karpić" w:date="2024-02-25T23:34:00Z">
                  <w:rPr>
                    <w:rStyle w:val="Hyperlink"/>
                    <w:rFonts w:cs="Times New Roman"/>
                    <w:noProof/>
                    <w:lang w:val="en-US"/>
                  </w:rPr>
                </w:rPrChange>
              </w:rPr>
              <w:delText>4.8.</w:delText>
            </w:r>
            <w:r w:rsidRPr="0020112D" w:rsidDel="00B31D7F">
              <w:rPr>
                <w:rFonts w:ascii="Times New Roman" w:eastAsiaTheme="minorEastAsia" w:hAnsi="Times New Roman" w:cs="Times New Roman"/>
                <w:noProof/>
                <w:kern w:val="2"/>
                <w:lang w:val="en-US"/>
                <w14:ligatures w14:val="standardContextual"/>
                <w:rPrChange w:id="106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63" w:author="Nikola Karpić" w:date="2024-02-25T23:34:00Z">
                  <w:rPr>
                    <w:rStyle w:val="Hyperlink"/>
                    <w:rFonts w:cs="Times New Roman"/>
                    <w:noProof/>
                    <w:lang w:val="en-US"/>
                  </w:rPr>
                </w:rPrChange>
              </w:rPr>
              <w:delText>LightGBM Classifier</w:delText>
            </w:r>
            <w:r w:rsidRPr="0020112D" w:rsidDel="00B31D7F">
              <w:rPr>
                <w:rFonts w:ascii="Times New Roman" w:hAnsi="Times New Roman" w:cs="Times New Roman"/>
                <w:noProof/>
                <w:webHidden/>
                <w:rPrChange w:id="1064" w:author="Nikola Karpić" w:date="2024-02-25T23:34:00Z">
                  <w:rPr>
                    <w:noProof/>
                    <w:webHidden/>
                  </w:rPr>
                </w:rPrChange>
              </w:rPr>
              <w:tab/>
            </w:r>
            <w:r w:rsidR="007502E6" w:rsidRPr="0020112D" w:rsidDel="00B31D7F">
              <w:rPr>
                <w:rFonts w:ascii="Times New Roman" w:hAnsi="Times New Roman" w:cs="Times New Roman"/>
                <w:noProof/>
                <w:webHidden/>
                <w:rPrChange w:id="1065" w:author="Nikola Karpić" w:date="2024-02-25T23:34:00Z">
                  <w:rPr>
                    <w:noProof/>
                    <w:webHidden/>
                  </w:rPr>
                </w:rPrChange>
              </w:rPr>
              <w:delText>25</w:delText>
            </w:r>
          </w:del>
        </w:p>
        <w:p w14:paraId="57548C32" w14:textId="6B5468E0" w:rsidR="00241E79" w:rsidRPr="0020112D" w:rsidDel="00B31D7F" w:rsidRDefault="00241E79">
          <w:pPr>
            <w:pStyle w:val="TOC2"/>
            <w:tabs>
              <w:tab w:val="left" w:pos="880"/>
              <w:tab w:val="right" w:leader="dot" w:pos="9350"/>
            </w:tabs>
            <w:rPr>
              <w:del w:id="1066" w:author="Nikola Karpić" w:date="2024-01-27T20:20:00Z"/>
              <w:rFonts w:ascii="Times New Roman" w:eastAsiaTheme="minorEastAsia" w:hAnsi="Times New Roman" w:cs="Times New Roman"/>
              <w:noProof/>
              <w:kern w:val="2"/>
              <w:lang w:val="en-US"/>
              <w14:ligatures w14:val="standardContextual"/>
              <w:rPrChange w:id="1067" w:author="Nikola Karpić" w:date="2024-02-25T23:34:00Z">
                <w:rPr>
                  <w:del w:id="1068" w:author="Nikola Karpić" w:date="2024-01-27T20:20:00Z"/>
                  <w:rFonts w:asciiTheme="minorHAnsi" w:eastAsiaTheme="minorEastAsia" w:hAnsiTheme="minorHAnsi" w:cstheme="minorBidi"/>
                  <w:noProof/>
                  <w:kern w:val="2"/>
                  <w:lang w:val="en-US"/>
                  <w14:ligatures w14:val="standardContextual"/>
                </w:rPr>
              </w:rPrChange>
            </w:rPr>
          </w:pPr>
          <w:del w:id="1069" w:author="Nikola Karpić" w:date="2024-01-27T20:20:00Z">
            <w:r w:rsidRPr="0020112D" w:rsidDel="00B31D7F">
              <w:rPr>
                <w:rFonts w:ascii="Times New Roman" w:hAnsi="Times New Roman" w:cs="Times New Roman"/>
                <w:noProof/>
                <w:rPrChange w:id="1070" w:author="Nikola Karpić" w:date="2024-02-25T23:34:00Z">
                  <w:rPr>
                    <w:rStyle w:val="Hyperlink"/>
                    <w:rFonts w:cs="Times New Roman"/>
                    <w:noProof/>
                    <w:lang w:val="en-US"/>
                  </w:rPr>
                </w:rPrChange>
              </w:rPr>
              <w:delText>4.9.</w:delText>
            </w:r>
            <w:r w:rsidRPr="0020112D" w:rsidDel="00B31D7F">
              <w:rPr>
                <w:rFonts w:ascii="Times New Roman" w:eastAsiaTheme="minorEastAsia" w:hAnsi="Times New Roman" w:cs="Times New Roman"/>
                <w:noProof/>
                <w:kern w:val="2"/>
                <w:lang w:val="en-US"/>
                <w14:ligatures w14:val="standardContextual"/>
                <w:rPrChange w:id="107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72" w:author="Nikola Karpić" w:date="2024-02-25T23:34:00Z">
                  <w:rPr>
                    <w:rStyle w:val="Hyperlink"/>
                    <w:rFonts w:cs="Times New Roman"/>
                    <w:noProof/>
                    <w:lang w:val="en-US"/>
                  </w:rPr>
                </w:rPrChange>
              </w:rPr>
              <w:delText>K Nearest Neighbors Regressor</w:delText>
            </w:r>
            <w:r w:rsidRPr="0020112D" w:rsidDel="00B31D7F">
              <w:rPr>
                <w:rFonts w:ascii="Times New Roman" w:hAnsi="Times New Roman" w:cs="Times New Roman"/>
                <w:noProof/>
                <w:webHidden/>
                <w:rPrChange w:id="1073" w:author="Nikola Karpić" w:date="2024-02-25T23:34:00Z">
                  <w:rPr>
                    <w:noProof/>
                    <w:webHidden/>
                  </w:rPr>
                </w:rPrChange>
              </w:rPr>
              <w:tab/>
            </w:r>
            <w:r w:rsidR="007502E6" w:rsidRPr="0020112D" w:rsidDel="00B31D7F">
              <w:rPr>
                <w:rFonts w:ascii="Times New Roman" w:hAnsi="Times New Roman" w:cs="Times New Roman"/>
                <w:noProof/>
                <w:webHidden/>
                <w:rPrChange w:id="1074" w:author="Nikola Karpić" w:date="2024-02-25T23:34:00Z">
                  <w:rPr>
                    <w:noProof/>
                    <w:webHidden/>
                  </w:rPr>
                </w:rPrChange>
              </w:rPr>
              <w:delText>25</w:delText>
            </w:r>
          </w:del>
        </w:p>
        <w:p w14:paraId="61932CE2" w14:textId="45AD057C" w:rsidR="00241E79" w:rsidRPr="0020112D" w:rsidDel="00B31D7F" w:rsidRDefault="00241E79">
          <w:pPr>
            <w:pStyle w:val="TOC2"/>
            <w:tabs>
              <w:tab w:val="left" w:pos="1100"/>
              <w:tab w:val="right" w:leader="dot" w:pos="9350"/>
            </w:tabs>
            <w:rPr>
              <w:del w:id="1075" w:author="Nikola Karpić" w:date="2024-01-27T20:20:00Z"/>
              <w:rFonts w:ascii="Times New Roman" w:eastAsiaTheme="minorEastAsia" w:hAnsi="Times New Roman" w:cs="Times New Roman"/>
              <w:noProof/>
              <w:kern w:val="2"/>
              <w:lang w:val="en-US"/>
              <w14:ligatures w14:val="standardContextual"/>
              <w:rPrChange w:id="1076" w:author="Nikola Karpić" w:date="2024-02-25T23:34:00Z">
                <w:rPr>
                  <w:del w:id="1077" w:author="Nikola Karpić" w:date="2024-01-27T20:20:00Z"/>
                  <w:rFonts w:asciiTheme="minorHAnsi" w:eastAsiaTheme="minorEastAsia" w:hAnsiTheme="minorHAnsi" w:cstheme="minorBidi"/>
                  <w:noProof/>
                  <w:kern w:val="2"/>
                  <w:lang w:val="en-US"/>
                  <w14:ligatures w14:val="standardContextual"/>
                </w:rPr>
              </w:rPrChange>
            </w:rPr>
          </w:pPr>
          <w:del w:id="1078" w:author="Nikola Karpić" w:date="2024-01-27T20:20:00Z">
            <w:r w:rsidRPr="0020112D" w:rsidDel="00B31D7F">
              <w:rPr>
                <w:rFonts w:ascii="Times New Roman" w:hAnsi="Times New Roman" w:cs="Times New Roman"/>
                <w:noProof/>
                <w:rPrChange w:id="1079" w:author="Nikola Karpić" w:date="2024-02-25T23:34:00Z">
                  <w:rPr>
                    <w:rStyle w:val="Hyperlink"/>
                    <w:rFonts w:cs="Times New Roman"/>
                    <w:noProof/>
                    <w:lang w:val="sr-Cyrl-BA"/>
                  </w:rPr>
                </w:rPrChange>
              </w:rPr>
              <w:delText>4.10.</w:delText>
            </w:r>
            <w:r w:rsidRPr="0020112D" w:rsidDel="00B31D7F">
              <w:rPr>
                <w:rFonts w:ascii="Times New Roman" w:eastAsiaTheme="minorEastAsia" w:hAnsi="Times New Roman" w:cs="Times New Roman"/>
                <w:noProof/>
                <w:kern w:val="2"/>
                <w:lang w:val="en-US"/>
                <w14:ligatures w14:val="standardContextual"/>
                <w:rPrChange w:id="108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81" w:author="Nikola Karpić" w:date="2024-02-25T23:34:00Z">
                  <w:rPr>
                    <w:rStyle w:val="Hyperlink"/>
                    <w:rFonts w:cs="Times New Roman"/>
                    <w:noProof/>
                    <w:lang w:val="en-US"/>
                  </w:rPr>
                </w:rPrChange>
              </w:rPr>
              <w:delText>LightGBM Regressor</w:delText>
            </w:r>
            <w:r w:rsidRPr="0020112D" w:rsidDel="00B31D7F">
              <w:rPr>
                <w:rFonts w:ascii="Times New Roman" w:hAnsi="Times New Roman" w:cs="Times New Roman"/>
                <w:noProof/>
                <w:webHidden/>
                <w:rPrChange w:id="1082" w:author="Nikola Karpić" w:date="2024-02-25T23:34:00Z">
                  <w:rPr>
                    <w:noProof/>
                    <w:webHidden/>
                  </w:rPr>
                </w:rPrChange>
              </w:rPr>
              <w:tab/>
            </w:r>
            <w:r w:rsidR="007502E6" w:rsidRPr="0020112D" w:rsidDel="00B31D7F">
              <w:rPr>
                <w:rFonts w:ascii="Times New Roman" w:hAnsi="Times New Roman" w:cs="Times New Roman"/>
                <w:noProof/>
                <w:webHidden/>
                <w:rPrChange w:id="1083" w:author="Nikola Karpić" w:date="2024-02-25T23:34:00Z">
                  <w:rPr>
                    <w:noProof/>
                    <w:webHidden/>
                  </w:rPr>
                </w:rPrChange>
              </w:rPr>
              <w:delText>26</w:delText>
            </w:r>
          </w:del>
        </w:p>
        <w:p w14:paraId="662DC852" w14:textId="6147F25A" w:rsidR="00241E79" w:rsidRPr="0020112D" w:rsidDel="00B31D7F" w:rsidRDefault="00241E79">
          <w:pPr>
            <w:pStyle w:val="TOC1"/>
            <w:rPr>
              <w:del w:id="1084" w:author="Nikola Karpić" w:date="2024-01-27T20:20:00Z"/>
              <w:rFonts w:ascii="Times New Roman" w:eastAsiaTheme="minorEastAsia" w:hAnsi="Times New Roman" w:cs="Times New Roman"/>
              <w:noProof/>
              <w:kern w:val="2"/>
              <w:lang w:val="en-US"/>
              <w14:ligatures w14:val="standardContextual"/>
              <w:rPrChange w:id="1085" w:author="Nikola Karpić" w:date="2024-02-25T23:34:00Z">
                <w:rPr>
                  <w:del w:id="1086" w:author="Nikola Karpić" w:date="2024-01-27T20:20:00Z"/>
                  <w:rFonts w:asciiTheme="minorHAnsi" w:eastAsiaTheme="minorEastAsia" w:hAnsiTheme="minorHAnsi" w:cstheme="minorBidi"/>
                  <w:noProof/>
                  <w:kern w:val="2"/>
                  <w:lang w:val="en-US"/>
                  <w14:ligatures w14:val="standardContextual"/>
                </w:rPr>
              </w:rPrChange>
            </w:rPr>
          </w:pPr>
          <w:del w:id="1087" w:author="Nikola Karpić" w:date="2024-01-27T20:20:00Z">
            <w:r w:rsidRPr="0020112D" w:rsidDel="00B31D7F">
              <w:rPr>
                <w:rFonts w:ascii="Times New Roman" w:hAnsi="Times New Roman" w:cs="Times New Roman"/>
                <w:noProof/>
                <w:rPrChange w:id="1088" w:author="Nikola Karpić" w:date="2024-02-25T23:34:00Z">
                  <w:rPr>
                    <w:rStyle w:val="Hyperlink"/>
                    <w:rFonts w:cs="Times New Roman"/>
                    <w:noProof/>
                    <w:lang w:val="sr-Cyrl-BA"/>
                  </w:rPr>
                </w:rPrChange>
              </w:rPr>
              <w:delText>5.</w:delText>
            </w:r>
            <w:r w:rsidRPr="0020112D" w:rsidDel="00B31D7F">
              <w:rPr>
                <w:rFonts w:ascii="Times New Roman" w:eastAsiaTheme="minorEastAsia" w:hAnsi="Times New Roman" w:cs="Times New Roman"/>
                <w:noProof/>
                <w:kern w:val="2"/>
                <w:lang w:val="en-US"/>
                <w14:ligatures w14:val="standardContextual"/>
                <w:rPrChange w:id="108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90" w:author="Nikola Karpić" w:date="2024-02-25T23:34:00Z">
                  <w:rPr>
                    <w:rStyle w:val="Hyperlink"/>
                    <w:rFonts w:cs="Times New Roman"/>
                    <w:noProof/>
                    <w:lang w:val="sr-Cyrl-BA"/>
                  </w:rPr>
                </w:rPrChange>
              </w:rPr>
              <w:delText>Практични рад</w:delText>
            </w:r>
            <w:r w:rsidRPr="0020112D" w:rsidDel="00B31D7F">
              <w:rPr>
                <w:rFonts w:ascii="Times New Roman" w:hAnsi="Times New Roman" w:cs="Times New Roman"/>
                <w:noProof/>
                <w:webHidden/>
                <w:rPrChange w:id="1091" w:author="Nikola Karpić" w:date="2024-02-25T23:34:00Z">
                  <w:rPr>
                    <w:noProof/>
                    <w:webHidden/>
                  </w:rPr>
                </w:rPrChange>
              </w:rPr>
              <w:tab/>
            </w:r>
            <w:r w:rsidR="007502E6" w:rsidRPr="0020112D" w:rsidDel="00B31D7F">
              <w:rPr>
                <w:rFonts w:ascii="Times New Roman" w:hAnsi="Times New Roman" w:cs="Times New Roman"/>
                <w:noProof/>
                <w:webHidden/>
                <w:rPrChange w:id="1092" w:author="Nikola Karpić" w:date="2024-02-25T23:34:00Z">
                  <w:rPr>
                    <w:noProof/>
                    <w:webHidden/>
                  </w:rPr>
                </w:rPrChange>
              </w:rPr>
              <w:delText>27</w:delText>
            </w:r>
          </w:del>
        </w:p>
        <w:p w14:paraId="056AD30D" w14:textId="1E96EA9C" w:rsidR="00241E79" w:rsidRPr="0020112D" w:rsidDel="00B31D7F" w:rsidRDefault="00241E79">
          <w:pPr>
            <w:pStyle w:val="TOC2"/>
            <w:tabs>
              <w:tab w:val="left" w:pos="880"/>
              <w:tab w:val="right" w:leader="dot" w:pos="9350"/>
            </w:tabs>
            <w:rPr>
              <w:del w:id="1093" w:author="Nikola Karpić" w:date="2024-01-27T20:20:00Z"/>
              <w:rFonts w:ascii="Times New Roman" w:eastAsiaTheme="minorEastAsia" w:hAnsi="Times New Roman" w:cs="Times New Roman"/>
              <w:noProof/>
              <w:kern w:val="2"/>
              <w:lang w:val="en-US"/>
              <w14:ligatures w14:val="standardContextual"/>
              <w:rPrChange w:id="1094" w:author="Nikola Karpić" w:date="2024-02-25T23:34:00Z">
                <w:rPr>
                  <w:del w:id="1095" w:author="Nikola Karpić" w:date="2024-01-27T20:20:00Z"/>
                  <w:rFonts w:asciiTheme="minorHAnsi" w:eastAsiaTheme="minorEastAsia" w:hAnsiTheme="minorHAnsi" w:cstheme="minorBidi"/>
                  <w:noProof/>
                  <w:kern w:val="2"/>
                  <w:lang w:val="en-US"/>
                  <w14:ligatures w14:val="standardContextual"/>
                </w:rPr>
              </w:rPrChange>
            </w:rPr>
          </w:pPr>
          <w:del w:id="1096" w:author="Nikola Karpić" w:date="2024-01-27T20:20:00Z">
            <w:r w:rsidRPr="0020112D" w:rsidDel="00B31D7F">
              <w:rPr>
                <w:rFonts w:ascii="Times New Roman" w:hAnsi="Times New Roman" w:cs="Times New Roman"/>
                <w:noProof/>
                <w:rPrChange w:id="1097" w:author="Nikola Karpić" w:date="2024-02-25T23:34:00Z">
                  <w:rPr>
                    <w:rStyle w:val="Hyperlink"/>
                    <w:noProof/>
                    <w:lang w:val="sr-Cyrl-BA"/>
                  </w:rPr>
                </w:rPrChange>
              </w:rPr>
              <w:delText>5.1.</w:delText>
            </w:r>
            <w:r w:rsidRPr="0020112D" w:rsidDel="00B31D7F">
              <w:rPr>
                <w:rFonts w:ascii="Times New Roman" w:eastAsiaTheme="minorEastAsia" w:hAnsi="Times New Roman" w:cs="Times New Roman"/>
                <w:noProof/>
                <w:kern w:val="2"/>
                <w:lang w:val="en-US"/>
                <w14:ligatures w14:val="standardContextual"/>
                <w:rPrChange w:id="109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99" w:author="Nikola Karpić" w:date="2024-02-25T23:34:00Z">
                  <w:rPr>
                    <w:rStyle w:val="Hyperlink"/>
                    <w:noProof/>
                    <w:lang w:val="sr-Cyrl-BA"/>
                  </w:rPr>
                </w:rPrChange>
              </w:rPr>
              <w:delText>Помоћне функције</w:delText>
            </w:r>
            <w:r w:rsidRPr="0020112D" w:rsidDel="00B31D7F">
              <w:rPr>
                <w:rFonts w:ascii="Times New Roman" w:hAnsi="Times New Roman" w:cs="Times New Roman"/>
                <w:noProof/>
                <w:webHidden/>
                <w:rPrChange w:id="1100" w:author="Nikola Karpić" w:date="2024-02-25T23:34:00Z">
                  <w:rPr>
                    <w:noProof/>
                    <w:webHidden/>
                  </w:rPr>
                </w:rPrChange>
              </w:rPr>
              <w:tab/>
            </w:r>
            <w:r w:rsidR="007502E6" w:rsidRPr="0020112D" w:rsidDel="00B31D7F">
              <w:rPr>
                <w:rFonts w:ascii="Times New Roman" w:hAnsi="Times New Roman" w:cs="Times New Roman"/>
                <w:noProof/>
                <w:webHidden/>
                <w:rPrChange w:id="1101" w:author="Nikola Karpić" w:date="2024-02-25T23:34:00Z">
                  <w:rPr>
                    <w:noProof/>
                    <w:webHidden/>
                  </w:rPr>
                </w:rPrChange>
              </w:rPr>
              <w:delText>27</w:delText>
            </w:r>
          </w:del>
        </w:p>
        <w:p w14:paraId="6E2F445B" w14:textId="06EED3D0" w:rsidR="00241E79" w:rsidRPr="0020112D" w:rsidDel="00B31D7F" w:rsidRDefault="00241E79">
          <w:pPr>
            <w:pStyle w:val="TOC2"/>
            <w:tabs>
              <w:tab w:val="left" w:pos="880"/>
              <w:tab w:val="right" w:leader="dot" w:pos="9350"/>
            </w:tabs>
            <w:rPr>
              <w:del w:id="1102" w:author="Nikola Karpić" w:date="2024-01-27T20:20:00Z"/>
              <w:rFonts w:ascii="Times New Roman" w:eastAsiaTheme="minorEastAsia" w:hAnsi="Times New Roman" w:cs="Times New Roman"/>
              <w:noProof/>
              <w:kern w:val="2"/>
              <w:lang w:val="en-US"/>
              <w14:ligatures w14:val="standardContextual"/>
              <w:rPrChange w:id="1103" w:author="Nikola Karpić" w:date="2024-02-25T23:34:00Z">
                <w:rPr>
                  <w:del w:id="1104" w:author="Nikola Karpić" w:date="2024-01-27T20:20:00Z"/>
                  <w:rFonts w:asciiTheme="minorHAnsi" w:eastAsiaTheme="minorEastAsia" w:hAnsiTheme="minorHAnsi" w:cstheme="minorBidi"/>
                  <w:noProof/>
                  <w:kern w:val="2"/>
                  <w:lang w:val="en-US"/>
                  <w14:ligatures w14:val="standardContextual"/>
                </w:rPr>
              </w:rPrChange>
            </w:rPr>
          </w:pPr>
          <w:del w:id="1105" w:author="Nikola Karpić" w:date="2024-01-27T20:20:00Z">
            <w:r w:rsidRPr="0020112D" w:rsidDel="00B31D7F">
              <w:rPr>
                <w:rFonts w:ascii="Times New Roman" w:hAnsi="Times New Roman" w:cs="Times New Roman"/>
                <w:noProof/>
                <w:rPrChange w:id="1106" w:author="Nikola Karpić" w:date="2024-02-25T23:34:00Z">
                  <w:rPr>
                    <w:rStyle w:val="Hyperlink"/>
                    <w:noProof/>
                    <w:lang w:val="sr-Cyrl-BA"/>
                  </w:rPr>
                </w:rPrChange>
              </w:rPr>
              <w:delText>5.2.</w:delText>
            </w:r>
            <w:r w:rsidRPr="0020112D" w:rsidDel="00B31D7F">
              <w:rPr>
                <w:rFonts w:ascii="Times New Roman" w:eastAsiaTheme="minorEastAsia" w:hAnsi="Times New Roman" w:cs="Times New Roman"/>
                <w:noProof/>
                <w:kern w:val="2"/>
                <w:lang w:val="en-US"/>
                <w14:ligatures w14:val="standardContextual"/>
                <w:rPrChange w:id="110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08" w:author="Nikola Karpić" w:date="2024-02-25T23:34:00Z">
                  <w:rPr>
                    <w:rStyle w:val="Hyperlink"/>
                    <w:noProof/>
                    <w:lang w:val="sr-Cyrl-BA"/>
                  </w:rPr>
                </w:rPrChange>
              </w:rPr>
              <w:delText>Прикупљање података</w:delText>
            </w:r>
            <w:r w:rsidRPr="0020112D" w:rsidDel="00B31D7F">
              <w:rPr>
                <w:rFonts w:ascii="Times New Roman" w:hAnsi="Times New Roman" w:cs="Times New Roman"/>
                <w:noProof/>
                <w:webHidden/>
                <w:rPrChange w:id="1109" w:author="Nikola Karpić" w:date="2024-02-25T23:34:00Z">
                  <w:rPr>
                    <w:noProof/>
                    <w:webHidden/>
                  </w:rPr>
                </w:rPrChange>
              </w:rPr>
              <w:tab/>
            </w:r>
            <w:r w:rsidR="007502E6" w:rsidRPr="0020112D" w:rsidDel="00B31D7F">
              <w:rPr>
                <w:rFonts w:ascii="Times New Roman" w:hAnsi="Times New Roman" w:cs="Times New Roman"/>
                <w:noProof/>
                <w:webHidden/>
                <w:rPrChange w:id="1110" w:author="Nikola Karpić" w:date="2024-02-25T23:34:00Z">
                  <w:rPr>
                    <w:noProof/>
                    <w:webHidden/>
                  </w:rPr>
                </w:rPrChange>
              </w:rPr>
              <w:delText>29</w:delText>
            </w:r>
          </w:del>
        </w:p>
        <w:p w14:paraId="265E3E76" w14:textId="4DE50FD4" w:rsidR="00241E79" w:rsidRPr="0020112D" w:rsidDel="00B31D7F" w:rsidRDefault="00241E79">
          <w:pPr>
            <w:pStyle w:val="TOC2"/>
            <w:tabs>
              <w:tab w:val="left" w:pos="880"/>
              <w:tab w:val="right" w:leader="dot" w:pos="9350"/>
            </w:tabs>
            <w:rPr>
              <w:del w:id="1111" w:author="Nikola Karpić" w:date="2024-01-27T20:20:00Z"/>
              <w:rFonts w:ascii="Times New Roman" w:eastAsiaTheme="minorEastAsia" w:hAnsi="Times New Roman" w:cs="Times New Roman"/>
              <w:noProof/>
              <w:kern w:val="2"/>
              <w:lang w:val="en-US"/>
              <w14:ligatures w14:val="standardContextual"/>
              <w:rPrChange w:id="1112" w:author="Nikola Karpić" w:date="2024-02-25T23:34:00Z">
                <w:rPr>
                  <w:del w:id="1113" w:author="Nikola Karpić" w:date="2024-01-27T20:20:00Z"/>
                  <w:rFonts w:asciiTheme="minorHAnsi" w:eastAsiaTheme="minorEastAsia" w:hAnsiTheme="minorHAnsi" w:cstheme="minorBidi"/>
                  <w:noProof/>
                  <w:kern w:val="2"/>
                  <w:lang w:val="en-US"/>
                  <w14:ligatures w14:val="standardContextual"/>
                </w:rPr>
              </w:rPrChange>
            </w:rPr>
          </w:pPr>
          <w:del w:id="1114" w:author="Nikola Karpić" w:date="2024-01-27T20:20:00Z">
            <w:r w:rsidRPr="0020112D" w:rsidDel="00B31D7F">
              <w:rPr>
                <w:rFonts w:ascii="Times New Roman" w:hAnsi="Times New Roman" w:cs="Times New Roman"/>
                <w:noProof/>
                <w:rPrChange w:id="1115" w:author="Nikola Karpić" w:date="2024-02-25T23:34:00Z">
                  <w:rPr>
                    <w:rStyle w:val="Hyperlink"/>
                    <w:rFonts w:cs="Times New Roman"/>
                    <w:noProof/>
                    <w:lang w:val="sr-Cyrl-BA"/>
                  </w:rPr>
                </w:rPrChange>
              </w:rPr>
              <w:delText>5.3.</w:delText>
            </w:r>
            <w:r w:rsidRPr="0020112D" w:rsidDel="00B31D7F">
              <w:rPr>
                <w:rFonts w:ascii="Times New Roman" w:eastAsiaTheme="minorEastAsia" w:hAnsi="Times New Roman" w:cs="Times New Roman"/>
                <w:noProof/>
                <w:kern w:val="2"/>
                <w:lang w:val="en-US"/>
                <w14:ligatures w14:val="standardContextual"/>
                <w:rPrChange w:id="111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17" w:author="Nikola Karpić" w:date="2024-02-25T23:34:00Z">
                  <w:rPr>
                    <w:rStyle w:val="Hyperlink"/>
                    <w:rFonts w:cs="Times New Roman"/>
                    <w:noProof/>
                    <w:lang w:val="sr-Cyrl-BA"/>
                  </w:rPr>
                </w:rPrChange>
              </w:rPr>
              <w:delText>Припрема података</w:delText>
            </w:r>
            <w:r w:rsidRPr="0020112D" w:rsidDel="00B31D7F">
              <w:rPr>
                <w:rFonts w:ascii="Times New Roman" w:hAnsi="Times New Roman" w:cs="Times New Roman"/>
                <w:noProof/>
                <w:webHidden/>
                <w:rPrChange w:id="1118" w:author="Nikola Karpić" w:date="2024-02-25T23:34:00Z">
                  <w:rPr>
                    <w:noProof/>
                    <w:webHidden/>
                  </w:rPr>
                </w:rPrChange>
              </w:rPr>
              <w:tab/>
            </w:r>
            <w:r w:rsidR="007502E6" w:rsidRPr="0020112D" w:rsidDel="00B31D7F">
              <w:rPr>
                <w:rFonts w:ascii="Times New Roman" w:hAnsi="Times New Roman" w:cs="Times New Roman"/>
                <w:noProof/>
                <w:webHidden/>
                <w:rPrChange w:id="1119" w:author="Nikola Karpić" w:date="2024-02-25T23:34:00Z">
                  <w:rPr>
                    <w:noProof/>
                    <w:webHidden/>
                  </w:rPr>
                </w:rPrChange>
              </w:rPr>
              <w:delText>31</w:delText>
            </w:r>
          </w:del>
        </w:p>
        <w:p w14:paraId="088F01D2" w14:textId="787BF86B" w:rsidR="00241E79" w:rsidRPr="0020112D" w:rsidDel="00B31D7F" w:rsidRDefault="00241E79">
          <w:pPr>
            <w:pStyle w:val="TOC2"/>
            <w:tabs>
              <w:tab w:val="left" w:pos="880"/>
              <w:tab w:val="right" w:leader="dot" w:pos="9350"/>
            </w:tabs>
            <w:rPr>
              <w:del w:id="1120" w:author="Nikola Karpić" w:date="2024-01-27T20:20:00Z"/>
              <w:rFonts w:ascii="Times New Roman" w:eastAsiaTheme="minorEastAsia" w:hAnsi="Times New Roman" w:cs="Times New Roman"/>
              <w:noProof/>
              <w:kern w:val="2"/>
              <w:lang w:val="en-US"/>
              <w14:ligatures w14:val="standardContextual"/>
              <w:rPrChange w:id="1121" w:author="Nikola Karpić" w:date="2024-02-25T23:34:00Z">
                <w:rPr>
                  <w:del w:id="1122" w:author="Nikola Karpić" w:date="2024-01-27T20:20:00Z"/>
                  <w:rFonts w:asciiTheme="minorHAnsi" w:eastAsiaTheme="minorEastAsia" w:hAnsiTheme="minorHAnsi" w:cstheme="minorBidi"/>
                  <w:noProof/>
                  <w:kern w:val="2"/>
                  <w:lang w:val="en-US"/>
                  <w14:ligatures w14:val="standardContextual"/>
                </w:rPr>
              </w:rPrChange>
            </w:rPr>
          </w:pPr>
          <w:del w:id="1123" w:author="Nikola Karpić" w:date="2024-01-27T20:20:00Z">
            <w:r w:rsidRPr="0020112D" w:rsidDel="00B31D7F">
              <w:rPr>
                <w:rFonts w:ascii="Times New Roman" w:hAnsi="Times New Roman" w:cs="Times New Roman"/>
                <w:noProof/>
                <w:rPrChange w:id="1124" w:author="Nikola Karpić" w:date="2024-02-25T23:34:00Z">
                  <w:rPr>
                    <w:rStyle w:val="Hyperlink"/>
                    <w:rFonts w:cs="Times New Roman"/>
                    <w:noProof/>
                    <w:lang w:val="sr-Cyrl-BA"/>
                  </w:rPr>
                </w:rPrChange>
              </w:rPr>
              <w:delText>5.4.</w:delText>
            </w:r>
            <w:r w:rsidRPr="0020112D" w:rsidDel="00B31D7F">
              <w:rPr>
                <w:rFonts w:ascii="Times New Roman" w:eastAsiaTheme="minorEastAsia" w:hAnsi="Times New Roman" w:cs="Times New Roman"/>
                <w:noProof/>
                <w:kern w:val="2"/>
                <w:lang w:val="en-US"/>
                <w14:ligatures w14:val="standardContextual"/>
                <w:rPrChange w:id="112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26" w:author="Nikola Karpić" w:date="2024-02-25T23:34:00Z">
                  <w:rPr>
                    <w:rStyle w:val="Hyperlink"/>
                    <w:rFonts w:cs="Times New Roman"/>
                    <w:noProof/>
                    <w:lang w:val="sr-Cyrl-BA"/>
                  </w:rPr>
                </w:rPrChange>
              </w:rPr>
              <w:delText>Избор и тренирање модела</w:delText>
            </w:r>
            <w:r w:rsidRPr="0020112D" w:rsidDel="00B31D7F">
              <w:rPr>
                <w:rFonts w:ascii="Times New Roman" w:hAnsi="Times New Roman" w:cs="Times New Roman"/>
                <w:noProof/>
                <w:webHidden/>
                <w:rPrChange w:id="1127" w:author="Nikola Karpić" w:date="2024-02-25T23:34:00Z">
                  <w:rPr>
                    <w:noProof/>
                    <w:webHidden/>
                  </w:rPr>
                </w:rPrChange>
              </w:rPr>
              <w:tab/>
            </w:r>
            <w:r w:rsidR="007502E6" w:rsidRPr="0020112D" w:rsidDel="00B31D7F">
              <w:rPr>
                <w:rFonts w:ascii="Times New Roman" w:hAnsi="Times New Roman" w:cs="Times New Roman"/>
                <w:noProof/>
                <w:webHidden/>
                <w:rPrChange w:id="1128" w:author="Nikola Karpić" w:date="2024-02-25T23:34:00Z">
                  <w:rPr>
                    <w:noProof/>
                    <w:webHidden/>
                  </w:rPr>
                </w:rPrChange>
              </w:rPr>
              <w:delText>36</w:delText>
            </w:r>
          </w:del>
        </w:p>
        <w:p w14:paraId="71459DAB" w14:textId="6235311C" w:rsidR="00241E79" w:rsidRPr="0020112D" w:rsidDel="00B31D7F" w:rsidRDefault="00241E79">
          <w:pPr>
            <w:pStyle w:val="TOC2"/>
            <w:tabs>
              <w:tab w:val="left" w:pos="880"/>
              <w:tab w:val="right" w:leader="dot" w:pos="9350"/>
            </w:tabs>
            <w:rPr>
              <w:del w:id="1129" w:author="Nikola Karpić" w:date="2024-01-27T20:20:00Z"/>
              <w:rFonts w:ascii="Times New Roman" w:eastAsiaTheme="minorEastAsia" w:hAnsi="Times New Roman" w:cs="Times New Roman"/>
              <w:noProof/>
              <w:kern w:val="2"/>
              <w:lang w:val="en-US"/>
              <w14:ligatures w14:val="standardContextual"/>
              <w:rPrChange w:id="1130" w:author="Nikola Karpić" w:date="2024-02-25T23:34:00Z">
                <w:rPr>
                  <w:del w:id="1131" w:author="Nikola Karpić" w:date="2024-01-27T20:20:00Z"/>
                  <w:rFonts w:asciiTheme="minorHAnsi" w:eastAsiaTheme="minorEastAsia" w:hAnsiTheme="minorHAnsi" w:cstheme="minorBidi"/>
                  <w:noProof/>
                  <w:kern w:val="2"/>
                  <w:lang w:val="en-US"/>
                  <w14:ligatures w14:val="standardContextual"/>
                </w:rPr>
              </w:rPrChange>
            </w:rPr>
          </w:pPr>
          <w:del w:id="1132" w:author="Nikola Karpić" w:date="2024-01-27T20:20:00Z">
            <w:r w:rsidRPr="0020112D" w:rsidDel="00B31D7F">
              <w:rPr>
                <w:rFonts w:ascii="Times New Roman" w:hAnsi="Times New Roman" w:cs="Times New Roman"/>
                <w:noProof/>
                <w:rPrChange w:id="1133" w:author="Nikola Karpić" w:date="2024-02-25T23:34:00Z">
                  <w:rPr>
                    <w:rStyle w:val="Hyperlink"/>
                    <w:rFonts w:cs="Times New Roman"/>
                    <w:noProof/>
                    <w:lang w:val="sr-Cyrl-BA"/>
                  </w:rPr>
                </w:rPrChange>
              </w:rPr>
              <w:delText>5.5.</w:delText>
            </w:r>
            <w:r w:rsidRPr="0020112D" w:rsidDel="00B31D7F">
              <w:rPr>
                <w:rFonts w:ascii="Times New Roman" w:eastAsiaTheme="minorEastAsia" w:hAnsi="Times New Roman" w:cs="Times New Roman"/>
                <w:noProof/>
                <w:kern w:val="2"/>
                <w:lang w:val="en-US"/>
                <w14:ligatures w14:val="standardContextual"/>
                <w:rPrChange w:id="113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35" w:author="Nikola Karpić" w:date="2024-02-25T23:34:00Z">
                  <w:rPr>
                    <w:rStyle w:val="Hyperlink"/>
                    <w:rFonts w:cs="Times New Roman"/>
                    <w:noProof/>
                    <w:lang w:val="sr-Cyrl-BA"/>
                  </w:rPr>
                </w:rPrChange>
              </w:rPr>
              <w:delText>Оцјењивање модела</w:delText>
            </w:r>
            <w:r w:rsidRPr="0020112D" w:rsidDel="00B31D7F">
              <w:rPr>
                <w:rFonts w:ascii="Times New Roman" w:hAnsi="Times New Roman" w:cs="Times New Roman"/>
                <w:noProof/>
                <w:webHidden/>
                <w:rPrChange w:id="1136" w:author="Nikola Karpić" w:date="2024-02-25T23:34:00Z">
                  <w:rPr>
                    <w:noProof/>
                    <w:webHidden/>
                  </w:rPr>
                </w:rPrChange>
              </w:rPr>
              <w:tab/>
            </w:r>
            <w:r w:rsidR="007502E6" w:rsidRPr="0020112D" w:rsidDel="00B31D7F">
              <w:rPr>
                <w:rFonts w:ascii="Times New Roman" w:hAnsi="Times New Roman" w:cs="Times New Roman"/>
                <w:noProof/>
                <w:webHidden/>
                <w:rPrChange w:id="1137" w:author="Nikola Karpić" w:date="2024-02-25T23:34:00Z">
                  <w:rPr>
                    <w:noProof/>
                    <w:webHidden/>
                  </w:rPr>
                </w:rPrChange>
              </w:rPr>
              <w:delText>37</w:delText>
            </w:r>
          </w:del>
        </w:p>
        <w:p w14:paraId="16BE94CC" w14:textId="4EF64846" w:rsidR="00241E79" w:rsidRPr="0020112D" w:rsidDel="00B31D7F" w:rsidRDefault="00241E79">
          <w:pPr>
            <w:pStyle w:val="TOC1"/>
            <w:rPr>
              <w:del w:id="1138" w:author="Nikola Karpić" w:date="2024-01-27T20:20:00Z"/>
              <w:rFonts w:ascii="Times New Roman" w:eastAsiaTheme="minorEastAsia" w:hAnsi="Times New Roman" w:cs="Times New Roman"/>
              <w:noProof/>
              <w:kern w:val="2"/>
              <w:lang w:val="en-US"/>
              <w14:ligatures w14:val="standardContextual"/>
              <w:rPrChange w:id="1139" w:author="Nikola Karpić" w:date="2024-02-25T23:34:00Z">
                <w:rPr>
                  <w:del w:id="1140" w:author="Nikola Karpić" w:date="2024-01-27T20:20:00Z"/>
                  <w:rFonts w:asciiTheme="minorHAnsi" w:eastAsiaTheme="minorEastAsia" w:hAnsiTheme="minorHAnsi" w:cstheme="minorBidi"/>
                  <w:noProof/>
                  <w:kern w:val="2"/>
                  <w:lang w:val="en-US"/>
                  <w14:ligatures w14:val="standardContextual"/>
                </w:rPr>
              </w:rPrChange>
            </w:rPr>
          </w:pPr>
          <w:del w:id="1141" w:author="Nikola Karpić" w:date="2024-01-27T20:20:00Z">
            <w:r w:rsidRPr="0020112D" w:rsidDel="00B31D7F">
              <w:rPr>
                <w:rFonts w:ascii="Times New Roman" w:hAnsi="Times New Roman" w:cs="Times New Roman"/>
                <w:noProof/>
                <w:rPrChange w:id="1142" w:author="Nikola Karpić" w:date="2024-02-25T23:34:00Z">
                  <w:rPr>
                    <w:rStyle w:val="Hyperlink"/>
                    <w:rFonts w:cs="Times New Roman"/>
                    <w:noProof/>
                    <w:lang w:val="sr-Cyrl-BA"/>
                  </w:rPr>
                </w:rPrChange>
              </w:rPr>
              <w:delText>6.</w:delText>
            </w:r>
            <w:r w:rsidRPr="0020112D" w:rsidDel="00B31D7F">
              <w:rPr>
                <w:rFonts w:ascii="Times New Roman" w:eastAsiaTheme="minorEastAsia" w:hAnsi="Times New Roman" w:cs="Times New Roman"/>
                <w:noProof/>
                <w:kern w:val="2"/>
                <w:lang w:val="en-US"/>
                <w14:ligatures w14:val="standardContextual"/>
                <w:rPrChange w:id="114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44" w:author="Nikola Karpić" w:date="2024-02-25T23:34:00Z">
                  <w:rPr>
                    <w:rStyle w:val="Hyperlink"/>
                    <w:rFonts w:cs="Times New Roman"/>
                    <w:noProof/>
                    <w:lang w:val="sr-Cyrl-BA"/>
                  </w:rPr>
                </w:rPrChange>
              </w:rPr>
              <w:delText>Резутати</w:delText>
            </w:r>
            <w:r w:rsidRPr="0020112D" w:rsidDel="00B31D7F">
              <w:rPr>
                <w:rFonts w:ascii="Times New Roman" w:hAnsi="Times New Roman" w:cs="Times New Roman"/>
                <w:noProof/>
                <w:webHidden/>
                <w:rPrChange w:id="1145" w:author="Nikola Karpić" w:date="2024-02-25T23:34:00Z">
                  <w:rPr>
                    <w:noProof/>
                    <w:webHidden/>
                  </w:rPr>
                </w:rPrChange>
              </w:rPr>
              <w:tab/>
            </w:r>
            <w:r w:rsidR="007502E6" w:rsidRPr="0020112D" w:rsidDel="00B31D7F">
              <w:rPr>
                <w:rFonts w:ascii="Times New Roman" w:hAnsi="Times New Roman" w:cs="Times New Roman"/>
                <w:noProof/>
                <w:webHidden/>
                <w:rPrChange w:id="1146" w:author="Nikola Karpić" w:date="2024-02-25T23:34:00Z">
                  <w:rPr>
                    <w:noProof/>
                    <w:webHidden/>
                  </w:rPr>
                </w:rPrChange>
              </w:rPr>
              <w:delText>39</w:delText>
            </w:r>
          </w:del>
        </w:p>
        <w:p w14:paraId="285F0A56" w14:textId="34118344" w:rsidR="00241E79" w:rsidRPr="0020112D" w:rsidDel="00B31D7F" w:rsidRDefault="00241E79">
          <w:pPr>
            <w:pStyle w:val="TOC1"/>
            <w:rPr>
              <w:del w:id="1147" w:author="Nikola Karpić" w:date="2024-01-27T20:20:00Z"/>
              <w:rFonts w:ascii="Times New Roman" w:eastAsiaTheme="minorEastAsia" w:hAnsi="Times New Roman" w:cs="Times New Roman"/>
              <w:noProof/>
              <w:kern w:val="2"/>
              <w:lang w:val="en-US"/>
              <w14:ligatures w14:val="standardContextual"/>
              <w:rPrChange w:id="1148" w:author="Nikola Karpić" w:date="2024-02-25T23:34:00Z">
                <w:rPr>
                  <w:del w:id="1149" w:author="Nikola Karpić" w:date="2024-01-27T20:20:00Z"/>
                  <w:rFonts w:asciiTheme="minorHAnsi" w:eastAsiaTheme="minorEastAsia" w:hAnsiTheme="minorHAnsi" w:cstheme="minorBidi"/>
                  <w:noProof/>
                  <w:kern w:val="2"/>
                  <w:lang w:val="en-US"/>
                  <w14:ligatures w14:val="standardContextual"/>
                </w:rPr>
              </w:rPrChange>
            </w:rPr>
          </w:pPr>
          <w:del w:id="1150" w:author="Nikola Karpić" w:date="2024-01-27T20:20:00Z">
            <w:r w:rsidRPr="0020112D" w:rsidDel="00B31D7F">
              <w:rPr>
                <w:rFonts w:ascii="Times New Roman" w:hAnsi="Times New Roman" w:cs="Times New Roman"/>
                <w:noProof/>
                <w:rPrChange w:id="1151" w:author="Nikola Karpić" w:date="2024-02-25T23:34:00Z">
                  <w:rPr>
                    <w:rStyle w:val="Hyperlink"/>
                    <w:rFonts w:cs="Times New Roman"/>
                    <w:noProof/>
                    <w:lang w:val="sr-Cyrl-BA"/>
                  </w:rPr>
                </w:rPrChange>
              </w:rPr>
              <w:delText>7.</w:delText>
            </w:r>
            <w:r w:rsidRPr="0020112D" w:rsidDel="00B31D7F">
              <w:rPr>
                <w:rFonts w:ascii="Times New Roman" w:eastAsiaTheme="minorEastAsia" w:hAnsi="Times New Roman" w:cs="Times New Roman"/>
                <w:noProof/>
                <w:kern w:val="2"/>
                <w:lang w:val="en-US"/>
                <w14:ligatures w14:val="standardContextual"/>
                <w:rPrChange w:id="115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53" w:author="Nikola Karpić" w:date="2024-02-25T23:34:00Z">
                  <w:rPr>
                    <w:rStyle w:val="Hyperlink"/>
                    <w:rFonts w:cs="Times New Roman"/>
                    <w:noProof/>
                    <w:lang w:val="sr-Cyrl-BA"/>
                  </w:rPr>
                </w:rPrChange>
              </w:rPr>
              <w:delText>Закључак</w:delText>
            </w:r>
            <w:r w:rsidRPr="0020112D" w:rsidDel="00B31D7F">
              <w:rPr>
                <w:rFonts w:ascii="Times New Roman" w:hAnsi="Times New Roman" w:cs="Times New Roman"/>
                <w:noProof/>
                <w:webHidden/>
                <w:rPrChange w:id="1154" w:author="Nikola Karpić" w:date="2024-02-25T23:34:00Z">
                  <w:rPr>
                    <w:noProof/>
                    <w:webHidden/>
                  </w:rPr>
                </w:rPrChange>
              </w:rPr>
              <w:tab/>
            </w:r>
            <w:r w:rsidR="007502E6" w:rsidRPr="0020112D" w:rsidDel="00B31D7F">
              <w:rPr>
                <w:rFonts w:ascii="Times New Roman" w:hAnsi="Times New Roman" w:cs="Times New Roman"/>
                <w:noProof/>
                <w:webHidden/>
                <w:rPrChange w:id="1155" w:author="Nikola Karpić" w:date="2024-02-25T23:34:00Z">
                  <w:rPr>
                    <w:noProof/>
                    <w:webHidden/>
                  </w:rPr>
                </w:rPrChange>
              </w:rPr>
              <w:delText>40</w:delText>
            </w:r>
          </w:del>
        </w:p>
        <w:p w14:paraId="611C4FDE" w14:textId="60E20AB6" w:rsidR="00241E79" w:rsidRPr="0020112D" w:rsidDel="00B31D7F" w:rsidRDefault="00241E79">
          <w:pPr>
            <w:pStyle w:val="TOC1"/>
            <w:rPr>
              <w:del w:id="1156" w:author="Nikola Karpić" w:date="2024-01-27T20:20:00Z"/>
              <w:rFonts w:ascii="Times New Roman" w:eastAsiaTheme="minorEastAsia" w:hAnsi="Times New Roman" w:cs="Times New Roman"/>
              <w:noProof/>
              <w:kern w:val="2"/>
              <w:lang w:val="en-US"/>
              <w14:ligatures w14:val="standardContextual"/>
              <w:rPrChange w:id="1157" w:author="Nikola Karpić" w:date="2024-02-25T23:34:00Z">
                <w:rPr>
                  <w:del w:id="1158" w:author="Nikola Karpić" w:date="2024-01-27T20:20:00Z"/>
                  <w:rFonts w:asciiTheme="minorHAnsi" w:eastAsiaTheme="minorEastAsia" w:hAnsiTheme="minorHAnsi" w:cstheme="minorBidi"/>
                  <w:noProof/>
                  <w:kern w:val="2"/>
                  <w:lang w:val="en-US"/>
                  <w14:ligatures w14:val="standardContextual"/>
                </w:rPr>
              </w:rPrChange>
            </w:rPr>
          </w:pPr>
          <w:del w:id="1159" w:author="Nikola Karpić" w:date="2024-01-27T20:20:00Z">
            <w:r w:rsidRPr="0020112D" w:rsidDel="00B31D7F">
              <w:rPr>
                <w:rFonts w:ascii="Times New Roman" w:hAnsi="Times New Roman" w:cs="Times New Roman"/>
                <w:noProof/>
                <w:rPrChange w:id="1160" w:author="Nikola Karpić" w:date="2024-02-25T23:34:00Z">
                  <w:rPr>
                    <w:rStyle w:val="Hyperlink"/>
                    <w:rFonts w:cs="Times New Roman"/>
                    <w:noProof/>
                    <w:lang w:val="sr-Cyrl-BA"/>
                  </w:rPr>
                </w:rPrChange>
              </w:rPr>
              <w:delText>8.</w:delText>
            </w:r>
            <w:r w:rsidRPr="0020112D" w:rsidDel="00B31D7F">
              <w:rPr>
                <w:rFonts w:ascii="Times New Roman" w:eastAsiaTheme="minorEastAsia" w:hAnsi="Times New Roman" w:cs="Times New Roman"/>
                <w:noProof/>
                <w:kern w:val="2"/>
                <w:lang w:val="en-US"/>
                <w14:ligatures w14:val="standardContextual"/>
                <w:rPrChange w:id="116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62" w:author="Nikola Karpić" w:date="2024-02-25T23:34:00Z">
                  <w:rPr>
                    <w:rStyle w:val="Hyperlink"/>
                    <w:rFonts w:cs="Times New Roman"/>
                    <w:noProof/>
                    <w:lang w:val="sr-Cyrl-BA"/>
                  </w:rPr>
                </w:rPrChange>
              </w:rPr>
              <w:delText>Литература</w:delText>
            </w:r>
            <w:r w:rsidRPr="0020112D" w:rsidDel="00B31D7F">
              <w:rPr>
                <w:rFonts w:ascii="Times New Roman" w:hAnsi="Times New Roman" w:cs="Times New Roman"/>
                <w:noProof/>
                <w:webHidden/>
                <w:rPrChange w:id="1163" w:author="Nikola Karpić" w:date="2024-02-25T23:34:00Z">
                  <w:rPr>
                    <w:noProof/>
                    <w:webHidden/>
                  </w:rPr>
                </w:rPrChange>
              </w:rPr>
              <w:tab/>
            </w:r>
            <w:r w:rsidR="007502E6" w:rsidRPr="0020112D" w:rsidDel="00B31D7F">
              <w:rPr>
                <w:rFonts w:ascii="Times New Roman" w:hAnsi="Times New Roman" w:cs="Times New Roman"/>
                <w:noProof/>
                <w:webHidden/>
                <w:rPrChange w:id="1164" w:author="Nikola Karpić" w:date="2024-02-25T23:34:00Z">
                  <w:rPr>
                    <w:noProof/>
                    <w:webHidden/>
                  </w:rPr>
                </w:rPrChange>
              </w:rPr>
              <w:delText>41</w:delText>
            </w:r>
          </w:del>
        </w:p>
        <w:p w14:paraId="7715B54E" w14:textId="1630F48F" w:rsidR="00DF7825" w:rsidRPr="0020112D" w:rsidRDefault="00C509AB">
          <w:pPr>
            <w:rPr>
              <w:rFonts w:ascii="Times New Roman" w:hAnsi="Times New Roman" w:cs="Times New Roman"/>
              <w:lang w:val="sr-Cyrl-BA"/>
              <w:rPrChange w:id="1165" w:author="Nikola Karpić" w:date="2024-02-25T23:34:00Z">
                <w:rPr>
                  <w:lang w:val="sr-Cyrl-BA"/>
                </w:rPr>
              </w:rPrChange>
            </w:rPr>
          </w:pPr>
          <w:r w:rsidRPr="0020112D">
            <w:rPr>
              <w:rFonts w:ascii="Times New Roman" w:hAnsi="Times New Roman" w:cs="Times New Roman"/>
              <w:b/>
              <w:bCs/>
              <w:noProof/>
              <w:lang w:val="sr-Cyrl-BA"/>
            </w:rPr>
            <w:fldChar w:fldCharType="end"/>
          </w:r>
        </w:p>
      </w:sdtContent>
    </w:sdt>
    <w:p w14:paraId="16D96EFE" w14:textId="77777777" w:rsidR="00DF7825" w:rsidRPr="0020112D" w:rsidRDefault="00DF7825">
      <w:pPr>
        <w:spacing w:line="240" w:lineRule="auto"/>
        <w:rPr>
          <w:rFonts w:ascii="Times New Roman" w:hAnsi="Times New Roman" w:cs="Times New Roman"/>
          <w:b/>
          <w:bCs/>
          <w:noProof/>
          <w:lang w:val="sr-Cyrl-BA"/>
        </w:rPr>
      </w:pPr>
    </w:p>
    <w:p w14:paraId="2E83D147" w14:textId="77777777" w:rsidR="00DF7825" w:rsidRPr="0020112D" w:rsidRDefault="00DF7825">
      <w:pPr>
        <w:spacing w:line="240" w:lineRule="auto"/>
        <w:rPr>
          <w:rFonts w:ascii="Times New Roman" w:hAnsi="Times New Roman" w:cs="Times New Roman"/>
          <w:b/>
          <w:bCs/>
          <w:noProof/>
          <w:lang w:val="sr-Cyrl-BA"/>
        </w:rPr>
      </w:pPr>
    </w:p>
    <w:p w14:paraId="120063D1" w14:textId="77777777" w:rsidR="00DF7825" w:rsidRPr="0020112D" w:rsidRDefault="00DF7825">
      <w:pPr>
        <w:spacing w:line="240" w:lineRule="auto"/>
        <w:rPr>
          <w:rFonts w:ascii="Times New Roman" w:hAnsi="Times New Roman" w:cs="Times New Roman"/>
          <w:b/>
          <w:bCs/>
          <w:noProof/>
          <w:lang w:val="sr-Cyrl-BA"/>
        </w:rPr>
      </w:pPr>
    </w:p>
    <w:p w14:paraId="3402064B" w14:textId="77777777" w:rsidR="00DF7825" w:rsidRPr="0020112D" w:rsidRDefault="00DF7825">
      <w:pPr>
        <w:spacing w:line="240" w:lineRule="auto"/>
        <w:rPr>
          <w:rFonts w:ascii="Times New Roman" w:hAnsi="Times New Roman" w:cs="Times New Roman"/>
          <w:b/>
          <w:bCs/>
          <w:noProof/>
          <w:lang w:val="sr-Cyrl-BA"/>
        </w:rPr>
      </w:pPr>
    </w:p>
    <w:p w14:paraId="4CB83C05" w14:textId="77777777" w:rsidR="00DF7825" w:rsidRPr="0020112D" w:rsidRDefault="00DF7825">
      <w:pPr>
        <w:spacing w:line="240" w:lineRule="auto"/>
        <w:rPr>
          <w:rFonts w:ascii="Times New Roman" w:hAnsi="Times New Roman" w:cs="Times New Roman"/>
          <w:b/>
          <w:bCs/>
          <w:noProof/>
          <w:lang w:val="sr-Cyrl-BA"/>
        </w:rPr>
      </w:pPr>
    </w:p>
    <w:p w14:paraId="52E35E50" w14:textId="77777777" w:rsidR="00DF7825" w:rsidRPr="0020112D" w:rsidRDefault="00DF7825">
      <w:pPr>
        <w:spacing w:line="240" w:lineRule="auto"/>
        <w:rPr>
          <w:rFonts w:ascii="Times New Roman" w:hAnsi="Times New Roman" w:cs="Times New Roman"/>
          <w:b/>
          <w:bCs/>
          <w:noProof/>
          <w:lang w:val="sr-Cyrl-BA"/>
        </w:rPr>
      </w:pPr>
    </w:p>
    <w:p w14:paraId="77A5FC60" w14:textId="77777777" w:rsidR="00DF7825" w:rsidRPr="0020112D" w:rsidRDefault="00DF7825">
      <w:pPr>
        <w:spacing w:line="240" w:lineRule="auto"/>
        <w:rPr>
          <w:rFonts w:ascii="Times New Roman" w:hAnsi="Times New Roman" w:cs="Times New Roman"/>
          <w:b/>
          <w:bCs/>
          <w:noProof/>
          <w:lang w:val="sr-Cyrl-BA"/>
        </w:rPr>
      </w:pPr>
    </w:p>
    <w:p w14:paraId="35CFDC7F" w14:textId="77777777" w:rsidR="00DF7825" w:rsidRPr="0020112D" w:rsidRDefault="00DF7825">
      <w:pPr>
        <w:spacing w:line="240" w:lineRule="auto"/>
        <w:rPr>
          <w:rFonts w:ascii="Times New Roman" w:hAnsi="Times New Roman" w:cs="Times New Roman"/>
          <w:b/>
          <w:bCs/>
          <w:noProof/>
          <w:lang w:val="sr-Cyrl-BA"/>
        </w:rPr>
      </w:pPr>
    </w:p>
    <w:p w14:paraId="024AC417" w14:textId="77777777" w:rsidR="00DF7825" w:rsidRPr="0020112D" w:rsidRDefault="00DF7825">
      <w:pPr>
        <w:spacing w:line="240" w:lineRule="auto"/>
        <w:rPr>
          <w:rFonts w:ascii="Times New Roman" w:hAnsi="Times New Roman" w:cs="Times New Roman"/>
          <w:b/>
          <w:bCs/>
          <w:noProof/>
          <w:lang w:val="sr-Cyrl-BA"/>
        </w:rPr>
      </w:pPr>
    </w:p>
    <w:p w14:paraId="09515291" w14:textId="77777777" w:rsidR="00DF7825" w:rsidRPr="0020112D" w:rsidRDefault="00DF7825">
      <w:pPr>
        <w:spacing w:line="240" w:lineRule="auto"/>
        <w:rPr>
          <w:rFonts w:ascii="Times New Roman" w:hAnsi="Times New Roman" w:cs="Times New Roman"/>
          <w:b/>
          <w:bCs/>
          <w:noProof/>
          <w:lang w:val="sr-Cyrl-BA"/>
        </w:rPr>
      </w:pPr>
    </w:p>
    <w:p w14:paraId="0FD93E9A" w14:textId="77777777" w:rsidR="00DF7825" w:rsidRPr="0020112D" w:rsidRDefault="00DF7825">
      <w:pPr>
        <w:spacing w:line="240" w:lineRule="auto"/>
        <w:rPr>
          <w:rFonts w:ascii="Times New Roman" w:hAnsi="Times New Roman" w:cs="Times New Roman"/>
          <w:lang w:val="sr-Cyrl-BA"/>
        </w:rPr>
        <w:sectPr w:rsidR="00DF7825" w:rsidRPr="0020112D" w:rsidSect="00485969">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Pr="0020112D" w:rsidRDefault="00C509AB" w:rsidP="00532390">
      <w:pPr>
        <w:pStyle w:val="Heading1"/>
        <w:numPr>
          <w:ilvl w:val="0"/>
          <w:numId w:val="1"/>
        </w:numPr>
        <w:tabs>
          <w:tab w:val="left" w:pos="6663"/>
        </w:tabs>
        <w:spacing w:line="240" w:lineRule="auto"/>
        <w:rPr>
          <w:rFonts w:cs="Times New Roman"/>
          <w:lang w:val="sr-Cyrl-BA"/>
        </w:rPr>
      </w:pPr>
      <w:bookmarkStart w:id="1166" w:name="_Toc159792259"/>
      <w:r w:rsidRPr="0020112D">
        <w:rPr>
          <w:rFonts w:cs="Times New Roman"/>
          <w:lang w:val="sr-Cyrl-BA"/>
        </w:rPr>
        <w:lastRenderedPageBreak/>
        <w:t>Увод</w:t>
      </w:r>
      <w:bookmarkEnd w:id="1166"/>
    </w:p>
    <w:p w14:paraId="5D091D6A" w14:textId="60D74B01" w:rsidR="00DF7825" w:rsidRPr="0020112D" w:rsidRDefault="00C509AB">
      <w:pPr>
        <w:pStyle w:val="NoSpacing"/>
        <w:rPr>
          <w:rFonts w:cs="Times New Roman"/>
          <w:lang w:val="sr-Latn-BA"/>
        </w:rPr>
      </w:pPr>
      <w:r w:rsidRPr="0020112D">
        <w:rPr>
          <w:rFonts w:cs="Times New Roman"/>
          <w:lang w:val="sr-Cyrl-BA"/>
        </w:rPr>
        <w:t xml:space="preserve">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w:t>
      </w:r>
      <w:ins w:id="1167" w:author="Zoran Djuric" w:date="2023-12-02T21:34:00Z">
        <w:r w:rsidR="00F348D8" w:rsidRPr="0020112D">
          <w:rPr>
            <w:rFonts w:cs="Times New Roman"/>
            <w:lang w:val="sr-Cyrl-BA"/>
          </w:rPr>
          <w:t xml:space="preserve">често </w:t>
        </w:r>
      </w:ins>
      <w:r w:rsidRPr="0020112D">
        <w:rPr>
          <w:rFonts w:cs="Times New Roman"/>
          <w:lang w:val="sr-Cyrl-BA"/>
        </w:rPr>
        <w:t>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sidRPr="0020112D">
        <w:rPr>
          <w:rFonts w:cs="Times New Roman"/>
          <w:lang w:val="sr-Latn-BA"/>
        </w:rPr>
        <w:t xml:space="preserve"> (</w:t>
      </w:r>
      <w:r w:rsidR="00D806BC" w:rsidRPr="0020112D">
        <w:rPr>
          <w:rFonts w:cs="Times New Roman"/>
          <w:i/>
          <w:iCs/>
          <w:lang w:val="sr-Cyrl-BA"/>
          <w:rPrChange w:id="1168" w:author="Nikola Karpić" w:date="2024-02-25T23:34:00Z">
            <w:rPr>
              <w:rFonts w:cs="Times New Roman"/>
              <w:lang w:val="sr-Cyrl-BA"/>
            </w:rPr>
          </w:rPrChange>
        </w:rPr>
        <w:t>енг.</w:t>
      </w:r>
      <w:r w:rsidR="00D806BC" w:rsidRPr="0020112D">
        <w:rPr>
          <w:rFonts w:cs="Times New Roman"/>
          <w:lang w:val="sr-Cyrl-BA"/>
        </w:rPr>
        <w:t xml:space="preserve"> </w:t>
      </w:r>
      <w:del w:id="1169" w:author="Nikola Karpić" w:date="2024-01-27T20:04:00Z">
        <w:r w:rsidRPr="0020112D" w:rsidDel="00D05BB2">
          <w:rPr>
            <w:rFonts w:cs="Times New Roman"/>
            <w:i/>
            <w:iCs/>
            <w:lang w:val="sr-Latn-BA"/>
          </w:rPr>
          <w:delText xml:space="preserve">Artificial </w:delText>
        </w:r>
      </w:del>
      <w:ins w:id="1170" w:author="Nikola Karpić" w:date="2024-01-27T20:04:00Z">
        <w:r w:rsidR="00D05BB2" w:rsidRPr="0020112D">
          <w:rPr>
            <w:rFonts w:cs="Times New Roman"/>
            <w:i/>
            <w:iCs/>
            <w:lang w:val="sr-Latn-BA"/>
          </w:rPr>
          <w:t xml:space="preserve">Artificial </w:t>
        </w:r>
      </w:ins>
      <w:del w:id="1171" w:author="Nikola Karpić" w:date="2024-01-27T20:04:00Z">
        <w:r w:rsidRPr="0020112D" w:rsidDel="00D05BB2">
          <w:rPr>
            <w:rFonts w:cs="Times New Roman"/>
            <w:i/>
            <w:iCs/>
            <w:lang w:val="sr-Latn-BA"/>
          </w:rPr>
          <w:delText>Intelligence</w:delText>
        </w:r>
      </w:del>
      <w:ins w:id="1172" w:author="Nikola Karpić" w:date="2024-01-27T20:04:00Z">
        <w:r w:rsidR="00D05BB2" w:rsidRPr="0020112D">
          <w:rPr>
            <w:rFonts w:cs="Times New Roman"/>
            <w:i/>
            <w:iCs/>
            <w:lang w:val="sr-Latn-BA"/>
          </w:rPr>
          <w:t>Intelligence</w:t>
        </w:r>
      </w:ins>
      <w:r w:rsidRPr="0020112D">
        <w:rPr>
          <w:rFonts w:cs="Times New Roman"/>
          <w:lang w:val="sr-Latn-BA"/>
        </w:rPr>
        <w:t>)</w:t>
      </w:r>
      <w:r w:rsidRPr="0020112D">
        <w:rPr>
          <w:rFonts w:cs="Times New Roman"/>
          <w:lang w:val="sr-Cyrl-BA"/>
        </w:rPr>
        <w:t xml:space="preserve"> која се бави разврставањем, именовањем и анализом података је машинско учење (</w:t>
      </w:r>
      <w:r w:rsidR="00D806BC" w:rsidRPr="0020112D">
        <w:rPr>
          <w:rFonts w:cs="Times New Roman"/>
          <w:i/>
          <w:iCs/>
          <w:lang w:val="sr-Cyrl-BA"/>
          <w:rPrChange w:id="1173" w:author="Nikola Karpić" w:date="2024-02-25T23:34:00Z">
            <w:rPr>
              <w:rFonts w:cs="Times New Roman"/>
              <w:lang w:val="sr-Cyrl-BA"/>
            </w:rPr>
          </w:rPrChange>
        </w:rPr>
        <w:t>енг.</w:t>
      </w:r>
      <w:r w:rsidR="00D806BC" w:rsidRPr="0020112D">
        <w:rPr>
          <w:rFonts w:cs="Times New Roman"/>
          <w:lang w:val="sr-Cyrl-BA"/>
        </w:rPr>
        <w:t xml:space="preserve"> </w:t>
      </w:r>
      <w:del w:id="1174" w:author="Nikola Karpić" w:date="2024-01-27T20:04:00Z">
        <w:r w:rsidRPr="0020112D" w:rsidDel="00D05BB2">
          <w:rPr>
            <w:rFonts w:cs="Times New Roman"/>
            <w:i/>
            <w:iCs/>
            <w:lang w:val="sr-Latn-BA"/>
            <w:rPrChange w:id="1175" w:author="Nikola Karpić" w:date="2024-02-25T23:34:00Z">
              <w:rPr>
                <w:rFonts w:cs="Times New Roman"/>
                <w:i/>
                <w:iCs/>
                <w:lang w:val="en-US"/>
              </w:rPr>
            </w:rPrChange>
          </w:rPr>
          <w:delText>Machine</w:delText>
        </w:r>
        <w:r w:rsidRPr="0020112D" w:rsidDel="00D05BB2">
          <w:rPr>
            <w:rFonts w:cs="Times New Roman"/>
            <w:i/>
            <w:iCs/>
            <w:lang w:val="sr-Cyrl-BA"/>
          </w:rPr>
          <w:delText xml:space="preserve"> </w:delText>
        </w:r>
      </w:del>
      <w:ins w:id="1176" w:author="Nikola Karpić" w:date="2024-01-27T20:04:00Z">
        <w:r w:rsidR="00D05BB2" w:rsidRPr="0020112D">
          <w:rPr>
            <w:rFonts w:cs="Times New Roman"/>
            <w:i/>
            <w:iCs/>
            <w:lang w:val="en-US"/>
          </w:rPr>
          <w:t>Machine</w:t>
        </w:r>
        <w:r w:rsidR="00D05BB2" w:rsidRPr="0020112D">
          <w:rPr>
            <w:rFonts w:cs="Times New Roman"/>
            <w:i/>
            <w:iCs/>
            <w:lang w:val="sr-Cyrl-BA"/>
          </w:rPr>
          <w:t xml:space="preserve"> </w:t>
        </w:r>
        <w:r w:rsidR="00D05BB2" w:rsidRPr="0020112D">
          <w:rPr>
            <w:rFonts w:cs="Times New Roman"/>
            <w:i/>
            <w:iCs/>
            <w:lang w:val="en-US"/>
          </w:rPr>
          <w:t>L</w:t>
        </w:r>
      </w:ins>
      <w:del w:id="1177" w:author="Nikola Karpić" w:date="2024-01-27T20:04:00Z">
        <w:r w:rsidRPr="0020112D" w:rsidDel="00D05BB2">
          <w:rPr>
            <w:rFonts w:cs="Times New Roman"/>
            <w:i/>
            <w:iCs/>
            <w:lang w:val="en-US"/>
          </w:rPr>
          <w:delText>l</w:delText>
        </w:r>
      </w:del>
      <w:r w:rsidRPr="0020112D">
        <w:rPr>
          <w:rFonts w:cs="Times New Roman"/>
          <w:i/>
          <w:iCs/>
          <w:lang w:val="en-US"/>
        </w:rPr>
        <w:t>earning</w:t>
      </w:r>
      <w:r w:rsidRPr="0020112D">
        <w:rPr>
          <w:rFonts w:cs="Times New Roman"/>
          <w:lang w:val="sr-Cyrl-BA"/>
        </w:rPr>
        <w:t>).</w:t>
      </w:r>
    </w:p>
    <w:p w14:paraId="41BA48FB" w14:textId="3F40293E" w:rsidR="00DF7825" w:rsidRPr="0020112D" w:rsidRDefault="00C509AB">
      <w:pPr>
        <w:pStyle w:val="NoSpacing"/>
        <w:spacing w:after="240"/>
        <w:rPr>
          <w:ins w:id="1178" w:author="Nikola Karpić" w:date="2024-01-09T21:46:00Z"/>
          <w:rFonts w:cs="Times New Roman"/>
          <w:lang w:val="sr-Cyrl-BA"/>
        </w:rPr>
        <w:pPrChange w:id="1179" w:author="Nikola Karpić" w:date="2024-01-27T19:54:00Z">
          <w:pPr>
            <w:pStyle w:val="NoSpacing"/>
          </w:pPr>
        </w:pPrChange>
      </w:pPr>
      <w:r w:rsidRPr="0020112D">
        <w:rPr>
          <w:rFonts w:cs="Times New Roman"/>
          <w:lang w:val="sr-Cyrl-BA"/>
        </w:rPr>
        <w:t xml:space="preserve">Велике компаније као што су </w:t>
      </w:r>
      <w:r w:rsidRPr="0020112D">
        <w:rPr>
          <w:rFonts w:cs="Times New Roman"/>
          <w:lang w:val="en-US"/>
        </w:rPr>
        <w:t>Google</w:t>
      </w:r>
      <w:r w:rsidRPr="0020112D">
        <w:rPr>
          <w:rStyle w:val="FootnoteReference"/>
          <w:rFonts w:cs="Times New Roman"/>
          <w:lang w:val="sr-Cyrl-BA"/>
        </w:rPr>
        <w:footnoteReference w:id="1"/>
      </w:r>
      <w:r w:rsidRPr="0020112D">
        <w:rPr>
          <w:rFonts w:cs="Times New Roman"/>
          <w:lang w:val="sr-Cyrl-BA"/>
        </w:rPr>
        <w:t xml:space="preserve">, </w:t>
      </w:r>
      <w:r w:rsidRPr="0020112D">
        <w:rPr>
          <w:rFonts w:cs="Times New Roman"/>
          <w:lang w:val="en-US"/>
        </w:rPr>
        <w:t>Microsoft</w:t>
      </w:r>
      <w:r w:rsidRPr="0020112D">
        <w:rPr>
          <w:rStyle w:val="FootnoteReference"/>
          <w:rFonts w:cs="Times New Roman"/>
          <w:lang w:val="sr-Cyrl-BA"/>
        </w:rPr>
        <w:footnoteReference w:id="2"/>
      </w:r>
      <w:r w:rsidRPr="0020112D">
        <w:rPr>
          <w:rFonts w:cs="Times New Roman"/>
          <w:lang w:val="sr-Cyrl-BA"/>
        </w:rPr>
        <w:t xml:space="preserve">, </w:t>
      </w:r>
      <w:r w:rsidRPr="0020112D">
        <w:rPr>
          <w:rFonts w:cs="Times New Roman"/>
          <w:lang w:val="en-US"/>
        </w:rPr>
        <w:t>Facebook</w:t>
      </w:r>
      <w:r w:rsidRPr="0020112D">
        <w:rPr>
          <w:rStyle w:val="FootnoteReference"/>
          <w:rFonts w:cs="Times New Roman"/>
          <w:lang w:val="sr-Cyrl-BA"/>
        </w:rPr>
        <w:footnoteReference w:id="3"/>
      </w:r>
      <w:r w:rsidRPr="0020112D">
        <w:rPr>
          <w:rFonts w:cs="Times New Roman"/>
          <w:lang w:val="sr-Cyrl-BA"/>
        </w:rPr>
        <w:t xml:space="preserve"> </w:t>
      </w:r>
      <w:r w:rsidRPr="0020112D">
        <w:rPr>
          <w:rFonts w:cs="Times New Roman"/>
          <w:lang w:val="en-US"/>
        </w:rPr>
        <w:t>Amazon</w:t>
      </w:r>
      <w:r w:rsidRPr="0020112D">
        <w:rPr>
          <w:rStyle w:val="FootnoteReference"/>
          <w:rFonts w:cs="Times New Roman"/>
          <w:lang w:val="en-US"/>
        </w:rPr>
        <w:footnoteReference w:id="4"/>
      </w:r>
      <w:r w:rsidR="00D806BC" w:rsidRPr="0020112D">
        <w:rPr>
          <w:rFonts w:cs="Times New Roman"/>
          <w:lang w:val="sr-Cyrl-BA"/>
        </w:rPr>
        <w:t xml:space="preserve"> и</w:t>
      </w:r>
      <w:r w:rsidRPr="0020112D">
        <w:rPr>
          <w:rFonts w:cs="Times New Roman"/>
          <w:lang w:val="sr-Cyrl-BA"/>
        </w:rPr>
        <w:t xml:space="preserve"> </w:t>
      </w:r>
      <w:r w:rsidR="00D806BC" w:rsidRPr="0020112D">
        <w:rPr>
          <w:rFonts w:cs="Times New Roman"/>
          <w:lang w:val="sr-Latn-BA"/>
        </w:rPr>
        <w:t>OpenAI</w:t>
      </w:r>
      <w:r w:rsidR="00D806BC" w:rsidRPr="0020112D">
        <w:rPr>
          <w:rStyle w:val="FootnoteReference"/>
          <w:rFonts w:cs="Times New Roman"/>
          <w:lang w:val="sr-Latn-BA"/>
        </w:rPr>
        <w:footnoteReference w:id="5"/>
      </w:r>
      <w:r w:rsidR="00D806BC" w:rsidRPr="0020112D">
        <w:rPr>
          <w:rFonts w:cs="Times New Roman"/>
          <w:lang w:val="sr-Latn-BA"/>
        </w:rPr>
        <w:t xml:space="preserve"> </w:t>
      </w:r>
      <w:r w:rsidRPr="0020112D">
        <w:rPr>
          <w:rFonts w:cs="Times New Roman"/>
          <w:lang w:val="sr-Cyrl-BA"/>
        </w:rPr>
        <w:t>су почеле да улажу огромне напоре и средства у своје могућности чувања</w:t>
      </w:r>
      <w:del w:id="1180" w:author="Zoran Djuric" w:date="2023-12-02T22:15:00Z">
        <w:r w:rsidRPr="0020112D" w:rsidDel="00C877D6">
          <w:rPr>
            <w:rFonts w:cs="Times New Roman"/>
            <w:lang w:val="sr-Cyrl-BA"/>
          </w:rPr>
          <w:delText xml:space="preserve">, </w:delText>
        </w:r>
      </w:del>
      <w:ins w:id="1181" w:author="Zoran Djuric" w:date="2023-12-02T22:15:00Z">
        <w:r w:rsidR="00C877D6" w:rsidRPr="0020112D">
          <w:rPr>
            <w:rFonts w:cs="Times New Roman"/>
            <w:lang w:val="sr-Cyrl-BA"/>
          </w:rPr>
          <w:t xml:space="preserve"> и </w:t>
        </w:r>
      </w:ins>
      <w:r w:rsidRPr="0020112D">
        <w:rPr>
          <w:rFonts w:cs="Times New Roman"/>
          <w:lang w:val="sr-Cyrl-BA"/>
        </w:rPr>
        <w:t xml:space="preserve">обраде </w:t>
      </w:r>
      <w:del w:id="1182" w:author="Zoran Djuric" w:date="2023-12-02T22:15:00Z">
        <w:r w:rsidRPr="0020112D" w:rsidDel="00C877D6">
          <w:rPr>
            <w:rFonts w:cs="Times New Roman"/>
            <w:lang w:val="sr-Cyrl-BA"/>
          </w:rPr>
          <w:delText xml:space="preserve">и класификације </w:delText>
        </w:r>
      </w:del>
      <w:r w:rsidRPr="0020112D">
        <w:rPr>
          <w:rFonts w:cs="Times New Roman"/>
          <w:lang w:val="sr-Cyrl-BA"/>
        </w:rPr>
        <w:t xml:space="preserve">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w:t>
      </w:r>
      <w:ins w:id="1183" w:author="Aleksandar Kelec" w:date="2023-11-26T14:42:00Z">
        <w:r w:rsidR="00BC5174" w:rsidRPr="0020112D">
          <w:rPr>
            <w:rFonts w:cs="Times New Roman"/>
            <w:lang w:val="sr-Cyrl-BA"/>
          </w:rPr>
          <w:t>„</w:t>
        </w:r>
      </w:ins>
      <w:r w:rsidRPr="0020112D">
        <w:rPr>
          <w:rFonts w:cs="Times New Roman"/>
          <w:lang w:val="sr-Cyrl-BA"/>
        </w:rPr>
        <w:t>експлозије</w:t>
      </w:r>
      <w:ins w:id="1184" w:author="Aleksandar Kelec" w:date="2023-11-26T14:42:00Z">
        <w:r w:rsidR="00BC5174" w:rsidRPr="0020112D">
          <w:rPr>
            <w:rFonts w:cs="Times New Roman"/>
            <w:lang w:val="sr-Cyrl-BA"/>
          </w:rPr>
          <w:t>“</w:t>
        </w:r>
      </w:ins>
      <w:r w:rsidRPr="0020112D">
        <w:rPr>
          <w:rFonts w:cs="Times New Roman"/>
          <w:lang w:val="sr-Cyrl-BA"/>
        </w:rPr>
        <w:t xml:space="preserve"> научних радова на тему машинског учења у посљедњих 15 година (слика 1.1).</w:t>
      </w:r>
    </w:p>
    <w:p w14:paraId="5BCA79BF" w14:textId="69013A9C" w:rsidR="00106EBC" w:rsidRPr="0020112D" w:rsidRDefault="00106EBC">
      <w:pPr>
        <w:pStyle w:val="NoSpacing"/>
        <w:ind w:firstLine="0"/>
        <w:jc w:val="center"/>
        <w:rPr>
          <w:ins w:id="1185" w:author="Nikola Karpić" w:date="2024-01-09T21:46:00Z"/>
          <w:rFonts w:cs="Times New Roman"/>
          <w:lang w:val="sr-Cyrl-BA"/>
        </w:rPr>
        <w:pPrChange w:id="1186" w:author="Nikola Karpić" w:date="2024-01-09T23:03:00Z">
          <w:pPr>
            <w:pStyle w:val="NoSpacing"/>
            <w:jc w:val="center"/>
          </w:pPr>
        </w:pPrChange>
      </w:pPr>
      <w:ins w:id="1187" w:author="Nikola Karpić" w:date="2024-01-09T21:46:00Z">
        <w:r w:rsidRPr="0020112D">
          <w:rPr>
            <w:rFonts w:cs="Times New Roman"/>
            <w:noProof/>
            <w:lang w:val="sr-Latn-BA"/>
          </w:rPr>
          <w:drawing>
            <wp:inline distT="0" distB="0" distL="0" distR="0" wp14:anchorId="6F32727F" wp14:editId="314FB0C4">
              <wp:extent cx="3959305" cy="1866900"/>
              <wp:effectExtent l="19050" t="19050" r="22225" b="19050"/>
              <wp:docPr id="1233021568" name="Picture 123302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5486" cy="1902821"/>
                      </a:xfrm>
                      <a:prstGeom prst="rect">
                        <a:avLst/>
                      </a:prstGeom>
                      <a:noFill/>
                      <a:ln>
                        <a:solidFill>
                          <a:schemeClr val="tx1"/>
                        </a:solidFill>
                      </a:ln>
                    </pic:spPr>
                  </pic:pic>
                </a:graphicData>
              </a:graphic>
            </wp:inline>
          </w:drawing>
        </w:r>
      </w:ins>
    </w:p>
    <w:p w14:paraId="19C928AF" w14:textId="77777777" w:rsidR="00106EBC" w:rsidRPr="0020112D" w:rsidRDefault="00106EBC">
      <w:pPr>
        <w:pStyle w:val="NoSpacing"/>
        <w:spacing w:after="240"/>
        <w:ind w:firstLine="0"/>
        <w:jc w:val="center"/>
        <w:rPr>
          <w:moveTo w:id="1188" w:author="Nikola Karpić" w:date="2024-01-09T21:46:00Z"/>
          <w:rFonts w:cs="Times New Roman"/>
          <w:i/>
          <w:iCs/>
          <w:lang w:val="sr-Cyrl-BA"/>
        </w:rPr>
        <w:pPrChange w:id="1189" w:author="Nikola Karpić" w:date="2024-01-27T19:54:00Z">
          <w:pPr>
            <w:pStyle w:val="NoSpacing"/>
            <w:ind w:firstLine="0"/>
            <w:jc w:val="center"/>
          </w:pPr>
        </w:pPrChange>
      </w:pPr>
      <w:moveToRangeStart w:id="1190" w:author="Nikola Karpić" w:date="2024-01-09T21:46:00Z" w:name="move155729198"/>
      <w:moveTo w:id="1191" w:author="Nikola Karpić" w:date="2024-01-09T21:46:00Z">
        <w:r w:rsidRPr="0020112D">
          <w:rPr>
            <w:rFonts w:cs="Times New Roman"/>
            <w:i/>
            <w:iCs/>
            <w:lang w:val="sr-Cyrl-BA"/>
          </w:rPr>
          <w:t>Слика 1.1. Број научних радова на тему машинског учења у свијету од 2000. године</w:t>
        </w:r>
        <w:r w:rsidRPr="0020112D">
          <w:rPr>
            <w:rStyle w:val="FootnoteReference"/>
            <w:rFonts w:cs="Times New Roman"/>
            <w:i/>
            <w:iCs/>
            <w:lang w:val="sr-Cyrl-BA"/>
          </w:rPr>
          <w:footnoteReference w:id="6"/>
        </w:r>
      </w:moveTo>
    </w:p>
    <w:moveToRangeEnd w:id="1190"/>
    <w:p w14:paraId="4C79C439" w14:textId="6BEFBF9C" w:rsidR="00106EBC" w:rsidRPr="0020112D" w:rsidDel="00442DE9" w:rsidRDefault="00106EBC">
      <w:pPr>
        <w:pStyle w:val="NoSpacing"/>
        <w:jc w:val="center"/>
        <w:rPr>
          <w:del w:id="1194" w:author="Nikola Karpić" w:date="2024-01-27T19:54:00Z"/>
          <w:rFonts w:cs="Times New Roman"/>
          <w:lang w:val="sr-Cyrl-BA"/>
        </w:rPr>
        <w:pPrChange w:id="1195" w:author="Nikola Karpić" w:date="2024-01-09T21:46:00Z">
          <w:pPr>
            <w:pStyle w:val="NoSpacing"/>
          </w:pPr>
        </w:pPrChange>
      </w:pPr>
    </w:p>
    <w:p w14:paraId="228EA2B2" w14:textId="1BB52A8E" w:rsidR="00DF7825" w:rsidRPr="0020112D" w:rsidRDefault="00C509AB">
      <w:pPr>
        <w:pStyle w:val="NoSpacing"/>
        <w:rPr>
          <w:rFonts w:cs="Times New Roman"/>
          <w:lang w:val="sr-Cyrl-BA"/>
        </w:rPr>
      </w:pPr>
      <w:r w:rsidRPr="0020112D">
        <w:rPr>
          <w:rFonts w:cs="Times New Roman"/>
          <w:lang w:val="sr-Cyrl-BA"/>
        </w:rPr>
        <w:t xml:space="preserve">Владе, војске, </w:t>
      </w:r>
      <w:del w:id="1196" w:author="Zoran Djuric" w:date="2023-12-02T22:15:00Z">
        <w:r w:rsidRPr="0020112D" w:rsidDel="00C877D6">
          <w:rPr>
            <w:rFonts w:cs="Times New Roman"/>
            <w:lang w:val="sr-Cyrl-BA"/>
          </w:rPr>
          <w:delText xml:space="preserve">Министарства </w:delText>
        </w:r>
      </w:del>
      <w:ins w:id="1197" w:author="Zoran Djuric" w:date="2023-12-02T22:15:00Z">
        <w:r w:rsidR="00C877D6" w:rsidRPr="0020112D">
          <w:rPr>
            <w:rFonts w:cs="Times New Roman"/>
            <w:lang w:val="sr-Cyrl-RS"/>
          </w:rPr>
          <w:t>м</w:t>
        </w:r>
        <w:r w:rsidR="00C877D6" w:rsidRPr="0020112D">
          <w:rPr>
            <w:rFonts w:cs="Times New Roman"/>
            <w:lang w:val="sr-Cyrl-BA"/>
          </w:rPr>
          <w:t xml:space="preserve">инистарства </w:t>
        </w:r>
      </w:ins>
      <w:r w:rsidRPr="0020112D">
        <w:rPr>
          <w:rFonts w:cs="Times New Roman"/>
          <w:lang w:val="sr-Cyrl-BA"/>
        </w:rPr>
        <w:t>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1CF66B7" w:rsidR="00DF7825" w:rsidRPr="0020112D" w:rsidRDefault="00C509AB">
      <w:pPr>
        <w:pStyle w:val="NoSpacing"/>
        <w:rPr>
          <w:rStyle w:val="jlqj4b"/>
          <w:rFonts w:cs="Times New Roman"/>
          <w:lang w:val="sr-Latn-RS"/>
        </w:rPr>
      </w:pPr>
      <w:r w:rsidRPr="0020112D">
        <w:rPr>
          <w:rStyle w:val="jlqj4b"/>
          <w:rFonts w:cs="Times New Roman"/>
          <w:lang w:val="sr-Latn-RS"/>
        </w:rPr>
        <w:t xml:space="preserve">Машинско учење је </w:t>
      </w:r>
      <w:del w:id="1198" w:author="Zoran Djuric" w:date="2023-12-02T22:16:00Z">
        <w:r w:rsidRPr="0020112D" w:rsidDel="00C877D6">
          <w:rPr>
            <w:rStyle w:val="jlqj4b"/>
            <w:rFonts w:cs="Times New Roman"/>
            <w:lang w:val="sr-Latn-RS"/>
          </w:rPr>
          <w:delText xml:space="preserve">облик </w:delText>
        </w:r>
      </w:del>
      <w:ins w:id="1199" w:author="Zoran Djuric" w:date="2023-12-02T22:16:00Z">
        <w:r w:rsidR="00C877D6" w:rsidRPr="0020112D">
          <w:rPr>
            <w:rStyle w:val="jlqj4b"/>
            <w:rFonts w:cs="Times New Roman"/>
            <w:lang w:val="sr-Cyrl-RS"/>
          </w:rPr>
          <w:t>област</w:t>
        </w:r>
        <w:r w:rsidR="00C877D6" w:rsidRPr="0020112D">
          <w:rPr>
            <w:rStyle w:val="jlqj4b"/>
            <w:rFonts w:cs="Times New Roman"/>
            <w:lang w:val="sr-Latn-RS"/>
          </w:rPr>
          <w:t xml:space="preserve"> </w:t>
        </w:r>
      </w:ins>
      <w:r w:rsidRPr="0020112D">
        <w:rPr>
          <w:rStyle w:val="jlqj4b"/>
          <w:rFonts w:cs="Times New Roman"/>
          <w:lang w:val="sr-Cyrl-BA"/>
        </w:rPr>
        <w:t>вјештачке интелигенције</w:t>
      </w:r>
      <w:r w:rsidRPr="0020112D">
        <w:rPr>
          <w:rStyle w:val="jlqj4b"/>
          <w:rFonts w:cs="Times New Roman"/>
          <w:lang w:val="sr-Latn-RS"/>
        </w:rPr>
        <w:t xml:space="preserve"> кој</w:t>
      </w:r>
      <w:ins w:id="1200" w:author="Zoran Djuric" w:date="2023-12-02T22:16:00Z">
        <w:r w:rsidR="00C877D6" w:rsidRPr="0020112D">
          <w:rPr>
            <w:rStyle w:val="jlqj4b"/>
            <w:rFonts w:cs="Times New Roman"/>
            <w:lang w:val="sr-Cyrl-RS"/>
          </w:rPr>
          <w:t>а</w:t>
        </w:r>
      </w:ins>
      <w:del w:id="1201" w:author="Zoran Djuric" w:date="2023-12-02T22:16:00Z">
        <w:r w:rsidRPr="0020112D" w:rsidDel="00C877D6">
          <w:rPr>
            <w:rStyle w:val="jlqj4b"/>
            <w:rFonts w:cs="Times New Roman"/>
            <w:lang w:val="sr-Latn-RS"/>
          </w:rPr>
          <w:delText>и</w:delText>
        </w:r>
      </w:del>
      <w:r w:rsidRPr="0020112D">
        <w:rPr>
          <w:rStyle w:val="jlqj4b"/>
          <w:rFonts w:cs="Times New Roman"/>
          <w:lang w:val="sr-Latn-RS"/>
        </w:rPr>
        <w:t xml:space="preserve"> омогућава систему да учи из података, а не путем експлицитног програмирања.</w:t>
      </w:r>
      <w:r w:rsidRPr="0020112D">
        <w:rPr>
          <w:rStyle w:val="viiyi"/>
          <w:rFonts w:cs="Times New Roman"/>
          <w:lang w:val="sr-Latn-RS"/>
        </w:rPr>
        <w:t xml:space="preserve"> </w:t>
      </w:r>
      <w:r w:rsidRPr="0020112D">
        <w:rPr>
          <w:rStyle w:val="jlqj4b"/>
          <w:rFonts w:cs="Times New Roman"/>
          <w:lang w:val="sr-Latn-RS"/>
        </w:rPr>
        <w:t>Машинско учење користи низ алгоритама који итеративно уче из података да би побољшали, описали податке и предвид</w:t>
      </w:r>
      <w:r w:rsidRPr="0020112D">
        <w:rPr>
          <w:rStyle w:val="jlqj4b"/>
          <w:rFonts w:cs="Times New Roman"/>
          <w:lang w:val="sr-Cyrl-BA"/>
        </w:rPr>
        <w:t>ј</w:t>
      </w:r>
      <w:r w:rsidRPr="0020112D">
        <w:rPr>
          <w:rStyle w:val="jlqj4b"/>
          <w:rFonts w:cs="Times New Roman"/>
          <w:lang w:val="sr-Latn-RS"/>
        </w:rPr>
        <w:t>ели исходе.</w:t>
      </w:r>
      <w:r w:rsidRPr="0020112D">
        <w:rPr>
          <w:rStyle w:val="viiyi"/>
          <w:rFonts w:cs="Times New Roman"/>
          <w:lang w:val="sr-Latn-RS"/>
        </w:rPr>
        <w:t xml:space="preserve"> </w:t>
      </w:r>
      <w:r w:rsidRPr="0020112D">
        <w:rPr>
          <w:rStyle w:val="jlqj4b"/>
          <w:rFonts w:cs="Times New Roman"/>
          <w:lang w:val="sr-Latn-RS"/>
        </w:rPr>
        <w:t xml:space="preserve">Како алгоритми уносе </w:t>
      </w:r>
      <w:r w:rsidRPr="0020112D">
        <w:rPr>
          <w:rStyle w:val="jlqj4b"/>
          <w:rFonts w:cs="Times New Roman"/>
          <w:lang w:val="sr-Cyrl-BA"/>
        </w:rPr>
        <w:t xml:space="preserve">више </w:t>
      </w:r>
      <w:r w:rsidRPr="0020112D">
        <w:rPr>
          <w:rStyle w:val="jlqj4b"/>
          <w:rFonts w:cs="Times New Roman"/>
          <w:lang w:val="sr-Latn-RS"/>
        </w:rPr>
        <w:t>подат</w:t>
      </w:r>
      <w:r w:rsidRPr="0020112D">
        <w:rPr>
          <w:rStyle w:val="jlqj4b"/>
          <w:rFonts w:cs="Times New Roman"/>
          <w:lang w:val="sr-Cyrl-BA"/>
        </w:rPr>
        <w:t>ака за учење</w:t>
      </w:r>
      <w:r w:rsidRPr="0020112D">
        <w:rPr>
          <w:rStyle w:val="jlqj4b"/>
          <w:rFonts w:cs="Times New Roman"/>
          <w:lang w:val="sr-Latn-RS"/>
        </w:rPr>
        <w:t xml:space="preserve">, </w:t>
      </w:r>
      <w:r w:rsidRPr="0020112D">
        <w:rPr>
          <w:rStyle w:val="jlqj4b"/>
          <w:rFonts w:cs="Times New Roman"/>
          <w:lang w:val="sr-Cyrl-BA"/>
        </w:rPr>
        <w:t xml:space="preserve">тако је </w:t>
      </w:r>
      <w:r w:rsidRPr="0020112D">
        <w:rPr>
          <w:rStyle w:val="jlqj4b"/>
          <w:rFonts w:cs="Times New Roman"/>
          <w:lang w:val="sr-Latn-RS"/>
        </w:rPr>
        <w:t xml:space="preserve">могуће произвести </w:t>
      </w:r>
      <w:r w:rsidRPr="0020112D">
        <w:rPr>
          <w:rStyle w:val="jlqj4b"/>
          <w:rFonts w:cs="Times New Roman"/>
          <w:lang w:val="sr-Cyrl-BA"/>
        </w:rPr>
        <w:t xml:space="preserve">све </w:t>
      </w:r>
      <w:r w:rsidRPr="0020112D">
        <w:rPr>
          <w:rStyle w:val="jlqj4b"/>
          <w:rFonts w:cs="Times New Roman"/>
          <w:lang w:val="sr-Latn-RS"/>
        </w:rPr>
        <w:t>прецизније моделе засноване на тим подацима.</w:t>
      </w:r>
      <w:sdt>
        <w:sdtPr>
          <w:rPr>
            <w:rStyle w:val="jlqj4b"/>
            <w:rFonts w:cs="Times New Roman"/>
            <w:lang w:val="sr-Latn-RS"/>
          </w:rPr>
          <w:id w:val="-830364474"/>
          <w:citation/>
        </w:sdtPr>
        <w:sdtContent>
          <w:r w:rsidRPr="0020112D">
            <w:rPr>
              <w:rStyle w:val="jlqj4b"/>
              <w:rFonts w:cs="Times New Roman"/>
              <w:lang w:val="sr-Latn-RS"/>
            </w:rPr>
            <w:fldChar w:fldCharType="begin"/>
          </w:r>
          <w:r w:rsidRPr="0020112D">
            <w:rPr>
              <w:rStyle w:val="jlqj4b"/>
              <w:rFonts w:cs="Times New Roman"/>
              <w:lang w:val="ru-RU"/>
            </w:rPr>
            <w:instrText xml:space="preserve"> </w:instrText>
          </w:r>
          <w:r w:rsidRPr="0020112D">
            <w:rPr>
              <w:rStyle w:val="jlqj4b"/>
              <w:rFonts w:cs="Times New Roman"/>
              <w:lang w:val="en-US"/>
            </w:rPr>
            <w:instrText>CITATION</w:instrText>
          </w:r>
          <w:r w:rsidRPr="0020112D">
            <w:rPr>
              <w:rStyle w:val="jlqj4b"/>
              <w:rFonts w:cs="Times New Roman"/>
              <w:lang w:val="ru-RU"/>
            </w:rPr>
            <w:instrText xml:space="preserve"> </w:instrText>
          </w:r>
          <w:r w:rsidRPr="0020112D">
            <w:rPr>
              <w:rStyle w:val="jlqj4b"/>
              <w:rFonts w:cs="Times New Roman"/>
              <w:lang w:val="en-US"/>
            </w:rPr>
            <w:instrText>Kir</w:instrText>
          </w:r>
          <w:r w:rsidRPr="0020112D">
            <w:rPr>
              <w:rStyle w:val="jlqj4b"/>
              <w:rFonts w:cs="Times New Roman"/>
              <w:lang w:val="ru-RU"/>
            </w:rPr>
            <w:instrText>18 \</w:instrText>
          </w:r>
          <w:r w:rsidRPr="0020112D">
            <w:rPr>
              <w:rStyle w:val="jlqj4b"/>
              <w:rFonts w:cs="Times New Roman"/>
              <w:lang w:val="en-US"/>
            </w:rPr>
            <w:instrText>l</w:instrText>
          </w:r>
          <w:r w:rsidRPr="0020112D">
            <w:rPr>
              <w:rStyle w:val="jlqj4b"/>
              <w:rFonts w:cs="Times New Roman"/>
              <w:lang w:val="ru-RU"/>
            </w:rPr>
            <w:instrText xml:space="preserve"> 1033 </w:instrText>
          </w:r>
          <w:r w:rsidRPr="0020112D">
            <w:rPr>
              <w:rStyle w:val="jlqj4b"/>
              <w:rFonts w:cs="Times New Roman"/>
              <w:lang w:val="sr-Latn-RS"/>
            </w:rPr>
            <w:fldChar w:fldCharType="separate"/>
          </w:r>
          <w:r w:rsidR="007779BE" w:rsidRPr="0020112D">
            <w:rPr>
              <w:rStyle w:val="jlqj4b"/>
              <w:rFonts w:cs="Times New Roman"/>
              <w:noProof/>
              <w:lang w:val="ru-RU"/>
            </w:rPr>
            <w:t xml:space="preserve"> </w:t>
          </w:r>
          <w:r w:rsidR="007779BE" w:rsidRPr="0020112D">
            <w:rPr>
              <w:rFonts w:cs="Times New Roman"/>
              <w:noProof/>
              <w:lang w:val="en-US"/>
            </w:rPr>
            <w:t>[1]</w:t>
          </w:r>
          <w:r w:rsidRPr="0020112D">
            <w:rPr>
              <w:rStyle w:val="jlqj4b"/>
              <w:rFonts w:cs="Times New Roman"/>
              <w:lang w:val="sr-Latn-RS"/>
            </w:rPr>
            <w:fldChar w:fldCharType="end"/>
          </w:r>
        </w:sdtContent>
      </w:sdt>
    </w:p>
    <w:p w14:paraId="02ABDD1A" w14:textId="48E2FC98" w:rsidR="00D806BC" w:rsidRPr="0020112D" w:rsidDel="00106EBC" w:rsidRDefault="00D806BC">
      <w:pPr>
        <w:pStyle w:val="NoSpacing"/>
        <w:rPr>
          <w:del w:id="1202" w:author="Nikola Karpić" w:date="2024-01-09T21:46:00Z"/>
          <w:rFonts w:cs="Times New Roman"/>
          <w:lang w:val="sr-Cyrl-BA"/>
        </w:rPr>
      </w:pPr>
    </w:p>
    <w:p w14:paraId="222B1B3B" w14:textId="69B24B08" w:rsidR="00DF7825" w:rsidRPr="0020112D" w:rsidDel="00106EBC" w:rsidRDefault="00C509AB">
      <w:pPr>
        <w:pStyle w:val="NoSpacing"/>
        <w:ind w:firstLine="0"/>
        <w:jc w:val="center"/>
        <w:rPr>
          <w:del w:id="1203" w:author="Nikola Karpić" w:date="2024-01-09T21:46:00Z"/>
          <w:rFonts w:cs="Times New Roman"/>
          <w:lang w:val="sr-Latn-BA"/>
        </w:rPr>
      </w:pPr>
      <w:commentRangeStart w:id="1204"/>
      <w:del w:id="1205" w:author="Nikola Karpić" w:date="2024-01-09T21:46:00Z">
        <w:r w:rsidRPr="0020112D" w:rsidDel="00106EBC">
          <w:rPr>
            <w:rFonts w:cs="Times New Roman"/>
            <w:noProof/>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del>
      <w:commentRangeEnd w:id="1204"/>
      <w:r w:rsidR="00C877D6" w:rsidRPr="0020112D">
        <w:rPr>
          <w:rStyle w:val="CommentReference"/>
          <w:rFonts w:cs="Times New Roman"/>
          <w:lang w:val="sr-Latn-BA"/>
          <w:rPrChange w:id="1206" w:author="Nikola Karpić" w:date="2024-02-25T23:34:00Z">
            <w:rPr>
              <w:rStyle w:val="CommentReference"/>
              <w:rFonts w:ascii="Arial" w:hAnsi="Arial"/>
              <w:lang w:val="sr-Latn-BA"/>
            </w:rPr>
          </w:rPrChange>
        </w:rPr>
        <w:commentReference w:id="1204"/>
      </w:r>
    </w:p>
    <w:p w14:paraId="6AC060A7" w14:textId="29A50B70" w:rsidR="00DF7825" w:rsidRPr="0020112D" w:rsidDel="00106EBC" w:rsidRDefault="00C509AB" w:rsidP="00106EBC">
      <w:pPr>
        <w:pStyle w:val="NoSpacing"/>
        <w:ind w:firstLine="0"/>
        <w:jc w:val="center"/>
        <w:rPr>
          <w:moveFrom w:id="1207" w:author="Nikola Karpić" w:date="2024-01-09T21:46:00Z"/>
          <w:rFonts w:cs="Times New Roman"/>
          <w:i/>
          <w:iCs/>
          <w:lang w:val="sr-Cyrl-BA"/>
        </w:rPr>
      </w:pPr>
      <w:moveFromRangeStart w:id="1208" w:author="Nikola Karpić" w:date="2024-01-09T21:46:00Z" w:name="move155729198"/>
      <w:moveFrom w:id="1209" w:author="Nikola Karpić" w:date="2024-01-09T21:46:00Z">
        <w:r w:rsidRPr="0020112D" w:rsidDel="00106EBC">
          <w:rPr>
            <w:rFonts w:cs="Times New Roman"/>
            <w:i/>
            <w:iCs/>
            <w:lang w:val="sr-Cyrl-BA"/>
          </w:rPr>
          <w:t>Слика 1.1. Број научних радова на тему машинског учења у свијету од 2000. године</w:t>
        </w:r>
        <w:r w:rsidRPr="0020112D" w:rsidDel="00106EBC">
          <w:rPr>
            <w:rStyle w:val="FootnoteReference"/>
            <w:rFonts w:cs="Times New Roman"/>
            <w:i/>
            <w:iCs/>
            <w:lang w:val="sr-Cyrl-BA"/>
          </w:rPr>
          <w:footnoteReference w:id="7"/>
        </w:r>
      </w:moveFrom>
    </w:p>
    <w:moveFromRangeEnd w:id="1208"/>
    <w:p w14:paraId="7148C5AD" w14:textId="77777777" w:rsidR="00DF7825" w:rsidRPr="0020112D" w:rsidDel="00106EBC" w:rsidRDefault="00E84719">
      <w:pPr>
        <w:pStyle w:val="NoSpacing"/>
        <w:rPr>
          <w:del w:id="1212" w:author="Nikola Karpić" w:date="2024-01-09T21:46:00Z"/>
          <w:rFonts w:cs="Times New Roman"/>
          <w:lang w:val="sr-Cyrl-BA"/>
        </w:rPr>
      </w:pPr>
      <w:commentRangeStart w:id="1213"/>
      <w:commentRangeEnd w:id="1213"/>
      <w:r w:rsidRPr="0020112D">
        <w:rPr>
          <w:rStyle w:val="CommentReference"/>
          <w:rFonts w:cs="Times New Roman"/>
          <w:lang w:val="sr-Latn-BA"/>
          <w:rPrChange w:id="1214" w:author="Nikola Karpić" w:date="2024-02-25T23:34:00Z">
            <w:rPr>
              <w:rStyle w:val="CommentReference"/>
              <w:rFonts w:ascii="Arial" w:hAnsi="Arial"/>
              <w:lang w:val="sr-Latn-BA"/>
            </w:rPr>
          </w:rPrChange>
        </w:rPr>
        <w:commentReference w:id="1213"/>
      </w:r>
    </w:p>
    <w:p w14:paraId="1371C0C0" w14:textId="665DDE36" w:rsidR="00B833AD" w:rsidRPr="0020112D" w:rsidRDefault="00C509AB">
      <w:pPr>
        <w:pStyle w:val="NoSpacing"/>
        <w:spacing w:after="240"/>
        <w:rPr>
          <w:ins w:id="1215" w:author="Nikola Karpić" w:date="2024-01-09T22:21:00Z"/>
          <w:rFonts w:cs="Times New Roman"/>
          <w:lang w:val="sr-Cyrl-BA"/>
        </w:rPr>
        <w:pPrChange w:id="1216" w:author="Nikola Karpić" w:date="2024-01-27T19:53:00Z">
          <w:pPr>
            <w:pStyle w:val="NoSpacing"/>
          </w:pPr>
        </w:pPrChange>
      </w:pPr>
      <w:r w:rsidRPr="0020112D">
        <w:rPr>
          <w:rFonts w:cs="Times New Roman"/>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w:t>
      </w:r>
      <w:del w:id="1217" w:author="Aleksandar Kelec" w:date="2023-11-26T14:43:00Z">
        <w:r w:rsidRPr="0020112D" w:rsidDel="001E6B9C">
          <w:rPr>
            <w:rFonts w:cs="Times New Roman"/>
            <w:lang w:val="sr-Cyrl-BA"/>
          </w:rPr>
          <w:delText>..</w:delText>
        </w:r>
      </w:del>
      <w:r w:rsidRPr="0020112D">
        <w:rPr>
          <w:rFonts w:cs="Times New Roman"/>
          <w:lang w:val="sr-Cyrl-BA"/>
        </w:rPr>
        <w:t>) у свим просторијама</w:t>
      </w:r>
      <w:ins w:id="1218" w:author="Nikola Karpić" w:date="2024-01-09T22:21:00Z">
        <w:r w:rsidR="00D80636" w:rsidRPr="0020112D">
          <w:rPr>
            <w:rFonts w:cs="Times New Roman"/>
            <w:lang w:val="sr-Cyrl-BA"/>
          </w:rPr>
          <w:t xml:space="preserve"> (слика 1.2).</w:t>
        </w:r>
      </w:ins>
      <w:del w:id="1219" w:author="Nikola Karpić" w:date="2024-01-09T22:21:00Z">
        <w:r w:rsidRPr="0020112D" w:rsidDel="00D80636">
          <w:rPr>
            <w:rFonts w:cs="Times New Roman"/>
            <w:lang w:val="sr-Cyrl-BA"/>
          </w:rPr>
          <w:delText xml:space="preserve">. </w:delText>
        </w:r>
      </w:del>
    </w:p>
    <w:p w14:paraId="2E660FDF" w14:textId="4AAEFF8E" w:rsidR="00D80636" w:rsidRPr="0020112D" w:rsidRDefault="00D80636">
      <w:pPr>
        <w:pStyle w:val="NoSpacing"/>
        <w:ind w:firstLine="0"/>
        <w:jc w:val="center"/>
        <w:rPr>
          <w:ins w:id="1220" w:author="Nikola Karpić" w:date="2024-01-09T22:21:00Z"/>
          <w:rFonts w:cs="Times New Roman"/>
          <w:lang w:val="sr-Cyrl-BA"/>
        </w:rPr>
        <w:pPrChange w:id="1221" w:author="Nikola Karpić" w:date="2024-01-27T19:54:00Z">
          <w:pPr>
            <w:pStyle w:val="NoSpacing"/>
            <w:jc w:val="center"/>
          </w:pPr>
        </w:pPrChange>
      </w:pPr>
      <w:moveToRangeStart w:id="1222" w:author="Nikola Karpić" w:date="2024-01-09T22:21:00Z" w:name="move155731302"/>
      <w:moveTo w:id="1223" w:author="Nikola Karpić" w:date="2024-01-09T22:21:00Z">
        <w:r w:rsidRPr="0020112D">
          <w:rPr>
            <w:rFonts w:cs="Times New Roman"/>
            <w:noProof/>
          </w:rPr>
          <w:drawing>
            <wp:inline distT="0" distB="0" distL="0" distR="0" wp14:anchorId="368ED07D" wp14:editId="0EDB3B65">
              <wp:extent cx="3085722" cy="2076450"/>
              <wp:effectExtent l="19050" t="19050" r="19685" b="19050"/>
              <wp:docPr id="334901038"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222"/>
    </w:p>
    <w:p w14:paraId="41326DFE" w14:textId="01C46387" w:rsidR="00D80636" w:rsidRPr="0020112D" w:rsidDel="00442DE9" w:rsidRDefault="00D80636">
      <w:pPr>
        <w:pStyle w:val="NoSpacing"/>
        <w:spacing w:before="240" w:after="240"/>
        <w:ind w:firstLine="0"/>
        <w:jc w:val="center"/>
        <w:rPr>
          <w:del w:id="1224" w:author="Nikola Karpić" w:date="2024-01-27T19:52:00Z"/>
          <w:moveTo w:id="1225" w:author="Nikola Karpić" w:date="2024-01-09T22:21:00Z"/>
          <w:rFonts w:cs="Times New Roman"/>
          <w:i/>
          <w:iCs/>
          <w:lang w:val="ru-RU"/>
        </w:rPr>
        <w:pPrChange w:id="1226" w:author="Nikola Karpić" w:date="2024-01-27T19:55:00Z">
          <w:pPr>
            <w:pStyle w:val="NoSpacing"/>
            <w:ind w:firstLine="0"/>
            <w:jc w:val="center"/>
          </w:pPr>
        </w:pPrChange>
      </w:pPr>
      <w:moveToRangeStart w:id="1227" w:author="Nikola Karpić" w:date="2024-01-09T22:21:00Z" w:name="move155731313"/>
      <w:commentRangeStart w:id="1228"/>
      <w:moveTo w:id="1229" w:author="Nikola Karpić" w:date="2024-01-09T22:21:00Z">
        <w:r w:rsidRPr="0020112D">
          <w:rPr>
            <w:rFonts w:cs="Times New Roman"/>
            <w:i/>
            <w:iCs/>
            <w:lang w:val="sr-Cyrl-BA"/>
          </w:rPr>
          <w:t>Слика 1.2. Паметни усисивач LUCY</w:t>
        </w:r>
        <w:r w:rsidRPr="0020112D">
          <w:rPr>
            <w:rFonts w:cs="Times New Roman"/>
            <w:i/>
            <w:iCs/>
            <w:lang w:val="sr-Latn-BA"/>
          </w:rPr>
          <w:t xml:space="preserve"> </w:t>
        </w:r>
        <w:r w:rsidRPr="0020112D">
          <w:rPr>
            <w:rFonts w:cs="Times New Roman"/>
            <w:i/>
            <w:iCs/>
            <w:lang w:val="sr-Cyrl-BA"/>
          </w:rPr>
          <w:t>који посједује огроман број сензора (чак и камеру</w:t>
        </w:r>
      </w:moveTo>
      <w:ins w:id="1230" w:author="Nikola Karpić" w:date="2024-01-27T19:54:00Z">
        <w:r w:rsidR="00442DE9" w:rsidRPr="0020112D">
          <w:rPr>
            <w:rFonts w:cs="Times New Roman"/>
            <w:i/>
            <w:iCs/>
            <w:lang w:val="sr-Cyrl-BA"/>
          </w:rPr>
          <w:t>)</w:t>
        </w:r>
      </w:ins>
      <w:moveTo w:id="1231" w:author="Nikola Karpić" w:date="2024-01-09T22:21:00Z">
        <w:del w:id="1232" w:author="Nikola Karpić" w:date="2024-01-27T19:54:00Z">
          <w:r w:rsidRPr="0020112D" w:rsidDel="00442DE9">
            <w:rPr>
              <w:rFonts w:cs="Times New Roman"/>
              <w:i/>
              <w:iCs/>
              <w:lang w:val="sr-Cyrl-BA"/>
            </w:rPr>
            <w:delText>)</w:delText>
          </w:r>
        </w:del>
        <w:del w:id="1233" w:author="Nikola Karpić" w:date="2024-01-27T19:53:00Z">
          <w:r w:rsidRPr="0020112D" w:rsidDel="00442DE9">
            <w:rPr>
              <w:rFonts w:cs="Times New Roman"/>
              <w:i/>
              <w:iCs/>
              <w:lang w:val="sr-Cyrl-BA"/>
            </w:rPr>
            <w:delText xml:space="preserve"> </w:delText>
          </w:r>
          <w:commentRangeEnd w:id="1228"/>
          <w:r w:rsidRPr="0020112D" w:rsidDel="00442DE9">
            <w:rPr>
              <w:rStyle w:val="CommentReference"/>
              <w:rFonts w:cs="Times New Roman"/>
              <w:lang w:val="sr-Latn-BA"/>
              <w:rPrChange w:id="1234" w:author="Nikola Karpić" w:date="2024-02-25T23:34:00Z">
                <w:rPr>
                  <w:rStyle w:val="CommentReference"/>
                  <w:rFonts w:ascii="Arial" w:hAnsi="Arial"/>
                  <w:lang w:val="sr-Latn-BA"/>
                </w:rPr>
              </w:rPrChange>
            </w:rPr>
            <w:commentReference w:id="1228"/>
          </w:r>
        </w:del>
      </w:moveTo>
    </w:p>
    <w:moveToRangeEnd w:id="1227"/>
    <w:p w14:paraId="7509AE2D" w14:textId="77777777" w:rsidR="00D80636" w:rsidRPr="0020112D" w:rsidRDefault="00D80636">
      <w:pPr>
        <w:pStyle w:val="NoSpacing"/>
        <w:ind w:firstLine="0"/>
        <w:jc w:val="center"/>
        <w:rPr>
          <w:rFonts w:cs="Times New Roman"/>
          <w:lang w:val="sr-Cyrl-BA"/>
        </w:rPr>
        <w:pPrChange w:id="1235" w:author="Nikola Karpić" w:date="2024-01-27T19:53:00Z">
          <w:pPr>
            <w:pStyle w:val="NoSpacing"/>
          </w:pPr>
        </w:pPrChange>
      </w:pPr>
    </w:p>
    <w:p w14:paraId="0FD463FA" w14:textId="6F464AF5" w:rsidR="00DF7825" w:rsidRPr="0020112D" w:rsidDel="00106EBC" w:rsidRDefault="00C509AB">
      <w:pPr>
        <w:pStyle w:val="NoSpacing"/>
        <w:spacing w:before="240" w:after="240"/>
        <w:rPr>
          <w:del w:id="1236" w:author="Nikola Karpić" w:date="2024-01-09T21:48:00Z"/>
          <w:rFonts w:cs="Times New Roman"/>
          <w:lang w:val="sr-Cyrl-BA"/>
        </w:rPr>
        <w:pPrChange w:id="1237" w:author="Nikola Karpić" w:date="2024-01-27T19:55:00Z">
          <w:pPr>
            <w:pStyle w:val="NoSpacing"/>
          </w:pPr>
        </w:pPrChange>
      </w:pPr>
      <w:r w:rsidRPr="0020112D">
        <w:rPr>
          <w:rFonts w:cs="Times New Roman"/>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sidRPr="0020112D">
        <w:rPr>
          <w:rStyle w:val="jlqj4b"/>
          <w:rFonts w:cs="Times New Roman"/>
          <w:lang w:val="sr-Cyrl-BA"/>
        </w:rPr>
        <w:t xml:space="preserve"> </w:t>
      </w:r>
      <w:r w:rsidRPr="0020112D">
        <w:rPr>
          <w:rStyle w:val="jlqj4b"/>
          <w:rFonts w:cs="Times New Roman"/>
          <w:lang w:val="sr-Latn-RS"/>
        </w:rPr>
        <w:t>генеришу милијард</w:t>
      </w:r>
      <w:r w:rsidRPr="0020112D">
        <w:rPr>
          <w:rStyle w:val="jlqj4b"/>
          <w:rFonts w:cs="Times New Roman"/>
          <w:lang w:val="sr-Cyrl-BA"/>
        </w:rPr>
        <w:t>е</w:t>
      </w:r>
      <w:r w:rsidRPr="0020112D">
        <w:rPr>
          <w:rStyle w:val="jlqj4b"/>
          <w:rFonts w:cs="Times New Roman"/>
          <w:lang w:val="sr-Latn-RS"/>
        </w:rPr>
        <w:t xml:space="preserve"> долара годишње продаје</w:t>
      </w:r>
      <w:r w:rsidRPr="0020112D">
        <w:rPr>
          <w:rStyle w:val="jlqj4b"/>
          <w:rFonts w:cs="Times New Roman"/>
          <w:lang w:val="sr-Cyrl-BA"/>
        </w:rPr>
        <w:t>.</w:t>
      </w:r>
      <w:sdt>
        <w:sdtPr>
          <w:rPr>
            <w:rStyle w:val="jlqj4b"/>
            <w:rFonts w:cs="Times New Roman"/>
            <w:lang w:val="sr-Cyrl-BA"/>
          </w:rPr>
          <w:id w:val="1789861934"/>
          <w:citation/>
        </w:sdtPr>
        <w:sdtContent>
          <w:r w:rsidRPr="0020112D">
            <w:rPr>
              <w:rStyle w:val="jlqj4b"/>
              <w:rFonts w:cs="Times New Roman"/>
              <w:lang w:val="sr-Cyrl-BA"/>
            </w:rPr>
            <w:fldChar w:fldCharType="begin"/>
          </w:r>
          <w:r w:rsidRPr="0020112D">
            <w:rPr>
              <w:rStyle w:val="jlqj4b"/>
              <w:rFonts w:cs="Times New Roman"/>
              <w:lang w:val="sr-Cyrl-BA"/>
            </w:rPr>
            <w:instrText xml:space="preserve"> CITATION Wil16 \l 7194 </w:instrText>
          </w:r>
          <w:r w:rsidRPr="0020112D">
            <w:rPr>
              <w:rStyle w:val="jlqj4b"/>
              <w:rFonts w:cs="Times New Roman"/>
              <w:lang w:val="sr-Cyrl-BA"/>
            </w:rPr>
            <w:fldChar w:fldCharType="separate"/>
          </w:r>
          <w:r w:rsidR="007779BE" w:rsidRPr="0020112D">
            <w:rPr>
              <w:rStyle w:val="jlqj4b"/>
              <w:rFonts w:cs="Times New Roman"/>
              <w:noProof/>
              <w:lang w:val="sr-Cyrl-BA"/>
            </w:rPr>
            <w:t xml:space="preserve"> </w:t>
          </w:r>
          <w:r w:rsidR="007779BE" w:rsidRPr="0020112D">
            <w:rPr>
              <w:rFonts w:cs="Times New Roman"/>
              <w:noProof/>
              <w:lang w:val="sr-Cyrl-BA"/>
            </w:rPr>
            <w:t>[2]</w:t>
          </w:r>
          <w:r w:rsidRPr="0020112D">
            <w:rPr>
              <w:rStyle w:val="jlqj4b"/>
              <w:rFonts w:cs="Times New Roman"/>
              <w:lang w:val="sr-Cyrl-BA"/>
            </w:rPr>
            <w:fldChar w:fldCharType="end"/>
          </w:r>
        </w:sdtContent>
      </w:sdt>
      <w:r w:rsidRPr="0020112D">
        <w:rPr>
          <w:rFonts w:cs="Times New Roman"/>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0112D" w:rsidDel="00D80636" w:rsidRDefault="00D806BC">
      <w:pPr>
        <w:pStyle w:val="NoSpacing"/>
        <w:spacing w:before="240"/>
        <w:rPr>
          <w:del w:id="1238" w:author="Nikola Karpić" w:date="2024-01-09T22:21:00Z"/>
          <w:rFonts w:cs="Times New Roman"/>
          <w:lang w:val="sr-Latn-BA"/>
        </w:rPr>
        <w:pPrChange w:id="1239" w:author="Nikola Karpić" w:date="2024-01-27T19:55:00Z">
          <w:pPr>
            <w:pStyle w:val="NoSpacing"/>
          </w:pPr>
        </w:pPrChange>
      </w:pPr>
    </w:p>
    <w:p w14:paraId="4E6E1B5B" w14:textId="77777777" w:rsidR="00106EBC" w:rsidRPr="0020112D" w:rsidRDefault="00106EBC">
      <w:pPr>
        <w:pStyle w:val="NoSpacing"/>
        <w:spacing w:before="240"/>
        <w:rPr>
          <w:ins w:id="1240" w:author="Nikola Karpić" w:date="2024-01-09T21:48:00Z"/>
          <w:rFonts w:cs="Times New Roman"/>
          <w:noProof/>
          <w:lang w:val="ru-RU"/>
          <w:rPrChange w:id="1241" w:author="Nikola Karpić" w:date="2024-02-25T23:34:00Z">
            <w:rPr>
              <w:ins w:id="1242" w:author="Nikola Karpić" w:date="2024-01-09T21:48:00Z"/>
              <w:noProof/>
            </w:rPr>
          </w:rPrChange>
        </w:rPr>
        <w:pPrChange w:id="1243" w:author="Nikola Karpić" w:date="2024-01-27T19:55:00Z">
          <w:pPr>
            <w:pStyle w:val="NoSpacing"/>
            <w:ind w:firstLine="0"/>
            <w:jc w:val="center"/>
          </w:pPr>
        </w:pPrChange>
      </w:pPr>
    </w:p>
    <w:p w14:paraId="1331A9A6" w14:textId="5C5995DF" w:rsidR="00C65262" w:rsidRPr="0020112D" w:rsidDel="00D80636" w:rsidRDefault="00934A21">
      <w:pPr>
        <w:pStyle w:val="NoSpacing"/>
        <w:spacing w:before="240"/>
        <w:ind w:firstLine="0"/>
        <w:jc w:val="center"/>
        <w:rPr>
          <w:del w:id="1244" w:author="Nikola Karpić" w:date="2024-01-09T22:21:00Z"/>
          <w:rFonts w:cs="Times New Roman"/>
          <w:lang w:val="sr-Cyrl-BA"/>
        </w:rPr>
        <w:pPrChange w:id="1245" w:author="Nikola Karpić" w:date="2024-01-27T19:55:00Z">
          <w:pPr>
            <w:pStyle w:val="NoSpacing"/>
            <w:ind w:firstLine="0"/>
            <w:jc w:val="center"/>
          </w:pPr>
        </w:pPrChange>
      </w:pPr>
      <w:moveFromRangeStart w:id="1246" w:author="Nikola Karpić" w:date="2024-01-09T22:21:00Z" w:name="move155731302"/>
      <w:moveFrom w:id="1247" w:author="Nikola Karpić" w:date="2024-01-09T22:21:00Z">
        <w:del w:id="1248" w:author="Nikola Karpić" w:date="2024-01-09T22:21:00Z">
          <w:r w:rsidRPr="0020112D" w:rsidDel="00D80636">
            <w:rPr>
              <w:rFonts w:cs="Times New Roman"/>
              <w:noProof/>
            </w:rPr>
            <w:drawing>
              <wp:inline distT="0" distB="0" distL="0" distR="0" wp14:anchorId="560662C9" wp14:editId="3BB0F607">
                <wp:extent cx="3085722" cy="2076450"/>
                <wp:effectExtent l="19050" t="19050" r="19685" b="19050"/>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moveFrom>
      <w:moveFromRangeEnd w:id="1246"/>
    </w:p>
    <w:p w14:paraId="47598B1F" w14:textId="422FD2DB" w:rsidR="00C65262" w:rsidRPr="0020112D" w:rsidDel="00D80636" w:rsidRDefault="00C65262">
      <w:pPr>
        <w:pStyle w:val="NoSpacing"/>
        <w:spacing w:before="240"/>
        <w:ind w:firstLine="0"/>
        <w:jc w:val="center"/>
        <w:rPr>
          <w:moveFrom w:id="1249" w:author="Nikola Karpić" w:date="2024-01-09T22:21:00Z"/>
          <w:rFonts w:cs="Times New Roman"/>
          <w:i/>
          <w:iCs/>
          <w:lang w:val="ru-RU"/>
        </w:rPr>
        <w:pPrChange w:id="1250" w:author="Nikola Karpić" w:date="2024-01-27T19:55:00Z">
          <w:pPr>
            <w:pStyle w:val="NoSpacing"/>
            <w:ind w:firstLine="0"/>
            <w:jc w:val="center"/>
          </w:pPr>
        </w:pPrChange>
      </w:pPr>
      <w:moveFromRangeStart w:id="1251" w:author="Nikola Karpić" w:date="2024-01-09T22:21:00Z" w:name="move155731313"/>
      <w:commentRangeStart w:id="1252"/>
      <w:moveFrom w:id="1253" w:author="Nikola Karpić" w:date="2024-01-09T22:21:00Z">
        <w:r w:rsidRPr="0020112D" w:rsidDel="00D80636">
          <w:rPr>
            <w:rFonts w:cs="Times New Roman"/>
            <w:i/>
            <w:iCs/>
            <w:lang w:val="sr-Cyrl-BA"/>
          </w:rPr>
          <w:t>Слика 1.</w:t>
        </w:r>
        <w:r w:rsidR="004B2026" w:rsidRPr="0020112D" w:rsidDel="00D80636">
          <w:rPr>
            <w:rFonts w:cs="Times New Roman"/>
            <w:i/>
            <w:iCs/>
            <w:lang w:val="sr-Cyrl-BA"/>
          </w:rPr>
          <w:t>2</w:t>
        </w:r>
        <w:r w:rsidRPr="0020112D" w:rsidDel="00D80636">
          <w:rPr>
            <w:rFonts w:cs="Times New Roman"/>
            <w:i/>
            <w:iCs/>
            <w:lang w:val="sr-Cyrl-BA"/>
          </w:rPr>
          <w:t xml:space="preserve">. Паметни усисивач </w:t>
        </w:r>
        <w:r w:rsidR="00934A21" w:rsidRPr="0020112D" w:rsidDel="00D80636">
          <w:rPr>
            <w:rFonts w:cs="Times New Roman"/>
            <w:i/>
            <w:iCs/>
            <w:lang w:val="sr-Cyrl-BA"/>
          </w:rPr>
          <w:t>LUCY</w:t>
        </w:r>
        <w:r w:rsidR="00934A21" w:rsidRPr="0020112D" w:rsidDel="00D80636">
          <w:rPr>
            <w:rFonts w:cs="Times New Roman"/>
            <w:i/>
            <w:iCs/>
            <w:lang w:val="sr-Latn-BA"/>
          </w:rPr>
          <w:t xml:space="preserve"> </w:t>
        </w:r>
        <w:r w:rsidRPr="0020112D" w:rsidDel="00D80636">
          <w:rPr>
            <w:rFonts w:cs="Times New Roman"/>
            <w:i/>
            <w:iCs/>
            <w:lang w:val="sr-Cyrl-BA"/>
          </w:rPr>
          <w:t>који посједује</w:t>
        </w:r>
        <w:r w:rsidR="00934A21" w:rsidRPr="0020112D" w:rsidDel="00D80636">
          <w:rPr>
            <w:rFonts w:cs="Times New Roman"/>
            <w:i/>
            <w:iCs/>
            <w:lang w:val="sr-Cyrl-BA"/>
          </w:rPr>
          <w:t xml:space="preserve"> огроман број сензора (чак и камеру) </w:t>
        </w:r>
        <w:commentRangeEnd w:id="1252"/>
        <w:r w:rsidR="001E6B9C" w:rsidRPr="0020112D" w:rsidDel="00D80636">
          <w:rPr>
            <w:rStyle w:val="CommentReference"/>
            <w:rFonts w:cs="Times New Roman"/>
            <w:lang w:val="sr-Latn-BA"/>
            <w:rPrChange w:id="1254" w:author="Nikola Karpić" w:date="2024-02-25T23:34:00Z">
              <w:rPr>
                <w:rStyle w:val="CommentReference"/>
                <w:rFonts w:ascii="Arial" w:hAnsi="Arial"/>
                <w:lang w:val="sr-Latn-BA"/>
              </w:rPr>
            </w:rPrChange>
          </w:rPr>
          <w:commentReference w:id="1252"/>
        </w:r>
      </w:moveFrom>
    </w:p>
    <w:moveFromRangeEnd w:id="1251"/>
    <w:p w14:paraId="30CB7867" w14:textId="73D763D3" w:rsidR="00C65262" w:rsidRPr="00101F3B" w:rsidDel="00D80636" w:rsidRDefault="00C65262">
      <w:pPr>
        <w:pStyle w:val="NoSpacing"/>
        <w:spacing w:before="240"/>
        <w:ind w:firstLine="0"/>
        <w:rPr>
          <w:del w:id="1255" w:author="Nikola Karpić" w:date="2024-01-09T22:21:00Z"/>
          <w:rFonts w:cs="Times New Roman"/>
          <w:i/>
          <w:iCs/>
          <w:lang w:val="sr-Cyrl-BA"/>
        </w:rPr>
        <w:pPrChange w:id="1256" w:author="Nikola Karpić" w:date="2024-01-27T19:55:00Z">
          <w:pPr>
            <w:pStyle w:val="NoSpacing"/>
            <w:ind w:firstLine="0"/>
            <w:jc w:val="center"/>
          </w:pPr>
        </w:pPrChange>
      </w:pPr>
    </w:p>
    <w:p w14:paraId="09B90C01" w14:textId="2A1DED91" w:rsidR="00DF7825" w:rsidRPr="00101F3B" w:rsidDel="00E87F16" w:rsidRDefault="00C509AB">
      <w:pPr>
        <w:pStyle w:val="NoSpacing"/>
        <w:spacing w:before="240"/>
        <w:rPr>
          <w:del w:id="1257" w:author="Nikola Karpić" w:date="2024-01-09T21:54:00Z"/>
          <w:rFonts w:cs="Times New Roman"/>
          <w:lang w:val="sr-Latn-BA"/>
        </w:rPr>
        <w:pPrChange w:id="1258" w:author="Nikola Karpić" w:date="2024-01-27T19:55:00Z">
          <w:pPr>
            <w:pStyle w:val="NoSpacing"/>
          </w:pPr>
        </w:pPrChange>
      </w:pPr>
      <w:r w:rsidRPr="00101F3B">
        <w:rPr>
          <w:rFonts w:cs="Times New Roman"/>
          <w:lang w:val="sr-Cyrl-BA"/>
        </w:rPr>
        <w:t xml:space="preserve">Из </w:t>
      </w:r>
      <w:r w:rsidRPr="00101F3B">
        <w:rPr>
          <w:rFonts w:cs="Times New Roman"/>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sidRPr="00101F3B">
        <w:rPr>
          <w:rFonts w:cs="Times New Roman"/>
          <w:lang w:val="sr-Cyrl-BA"/>
        </w:rPr>
        <w:t>у погледу</w:t>
      </w:r>
      <w:r w:rsidRPr="00101F3B">
        <w:rPr>
          <w:rFonts w:cs="Times New Roman"/>
          <w:lang w:val="ru-RU"/>
        </w:rPr>
        <w:t xml:space="preserve"> приватности. 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101F3B">
        <w:rPr>
          <w:rFonts w:cs="Times New Roman"/>
          <w:lang w:val="ru-RU"/>
        </w:rPr>
        <w:t>,</w:t>
      </w:r>
      <w:r w:rsidRPr="00101F3B">
        <w:rPr>
          <w:rFonts w:cs="Times New Roman"/>
          <w:lang w:val="ru-RU"/>
        </w:rPr>
        <w:t xml:space="preserve"> ако постоје и најмањи сигурносни пропусти у сигурносном</w:t>
      </w:r>
      <w:r w:rsidRPr="00101F3B">
        <w:rPr>
          <w:rFonts w:cs="Times New Roman"/>
          <w:lang w:val="sr-Cyrl-BA"/>
        </w:rPr>
        <w:t xml:space="preserve"> систему компаније</w:t>
      </w:r>
      <w:r w:rsidRPr="00101F3B">
        <w:rPr>
          <w:rFonts w:cs="Times New Roman"/>
          <w:lang w:val="sr-Latn-BA"/>
        </w:rPr>
        <w:t>.</w:t>
      </w:r>
    </w:p>
    <w:p w14:paraId="34E305CA" w14:textId="77777777" w:rsidR="00C65262" w:rsidRPr="00101F3B" w:rsidRDefault="00C65262">
      <w:pPr>
        <w:pStyle w:val="NoSpacing"/>
        <w:rPr>
          <w:rFonts w:cs="Times New Roman"/>
          <w:i/>
          <w:iCs/>
          <w:lang w:val="sr-Cyrl-BA"/>
        </w:rPr>
        <w:pPrChange w:id="1259" w:author="Nikola Karpić" w:date="2024-01-09T21:54:00Z">
          <w:pPr>
            <w:pStyle w:val="NoSpacing"/>
            <w:ind w:firstLine="0"/>
          </w:pPr>
        </w:pPrChange>
      </w:pPr>
    </w:p>
    <w:p w14:paraId="0C4DFE1B" w14:textId="757BF88F" w:rsidR="00DF7825" w:rsidRPr="00101F3B" w:rsidRDefault="00C509AB" w:rsidP="00A07DAA">
      <w:pPr>
        <w:pStyle w:val="NoSpacing"/>
        <w:rPr>
          <w:rFonts w:cs="Times New Roman"/>
        </w:rPr>
      </w:pPr>
      <w:r w:rsidRPr="00101F3B">
        <w:rPr>
          <w:rFonts w:cs="Times New Roman"/>
          <w:lang w:val="sr-Cyrl-BA"/>
        </w:rPr>
        <w:t xml:space="preserve">У овом раду </w:t>
      </w:r>
      <w:commentRangeStart w:id="1260"/>
      <w:del w:id="1261" w:author="Nikola Karpić" w:date="2024-01-09T21:50:00Z">
        <w:r w:rsidRPr="00101F3B" w:rsidDel="00106EBC">
          <w:rPr>
            <w:rFonts w:cs="Times New Roman"/>
            <w:lang w:val="sr-Cyrl-BA"/>
          </w:rPr>
          <w:delText xml:space="preserve">ће </w:delText>
        </w:r>
      </w:del>
      <w:r w:rsidRPr="00101F3B">
        <w:rPr>
          <w:rFonts w:cs="Times New Roman"/>
          <w:lang w:val="sr-Cyrl-BA"/>
        </w:rPr>
        <w:t xml:space="preserve">се </w:t>
      </w:r>
      <w:del w:id="1262" w:author="Nikola Karpić" w:date="2024-01-09T21:50:00Z">
        <w:r w:rsidRPr="00101F3B" w:rsidDel="00106EBC">
          <w:rPr>
            <w:rFonts w:cs="Times New Roman"/>
            <w:lang w:val="sr-Cyrl-BA"/>
          </w:rPr>
          <w:delText xml:space="preserve">обрађивати </w:delText>
        </w:r>
      </w:del>
      <w:commentRangeEnd w:id="1260"/>
      <w:ins w:id="1263" w:author="Nikola Karpić" w:date="2024-01-09T21:50:00Z">
        <w:r w:rsidR="00106EBC" w:rsidRPr="00101F3B">
          <w:rPr>
            <w:rFonts w:cs="Times New Roman"/>
            <w:lang w:val="sr-Cyrl-BA"/>
          </w:rPr>
          <w:t xml:space="preserve">обрађује </w:t>
        </w:r>
      </w:ins>
      <w:r w:rsidR="001E6B9C" w:rsidRPr="0020112D">
        <w:rPr>
          <w:rStyle w:val="CommentReference"/>
          <w:rFonts w:cs="Times New Roman"/>
          <w:lang w:val="sr-Latn-BA"/>
          <w:rPrChange w:id="1264" w:author="Nikola Karpić" w:date="2024-02-25T23:34:00Z">
            <w:rPr>
              <w:rStyle w:val="CommentReference"/>
              <w:rFonts w:ascii="Arial" w:hAnsi="Arial"/>
              <w:lang w:val="sr-Latn-BA"/>
            </w:rPr>
          </w:rPrChange>
        </w:rPr>
        <w:commentReference w:id="1260"/>
      </w:r>
      <w:r w:rsidRPr="00101F3B">
        <w:rPr>
          <w:rFonts w:cs="Times New Roman"/>
          <w:lang w:val="sr-Cyrl-BA"/>
        </w:rPr>
        <w:t>примје</w:t>
      </w:r>
      <w:ins w:id="1265" w:author="Nikola Karpić" w:date="2024-01-09T21:50:00Z">
        <w:r w:rsidR="00106EBC" w:rsidRPr="00101F3B">
          <w:rPr>
            <w:rFonts w:cs="Times New Roman"/>
            <w:lang w:val="sr-Cyrl-BA"/>
          </w:rPr>
          <w:t>на</w:t>
        </w:r>
      </w:ins>
      <w:del w:id="1266" w:author="Nikola Karpić" w:date="2024-01-09T21:50:00Z">
        <w:r w:rsidRPr="00101F3B" w:rsidDel="00106EBC">
          <w:rPr>
            <w:rFonts w:cs="Times New Roman"/>
            <w:lang w:val="sr-Cyrl-BA"/>
          </w:rPr>
          <w:delText>њивање</w:delText>
        </w:r>
      </w:del>
      <w:r w:rsidRPr="00101F3B">
        <w:rPr>
          <w:rFonts w:cs="Times New Roman"/>
          <w:lang w:val="sr-Cyrl-BA"/>
        </w:rPr>
        <w:t xml:space="preserve"> одређеног броја класификационих и регресионих машинских алгоритама </w:t>
      </w:r>
      <w:r w:rsidR="00A07DAA" w:rsidRPr="00101F3B">
        <w:rPr>
          <w:rFonts w:cs="Times New Roman"/>
          <w:lang w:val="sr-Cyrl-BA"/>
        </w:rPr>
        <w:t>з</w:t>
      </w:r>
      <w:r w:rsidRPr="00101F3B">
        <w:rPr>
          <w:rFonts w:cs="Times New Roman"/>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w:t>
      </w:r>
      <w:commentRangeStart w:id="1267"/>
      <w:r w:rsidRPr="00101F3B">
        <w:rPr>
          <w:rFonts w:cs="Times New Roman"/>
          <w:lang w:val="sr-Cyrl-BA"/>
        </w:rPr>
        <w:t xml:space="preserve">које </w:t>
      </w:r>
      <w:del w:id="1268" w:author="Nikola Karpić" w:date="2024-01-09T21:54:00Z">
        <w:r w:rsidRPr="00101F3B" w:rsidDel="00E87F16">
          <w:rPr>
            <w:rFonts w:cs="Times New Roman"/>
            <w:lang w:val="sr-Cyrl-BA"/>
          </w:rPr>
          <w:delText>ће</w:delText>
        </w:r>
      </w:del>
      <w:del w:id="1269" w:author="Nikola Karpić" w:date="2024-01-09T21:55:00Z">
        <w:r w:rsidRPr="00101F3B" w:rsidDel="00E87F16">
          <w:rPr>
            <w:rFonts w:cs="Times New Roman"/>
            <w:lang w:val="sr-Cyrl-BA"/>
          </w:rPr>
          <w:delText xml:space="preserve">мо </w:delText>
        </w:r>
      </w:del>
      <w:r w:rsidRPr="00101F3B">
        <w:rPr>
          <w:rFonts w:cs="Times New Roman"/>
          <w:lang w:val="sr-Cyrl-BA"/>
        </w:rPr>
        <w:t>користи</w:t>
      </w:r>
      <w:del w:id="1270" w:author="Nikola Karpić" w:date="2024-01-09T21:55:00Z">
        <w:r w:rsidRPr="00101F3B" w:rsidDel="00E87F16">
          <w:rPr>
            <w:rFonts w:cs="Times New Roman"/>
            <w:lang w:val="sr-Cyrl-BA"/>
          </w:rPr>
          <w:delText>ти</w:delText>
        </w:r>
      </w:del>
      <w:ins w:id="1271" w:author="Nikola Karpić" w:date="2024-01-09T21:55:00Z">
        <w:r w:rsidR="00E87F16" w:rsidRPr="00101F3B">
          <w:rPr>
            <w:rFonts w:cs="Times New Roman"/>
            <w:lang w:val="sr-Cyrl-BA"/>
          </w:rPr>
          <w:t>мо</w:t>
        </w:r>
      </w:ins>
      <w:r w:rsidRPr="00101F3B">
        <w:rPr>
          <w:rFonts w:cs="Times New Roman"/>
          <w:lang w:val="sr-Cyrl-BA"/>
        </w:rPr>
        <w:t xml:space="preserve"> </w:t>
      </w:r>
      <w:commentRangeEnd w:id="1267"/>
      <w:r w:rsidR="00874C8A" w:rsidRPr="0020112D">
        <w:rPr>
          <w:rStyle w:val="CommentReference"/>
          <w:rFonts w:cs="Times New Roman"/>
          <w:lang w:val="sr-Latn-BA"/>
          <w:rPrChange w:id="1272" w:author="Nikola Karpić" w:date="2024-02-25T23:34:00Z">
            <w:rPr>
              <w:rStyle w:val="CommentReference"/>
              <w:rFonts w:ascii="Arial" w:hAnsi="Arial"/>
              <w:lang w:val="sr-Latn-BA"/>
            </w:rPr>
          </w:rPrChange>
        </w:rPr>
        <w:commentReference w:id="1267"/>
      </w:r>
      <w:r w:rsidRPr="00101F3B">
        <w:rPr>
          <w:rFonts w:cs="Times New Roman"/>
          <w:lang w:val="sr-Cyrl-BA"/>
        </w:rPr>
        <w:t xml:space="preserve">су: логистичка регресија, </w:t>
      </w:r>
      <w:r w:rsidRPr="00101F3B">
        <w:rPr>
          <w:rFonts w:cs="Times New Roman"/>
          <w:i/>
          <w:iCs/>
        </w:rPr>
        <w:t>Gaussian</w:t>
      </w:r>
      <w:r w:rsidRPr="00101F3B">
        <w:rPr>
          <w:rFonts w:cs="Times New Roman"/>
          <w:i/>
          <w:iCs/>
          <w:lang w:val="sr-Cyrl-BA"/>
        </w:rPr>
        <w:t xml:space="preserve"> </w:t>
      </w:r>
      <w:r w:rsidRPr="00101F3B">
        <w:rPr>
          <w:rFonts w:cs="Times New Roman"/>
          <w:i/>
          <w:iCs/>
        </w:rPr>
        <w:t>Naive</w:t>
      </w:r>
      <w:r w:rsidRPr="00101F3B">
        <w:rPr>
          <w:rFonts w:cs="Times New Roman"/>
          <w:i/>
          <w:iCs/>
          <w:lang w:val="sr-Cyrl-BA"/>
        </w:rPr>
        <w:t xml:space="preserve"> </w:t>
      </w:r>
      <w:r w:rsidRPr="00101F3B">
        <w:rPr>
          <w:rFonts w:cs="Times New Roman"/>
          <w:i/>
          <w:iCs/>
        </w:rPr>
        <w:t>Byes</w:t>
      </w:r>
      <w:r w:rsidRPr="00101F3B">
        <w:rPr>
          <w:rFonts w:cs="Times New Roman"/>
          <w:i/>
          <w:iCs/>
          <w:lang w:val="sr-Cyrl-BA"/>
        </w:rPr>
        <w:t xml:space="preserve">, </w:t>
      </w:r>
      <w:r w:rsidRPr="00101F3B">
        <w:rPr>
          <w:rFonts w:cs="Times New Roman"/>
          <w:i/>
          <w:iCs/>
        </w:rPr>
        <w:t>K</w:t>
      </w:r>
      <w:r w:rsidRPr="00101F3B">
        <w:rPr>
          <w:rFonts w:cs="Times New Roman"/>
          <w:i/>
          <w:iCs/>
          <w:lang w:val="sr-Cyrl-BA"/>
        </w:rPr>
        <w:t>-</w:t>
      </w:r>
      <w:r w:rsidRPr="00101F3B">
        <w:rPr>
          <w:rFonts w:cs="Times New Roman"/>
          <w:i/>
          <w:iCs/>
        </w:rPr>
        <w:t>Nearest</w:t>
      </w:r>
      <w:r w:rsidRPr="00101F3B">
        <w:rPr>
          <w:rFonts w:cs="Times New Roman"/>
          <w:i/>
          <w:iCs/>
          <w:lang w:val="sr-Cyrl-BA"/>
        </w:rPr>
        <w:t xml:space="preserve"> </w:t>
      </w:r>
      <w:r w:rsidRPr="00101F3B">
        <w:rPr>
          <w:rFonts w:cs="Times New Roman"/>
          <w:i/>
          <w:iCs/>
        </w:rPr>
        <w:t>Neighbors</w:t>
      </w:r>
      <w:r w:rsidRPr="00101F3B">
        <w:rPr>
          <w:rFonts w:cs="Times New Roman"/>
          <w:i/>
          <w:iCs/>
          <w:lang w:val="sr-Cyrl-BA"/>
        </w:rPr>
        <w:t xml:space="preserve">, </w:t>
      </w:r>
      <w:r w:rsidRPr="00101F3B">
        <w:rPr>
          <w:rFonts w:cs="Times New Roman"/>
          <w:i/>
          <w:iCs/>
        </w:rPr>
        <w:t>Decision</w:t>
      </w:r>
      <w:r w:rsidRPr="00101F3B">
        <w:rPr>
          <w:rFonts w:cs="Times New Roman"/>
          <w:i/>
          <w:iCs/>
          <w:lang w:val="sr-Cyrl-BA"/>
        </w:rPr>
        <w:t xml:space="preserve"> </w:t>
      </w:r>
      <w:r w:rsidRPr="00101F3B">
        <w:rPr>
          <w:rFonts w:cs="Times New Roman"/>
          <w:i/>
          <w:iCs/>
        </w:rPr>
        <w:t>Tree</w:t>
      </w:r>
      <w:r w:rsidRPr="00101F3B">
        <w:rPr>
          <w:rFonts w:cs="Times New Roman"/>
          <w:i/>
          <w:iCs/>
          <w:lang w:val="sr-Cyrl-BA"/>
        </w:rPr>
        <w:t xml:space="preserve">, </w:t>
      </w:r>
      <w:r w:rsidRPr="00101F3B">
        <w:rPr>
          <w:rFonts w:cs="Times New Roman"/>
          <w:i/>
          <w:iCs/>
        </w:rPr>
        <w:t>Random</w:t>
      </w:r>
      <w:r w:rsidRPr="00101F3B">
        <w:rPr>
          <w:rFonts w:cs="Times New Roman"/>
          <w:i/>
          <w:iCs/>
          <w:lang w:val="sr-Cyrl-BA"/>
        </w:rPr>
        <w:t xml:space="preserve"> </w:t>
      </w:r>
      <w:r w:rsidRPr="00101F3B">
        <w:rPr>
          <w:rFonts w:cs="Times New Roman"/>
          <w:i/>
          <w:iCs/>
        </w:rPr>
        <w:t>Forest</w:t>
      </w:r>
      <w:r w:rsidRPr="00101F3B">
        <w:rPr>
          <w:rFonts w:cs="Times New Roman"/>
          <w:i/>
          <w:iCs/>
          <w:lang w:val="sr-Cyrl-BA"/>
        </w:rPr>
        <w:t xml:space="preserve">, </w:t>
      </w:r>
      <w:r w:rsidRPr="00101F3B">
        <w:rPr>
          <w:rFonts w:cs="Times New Roman"/>
          <w:i/>
          <w:iCs/>
        </w:rPr>
        <w:t>Gradient</w:t>
      </w:r>
      <w:r w:rsidRPr="00101F3B">
        <w:rPr>
          <w:rFonts w:cs="Times New Roman"/>
          <w:i/>
          <w:iCs/>
          <w:lang w:val="sr-Cyrl-BA"/>
        </w:rPr>
        <w:t xml:space="preserve"> </w:t>
      </w:r>
      <w:r w:rsidRPr="00101F3B">
        <w:rPr>
          <w:rFonts w:cs="Times New Roman"/>
          <w:i/>
          <w:iCs/>
        </w:rPr>
        <w:t>Boosting</w:t>
      </w:r>
      <w:r w:rsidRPr="00101F3B">
        <w:rPr>
          <w:rFonts w:cs="Times New Roman"/>
          <w:i/>
          <w:iCs/>
          <w:lang w:val="sr-Cyrl-BA"/>
        </w:rPr>
        <w:t xml:space="preserve">, </w:t>
      </w:r>
      <w:r w:rsidRPr="00101F3B">
        <w:rPr>
          <w:rFonts w:cs="Times New Roman"/>
          <w:i/>
          <w:iCs/>
        </w:rPr>
        <w:t>Support Vector Machine</w:t>
      </w:r>
      <w:r w:rsidRPr="00101F3B">
        <w:rPr>
          <w:rFonts w:cs="Times New Roman"/>
          <w:i/>
          <w:iCs/>
          <w:lang w:val="sr-Cyrl-BA"/>
        </w:rPr>
        <w:t xml:space="preserve">, </w:t>
      </w:r>
      <w:r w:rsidRPr="00101F3B">
        <w:rPr>
          <w:rFonts w:cs="Times New Roman"/>
          <w:i/>
          <w:iCs/>
        </w:rPr>
        <w:t>LightGBM</w:t>
      </w:r>
      <w:r w:rsidRPr="00101F3B">
        <w:rPr>
          <w:rFonts w:cs="Times New Roman"/>
          <w:lang w:val="sr-Cyrl-BA"/>
        </w:rPr>
        <w:t>.</w:t>
      </w:r>
    </w:p>
    <w:p w14:paraId="271A16F8" w14:textId="6664B4C7" w:rsidR="00DF7825" w:rsidRPr="0020112D" w:rsidDel="00106EBC" w:rsidRDefault="00C509AB" w:rsidP="00A07DAA">
      <w:pPr>
        <w:pStyle w:val="NoSpacing"/>
        <w:rPr>
          <w:del w:id="1273" w:author="Nikola Karpić" w:date="2024-01-09T21:49:00Z"/>
          <w:rFonts w:cs="Times New Roman"/>
          <w:lang w:val="sr-Latn-BA"/>
          <w:rPrChange w:id="1274" w:author="Nikola Karpić" w:date="2024-02-25T23:34:00Z">
            <w:rPr>
              <w:del w:id="1275" w:author="Nikola Karpić" w:date="2024-01-09T21:49:00Z"/>
              <w:lang w:val="sr-Cyrl-BA"/>
            </w:rPr>
          </w:rPrChange>
        </w:rPr>
      </w:pPr>
      <w:commentRangeStart w:id="1276"/>
      <w:r w:rsidRPr="00101F3B">
        <w:rPr>
          <w:rFonts w:cs="Times New Roman"/>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ins w:id="1277" w:author="Nikola Karpić" w:date="2024-01-09T21:49:00Z">
        <w:r w:rsidR="00106EBC" w:rsidRPr="00101F3B">
          <w:rPr>
            <w:rFonts w:cs="Times New Roman"/>
            <w:lang w:val="sr-Latn-BA"/>
          </w:rPr>
          <w:t xml:space="preserve"> </w:t>
        </w:r>
      </w:ins>
    </w:p>
    <w:p w14:paraId="2EEFF4AC" w14:textId="37973006" w:rsidR="00DF7825" w:rsidRPr="0020112D" w:rsidDel="00106EBC" w:rsidRDefault="00C509AB" w:rsidP="00106EBC">
      <w:pPr>
        <w:pStyle w:val="NoSpacing"/>
        <w:rPr>
          <w:del w:id="1278" w:author="Nikola Karpić" w:date="2024-01-09T21:49:00Z"/>
          <w:rFonts w:cs="Times New Roman"/>
          <w:lang w:val="sr-Latn-BA"/>
          <w:rPrChange w:id="1279" w:author="Nikola Karpić" w:date="2024-02-25T23:34:00Z">
            <w:rPr>
              <w:del w:id="1280" w:author="Nikola Karpić" w:date="2024-01-09T21:49:00Z"/>
              <w:lang w:val="sr-Cyrl-BA"/>
            </w:rPr>
          </w:rPrChange>
        </w:rPr>
      </w:pPr>
      <w:r w:rsidRPr="00101F3B">
        <w:rPr>
          <w:rFonts w:cs="Times New Roman"/>
          <w:lang w:val="sr-Cyrl-BA"/>
        </w:rPr>
        <w:t>У трећој глави су детаљно објашњени кораци креирања модела машинског учења помоћу алгоритама машинског учења.</w:t>
      </w:r>
      <w:ins w:id="1281" w:author="Nikola Karpić" w:date="2024-01-09T21:49:00Z">
        <w:r w:rsidR="00106EBC" w:rsidRPr="00101F3B">
          <w:rPr>
            <w:rFonts w:cs="Times New Roman"/>
            <w:lang w:val="sr-Latn-BA"/>
          </w:rPr>
          <w:t xml:space="preserve"> </w:t>
        </w:r>
      </w:ins>
    </w:p>
    <w:p w14:paraId="468A3663" w14:textId="770964BD" w:rsidR="00DF7825" w:rsidRPr="0020112D" w:rsidDel="00106EBC" w:rsidRDefault="00C509AB" w:rsidP="00106EBC">
      <w:pPr>
        <w:pStyle w:val="NoSpacing"/>
        <w:rPr>
          <w:del w:id="1282" w:author="Nikola Karpić" w:date="2024-01-09T21:49:00Z"/>
          <w:rFonts w:cs="Times New Roman"/>
          <w:lang w:val="sr-Latn-BA"/>
          <w:rPrChange w:id="1283" w:author="Nikola Karpić" w:date="2024-02-25T23:34:00Z">
            <w:rPr>
              <w:del w:id="1284" w:author="Nikola Karpić" w:date="2024-01-09T21:49:00Z"/>
              <w:lang w:val="sr-Cyrl-BA"/>
            </w:rPr>
          </w:rPrChange>
        </w:rPr>
      </w:pPr>
      <w:r w:rsidRPr="00101F3B">
        <w:rPr>
          <w:rFonts w:cs="Times New Roman"/>
          <w:lang w:val="sr-Cyrl-BA"/>
        </w:rPr>
        <w:t>У четвртој глави су детаљније описани алгоритми који су кориштени у овом раду.</w:t>
      </w:r>
      <w:ins w:id="1285" w:author="Nikola Karpić" w:date="2024-01-09T21:49:00Z">
        <w:r w:rsidR="00106EBC" w:rsidRPr="00101F3B">
          <w:rPr>
            <w:rFonts w:cs="Times New Roman"/>
            <w:lang w:val="sr-Latn-BA"/>
          </w:rPr>
          <w:t xml:space="preserve"> </w:t>
        </w:r>
      </w:ins>
    </w:p>
    <w:p w14:paraId="3F554DE1" w14:textId="03F4F914" w:rsidR="00DF7825" w:rsidRPr="0020112D" w:rsidDel="00106EBC" w:rsidRDefault="00C509AB" w:rsidP="00106EBC">
      <w:pPr>
        <w:pStyle w:val="NoSpacing"/>
        <w:rPr>
          <w:del w:id="1286" w:author="Nikola Karpić" w:date="2024-01-09T21:49:00Z"/>
          <w:rFonts w:cs="Times New Roman"/>
          <w:lang w:val="sr-Latn-BA"/>
          <w:rPrChange w:id="1287" w:author="Nikola Karpić" w:date="2024-02-25T23:34:00Z">
            <w:rPr>
              <w:del w:id="1288" w:author="Nikola Karpić" w:date="2024-01-09T21:49:00Z"/>
              <w:lang w:val="sr-Cyrl-BA"/>
            </w:rPr>
          </w:rPrChange>
        </w:rPr>
      </w:pPr>
      <w:r w:rsidRPr="00101F3B">
        <w:rPr>
          <w:rFonts w:cs="Times New Roman"/>
          <w:lang w:val="sr-Cyrl-BA"/>
        </w:rPr>
        <w:t>У петој глави се налазе појединости које се односе на практични</w:t>
      </w:r>
      <w:r w:rsidR="00A07DAA" w:rsidRPr="00101F3B">
        <w:rPr>
          <w:rFonts w:cs="Times New Roman"/>
          <w:lang w:val="sr-Latn-BA"/>
        </w:rPr>
        <w:t xml:space="preserve"> </w:t>
      </w:r>
      <w:r w:rsidR="00A07DAA" w:rsidRPr="00101F3B">
        <w:rPr>
          <w:rFonts w:cs="Times New Roman"/>
          <w:lang w:val="sr-Cyrl-BA"/>
        </w:rPr>
        <w:t>дио</w:t>
      </w:r>
      <w:r w:rsidRPr="00101F3B">
        <w:rPr>
          <w:rFonts w:cs="Times New Roman"/>
          <w:lang w:val="sr-Cyrl-BA"/>
        </w:rPr>
        <w:t xml:space="preserve">. У њој су </w:t>
      </w:r>
      <w:r w:rsidRPr="00101F3B">
        <w:rPr>
          <w:rFonts w:cs="Times New Roman"/>
          <w:lang w:val="sr-Cyrl-BA"/>
        </w:rPr>
        <w:lastRenderedPageBreak/>
        <w:t xml:space="preserve">детаљно описани подаци и примјена сваког алгоритма, те упоредна анализе резултата. Сав код је написан у програмском језику </w:t>
      </w:r>
      <w:r w:rsidRPr="00101F3B">
        <w:rPr>
          <w:rFonts w:cs="Times New Roman"/>
          <w:lang w:val="sr-Latn-BA"/>
        </w:rPr>
        <w:t>Python</w:t>
      </w:r>
      <w:r w:rsidRPr="00101F3B">
        <w:rPr>
          <w:rFonts w:cs="Times New Roman"/>
          <w:lang w:val="sr-Cyrl-BA"/>
        </w:rPr>
        <w:t>.</w:t>
      </w:r>
      <w:ins w:id="1289" w:author="Nikola Karpić" w:date="2024-01-09T21:49:00Z">
        <w:r w:rsidR="00106EBC" w:rsidRPr="00101F3B">
          <w:rPr>
            <w:rFonts w:cs="Times New Roman"/>
            <w:lang w:val="sr-Latn-BA"/>
          </w:rPr>
          <w:t xml:space="preserve"> </w:t>
        </w:r>
      </w:ins>
    </w:p>
    <w:p w14:paraId="2DD658EC" w14:textId="16338FE5" w:rsidR="00A07DAA" w:rsidRPr="00101F3B" w:rsidDel="00106EBC" w:rsidRDefault="00A07DAA" w:rsidP="00106EBC">
      <w:pPr>
        <w:pStyle w:val="NoSpacing"/>
        <w:rPr>
          <w:del w:id="1290" w:author="Nikola Karpić" w:date="2024-01-09T21:49:00Z"/>
          <w:rFonts w:cs="Times New Roman"/>
          <w:lang w:val="sr-Cyrl-BA"/>
        </w:rPr>
      </w:pPr>
      <w:r w:rsidRPr="00101F3B">
        <w:rPr>
          <w:rFonts w:cs="Times New Roman"/>
          <w:lang w:val="sr-Cyrl-BA"/>
        </w:rPr>
        <w:t>У седмој глави се налази опис упоредне анализ</w:t>
      </w:r>
      <w:r w:rsidR="00835E41" w:rsidRPr="00101F3B">
        <w:rPr>
          <w:rFonts w:cs="Times New Roman"/>
          <w:lang w:val="sr-Cyrl-BA"/>
        </w:rPr>
        <w:t>е</w:t>
      </w:r>
      <w:r w:rsidRPr="00101F3B">
        <w:rPr>
          <w:rFonts w:cs="Times New Roman"/>
          <w:lang w:val="sr-Cyrl-BA"/>
        </w:rPr>
        <w:t xml:space="preserve"> резултата и коначан одабир најбољег алгоритма. </w:t>
      </w:r>
    </w:p>
    <w:p w14:paraId="46998961" w14:textId="77777777" w:rsidR="00DF7825" w:rsidRPr="00101F3B" w:rsidRDefault="00C509AB" w:rsidP="00106EBC">
      <w:pPr>
        <w:pStyle w:val="NoSpacing"/>
        <w:rPr>
          <w:rFonts w:cs="Times New Roman"/>
          <w:lang w:val="ru-RU"/>
        </w:rPr>
        <w:sectPr w:rsidR="00DF7825" w:rsidRPr="00101F3B" w:rsidSect="00485969">
          <w:footerReference w:type="default" r:id="rId16"/>
          <w:footerReference w:type="first" r:id="rId17"/>
          <w:pgSz w:w="12240" w:h="15840"/>
          <w:pgMar w:top="1440" w:right="1440" w:bottom="1440" w:left="1440" w:header="720" w:footer="720" w:gutter="0"/>
          <w:pgNumType w:start="1"/>
          <w:cols w:space="720"/>
          <w:docGrid w:linePitch="299"/>
        </w:sectPr>
      </w:pPr>
      <w:r w:rsidRPr="00101F3B">
        <w:rPr>
          <w:rFonts w:cs="Times New Roman"/>
          <w:lang w:val="sr-Cyrl-BA"/>
        </w:rPr>
        <w:t>У шестој глави се налази закључак који је добијен у овом раду.</w:t>
      </w:r>
      <w:commentRangeEnd w:id="1276"/>
      <w:r w:rsidR="00C877D6" w:rsidRPr="0020112D">
        <w:rPr>
          <w:rStyle w:val="CommentReference"/>
          <w:rFonts w:cs="Times New Roman"/>
          <w:lang w:val="sr-Latn-BA"/>
          <w:rPrChange w:id="1291" w:author="Nikola Karpić" w:date="2024-02-25T23:34:00Z">
            <w:rPr>
              <w:rStyle w:val="CommentReference"/>
              <w:rFonts w:ascii="Arial" w:hAnsi="Arial"/>
              <w:lang w:val="sr-Latn-BA"/>
            </w:rPr>
          </w:rPrChange>
        </w:rPr>
        <w:commentReference w:id="1276"/>
      </w:r>
    </w:p>
    <w:p w14:paraId="0B382383" w14:textId="77777777" w:rsidR="00DF7825" w:rsidRPr="00101F3B" w:rsidRDefault="00C509AB" w:rsidP="00532390">
      <w:pPr>
        <w:pStyle w:val="Heading1"/>
        <w:numPr>
          <w:ilvl w:val="0"/>
          <w:numId w:val="1"/>
        </w:numPr>
        <w:rPr>
          <w:rFonts w:cs="Times New Roman"/>
          <w:lang w:val="sr-Cyrl-BA"/>
        </w:rPr>
      </w:pPr>
      <w:bookmarkStart w:id="1292" w:name="_Toc159792260"/>
      <w:r w:rsidRPr="00101F3B">
        <w:rPr>
          <w:rFonts w:cs="Times New Roman"/>
          <w:lang w:val="sr-Cyrl-BA"/>
        </w:rPr>
        <w:lastRenderedPageBreak/>
        <w:t>Машинско учење</w:t>
      </w:r>
      <w:bookmarkEnd w:id="1292"/>
    </w:p>
    <w:p w14:paraId="0E4811E9" w14:textId="252FBBC1" w:rsidR="00835E41" w:rsidRPr="00101F3B" w:rsidRDefault="00C509AB" w:rsidP="00450229">
      <w:pPr>
        <w:pStyle w:val="NoSpacing"/>
        <w:rPr>
          <w:rStyle w:val="jlqj4b"/>
          <w:rFonts w:cs="Times New Roman"/>
          <w:lang w:val="ru-RU"/>
        </w:rPr>
      </w:pPr>
      <w:r w:rsidRPr="00101F3B">
        <w:rPr>
          <w:rStyle w:val="jlqj4b"/>
          <w:rFonts w:cs="Times New Roman"/>
          <w:lang w:val="ru-RU"/>
        </w:rPr>
        <w:t>Вјештачка интелигенција је једно од најновијих поља у науци и инжењерству.</w:t>
      </w:r>
      <w:r w:rsidRPr="00101F3B">
        <w:rPr>
          <w:rStyle w:val="viiyi"/>
          <w:rFonts w:cs="Times New Roman"/>
          <w:lang w:val="ru-RU"/>
        </w:rPr>
        <w:t xml:space="preserve"> </w:t>
      </w:r>
      <w:r w:rsidRPr="00101F3B">
        <w:rPr>
          <w:rStyle w:val="jlqj4b"/>
          <w:rFonts w:cs="Times New Roman"/>
          <w:lang w:val="ru-RU"/>
        </w:rPr>
        <w:t>Ова област је почела озбиљно да се развија убрзо након Другог свјетског рата, а само име је настало 1956.</w:t>
      </w:r>
      <w:ins w:id="1293" w:author="Aleksandar Kelec" w:date="2023-11-26T14:50:00Z">
        <w:r w:rsidR="00874C8A" w:rsidRPr="00101F3B">
          <w:rPr>
            <w:rStyle w:val="jlqj4b"/>
            <w:rFonts w:cs="Times New Roman"/>
            <w:lang w:val="ru-RU"/>
          </w:rPr>
          <w:t xml:space="preserve"> </w:t>
        </w:r>
        <w:del w:id="1294" w:author="Nikola Karpić" w:date="2024-01-14T21:46:00Z">
          <w:r w:rsidR="00D80636" w:rsidRPr="00101F3B" w:rsidDel="00D3649A">
            <w:rPr>
              <w:rStyle w:val="jlqj4b"/>
              <w:rFonts w:cs="Times New Roman"/>
              <w:lang w:val="ru-RU"/>
            </w:rPr>
            <w:delText>Г</w:delText>
          </w:r>
        </w:del>
      </w:ins>
      <w:ins w:id="1295" w:author="Nikola Karpić" w:date="2024-01-14T21:46:00Z">
        <w:r w:rsidR="00D3649A" w:rsidRPr="00101F3B">
          <w:rPr>
            <w:rStyle w:val="jlqj4b"/>
            <w:rFonts w:cs="Times New Roman"/>
            <w:lang w:val="sr-Cyrl-BA"/>
          </w:rPr>
          <w:t>г</w:t>
        </w:r>
      </w:ins>
      <w:ins w:id="1296" w:author="Aleksandar Kelec" w:date="2023-11-26T14:50:00Z">
        <w:r w:rsidR="00874C8A" w:rsidRPr="00101F3B">
          <w:rPr>
            <w:rStyle w:val="jlqj4b"/>
            <w:rFonts w:cs="Times New Roman"/>
            <w:lang w:val="ru-RU"/>
          </w:rPr>
          <w:t>одине.</w:t>
        </w:r>
      </w:ins>
      <w:r w:rsidRPr="00101F3B">
        <w:rPr>
          <w:rStyle w:val="jlqj4b"/>
          <w:rFonts w:cs="Times New Roman"/>
          <w:lang w:val="ru-RU"/>
        </w:rPr>
        <w:t xml:space="preserve"> </w:t>
      </w:r>
      <w:commentRangeStart w:id="1297"/>
      <w:r w:rsidRPr="00101F3B">
        <w:rPr>
          <w:rStyle w:val="jlqj4b"/>
          <w:rFonts w:cs="Times New Roman"/>
          <w:lang w:val="ru-RU"/>
        </w:rPr>
        <w:t>Заједно са молекуларном биологијом, вјештачка интелигенција се редовно наводи као „поље у којем бих највише вол</w:t>
      </w:r>
      <w:r w:rsidR="00835E41" w:rsidRPr="00101F3B">
        <w:rPr>
          <w:rStyle w:val="jlqj4b"/>
          <w:rFonts w:cs="Times New Roman"/>
          <w:lang w:val="ru-RU"/>
        </w:rPr>
        <w:t>и</w:t>
      </w:r>
      <w:r w:rsidRPr="00101F3B">
        <w:rPr>
          <w:rStyle w:val="jlqj4b"/>
          <w:rFonts w:cs="Times New Roman"/>
          <w:lang w:val="ru-RU"/>
        </w:rPr>
        <w:t xml:space="preserve">о да будем“ од научника из других дисциплина. </w:t>
      </w:r>
      <w:commentRangeEnd w:id="1297"/>
      <w:r w:rsidR="00710A61" w:rsidRPr="0020112D">
        <w:rPr>
          <w:rStyle w:val="CommentReference"/>
          <w:rFonts w:cs="Times New Roman"/>
          <w:lang w:val="sr-Latn-BA"/>
          <w:rPrChange w:id="1298" w:author="Nikola Karpić" w:date="2024-02-25T23:34:00Z">
            <w:rPr>
              <w:rStyle w:val="CommentReference"/>
              <w:rFonts w:ascii="Arial" w:hAnsi="Arial"/>
              <w:lang w:val="sr-Latn-BA"/>
            </w:rPr>
          </w:rPrChange>
        </w:rPr>
        <w:commentReference w:id="1297"/>
      </w:r>
      <w:customXmlInsRangeStart w:id="1299" w:author="Nikola Karpić" w:date="2024-01-14T22:17:00Z"/>
      <w:sdt>
        <w:sdtPr>
          <w:rPr>
            <w:rStyle w:val="jlqj4b"/>
            <w:rFonts w:cs="Times New Roman"/>
            <w:lang w:val="ru-RU"/>
          </w:rPr>
          <w:id w:val="1175463144"/>
          <w:citation/>
        </w:sdtPr>
        <w:sdtContent>
          <w:customXmlInsRangeEnd w:id="1299"/>
          <w:ins w:id="1300" w:author="Nikola Karpić" w:date="2024-01-14T22:17:00Z">
            <w:r w:rsidR="00912128" w:rsidRPr="00101F3B">
              <w:rPr>
                <w:rStyle w:val="jlqj4b"/>
                <w:rFonts w:cs="Times New Roman"/>
                <w:lang w:val="ru-RU"/>
              </w:rPr>
              <w:fldChar w:fldCharType="begin"/>
            </w:r>
            <w:r w:rsidR="00912128" w:rsidRPr="00101F3B">
              <w:rPr>
                <w:rStyle w:val="jlqj4b"/>
                <w:rFonts w:cs="Times New Roman"/>
                <w:lang w:val="sr-Latn-BA"/>
              </w:rPr>
              <w:instrText xml:space="preserve"> CITATION Rus10 \l 6170 </w:instrText>
            </w:r>
          </w:ins>
          <w:r w:rsidR="00912128" w:rsidRPr="00101F3B">
            <w:rPr>
              <w:rStyle w:val="jlqj4b"/>
              <w:rFonts w:cs="Times New Roman"/>
              <w:lang w:val="ru-RU"/>
            </w:rPr>
            <w:fldChar w:fldCharType="separate"/>
          </w:r>
          <w:ins w:id="1301" w:author="Nikola Karpić" w:date="2024-01-14T22:17:00Z">
            <w:r w:rsidR="00912128" w:rsidRPr="00101F3B">
              <w:rPr>
                <w:rStyle w:val="jlqj4b"/>
                <w:rFonts w:cs="Times New Roman"/>
                <w:noProof/>
                <w:lang w:val="sr-Latn-BA"/>
              </w:rPr>
              <w:t xml:space="preserve"> </w:t>
            </w:r>
            <w:r w:rsidR="00912128" w:rsidRPr="0020112D">
              <w:rPr>
                <w:rFonts w:cs="Times New Roman"/>
                <w:noProof/>
                <w:lang w:val="sr-Latn-BA"/>
                <w:rPrChange w:id="1302" w:author="Nikola Karpić" w:date="2024-02-25T23:34:00Z">
                  <w:rPr>
                    <w:rFonts w:eastAsia="Times New Roman"/>
                  </w:rPr>
                </w:rPrChange>
              </w:rPr>
              <w:t>[3]</w:t>
            </w:r>
            <w:r w:rsidR="00912128" w:rsidRPr="00101F3B">
              <w:rPr>
                <w:rStyle w:val="jlqj4b"/>
                <w:rFonts w:cs="Times New Roman"/>
                <w:lang w:val="ru-RU"/>
              </w:rPr>
              <w:fldChar w:fldCharType="end"/>
            </w:r>
          </w:ins>
          <w:customXmlInsRangeStart w:id="1303" w:author="Nikola Karpić" w:date="2024-01-14T22:17:00Z"/>
        </w:sdtContent>
      </w:sdt>
      <w:customXmlInsRangeEnd w:id="1303"/>
    </w:p>
    <w:p w14:paraId="03B700D5" w14:textId="4707040B" w:rsidR="00DF7825" w:rsidRPr="00101F3B" w:rsidRDefault="00C509AB" w:rsidP="00450229">
      <w:pPr>
        <w:pStyle w:val="NoSpacing"/>
        <w:rPr>
          <w:rStyle w:val="jlqj4b"/>
          <w:rFonts w:cs="Times New Roman"/>
          <w:lang w:val="ru-RU"/>
        </w:rPr>
      </w:pPr>
      <w:commentRangeStart w:id="1304"/>
      <w:del w:id="1305" w:author="Nikola Karpić" w:date="2024-01-09T21:51:00Z">
        <w:r w:rsidRPr="00101F3B" w:rsidDel="00106EBC">
          <w:rPr>
            <w:rStyle w:val="jlqj4b"/>
            <w:rFonts w:cs="Times New Roman"/>
            <w:lang w:val="ru-RU"/>
          </w:rPr>
          <w:delText>Студент физике може</w:delText>
        </w:r>
        <w:r w:rsidRPr="00101F3B" w:rsidDel="00106EBC">
          <w:rPr>
            <w:rStyle w:val="viiyi"/>
            <w:rFonts w:cs="Times New Roman"/>
            <w:lang w:val="ru-RU"/>
          </w:rPr>
          <w:delText xml:space="preserve"> </w:delText>
        </w:r>
        <w:r w:rsidRPr="00101F3B" w:rsidDel="00106EBC">
          <w:rPr>
            <w:rStyle w:val="jlqj4b"/>
            <w:rFonts w:cs="Times New Roman"/>
            <w:lang w:val="ru-RU"/>
          </w:rPr>
          <w:delText xml:space="preserve">оправдано да сматра да су све добре идеје већ преузели Галилео, Њутн, </w:delText>
        </w:r>
        <w:r w:rsidR="002752E5" w:rsidRPr="00101F3B" w:rsidDel="00106EBC">
          <w:rPr>
            <w:rStyle w:val="jlqj4b"/>
            <w:rFonts w:cs="Times New Roman"/>
            <w:lang w:val="sr-Cyrl-BA"/>
          </w:rPr>
          <w:delText xml:space="preserve">Тесла, </w:delText>
        </w:r>
        <w:r w:rsidRPr="00101F3B" w:rsidDel="00106EBC">
          <w:rPr>
            <w:rStyle w:val="jlqj4b"/>
            <w:rFonts w:cs="Times New Roman"/>
            <w:lang w:val="ru-RU"/>
          </w:rPr>
          <w:delText>Ајнштајн и остали.</w:delText>
        </w:r>
        <w:r w:rsidRPr="00101F3B" w:rsidDel="00106EBC">
          <w:rPr>
            <w:rStyle w:val="viiyi"/>
            <w:rFonts w:cs="Times New Roman"/>
            <w:lang w:val="ru-RU"/>
          </w:rPr>
          <w:delText xml:space="preserve"> </w:delText>
        </w:r>
        <w:r w:rsidRPr="00101F3B" w:rsidDel="00106EBC">
          <w:rPr>
            <w:rStyle w:val="jlqj4b"/>
            <w:rFonts w:cs="Times New Roman"/>
            <w:lang w:val="ru-RU"/>
          </w:rPr>
          <w:delText>Вјештачка интелигенција, с</w:delText>
        </w:r>
      </w:del>
      <w:ins w:id="1306" w:author="Aleksandar Kelec" w:date="2023-11-26T14:50:00Z">
        <w:del w:id="1307" w:author="Nikola Karpić" w:date="2024-01-09T21:51:00Z">
          <w:r w:rsidR="00D700C9" w:rsidRPr="00101F3B" w:rsidDel="00106EBC">
            <w:rPr>
              <w:rStyle w:val="jlqj4b"/>
              <w:rFonts w:cs="Times New Roman"/>
              <w:lang w:val="ru-RU"/>
            </w:rPr>
            <w:delText>а</w:delText>
          </w:r>
        </w:del>
      </w:ins>
      <w:del w:id="1308" w:author="Nikola Karpić" w:date="2024-01-09T21:51:00Z">
        <w:r w:rsidRPr="00101F3B" w:rsidDel="00106EBC">
          <w:rPr>
            <w:rStyle w:val="jlqj4b"/>
            <w:rFonts w:cs="Times New Roman"/>
            <w:lang w:val="ru-RU"/>
          </w:rPr>
          <w:delText xml:space="preserve"> друге стране, још ув</w:delText>
        </w:r>
        <w:r w:rsidR="007B6A1A" w:rsidRPr="00101F3B" w:rsidDel="00106EBC">
          <w:rPr>
            <w:rStyle w:val="jlqj4b"/>
            <w:rFonts w:cs="Times New Roman"/>
            <w:lang w:val="ru-RU"/>
          </w:rPr>
          <w:delText>иј</w:delText>
        </w:r>
        <w:r w:rsidRPr="00101F3B" w:rsidDel="00106EBC">
          <w:rPr>
            <w:rStyle w:val="jlqj4b"/>
            <w:rFonts w:cs="Times New Roman"/>
            <w:lang w:val="ru-RU"/>
          </w:rPr>
          <w:delText xml:space="preserve">ек има мјеста за неколико нових Ајнштајна и </w:delText>
        </w:r>
        <w:r w:rsidR="002752E5" w:rsidRPr="00101F3B" w:rsidDel="00106EBC">
          <w:rPr>
            <w:rStyle w:val="jlqj4b"/>
            <w:rFonts w:cs="Times New Roman"/>
            <w:lang w:val="ru-RU"/>
          </w:rPr>
          <w:delText>Тесли</w:delText>
        </w:r>
        <w:r w:rsidRPr="00101F3B" w:rsidDel="00106EBC">
          <w:rPr>
            <w:rStyle w:val="jlqj4b"/>
            <w:rFonts w:cs="Times New Roman"/>
            <w:lang w:val="ru-RU"/>
          </w:rPr>
          <w:delText xml:space="preserve">. </w:delText>
        </w:r>
        <w:commentRangeEnd w:id="1304"/>
        <w:r w:rsidR="00710A61" w:rsidRPr="0020112D" w:rsidDel="00106EBC">
          <w:rPr>
            <w:rStyle w:val="CommentReference"/>
            <w:rFonts w:cs="Times New Roman"/>
            <w:lang w:val="sr-Latn-BA"/>
            <w:rPrChange w:id="1309" w:author="Nikola Karpić" w:date="2024-02-25T23:34:00Z">
              <w:rPr>
                <w:rStyle w:val="CommentReference"/>
                <w:rFonts w:ascii="Arial" w:hAnsi="Arial"/>
                <w:lang w:val="sr-Latn-BA"/>
              </w:rPr>
            </w:rPrChange>
          </w:rPr>
          <w:commentReference w:id="1304"/>
        </w:r>
      </w:del>
      <w:r w:rsidRPr="00101F3B">
        <w:rPr>
          <w:rStyle w:val="jlqj4b"/>
          <w:rFonts w:cs="Times New Roman"/>
          <w:lang w:val="ru-RU"/>
        </w:rPr>
        <w:t>Вјештачка интелигенција тренутно обухвата огроман број области</w:t>
      </w:r>
      <w:del w:id="1310" w:author="Nikola Karpić" w:date="2024-01-09T21:52:00Z">
        <w:r w:rsidRPr="00101F3B" w:rsidDel="00106EBC">
          <w:rPr>
            <w:rStyle w:val="jlqj4b"/>
            <w:rFonts w:cs="Times New Roman"/>
            <w:lang w:val="ru-RU"/>
          </w:rPr>
          <w:delText>,</w:delText>
        </w:r>
      </w:del>
      <w:del w:id="1311" w:author="Nikola Karpić" w:date="2024-01-09T21:51:00Z">
        <w:r w:rsidRPr="00101F3B" w:rsidDel="00106EBC">
          <w:rPr>
            <w:rStyle w:val="jlqj4b"/>
            <w:rFonts w:cs="Times New Roman"/>
            <w:lang w:val="ru-RU"/>
          </w:rPr>
          <w:delText xml:space="preserve"> у распону од општег (учење и перцепција) до специфичних</w:delText>
        </w:r>
      </w:del>
      <w:r w:rsidRPr="00101F3B">
        <w:rPr>
          <w:rStyle w:val="jlqj4b"/>
          <w:rFonts w:cs="Times New Roman"/>
          <w:lang w:val="ru-RU"/>
        </w:rPr>
        <w:t>, као што су играње шаха, доказивање математичких теорема, писање поезије,</w:t>
      </w:r>
      <w:r w:rsidRPr="00101F3B">
        <w:rPr>
          <w:rStyle w:val="viiyi"/>
          <w:rFonts w:cs="Times New Roman"/>
          <w:lang w:val="ru-RU"/>
        </w:rPr>
        <w:t xml:space="preserve"> </w:t>
      </w:r>
      <w:r w:rsidRPr="00101F3B">
        <w:rPr>
          <w:rStyle w:val="jlqj4b"/>
          <w:rFonts w:cs="Times New Roman"/>
          <w:lang w:val="ru-RU"/>
        </w:rPr>
        <w:t>вожњ</w:t>
      </w:r>
      <w:r w:rsidR="00835E41" w:rsidRPr="00101F3B">
        <w:rPr>
          <w:rStyle w:val="jlqj4b"/>
          <w:rFonts w:cs="Times New Roman"/>
          <w:lang w:val="ru-RU"/>
        </w:rPr>
        <w:t>а</w:t>
      </w:r>
      <w:r w:rsidRPr="00101F3B">
        <w:rPr>
          <w:rStyle w:val="jlqj4b"/>
          <w:rFonts w:cs="Times New Roman"/>
          <w:lang w:val="ru-RU"/>
        </w:rPr>
        <w:t xml:space="preserve"> аутомобила у препуној улици и дијагностиковањ</w:t>
      </w:r>
      <w:r w:rsidR="00835E41" w:rsidRPr="00101F3B">
        <w:rPr>
          <w:rStyle w:val="jlqj4b"/>
          <w:rFonts w:cs="Times New Roman"/>
          <w:lang w:val="ru-RU"/>
        </w:rPr>
        <w:t>е</w:t>
      </w:r>
      <w:r w:rsidRPr="00101F3B">
        <w:rPr>
          <w:rStyle w:val="jlqj4b"/>
          <w:rFonts w:cs="Times New Roman"/>
          <w:lang w:val="ru-RU"/>
        </w:rPr>
        <w:t xml:space="preserve"> болести.</w:t>
      </w:r>
      <w:r w:rsidRPr="00101F3B">
        <w:rPr>
          <w:rStyle w:val="viiyi"/>
          <w:rFonts w:cs="Times New Roman"/>
          <w:lang w:val="ru-RU"/>
        </w:rPr>
        <w:t xml:space="preserve"> </w:t>
      </w:r>
      <w:commentRangeStart w:id="1312"/>
      <w:del w:id="1313" w:author="Nikola Karpić" w:date="2024-01-09T22:01:00Z">
        <w:r w:rsidRPr="00101F3B" w:rsidDel="00E87F16">
          <w:rPr>
            <w:rStyle w:val="jlqj4b"/>
            <w:rFonts w:cs="Times New Roman"/>
            <w:lang w:val="ru-RU"/>
          </w:rPr>
          <w:delText>Вјештачка интелигенција</w:delText>
        </w:r>
      </w:del>
      <w:ins w:id="1314" w:author="Nikola Karpić" w:date="2024-01-09T22:01:00Z">
        <w:r w:rsidR="00E87F16" w:rsidRPr="00101F3B">
          <w:rPr>
            <w:rStyle w:val="jlqj4b"/>
            <w:rFonts w:cs="Times New Roman"/>
            <w:lang w:val="sr-Cyrl-BA"/>
          </w:rPr>
          <w:t>Она</w:t>
        </w:r>
      </w:ins>
      <w:r w:rsidRPr="00101F3B">
        <w:rPr>
          <w:rStyle w:val="jlqj4b"/>
          <w:rFonts w:cs="Times New Roman"/>
          <w:lang w:val="ru-RU"/>
        </w:rPr>
        <w:t xml:space="preserve"> </w:t>
      </w:r>
      <w:del w:id="1315" w:author="Nikola Karpić" w:date="2024-01-09T21:59:00Z">
        <w:r w:rsidRPr="00101F3B" w:rsidDel="00E87F16">
          <w:rPr>
            <w:rStyle w:val="jlqj4b"/>
            <w:rFonts w:cs="Times New Roman"/>
            <w:lang w:val="ru-RU"/>
          </w:rPr>
          <w:delText>је релевантна за било који интелектуални задатак;</w:delText>
        </w:r>
        <w:r w:rsidRPr="00101F3B" w:rsidDel="00E87F16">
          <w:rPr>
            <w:rStyle w:val="viiyi"/>
            <w:rFonts w:cs="Times New Roman"/>
            <w:lang w:val="ru-RU"/>
          </w:rPr>
          <w:delText xml:space="preserve"> </w:delText>
        </w:r>
        <w:r w:rsidRPr="00101F3B" w:rsidDel="00E87F16">
          <w:rPr>
            <w:rStyle w:val="jlqj4b"/>
            <w:rFonts w:cs="Times New Roman"/>
            <w:lang w:val="ru-RU"/>
          </w:rPr>
          <w:delText>то је заиста универзално поље</w:delText>
        </w:r>
        <w:commentRangeEnd w:id="1312"/>
        <w:r w:rsidR="005B5774" w:rsidRPr="0020112D" w:rsidDel="00E87F16">
          <w:rPr>
            <w:rStyle w:val="CommentReference"/>
            <w:rFonts w:cs="Times New Roman"/>
            <w:lang w:val="sr-Latn-BA"/>
            <w:rPrChange w:id="1316" w:author="Nikola Karpić" w:date="2024-02-25T23:34:00Z">
              <w:rPr>
                <w:rStyle w:val="CommentReference"/>
                <w:rFonts w:ascii="Arial" w:hAnsi="Arial"/>
                <w:lang w:val="sr-Latn-BA"/>
              </w:rPr>
            </w:rPrChange>
          </w:rPr>
          <w:commentReference w:id="1312"/>
        </w:r>
      </w:del>
      <w:ins w:id="1317" w:author="Nikola Karpić" w:date="2024-01-09T21:59:00Z">
        <w:r w:rsidR="00E87F16" w:rsidRPr="00101F3B">
          <w:rPr>
            <w:rStyle w:val="jlqj4b"/>
            <w:rFonts w:cs="Times New Roman"/>
            <w:lang w:val="sr-Cyrl-BA"/>
          </w:rPr>
          <w:t xml:space="preserve">може значајно унаприједити </w:t>
        </w:r>
      </w:ins>
      <w:ins w:id="1318" w:author="Nikola Karpić" w:date="2024-01-09T22:02:00Z">
        <w:r w:rsidR="00E87F16" w:rsidRPr="00101F3B">
          <w:rPr>
            <w:rStyle w:val="jlqj4b"/>
            <w:rFonts w:cs="Times New Roman"/>
            <w:lang w:val="sr-Cyrl-BA"/>
          </w:rPr>
          <w:t>многе</w:t>
        </w:r>
      </w:ins>
      <w:ins w:id="1319" w:author="Nikola Karpić" w:date="2024-01-14T21:46:00Z">
        <w:r w:rsidR="00D3649A" w:rsidRPr="00101F3B">
          <w:rPr>
            <w:rStyle w:val="jlqj4b"/>
            <w:rFonts w:cs="Times New Roman"/>
            <w:lang w:val="sr-Latn-BA"/>
          </w:rPr>
          <w:t xml:space="preserve"> </w:t>
        </w:r>
      </w:ins>
      <w:ins w:id="1320" w:author="Nikola Karpić" w:date="2024-01-10T12:17:00Z">
        <w:r w:rsidR="00A657BD" w:rsidRPr="00101F3B">
          <w:rPr>
            <w:rStyle w:val="jlqj4b"/>
            <w:rFonts w:cs="Times New Roman"/>
            <w:lang w:val="sr-Cyrl-BA"/>
          </w:rPr>
          <w:t xml:space="preserve">задатке за које </w:t>
        </w:r>
      </w:ins>
      <w:ins w:id="1321" w:author="Nikola Karpić" w:date="2024-01-14T23:39:00Z">
        <w:r w:rsidR="008E79AE" w:rsidRPr="00101F3B">
          <w:rPr>
            <w:rStyle w:val="jlqj4b"/>
            <w:rFonts w:cs="Times New Roman"/>
            <w:lang w:val="sr-Cyrl-BA"/>
          </w:rPr>
          <w:t>је</w:t>
        </w:r>
      </w:ins>
      <w:ins w:id="1322" w:author="Nikola Karpić" w:date="2024-01-10T12:17:00Z">
        <w:r w:rsidR="00A657BD" w:rsidRPr="00101F3B">
          <w:rPr>
            <w:rStyle w:val="jlqj4b"/>
            <w:rFonts w:cs="Times New Roman"/>
            <w:lang w:val="sr-Cyrl-BA"/>
          </w:rPr>
          <w:t xml:space="preserve"> до сада сматра</w:t>
        </w:r>
      </w:ins>
      <w:ins w:id="1323" w:author="Nikola Karpić" w:date="2024-01-14T23:39:00Z">
        <w:r w:rsidR="008E79AE" w:rsidRPr="00101F3B">
          <w:rPr>
            <w:rStyle w:val="jlqj4b"/>
            <w:rFonts w:cs="Times New Roman"/>
            <w:lang w:val="sr-Cyrl-BA"/>
          </w:rPr>
          <w:t>но</w:t>
        </w:r>
      </w:ins>
      <w:ins w:id="1324" w:author="Nikola Karpić" w:date="2024-01-10T12:17:00Z">
        <w:r w:rsidR="00A657BD" w:rsidRPr="00101F3B">
          <w:rPr>
            <w:rStyle w:val="jlqj4b"/>
            <w:rFonts w:cs="Times New Roman"/>
            <w:lang w:val="sr-Cyrl-BA"/>
          </w:rPr>
          <w:t xml:space="preserve"> да је потребна интелигенција</w:t>
        </w:r>
      </w:ins>
      <w:r w:rsidRPr="00101F3B">
        <w:rPr>
          <w:rStyle w:val="jlqj4b"/>
          <w:rFonts w:cs="Times New Roman"/>
          <w:lang w:val="ru-RU"/>
        </w:rPr>
        <w:t>.</w:t>
      </w:r>
      <w:sdt>
        <w:sdtPr>
          <w:rPr>
            <w:rStyle w:val="jlqj4b"/>
            <w:rFonts w:cs="Times New Roman"/>
          </w:rPr>
          <w:id w:val="-1562251557"/>
          <w:citation/>
        </w:sdtPr>
        <w:sdtContent>
          <w:r w:rsidRPr="00101F3B">
            <w:rPr>
              <w:rStyle w:val="jlqj4b"/>
              <w:rFonts w:cs="Times New Roman"/>
            </w:rPr>
            <w:fldChar w:fldCharType="begin"/>
          </w:r>
          <w:r w:rsidRPr="00101F3B">
            <w:rPr>
              <w:rStyle w:val="jlqj4b"/>
              <w:rFonts w:cs="Times New Roman"/>
              <w:lang w:val="ru-RU"/>
            </w:rPr>
            <w:instrText xml:space="preserve"> </w:instrText>
          </w:r>
          <w:r w:rsidRPr="00101F3B">
            <w:rPr>
              <w:rStyle w:val="jlqj4b"/>
              <w:rFonts w:cs="Times New Roman"/>
            </w:rPr>
            <w:instrText>CITATION</w:instrText>
          </w:r>
          <w:r w:rsidRPr="00101F3B">
            <w:rPr>
              <w:rStyle w:val="jlqj4b"/>
              <w:rFonts w:cs="Times New Roman"/>
              <w:lang w:val="ru-RU"/>
            </w:rPr>
            <w:instrText xml:space="preserve"> </w:instrText>
          </w:r>
          <w:r w:rsidRPr="00101F3B">
            <w:rPr>
              <w:rStyle w:val="jlqj4b"/>
              <w:rFonts w:cs="Times New Roman"/>
            </w:rPr>
            <w:instrText>Rus</w:instrText>
          </w:r>
          <w:r w:rsidRPr="00101F3B">
            <w:rPr>
              <w:rStyle w:val="jlqj4b"/>
              <w:rFonts w:cs="Times New Roman"/>
              <w:lang w:val="ru-RU"/>
            </w:rPr>
            <w:instrText>10 \</w:instrText>
          </w:r>
          <w:r w:rsidRPr="00101F3B">
            <w:rPr>
              <w:rStyle w:val="jlqj4b"/>
              <w:rFonts w:cs="Times New Roman"/>
            </w:rPr>
            <w:instrText>l</w:instrText>
          </w:r>
          <w:r w:rsidRPr="00101F3B">
            <w:rPr>
              <w:rStyle w:val="jlqj4b"/>
              <w:rFonts w:cs="Times New Roman"/>
              <w:lang w:val="ru-RU"/>
            </w:rPr>
            <w:instrText xml:space="preserve"> 6170 </w:instrText>
          </w:r>
          <w:r w:rsidRPr="00101F3B">
            <w:rPr>
              <w:rStyle w:val="jlqj4b"/>
              <w:rFonts w:cs="Times New Roman"/>
            </w:rPr>
            <w:fldChar w:fldCharType="separate"/>
          </w:r>
          <w:r w:rsidR="007779BE" w:rsidRPr="00101F3B">
            <w:rPr>
              <w:rStyle w:val="jlqj4b"/>
              <w:rFonts w:cs="Times New Roman"/>
              <w:noProof/>
              <w:lang w:val="ru-RU"/>
            </w:rPr>
            <w:t xml:space="preserve"> </w:t>
          </w:r>
          <w:r w:rsidR="007779BE" w:rsidRPr="00101F3B">
            <w:rPr>
              <w:rFonts w:cs="Times New Roman"/>
              <w:noProof/>
              <w:lang w:val="ru-RU"/>
            </w:rPr>
            <w:t>[3]</w:t>
          </w:r>
          <w:r w:rsidRPr="00101F3B">
            <w:rPr>
              <w:rStyle w:val="jlqj4b"/>
              <w:rFonts w:cs="Times New Roman"/>
            </w:rPr>
            <w:fldChar w:fldCharType="end"/>
          </w:r>
        </w:sdtContent>
      </w:sdt>
    </w:p>
    <w:p w14:paraId="1AD6A718" w14:textId="68179817" w:rsidR="0092316D" w:rsidRPr="00101F3B" w:rsidDel="00442DE9" w:rsidRDefault="0092316D">
      <w:pPr>
        <w:pStyle w:val="NoSpacing"/>
        <w:spacing w:after="240"/>
        <w:rPr>
          <w:del w:id="1325" w:author="Nikola Karpić" w:date="2024-01-27T19:52:00Z"/>
          <w:rStyle w:val="jlqj4b"/>
          <w:rFonts w:cs="Times New Roman"/>
          <w:lang w:val="sr-Cyrl-BA"/>
        </w:rPr>
        <w:pPrChange w:id="1326" w:author="Nikola Karpić" w:date="2024-01-27T19:52:00Z">
          <w:pPr>
            <w:pStyle w:val="NoSpacing"/>
          </w:pPr>
        </w:pPrChange>
      </w:pPr>
      <w:r w:rsidRPr="00101F3B">
        <w:rPr>
          <w:rStyle w:val="jlqj4b"/>
          <w:rFonts w:cs="Times New Roman"/>
          <w:lang w:val="sr-Cyrl-BA"/>
        </w:rPr>
        <w:t>До нагле популаризације вјештачке интелигенције и појачаног интересовања за њен</w:t>
      </w:r>
      <w:r w:rsidR="00835E41" w:rsidRPr="00101F3B">
        <w:rPr>
          <w:rStyle w:val="jlqj4b"/>
          <w:rFonts w:cs="Times New Roman"/>
          <w:lang w:val="sr-Cyrl-BA"/>
        </w:rPr>
        <w:t>е</w:t>
      </w:r>
      <w:r w:rsidRPr="00101F3B">
        <w:rPr>
          <w:rStyle w:val="jlqj4b"/>
          <w:rFonts w:cs="Times New Roman"/>
          <w:lang w:val="sr-Cyrl-BA"/>
        </w:rPr>
        <w:t xml:space="preserve"> могуће примјене у физичком свијету, довели су пројекти човјеколиког робота (Atlas) и роботског пса (Spot) америчке компаније </w:t>
      </w:r>
      <w:commentRangeStart w:id="1327"/>
      <w:r w:rsidRPr="00101F3B">
        <w:rPr>
          <w:rStyle w:val="jlqj4b"/>
          <w:rFonts w:cs="Times New Roman"/>
          <w:i/>
          <w:iCs/>
          <w:lang w:val="sr-Latn-BA"/>
        </w:rPr>
        <w:t xml:space="preserve">Boston </w:t>
      </w:r>
      <w:commentRangeStart w:id="1328"/>
      <w:r w:rsidRPr="00101F3B">
        <w:rPr>
          <w:rStyle w:val="jlqj4b"/>
          <w:rFonts w:cs="Times New Roman"/>
          <w:i/>
          <w:iCs/>
          <w:lang w:val="sr-Latn-BA"/>
        </w:rPr>
        <w:t>Dynamic</w:t>
      </w:r>
      <w:commentRangeEnd w:id="1327"/>
      <w:r w:rsidR="005B5774" w:rsidRPr="0020112D">
        <w:rPr>
          <w:rStyle w:val="CommentReference"/>
          <w:rFonts w:cs="Times New Roman"/>
          <w:lang w:val="sr-Latn-BA"/>
          <w:rPrChange w:id="1329" w:author="Nikola Karpić" w:date="2024-02-25T23:34:00Z">
            <w:rPr>
              <w:rStyle w:val="CommentReference"/>
              <w:rFonts w:ascii="Arial" w:hAnsi="Arial"/>
              <w:lang w:val="sr-Latn-BA"/>
            </w:rPr>
          </w:rPrChange>
        </w:rPr>
        <w:commentReference w:id="1327"/>
      </w:r>
      <w:ins w:id="1330" w:author="Nikola Karpić" w:date="2024-01-09T21:52:00Z">
        <w:r w:rsidR="00106EBC" w:rsidRPr="00101F3B">
          <w:rPr>
            <w:rStyle w:val="jlqj4b"/>
            <w:rFonts w:cs="Times New Roman"/>
            <w:i/>
            <w:iCs/>
            <w:lang w:val="sr-Latn-BA"/>
          </w:rPr>
          <w:t>s</w:t>
        </w:r>
        <w:r w:rsidR="00106EBC" w:rsidRPr="00101F3B">
          <w:rPr>
            <w:rStyle w:val="FootnoteReference"/>
            <w:rFonts w:cs="Times New Roman"/>
            <w:i/>
            <w:iCs/>
            <w:lang w:val="en-US"/>
          </w:rPr>
          <w:footnoteReference w:id="8"/>
        </w:r>
      </w:ins>
      <w:ins w:id="1333" w:author="Nikola Karpić" w:date="2024-01-09T22:21:00Z">
        <w:r w:rsidR="00D80636" w:rsidRPr="00101F3B">
          <w:rPr>
            <w:rStyle w:val="jlqj4b"/>
            <w:rFonts w:cs="Times New Roman"/>
            <w:i/>
            <w:iCs/>
            <w:lang w:val="sr-Latn-BA"/>
          </w:rPr>
          <w:t xml:space="preserve"> </w:t>
        </w:r>
      </w:ins>
      <w:ins w:id="1334" w:author="Nikola Karpić" w:date="2024-01-09T22:22:00Z">
        <w:r w:rsidR="00D80636" w:rsidRPr="00101F3B">
          <w:rPr>
            <w:rStyle w:val="jlqj4b"/>
            <w:rFonts w:cs="Times New Roman"/>
            <w:lang w:val="sr-Cyrl-BA"/>
          </w:rPr>
          <w:t>(слика 2.1)</w:t>
        </w:r>
      </w:ins>
      <w:r w:rsidRPr="00101F3B">
        <w:rPr>
          <w:rStyle w:val="jlqj4b"/>
          <w:rFonts w:cs="Times New Roman"/>
          <w:lang w:val="sr-Cyrl-BA"/>
        </w:rPr>
        <w:t>.</w:t>
      </w:r>
      <w:commentRangeEnd w:id="1328"/>
      <w:r w:rsidR="005B5774" w:rsidRPr="0020112D">
        <w:rPr>
          <w:rStyle w:val="CommentReference"/>
          <w:rFonts w:cs="Times New Roman"/>
          <w:lang w:val="sr-Latn-BA"/>
          <w:rPrChange w:id="1335" w:author="Nikola Karpić" w:date="2024-02-25T23:34:00Z">
            <w:rPr>
              <w:rStyle w:val="CommentReference"/>
              <w:rFonts w:ascii="Arial" w:hAnsi="Arial"/>
              <w:lang w:val="sr-Latn-BA"/>
            </w:rPr>
          </w:rPrChange>
        </w:rPr>
        <w:commentReference w:id="1328"/>
      </w:r>
    </w:p>
    <w:p w14:paraId="167F3E26" w14:textId="77777777" w:rsidR="002752E5" w:rsidRPr="0020112D" w:rsidDel="00E87F16" w:rsidRDefault="002752E5" w:rsidP="00A82E9D">
      <w:pPr>
        <w:pStyle w:val="NoSpacing"/>
        <w:rPr>
          <w:del w:id="1336" w:author="Nikola Karpić" w:date="2024-01-09T22:03:00Z"/>
          <w:rStyle w:val="jlqj4b"/>
          <w:rFonts w:cs="Times New Roman"/>
          <w:lang w:val="ru-RU"/>
          <w:rPrChange w:id="1337" w:author="Nikola Karpić" w:date="2024-02-25T23:34:00Z">
            <w:rPr>
              <w:del w:id="1338" w:author="Nikola Karpić" w:date="2024-01-09T22:03:00Z"/>
              <w:rStyle w:val="jlqj4b"/>
              <w:rFonts w:ascii="Arial" w:hAnsi="Arial"/>
              <w:sz w:val="22"/>
              <w:lang w:val="sr-Cyrl-BA"/>
            </w:rPr>
          </w:rPrChange>
        </w:rPr>
      </w:pPr>
    </w:p>
    <w:p w14:paraId="77E6F17A" w14:textId="77777777" w:rsidR="00E87F16" w:rsidRPr="0020112D" w:rsidRDefault="00E87F16">
      <w:pPr>
        <w:pStyle w:val="NoSpacing"/>
        <w:rPr>
          <w:ins w:id="1339" w:author="Nikola Karpić" w:date="2024-01-09T22:03:00Z"/>
          <w:rFonts w:cs="Times New Roman"/>
          <w:noProof/>
          <w:lang w:val="ru-RU"/>
          <w:rPrChange w:id="1340" w:author="Nikola Karpić" w:date="2024-02-25T23:34:00Z">
            <w:rPr>
              <w:ins w:id="1341" w:author="Nikola Karpić" w:date="2024-01-09T22:03:00Z"/>
              <w:noProof/>
            </w:rPr>
          </w:rPrChange>
        </w:rPr>
        <w:pPrChange w:id="1342" w:author="Nikola Karpić" w:date="2024-01-27T19:52:00Z">
          <w:pPr>
            <w:pStyle w:val="NoSpacing"/>
            <w:ind w:firstLine="0"/>
            <w:jc w:val="center"/>
          </w:pPr>
        </w:pPrChange>
      </w:pPr>
    </w:p>
    <w:p w14:paraId="3CDE6597" w14:textId="1C25F9A5" w:rsidR="0092316D" w:rsidRPr="00101F3B" w:rsidRDefault="0092316D">
      <w:pPr>
        <w:pStyle w:val="NoSpacing"/>
        <w:spacing w:before="240"/>
        <w:ind w:firstLine="0"/>
        <w:jc w:val="center"/>
        <w:rPr>
          <w:rFonts w:cs="Times New Roman"/>
          <w:lang w:val="ru-RU"/>
        </w:rPr>
        <w:pPrChange w:id="1343" w:author="Nikola Karpić" w:date="2024-01-27T19:52:00Z">
          <w:pPr>
            <w:pStyle w:val="NoSpacing"/>
            <w:ind w:firstLine="0"/>
            <w:jc w:val="center"/>
          </w:pPr>
        </w:pPrChange>
      </w:pPr>
      <w:r w:rsidRPr="00101F3B">
        <w:rPr>
          <w:rFonts w:cs="Times New Roman"/>
          <w:noProof/>
        </w:rPr>
        <w:drawing>
          <wp:inline distT="0" distB="0" distL="0" distR="0" wp14:anchorId="0EA05C82" wp14:editId="02E69DE2">
            <wp:extent cx="2374265" cy="2546350"/>
            <wp:effectExtent l="19050" t="19050" r="26035" b="2540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83" b="3248"/>
                    <a:stretch/>
                  </pic:blipFill>
                  <pic:spPr bwMode="auto">
                    <a:xfrm>
                      <a:off x="0" y="0"/>
                      <a:ext cx="2383891" cy="25566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C19A3" w14:textId="175CC202" w:rsidR="0092316D" w:rsidRPr="00101F3B" w:rsidDel="00442DE9" w:rsidRDefault="0092316D" w:rsidP="0092316D">
      <w:pPr>
        <w:pStyle w:val="NoSpacing"/>
        <w:ind w:firstLine="0"/>
        <w:jc w:val="center"/>
        <w:rPr>
          <w:del w:id="1344" w:author="Nikola Karpić" w:date="2024-01-27T19:52:00Z"/>
          <w:rFonts w:cs="Times New Roman"/>
          <w:i/>
          <w:iCs/>
          <w:lang w:val="sr-Cyrl-BA"/>
        </w:rPr>
      </w:pPr>
      <w:r w:rsidRPr="00101F3B">
        <w:rPr>
          <w:rFonts w:cs="Times New Roman"/>
          <w:i/>
          <w:iCs/>
          <w:lang w:val="sr-Cyrl-BA"/>
        </w:rPr>
        <w:t xml:space="preserve">Слика </w:t>
      </w:r>
      <w:r w:rsidRPr="00101F3B">
        <w:rPr>
          <w:rFonts w:cs="Times New Roman"/>
          <w:i/>
          <w:iCs/>
          <w:lang w:val="sr-Latn-BA"/>
        </w:rPr>
        <w:t>2.</w:t>
      </w:r>
      <w:r w:rsidR="004B2026" w:rsidRPr="00101F3B">
        <w:rPr>
          <w:rFonts w:cs="Times New Roman"/>
          <w:i/>
          <w:iCs/>
          <w:lang w:val="sr-Cyrl-BA"/>
        </w:rPr>
        <w:t>1</w:t>
      </w:r>
      <w:r w:rsidRPr="00101F3B">
        <w:rPr>
          <w:rFonts w:cs="Times New Roman"/>
          <w:i/>
          <w:iCs/>
          <w:lang w:val="sr-Cyrl-BA"/>
        </w:rPr>
        <w:t xml:space="preserve">. Роботски пас и човјеколики робот компаније </w:t>
      </w:r>
      <w:r w:rsidRPr="00101F3B">
        <w:rPr>
          <w:rFonts w:cs="Times New Roman"/>
          <w:i/>
          <w:iCs/>
          <w:lang w:val="en-US"/>
        </w:rPr>
        <w:t>Boston</w:t>
      </w:r>
      <w:r w:rsidRPr="00101F3B">
        <w:rPr>
          <w:rFonts w:cs="Times New Roman"/>
          <w:i/>
          <w:iCs/>
          <w:lang w:val="ru-RU"/>
        </w:rPr>
        <w:t xml:space="preserve"> </w:t>
      </w:r>
      <w:r w:rsidRPr="00101F3B">
        <w:rPr>
          <w:rFonts w:cs="Times New Roman"/>
          <w:i/>
          <w:iCs/>
          <w:lang w:val="en-US"/>
        </w:rPr>
        <w:t>Dynamics</w:t>
      </w:r>
      <w:del w:id="1345" w:author="Nikola Karpić" w:date="2024-01-09T21:53:00Z">
        <w:r w:rsidR="00FC59DE" w:rsidRPr="00101F3B" w:rsidDel="00106EBC">
          <w:rPr>
            <w:rStyle w:val="FootnoteReference"/>
            <w:rFonts w:cs="Times New Roman"/>
            <w:i/>
            <w:iCs/>
            <w:lang w:val="en-US"/>
          </w:rPr>
          <w:footnoteReference w:id="9"/>
        </w:r>
        <w:r w:rsidRPr="00101F3B" w:rsidDel="00106EBC">
          <w:rPr>
            <w:rFonts w:cs="Times New Roman"/>
            <w:i/>
            <w:iCs/>
            <w:lang w:val="ru-RU"/>
          </w:rPr>
          <w:delText xml:space="preserve"> </w:delText>
        </w:r>
      </w:del>
    </w:p>
    <w:p w14:paraId="354F4387" w14:textId="77777777" w:rsidR="0092316D" w:rsidRPr="0020112D" w:rsidRDefault="0092316D">
      <w:pPr>
        <w:pStyle w:val="NoSpacing"/>
        <w:ind w:firstLine="0"/>
        <w:jc w:val="center"/>
        <w:rPr>
          <w:rStyle w:val="jlqj4b"/>
          <w:rFonts w:cs="Times New Roman"/>
          <w:sz w:val="22"/>
          <w:lang w:val="sr-Cyrl-BA"/>
          <w:rPrChange w:id="1348" w:author="Nikola Karpić" w:date="2024-02-25T23:34:00Z">
            <w:rPr>
              <w:rStyle w:val="jlqj4b"/>
              <w:rFonts w:ascii="Arial" w:hAnsi="Arial"/>
              <w:sz w:val="22"/>
              <w:lang w:val="sr-Cyrl-BA"/>
            </w:rPr>
          </w:rPrChange>
        </w:rPr>
        <w:pPrChange w:id="1349" w:author="Nikola Karpić" w:date="2024-01-27T19:52:00Z">
          <w:pPr>
            <w:pStyle w:val="NoSpacing"/>
          </w:pPr>
        </w:pPrChange>
      </w:pPr>
    </w:p>
    <w:p w14:paraId="1EA78D40" w14:textId="210E3F47" w:rsidR="00FF08FC" w:rsidRPr="00101F3B" w:rsidRDefault="00FF08FC">
      <w:pPr>
        <w:pStyle w:val="NoSpacing"/>
        <w:spacing w:before="240"/>
        <w:rPr>
          <w:ins w:id="1350" w:author="Nikola Karpić" w:date="2024-01-09T22:33:00Z"/>
          <w:rFonts w:cs="Times New Roman"/>
          <w:lang w:val="ru-RU"/>
        </w:rPr>
        <w:pPrChange w:id="1351" w:author="Nikola Karpić" w:date="2024-01-27T19:52:00Z">
          <w:pPr>
            <w:pStyle w:val="NoSpacing"/>
          </w:pPr>
        </w:pPrChange>
      </w:pPr>
      <w:r w:rsidRPr="0020112D">
        <w:rPr>
          <w:rFonts w:cs="Times New Roman"/>
          <w:lang w:val="sr-Cyrl-BA"/>
          <w:rPrChange w:id="1352" w:author="Nikola Karpić" w:date="2024-02-25T23:34:00Z">
            <w:rPr/>
          </w:rPrChange>
        </w:rPr>
        <w:t>У пос</w:t>
      </w:r>
      <w:r w:rsidR="007B6A1A" w:rsidRPr="0020112D">
        <w:rPr>
          <w:rFonts w:cs="Times New Roman"/>
          <w:lang w:val="sr-Cyrl-BA"/>
          <w:rPrChange w:id="1353" w:author="Nikola Karpić" w:date="2024-02-25T23:34:00Z">
            <w:rPr/>
          </w:rPrChange>
        </w:rPr>
        <w:t>љ</w:t>
      </w:r>
      <w:r w:rsidRPr="0020112D">
        <w:rPr>
          <w:rFonts w:cs="Times New Roman"/>
          <w:lang w:val="sr-Cyrl-BA"/>
          <w:rPrChange w:id="1354" w:author="Nikola Karpić" w:date="2024-02-25T23:34:00Z">
            <w:rPr/>
          </w:rPrChange>
        </w:rPr>
        <w:t>едње вр</w:t>
      </w:r>
      <w:r w:rsidR="007B6A1A" w:rsidRPr="0020112D">
        <w:rPr>
          <w:rFonts w:cs="Times New Roman"/>
          <w:lang w:val="sr-Cyrl-BA"/>
          <w:rPrChange w:id="1355" w:author="Nikola Karpić" w:date="2024-02-25T23:34:00Z">
            <w:rPr/>
          </w:rPrChange>
        </w:rPr>
        <w:t>иј</w:t>
      </w:r>
      <w:r w:rsidRPr="0020112D">
        <w:rPr>
          <w:rFonts w:cs="Times New Roman"/>
          <w:lang w:val="sr-Cyrl-BA"/>
          <w:rPrChange w:id="1356" w:author="Nikola Karpić" w:date="2024-02-25T23:34:00Z">
            <w:rPr/>
          </w:rPrChange>
        </w:rPr>
        <w:t xml:space="preserve">еме, </w:t>
      </w:r>
      <w:commentRangeStart w:id="1357"/>
      <w:r w:rsidRPr="00101F3B">
        <w:rPr>
          <w:rFonts w:cs="Times New Roman"/>
          <w:i/>
          <w:iCs/>
        </w:rPr>
        <w:t>ChatGPT</w:t>
      </w:r>
      <w:ins w:id="1358" w:author="Nikola Karpić" w:date="2024-01-09T21:53:00Z">
        <w:r w:rsidR="00627AA2" w:rsidRPr="00101F3B">
          <w:rPr>
            <w:rStyle w:val="FootnoteReference"/>
            <w:rFonts w:cs="Times New Roman"/>
            <w:i/>
            <w:iCs/>
            <w:lang w:val="sr-Cyrl-BA"/>
          </w:rPr>
          <w:footnoteReference w:id="10"/>
        </w:r>
      </w:ins>
      <w:r w:rsidRPr="0020112D">
        <w:rPr>
          <w:rFonts w:cs="Times New Roman"/>
          <w:lang w:val="sr-Cyrl-BA"/>
          <w:rPrChange w:id="1361" w:author="Nikola Karpić" w:date="2024-02-25T23:34:00Z">
            <w:rPr/>
          </w:rPrChange>
        </w:rPr>
        <w:t xml:space="preserve"> </w:t>
      </w:r>
      <w:commentRangeEnd w:id="1357"/>
      <w:r w:rsidR="005B5774" w:rsidRPr="0020112D">
        <w:rPr>
          <w:rStyle w:val="CommentReference"/>
          <w:rFonts w:cs="Times New Roman"/>
          <w:lang w:val="sr-Latn-BA"/>
          <w:rPrChange w:id="1362" w:author="Nikola Karpić" w:date="2024-02-25T23:34:00Z">
            <w:rPr>
              <w:rStyle w:val="CommentReference"/>
              <w:rFonts w:ascii="Arial" w:hAnsi="Arial"/>
              <w:lang w:val="sr-Latn-BA"/>
            </w:rPr>
          </w:rPrChange>
        </w:rPr>
        <w:commentReference w:id="1357"/>
      </w:r>
      <w:r w:rsidR="001C6FF9" w:rsidRPr="0020112D">
        <w:rPr>
          <w:rFonts w:cs="Times New Roman"/>
          <w:lang w:val="sr-Cyrl-BA"/>
          <w:rPrChange w:id="1363" w:author="Nikola Karpić" w:date="2024-02-25T23:34:00Z">
            <w:rPr/>
          </w:rPrChange>
        </w:rPr>
        <w:t xml:space="preserve">компаније </w:t>
      </w:r>
      <w:commentRangeStart w:id="1364"/>
      <w:r w:rsidR="001C6FF9" w:rsidRPr="00101F3B">
        <w:rPr>
          <w:rFonts w:cs="Times New Roman"/>
          <w:i/>
          <w:iCs/>
          <w:lang w:val="sr-Latn-BA"/>
        </w:rPr>
        <w:t>Open AI</w:t>
      </w:r>
      <w:ins w:id="1365" w:author="Nikola Karpić" w:date="2024-01-09T21:53:00Z">
        <w:r w:rsidR="00106EBC" w:rsidRPr="00101F3B">
          <w:rPr>
            <w:rStyle w:val="FootnoteReference"/>
            <w:rFonts w:cs="Times New Roman"/>
            <w:i/>
            <w:iCs/>
            <w:lang w:val="sr-Cyrl-BA"/>
          </w:rPr>
          <w:footnoteReference w:id="11"/>
        </w:r>
      </w:ins>
      <w:r w:rsidR="001C6FF9" w:rsidRPr="00101F3B">
        <w:rPr>
          <w:rFonts w:cs="Times New Roman"/>
          <w:lang w:val="sr-Latn-BA"/>
        </w:rPr>
        <w:t xml:space="preserve"> </w:t>
      </w:r>
      <w:commentRangeEnd w:id="1364"/>
      <w:r w:rsidR="005B5774" w:rsidRPr="0020112D">
        <w:rPr>
          <w:rStyle w:val="CommentReference"/>
          <w:rFonts w:cs="Times New Roman"/>
          <w:lang w:val="sr-Latn-BA"/>
          <w:rPrChange w:id="1375" w:author="Nikola Karpić" w:date="2024-02-25T23:34:00Z">
            <w:rPr>
              <w:rStyle w:val="CommentReference"/>
              <w:rFonts w:ascii="Arial" w:hAnsi="Arial"/>
              <w:lang w:val="sr-Latn-BA"/>
            </w:rPr>
          </w:rPrChange>
        </w:rPr>
        <w:commentReference w:id="1364"/>
      </w:r>
      <w:r w:rsidRPr="0020112D">
        <w:rPr>
          <w:rFonts w:cs="Times New Roman"/>
          <w:lang w:val="sr-Cyrl-BA"/>
          <w:rPrChange w:id="1376" w:author="Nikola Karpić" w:date="2024-02-25T23:34:00Z">
            <w:rPr/>
          </w:rPrChange>
        </w:rPr>
        <w:t xml:space="preserve">је довео до наглог повећања интересовања шире јавности за вјештачку интелигенцију. </w:t>
      </w:r>
      <w:r w:rsidRPr="00101F3B">
        <w:rPr>
          <w:rFonts w:cs="Times New Roman"/>
          <w:lang w:val="ru-RU"/>
        </w:rPr>
        <w:t>Међутим, ово повећање интересовања истовремено отвара и питање ограничавања развоја вјештачке интелигенције.</w:t>
      </w:r>
      <w:r w:rsidR="00AA14F0" w:rsidRPr="00101F3B">
        <w:rPr>
          <w:rFonts w:cs="Times New Roman"/>
          <w:lang w:val="ru-RU"/>
        </w:rPr>
        <w:t xml:space="preserve"> </w:t>
      </w:r>
      <w:r w:rsidRPr="00101F3B">
        <w:rPr>
          <w:rFonts w:cs="Times New Roman"/>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sidRPr="00101F3B">
        <w:rPr>
          <w:rFonts w:cs="Times New Roman"/>
          <w:lang w:val="ru-RU"/>
        </w:rPr>
        <w:t>ј</w:t>
      </w:r>
      <w:r w:rsidRPr="00101F3B">
        <w:rPr>
          <w:rFonts w:cs="Times New Roman"/>
          <w:lang w:val="ru-RU"/>
        </w:rPr>
        <w:t>ечанству.</w:t>
      </w:r>
    </w:p>
    <w:p w14:paraId="604BD7B8" w14:textId="6915E8BB" w:rsidR="00602825" w:rsidRPr="00101F3B" w:rsidRDefault="00602825" w:rsidP="00D80636">
      <w:pPr>
        <w:pStyle w:val="NoSpacing"/>
        <w:rPr>
          <w:ins w:id="1377" w:author="Nikola Karpić" w:date="2024-01-09T22:35:00Z"/>
          <w:rFonts w:cs="Times New Roman"/>
          <w:lang w:val="sr-Cyrl-BA"/>
        </w:rPr>
      </w:pPr>
      <w:ins w:id="1378" w:author="Nikola Karpić" w:date="2024-01-09T22:33:00Z">
        <w:r w:rsidRPr="00101F3B">
          <w:rPr>
            <w:rFonts w:cs="Times New Roman"/>
            <w:lang w:val="sr-Latn-BA"/>
          </w:rPr>
          <w:t xml:space="preserve">ChatGPT </w:t>
        </w:r>
        <w:r w:rsidRPr="00101F3B">
          <w:rPr>
            <w:rFonts w:cs="Times New Roman"/>
            <w:lang w:val="sr-Cyrl-BA"/>
          </w:rPr>
          <w:t>је изазвао велики број расправа о будућности и регулацији вјештачке и</w:t>
        </w:r>
      </w:ins>
      <w:ins w:id="1379" w:author="Nikola Karpić" w:date="2024-01-09T22:34:00Z">
        <w:r w:rsidRPr="00101F3B">
          <w:rPr>
            <w:rFonts w:cs="Times New Roman"/>
            <w:lang w:val="sr-Cyrl-BA"/>
          </w:rPr>
          <w:t>нтелигенције. Ово се догодило јер је широј јавности први пут дочаран</w:t>
        </w:r>
      </w:ins>
      <w:ins w:id="1380" w:author="Nikola Karpić" w:date="2024-01-09T22:35:00Z">
        <w:r w:rsidRPr="00101F3B">
          <w:rPr>
            <w:rFonts w:cs="Times New Roman"/>
            <w:lang w:val="sr-Cyrl-BA"/>
          </w:rPr>
          <w:t xml:space="preserve"> прави потенцијал вјештачке интелигенције да „размишља“ и комуницира на начин који је до сада био могућ само у научној фантастици.</w:t>
        </w:r>
      </w:ins>
    </w:p>
    <w:p w14:paraId="4CE8AA14" w14:textId="61E9C32B" w:rsidR="00602825" w:rsidRPr="0020112D" w:rsidDel="00442DE9" w:rsidRDefault="00602825">
      <w:pPr>
        <w:pStyle w:val="NoSpacing"/>
        <w:spacing w:after="240"/>
        <w:rPr>
          <w:del w:id="1381" w:author="Nikola Karpić" w:date="2024-01-27T19:52:00Z"/>
          <w:rFonts w:cs="Times New Roman"/>
          <w:lang w:val="sr-Cyrl-BA"/>
          <w:rPrChange w:id="1382" w:author="Nikola Karpić" w:date="2024-02-25T23:34:00Z">
            <w:rPr>
              <w:del w:id="1383" w:author="Nikola Karpić" w:date="2024-01-27T19:52:00Z"/>
              <w:lang w:val="ru-RU"/>
            </w:rPr>
          </w:rPrChange>
        </w:rPr>
        <w:pPrChange w:id="1384" w:author="Nikola Karpić" w:date="2024-01-27T19:52:00Z">
          <w:pPr>
            <w:pStyle w:val="NoSpacing"/>
          </w:pPr>
        </w:pPrChange>
      </w:pPr>
      <w:ins w:id="1385" w:author="Nikola Karpić" w:date="2024-01-09T22:35:00Z">
        <w:r w:rsidRPr="00101F3B">
          <w:rPr>
            <w:rFonts w:cs="Times New Roman"/>
            <w:lang w:val="sr-Cyrl-BA"/>
          </w:rPr>
          <w:lastRenderedPageBreak/>
          <w:t>Њ</w:t>
        </w:r>
      </w:ins>
      <w:ins w:id="1386" w:author="Nikola Karpić" w:date="2024-01-09T22:36:00Z">
        <w:r w:rsidRPr="00101F3B">
          <w:rPr>
            <w:rFonts w:cs="Times New Roman"/>
            <w:lang w:val="sr-Cyrl-BA"/>
          </w:rPr>
          <w:t xml:space="preserve">егова могућност да генерише кохерентне и често импресивне текстове на основу корисничких упита и наредби </w:t>
        </w:r>
      </w:ins>
      <w:ins w:id="1387" w:author="Nikola Karpić" w:date="2024-01-14T22:24:00Z">
        <w:r w:rsidR="00912128" w:rsidRPr="00101F3B">
          <w:rPr>
            <w:rFonts w:cs="Times New Roman"/>
            <w:lang w:val="sr-Cyrl-BA"/>
          </w:rPr>
          <w:t xml:space="preserve">(слика 2.2) </w:t>
        </w:r>
      </w:ins>
      <w:ins w:id="1388" w:author="Nikola Karpić" w:date="2024-01-09T22:36:00Z">
        <w:r w:rsidRPr="00101F3B">
          <w:rPr>
            <w:rFonts w:cs="Times New Roman"/>
            <w:lang w:val="sr-Cyrl-BA"/>
          </w:rPr>
          <w:t>отворила је многе</w:t>
        </w:r>
      </w:ins>
      <w:ins w:id="1389" w:author="Nikola Karpić" w:date="2024-01-09T22:37:00Z">
        <w:r w:rsidRPr="00101F3B">
          <w:rPr>
            <w:rFonts w:cs="Times New Roman"/>
            <w:lang w:val="sr-Cyrl-BA"/>
          </w:rPr>
          <w:t xml:space="preserve"> етичке, филозофске и техничке расправе. Критичари су брзо скренули пажњу на потенцијалне оп</w:t>
        </w:r>
      </w:ins>
      <w:ins w:id="1390" w:author="Nikola Karpić" w:date="2024-01-09T22:38:00Z">
        <w:r w:rsidRPr="00101F3B">
          <w:rPr>
            <w:rFonts w:cs="Times New Roman"/>
            <w:lang w:val="sr-Cyrl-BA"/>
          </w:rPr>
          <w:t xml:space="preserve">асности које вјештачка интелигенција може </w:t>
        </w:r>
        <w:r w:rsidR="005C5460" w:rsidRPr="00101F3B">
          <w:rPr>
            <w:rFonts w:cs="Times New Roman"/>
            <w:lang w:val="sr-Cyrl-BA"/>
          </w:rPr>
          <w:t xml:space="preserve">представљати, позивајући на опрез и строже регулативе. </w:t>
        </w:r>
      </w:ins>
    </w:p>
    <w:p w14:paraId="42D84777" w14:textId="77777777" w:rsidR="007B6A1A" w:rsidRPr="00101F3B" w:rsidRDefault="007B6A1A" w:rsidP="00442DE9">
      <w:pPr>
        <w:pStyle w:val="NoSpacing"/>
        <w:rPr>
          <w:rFonts w:cs="Times New Roman"/>
          <w:lang w:val="ru-RU"/>
        </w:rPr>
      </w:pPr>
    </w:p>
    <w:p w14:paraId="3DDBFEAA" w14:textId="7EF81B99" w:rsidR="0092316D" w:rsidRPr="00101F3B" w:rsidRDefault="00D80636">
      <w:pPr>
        <w:pStyle w:val="NoSpacing"/>
        <w:spacing w:before="240"/>
        <w:ind w:firstLine="0"/>
        <w:jc w:val="center"/>
        <w:rPr>
          <w:rStyle w:val="jlqj4b"/>
          <w:rFonts w:cs="Times New Roman"/>
          <w:lang w:val="ru-RU"/>
        </w:rPr>
        <w:pPrChange w:id="1391" w:author="Nikola Karpić" w:date="2024-01-27T19:52:00Z">
          <w:pPr>
            <w:pStyle w:val="NoSpacing"/>
            <w:ind w:firstLine="0"/>
            <w:jc w:val="center"/>
          </w:pPr>
        </w:pPrChange>
      </w:pPr>
      <w:ins w:id="1392" w:author="Nikola Karpić" w:date="2024-01-09T22:18:00Z">
        <w:r w:rsidRPr="00101F3B">
          <w:rPr>
            <w:rStyle w:val="jlqj4b"/>
            <w:rFonts w:cs="Times New Roman"/>
            <w:noProof/>
            <w:lang w:val="ru-RU"/>
          </w:rPr>
          <w:drawing>
            <wp:inline distT="0" distB="0" distL="0" distR="0" wp14:anchorId="453FEEB7" wp14:editId="76456FF3">
              <wp:extent cx="3642847" cy="2470150"/>
              <wp:effectExtent l="19050" t="19050" r="15240" b="25400"/>
              <wp:docPr id="20465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485" cy="2502453"/>
                      </a:xfrm>
                      <a:prstGeom prst="rect">
                        <a:avLst/>
                      </a:prstGeom>
                      <a:noFill/>
                      <a:ln>
                        <a:solidFill>
                          <a:schemeClr val="tx1"/>
                        </a:solidFill>
                      </a:ln>
                    </pic:spPr>
                  </pic:pic>
                </a:graphicData>
              </a:graphic>
            </wp:inline>
          </w:drawing>
        </w:r>
      </w:ins>
      <w:del w:id="1393" w:author="Nikola Karpić" w:date="2024-01-09T22:18:00Z">
        <w:r w:rsidR="0092316D" w:rsidRPr="00101F3B" w:rsidDel="00D80636">
          <w:rPr>
            <w:rStyle w:val="jlqj4b"/>
            <w:rFonts w:cs="Times New Roman"/>
            <w:noProof/>
            <w:lang w:val="ru-RU"/>
          </w:rPr>
          <w:drawing>
            <wp:inline distT="0" distB="0" distL="0" distR="0" wp14:anchorId="64A98029" wp14:editId="277FFFE5">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20"/>
                      <a:stretch>
                        <a:fillRect/>
                      </a:stretch>
                    </pic:blipFill>
                    <pic:spPr>
                      <a:xfrm>
                        <a:off x="0" y="0"/>
                        <a:ext cx="5943600" cy="5943600"/>
                      </a:xfrm>
                      <a:prstGeom prst="rect">
                        <a:avLst/>
                      </a:prstGeom>
                      <a:ln>
                        <a:solidFill>
                          <a:schemeClr val="tx1"/>
                        </a:solidFill>
                      </a:ln>
                    </pic:spPr>
                  </pic:pic>
                </a:graphicData>
              </a:graphic>
            </wp:inline>
          </w:drawing>
        </w:r>
      </w:del>
    </w:p>
    <w:p w14:paraId="4ABCA471" w14:textId="6CFC07EB" w:rsidR="0092316D" w:rsidRPr="00101F3B" w:rsidDel="00D80636" w:rsidRDefault="0092316D" w:rsidP="00D80636">
      <w:pPr>
        <w:pStyle w:val="NoSpacing"/>
        <w:ind w:firstLine="0"/>
        <w:jc w:val="center"/>
        <w:rPr>
          <w:del w:id="1394" w:author="Nikola Karpić" w:date="2024-01-09T22:19:00Z"/>
          <w:rFonts w:cs="Times New Roman"/>
          <w:i/>
          <w:iCs/>
          <w:lang w:val="ru-RU"/>
        </w:rPr>
      </w:pPr>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2. </w:t>
      </w:r>
      <w:ins w:id="1395" w:author="Nikola Karpić" w:date="2024-01-09T22:19:00Z">
        <w:r w:rsidR="00D80636" w:rsidRPr="00101F3B">
          <w:rPr>
            <w:rFonts w:cs="Times New Roman"/>
            <w:i/>
            <w:iCs/>
            <w:lang w:val="sr-Latn-BA"/>
          </w:rPr>
          <w:t xml:space="preserve">ChatGPT </w:t>
        </w:r>
        <w:r w:rsidR="00D80636" w:rsidRPr="00101F3B">
          <w:rPr>
            <w:rFonts w:cs="Times New Roman"/>
            <w:i/>
            <w:iCs/>
            <w:lang w:val="sr-Cyrl-BA"/>
          </w:rPr>
          <w:t>препознаје фотографију и пише пјесму о њој</w:t>
        </w:r>
        <w:r w:rsidR="00D80636" w:rsidRPr="00101F3B" w:rsidDel="00D80636">
          <w:rPr>
            <w:rFonts w:cs="Times New Roman"/>
            <w:i/>
            <w:iCs/>
            <w:lang w:val="sr-Cyrl-BA"/>
          </w:rPr>
          <w:t xml:space="preserve"> </w:t>
        </w:r>
      </w:ins>
      <w:del w:id="1396" w:author="Nikola Karpić" w:date="2024-01-09T22:19:00Z">
        <w:r w:rsidRPr="00101F3B" w:rsidDel="00D80636">
          <w:rPr>
            <w:rFonts w:cs="Times New Roman"/>
            <w:i/>
            <w:iCs/>
            <w:lang w:val="sr-Cyrl-BA"/>
          </w:rPr>
          <w:delText xml:space="preserve">Захтјев упућен систему </w:delText>
        </w:r>
        <w:r w:rsidRPr="00101F3B" w:rsidDel="00D80636">
          <w:rPr>
            <w:rFonts w:cs="Times New Roman"/>
            <w:i/>
            <w:iCs/>
            <w:lang w:val="sr-Latn-BA"/>
          </w:rPr>
          <w:delText xml:space="preserve">ChatGPT </w:delText>
        </w:r>
        <w:r w:rsidRPr="00101F3B" w:rsidDel="00D80636">
          <w:rPr>
            <w:rFonts w:cs="Times New Roman"/>
            <w:i/>
            <w:iCs/>
            <w:lang w:val="sr-Cyrl-BA"/>
          </w:rPr>
          <w:delText xml:space="preserve">компаније </w:delText>
        </w:r>
        <w:r w:rsidRPr="00101F3B" w:rsidDel="00D80636">
          <w:rPr>
            <w:rFonts w:cs="Times New Roman"/>
            <w:i/>
            <w:iCs/>
            <w:lang w:val="sr-Latn-BA"/>
          </w:rPr>
          <w:delText>Open AI</w:delText>
        </w:r>
      </w:del>
    </w:p>
    <w:p w14:paraId="34C37DC4" w14:textId="1BC8B504" w:rsidR="0092316D" w:rsidRPr="00101F3B" w:rsidDel="00D80636" w:rsidRDefault="0092316D" w:rsidP="00D80636">
      <w:pPr>
        <w:pStyle w:val="NoSpacing"/>
        <w:ind w:firstLine="0"/>
        <w:jc w:val="center"/>
        <w:rPr>
          <w:del w:id="1397" w:author="Nikola Karpić" w:date="2024-01-09T22:19:00Z"/>
          <w:rStyle w:val="jlqj4b"/>
          <w:rFonts w:cs="Times New Roman"/>
          <w:lang w:val="sr-Cyrl-BA"/>
        </w:rPr>
      </w:pPr>
    </w:p>
    <w:p w14:paraId="743D24F1" w14:textId="7DD50AA1" w:rsidR="0092316D" w:rsidRPr="00101F3B" w:rsidDel="00D80636" w:rsidRDefault="0092316D" w:rsidP="00D80636">
      <w:pPr>
        <w:pStyle w:val="NoSpacing"/>
        <w:ind w:firstLine="0"/>
        <w:jc w:val="center"/>
        <w:rPr>
          <w:del w:id="1398" w:author="Nikola Karpić" w:date="2024-01-09T22:19:00Z"/>
          <w:rStyle w:val="jlqj4b"/>
          <w:rFonts w:cs="Times New Roman"/>
          <w:lang w:val="ru-RU"/>
        </w:rPr>
      </w:pPr>
      <w:del w:id="1399" w:author="Nikola Karpić" w:date="2024-01-09T22:18:00Z">
        <w:r w:rsidRPr="00101F3B" w:rsidDel="00D80636">
          <w:rPr>
            <w:rStyle w:val="jlqj4b"/>
            <w:rFonts w:cs="Times New Roman"/>
            <w:noProof/>
            <w:lang w:val="ru-RU"/>
          </w:rPr>
          <w:drawing>
            <wp:inline distT="0" distB="0" distL="0" distR="0" wp14:anchorId="5DAF04F8" wp14:editId="1E44E973">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21"/>
                      <a:stretch>
                        <a:fillRect/>
                      </a:stretch>
                    </pic:blipFill>
                    <pic:spPr>
                      <a:xfrm>
                        <a:off x="0" y="0"/>
                        <a:ext cx="5943600" cy="6089650"/>
                      </a:xfrm>
                      <a:prstGeom prst="rect">
                        <a:avLst/>
                      </a:prstGeom>
                      <a:ln>
                        <a:solidFill>
                          <a:schemeClr val="tx1"/>
                        </a:solidFill>
                      </a:ln>
                    </pic:spPr>
                  </pic:pic>
                </a:graphicData>
              </a:graphic>
            </wp:inline>
          </w:drawing>
        </w:r>
      </w:del>
    </w:p>
    <w:p w14:paraId="027C9191" w14:textId="0D1F9B38" w:rsidR="0092316D" w:rsidRPr="00101F3B" w:rsidDel="00442DE9" w:rsidRDefault="0092316D">
      <w:pPr>
        <w:pStyle w:val="NoSpacing"/>
        <w:spacing w:after="240"/>
        <w:ind w:firstLine="0"/>
        <w:jc w:val="center"/>
        <w:rPr>
          <w:del w:id="1400" w:author="Nikola Karpić" w:date="2024-01-27T19:52:00Z"/>
          <w:rFonts w:cs="Times New Roman"/>
          <w:i/>
          <w:iCs/>
          <w:lang w:val="sr-Cyrl-BA"/>
        </w:rPr>
        <w:pPrChange w:id="1401" w:author="Nikola Karpić" w:date="2024-01-27T19:52:00Z">
          <w:pPr>
            <w:pStyle w:val="NoSpacing"/>
            <w:ind w:firstLine="0"/>
            <w:jc w:val="center"/>
          </w:pPr>
        </w:pPrChange>
      </w:pPr>
      <w:del w:id="1402" w:author="Nikola Karpić" w:date="2024-01-09T22:19:00Z">
        <w:r w:rsidRPr="00101F3B" w:rsidDel="00D80636">
          <w:rPr>
            <w:rFonts w:cs="Times New Roman"/>
            <w:i/>
            <w:iCs/>
            <w:lang w:val="sr-Cyrl-BA"/>
          </w:rPr>
          <w:delText xml:space="preserve">Слика </w:delText>
        </w:r>
        <w:r w:rsidRPr="00101F3B" w:rsidDel="00D80636">
          <w:rPr>
            <w:rFonts w:cs="Times New Roman"/>
            <w:i/>
            <w:iCs/>
            <w:lang w:val="sr-Latn-BA"/>
          </w:rPr>
          <w:delText>2.</w:delText>
        </w:r>
        <w:r w:rsidR="001C6FF9" w:rsidRPr="00101F3B" w:rsidDel="00D80636">
          <w:rPr>
            <w:rFonts w:cs="Times New Roman"/>
            <w:i/>
            <w:iCs/>
            <w:lang w:val="sr-Latn-BA"/>
          </w:rPr>
          <w:delText>3</w:delText>
        </w:r>
        <w:r w:rsidRPr="00101F3B" w:rsidDel="00D80636">
          <w:rPr>
            <w:rFonts w:cs="Times New Roman"/>
            <w:i/>
            <w:iCs/>
            <w:lang w:val="sr-Cyrl-BA"/>
          </w:rPr>
          <w:delText xml:space="preserve">. </w:delText>
        </w:r>
        <w:r w:rsidRPr="00101F3B" w:rsidDel="00D80636">
          <w:rPr>
            <w:rFonts w:cs="Times New Roman"/>
            <w:i/>
            <w:iCs/>
            <w:lang w:val="sr-Latn-BA"/>
          </w:rPr>
          <w:delText xml:space="preserve">ChatGPT </w:delText>
        </w:r>
        <w:r w:rsidRPr="00101F3B" w:rsidDel="00D80636">
          <w:rPr>
            <w:rFonts w:cs="Times New Roman"/>
            <w:i/>
            <w:iCs/>
            <w:lang w:val="sr-Cyrl-BA"/>
          </w:rPr>
          <w:delText>препознаје фотографију</w:delText>
        </w:r>
      </w:del>
      <w:del w:id="1403" w:author="Nikola Karpić" w:date="2024-01-09T22:18:00Z">
        <w:r w:rsidRPr="00101F3B" w:rsidDel="00D80636">
          <w:rPr>
            <w:rFonts w:cs="Times New Roman"/>
            <w:i/>
            <w:iCs/>
            <w:lang w:val="sr-Cyrl-BA"/>
          </w:rPr>
          <w:delText xml:space="preserve">, описује је </w:delText>
        </w:r>
      </w:del>
      <w:del w:id="1404" w:author="Nikola Karpić" w:date="2024-01-09T22:19:00Z">
        <w:r w:rsidRPr="00101F3B" w:rsidDel="00D80636">
          <w:rPr>
            <w:rFonts w:cs="Times New Roman"/>
            <w:i/>
            <w:iCs/>
            <w:lang w:val="sr-Cyrl-BA"/>
          </w:rPr>
          <w:delText>и пише пјесму о њој</w:delText>
        </w:r>
      </w:del>
      <w:del w:id="1405" w:author="Nikola Karpić" w:date="2024-01-09T21:53:00Z">
        <w:r w:rsidR="00FC59DE" w:rsidRPr="00101F3B" w:rsidDel="00106EBC">
          <w:rPr>
            <w:rStyle w:val="FootnoteReference"/>
            <w:rFonts w:cs="Times New Roman"/>
            <w:i/>
            <w:iCs/>
            <w:lang w:val="sr-Cyrl-BA"/>
          </w:rPr>
          <w:footnoteReference w:id="12"/>
        </w:r>
      </w:del>
    </w:p>
    <w:p w14:paraId="5645B731" w14:textId="77777777" w:rsidR="00AA14F0" w:rsidRPr="00101F3B" w:rsidRDefault="00AA14F0" w:rsidP="00442DE9">
      <w:pPr>
        <w:pStyle w:val="NoSpacing"/>
        <w:ind w:firstLine="0"/>
        <w:jc w:val="center"/>
        <w:rPr>
          <w:rStyle w:val="jlqj4b"/>
          <w:rFonts w:cs="Times New Roman"/>
          <w:i/>
          <w:iCs/>
          <w:lang w:val="sr-Cyrl-BA"/>
        </w:rPr>
      </w:pPr>
    </w:p>
    <w:p w14:paraId="3979C185" w14:textId="1B672D95" w:rsidR="00DF7825" w:rsidRPr="00101F3B" w:rsidDel="00F95C59" w:rsidRDefault="00C509AB" w:rsidP="00AA14F0">
      <w:pPr>
        <w:pStyle w:val="NoSpacing"/>
        <w:rPr>
          <w:del w:id="1408" w:author="Nikola Karpić" w:date="2024-01-09T22:50:00Z"/>
          <w:rFonts w:cs="Times New Roman"/>
          <w:lang w:val="sr-Cyrl-BA"/>
        </w:rPr>
      </w:pPr>
      <w:del w:id="1409" w:author="Nikola Karpić" w:date="2024-01-09T22:41:00Z">
        <w:r w:rsidRPr="00101F3B" w:rsidDel="005C5460">
          <w:rPr>
            <w:rFonts w:cs="Times New Roman"/>
            <w:lang w:val="ru-RU"/>
          </w:rPr>
          <w:delText>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Међутим, м</w:delText>
        </w:r>
      </w:del>
      <w:del w:id="1410" w:author="Nikola Karpić" w:date="2024-01-09T22:50:00Z">
        <w:r w:rsidRPr="00101F3B" w:rsidDel="00F95C59">
          <w:rPr>
            <w:rFonts w:cs="Times New Roman"/>
            <w:lang w:val="ru-RU"/>
          </w:rPr>
          <w:delText xml:space="preserve">ашинско учење није једноставан процес. </w:delText>
        </w:r>
      </w:del>
      <w:del w:id="1411" w:author="Nikola Karpić" w:date="2024-01-09T22:41:00Z">
        <w:r w:rsidRPr="00101F3B" w:rsidDel="005C5460">
          <w:rPr>
            <w:rFonts w:cs="Times New Roman"/>
            <w:lang w:val="ru-RU"/>
          </w:rPr>
          <w:delText>Машинско учење користи</w:delText>
        </w:r>
      </w:del>
      <w:del w:id="1412" w:author="Nikola Karpić" w:date="2024-01-09T22:42:00Z">
        <w:r w:rsidRPr="00101F3B" w:rsidDel="005C5460">
          <w:rPr>
            <w:rFonts w:cs="Times New Roman"/>
            <w:lang w:val="ru-RU"/>
          </w:rPr>
          <w:delText xml:space="preserve"> </w:delText>
        </w:r>
      </w:del>
      <w:del w:id="1413" w:author="Nikola Karpić" w:date="2024-01-09T22:50:00Z">
        <w:r w:rsidRPr="00101F3B" w:rsidDel="00F95C59">
          <w:rPr>
            <w:rFonts w:cs="Times New Roman"/>
            <w:lang w:val="ru-RU"/>
          </w:rPr>
          <w:delText>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w:delText>
        </w:r>
      </w:del>
      <w:ins w:id="1414" w:author="Aleksandar Kelec" w:date="2023-11-26T14:54:00Z">
        <w:del w:id="1415" w:author="Nikola Karpić" w:date="2024-01-09T22:50:00Z">
          <w:r w:rsidR="00A54B59" w:rsidRPr="00101F3B" w:rsidDel="00F95C59">
            <w:rPr>
              <w:rFonts w:cs="Times New Roman"/>
              <w:lang w:val="ru-RU"/>
            </w:rPr>
            <w:delText>.</w:delText>
          </w:r>
        </w:del>
      </w:ins>
      <w:del w:id="1416" w:author="Nikola Karpić" w:date="2024-01-09T22:50:00Z">
        <w:r w:rsidRPr="00101F3B" w:rsidDel="00F95C59">
          <w:rPr>
            <w:rFonts w:cs="Times New Roman"/>
            <w:lang w:val="ru-RU"/>
          </w:rPr>
          <w:delText xml:space="preserve"> </w:delText>
        </w:r>
      </w:del>
      <w:del w:id="1417" w:author="Nikola Karpić" w:date="2024-01-09T22:42:00Z">
        <w:r w:rsidRPr="00101F3B" w:rsidDel="005C5460">
          <w:rPr>
            <w:rFonts w:cs="Times New Roman"/>
            <w:lang w:val="ru-RU"/>
          </w:rPr>
          <w:delText>Алгоритми машинског учења као улаз примају огромне скупове података који описују одређене појаве и обрађују 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delText>
        </w:r>
      </w:del>
    </w:p>
    <w:p w14:paraId="018C111D" w14:textId="767E44ED" w:rsidR="005C5460" w:rsidRPr="00101F3B" w:rsidRDefault="00C509AB">
      <w:pPr>
        <w:pStyle w:val="NoSpacing"/>
        <w:spacing w:before="240" w:after="240"/>
        <w:rPr>
          <w:ins w:id="1418" w:author="Nikola Karpić" w:date="2024-01-09T22:41:00Z"/>
          <w:rFonts w:cs="Times New Roman"/>
          <w:lang w:val="ru-RU"/>
        </w:rPr>
        <w:pPrChange w:id="1419" w:author="Nikola Karpić" w:date="2024-01-27T19:52:00Z">
          <w:pPr>
            <w:pStyle w:val="NoSpacing"/>
          </w:pPr>
        </w:pPrChange>
      </w:pPr>
      <w:r w:rsidRPr="00101F3B">
        <w:rPr>
          <w:rFonts w:cs="Times New Roman"/>
          <w:lang w:val="ru-RU"/>
        </w:rPr>
        <w:t>Неки од типичних примјера у којима се машинско учење показало као одговарајући алат су аутономна возила</w:t>
      </w:r>
      <w:ins w:id="1420" w:author="Nikola Karpić" w:date="2024-01-09T22:42:00Z">
        <w:r w:rsidR="005C5460" w:rsidRPr="00101F3B">
          <w:rPr>
            <w:rFonts w:cs="Times New Roman"/>
            <w:lang w:val="sr-Cyrl-BA"/>
          </w:rPr>
          <w:t xml:space="preserve"> (слика </w:t>
        </w:r>
      </w:ins>
      <w:ins w:id="1421" w:author="Nikola Karpić" w:date="2024-01-09T22:43:00Z">
        <w:r w:rsidR="005C5460" w:rsidRPr="00101F3B">
          <w:rPr>
            <w:rFonts w:cs="Times New Roman"/>
            <w:lang w:val="sr-Cyrl-BA"/>
          </w:rPr>
          <w:t>2.4</w:t>
        </w:r>
      </w:ins>
      <w:ins w:id="1422" w:author="Nikola Karpić" w:date="2024-01-09T22:42:00Z">
        <w:r w:rsidR="005C5460" w:rsidRPr="00101F3B">
          <w:rPr>
            <w:rFonts w:cs="Times New Roman"/>
            <w:lang w:val="sr-Cyrl-BA"/>
          </w:rPr>
          <w:t>)</w:t>
        </w:r>
      </w:ins>
      <w:r w:rsidRPr="00101F3B">
        <w:rPr>
          <w:rFonts w:cs="Times New Roman"/>
          <w:lang w:val="ru-RU"/>
        </w:rPr>
        <w:t xml:space="preserve">, препоручена претрага код интернетских претраживача, добијање повратне информације о томе шта купци мисле о </w:t>
      </w:r>
      <w:r w:rsidR="009A448C" w:rsidRPr="00101F3B">
        <w:rPr>
          <w:rFonts w:cs="Times New Roman"/>
          <w:lang w:val="ru-RU"/>
        </w:rPr>
        <w:t>компанији</w:t>
      </w:r>
      <w:r w:rsidRPr="00101F3B">
        <w:rPr>
          <w:rFonts w:cs="Times New Roman"/>
          <w:lang w:val="ru-RU"/>
        </w:rPr>
        <w:t>, препознавање нежељених порука, откривање превара.</w:t>
      </w:r>
    </w:p>
    <w:p w14:paraId="48B28279" w14:textId="3A296836" w:rsidR="005C5460" w:rsidRPr="00101F3B" w:rsidRDefault="005C5460">
      <w:pPr>
        <w:pStyle w:val="NoSpacing"/>
        <w:ind w:firstLine="0"/>
        <w:jc w:val="center"/>
        <w:rPr>
          <w:ins w:id="1423" w:author="Nikola Karpić" w:date="2024-01-09T22:41:00Z"/>
          <w:rFonts w:cs="Times New Roman"/>
          <w:lang w:val="ru-RU"/>
        </w:rPr>
        <w:pPrChange w:id="1424" w:author="Nikola Karpić" w:date="2024-01-09T23:03:00Z">
          <w:pPr>
            <w:pStyle w:val="NoSpacing"/>
          </w:pPr>
        </w:pPrChange>
      </w:pPr>
      <w:moveToRangeStart w:id="1425" w:author="Nikola Karpić" w:date="2024-01-09T22:41:00Z" w:name="move155732499"/>
      <w:moveTo w:id="1426" w:author="Nikola Karpić" w:date="2024-01-09T22:41:00Z">
        <w:r w:rsidRPr="00101F3B">
          <w:rPr>
            <w:rFonts w:cs="Times New Roman"/>
            <w:noProof/>
          </w:rPr>
          <w:drawing>
            <wp:inline distT="0" distB="0" distL="0" distR="0" wp14:anchorId="618FB6AF" wp14:editId="72932E98">
              <wp:extent cx="3130550" cy="2322992"/>
              <wp:effectExtent l="19050" t="19050" r="12700" b="20320"/>
              <wp:docPr id="1593124881"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7749" r="7174"/>
                      <a:stretch/>
                    </pic:blipFill>
                    <pic:spPr bwMode="auto">
                      <a:xfrm>
                        <a:off x="0" y="0"/>
                        <a:ext cx="3164456" cy="23481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425"/>
    </w:p>
    <w:p w14:paraId="331CDE66" w14:textId="77777777" w:rsidR="005C5460" w:rsidRPr="00101F3B" w:rsidDel="005C5460" w:rsidRDefault="005C5460" w:rsidP="005C5460">
      <w:pPr>
        <w:pStyle w:val="NoSpacing"/>
        <w:ind w:firstLine="0"/>
        <w:jc w:val="center"/>
        <w:rPr>
          <w:del w:id="1427" w:author="Nikola Karpić" w:date="2024-01-09T22:41:00Z"/>
          <w:rFonts w:cs="Times New Roman"/>
          <w:lang w:val="sr-Cyrl-BA"/>
        </w:rPr>
      </w:pPr>
      <w:moveToRangeStart w:id="1428" w:author="Nikola Karpić" w:date="2024-01-09T22:41:00Z" w:name="move155732505"/>
      <w:moveTo w:id="1429" w:author="Nikola Karpić" w:date="2024-01-09T22:41: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4. Приказ аутономне промјене возне траке возила компаније </w:t>
        </w:r>
        <w:r w:rsidRPr="00101F3B">
          <w:rPr>
            <w:rFonts w:cs="Times New Roman"/>
            <w:i/>
            <w:iCs/>
            <w:lang w:val="sr-Latn-BA"/>
          </w:rPr>
          <w:t>Tesla Motors</w:t>
        </w:r>
        <w:r w:rsidRPr="00101F3B">
          <w:rPr>
            <w:rFonts w:cs="Times New Roman"/>
            <w:i/>
            <w:iCs/>
            <w:lang w:val="sr-Cyrl-BA"/>
          </w:rPr>
          <w:t xml:space="preserve"> </w:t>
        </w:r>
        <w:r w:rsidRPr="00101F3B">
          <w:rPr>
            <w:rStyle w:val="FootnoteReference"/>
            <w:rFonts w:cs="Times New Roman"/>
            <w:i/>
            <w:iCs/>
            <w:lang w:val="sr-Cyrl-BA"/>
          </w:rPr>
          <w:footnoteReference w:id="13"/>
        </w:r>
        <w:r w:rsidRPr="00101F3B">
          <w:rPr>
            <w:rFonts w:cs="Times New Roman"/>
            <w:i/>
            <w:iCs/>
            <w:lang w:val="sr-Cyrl-BA"/>
          </w:rPr>
          <w:t xml:space="preserve"> </w:t>
        </w:r>
      </w:moveTo>
    </w:p>
    <w:moveToRangeEnd w:id="1428"/>
    <w:p w14:paraId="313337B9" w14:textId="77777777" w:rsidR="005C5460" w:rsidRPr="0020112D" w:rsidRDefault="005C5460">
      <w:pPr>
        <w:pStyle w:val="NoSpacing"/>
        <w:spacing w:after="240"/>
        <w:ind w:firstLine="0"/>
        <w:jc w:val="center"/>
        <w:rPr>
          <w:ins w:id="1432" w:author="Nikola Karpić" w:date="2024-01-09T22:41:00Z"/>
          <w:rFonts w:cs="Times New Roman"/>
          <w:lang w:val="sr-Cyrl-BA"/>
          <w:rPrChange w:id="1433" w:author="Nikola Karpić" w:date="2024-02-25T23:34:00Z">
            <w:rPr>
              <w:ins w:id="1434" w:author="Nikola Karpić" w:date="2024-01-09T22:41:00Z"/>
              <w:lang w:val="ru-RU"/>
            </w:rPr>
          </w:rPrChange>
        </w:rPr>
        <w:pPrChange w:id="1435" w:author="Nikola Karpić" w:date="2024-01-27T19:51:00Z">
          <w:pPr>
            <w:pStyle w:val="NoSpacing"/>
          </w:pPr>
        </w:pPrChange>
      </w:pPr>
    </w:p>
    <w:p w14:paraId="0F01CE3B" w14:textId="537E69EE" w:rsidR="00FF08FC" w:rsidRPr="00101F3B" w:rsidDel="005C5460" w:rsidRDefault="00C509AB" w:rsidP="00FF08FC">
      <w:pPr>
        <w:pStyle w:val="NoSpacing"/>
        <w:rPr>
          <w:del w:id="1436" w:author="Nikola Karpić" w:date="2024-01-09T22:40:00Z"/>
          <w:rFonts w:cs="Times New Roman"/>
          <w:lang w:val="ru-RU"/>
        </w:rPr>
      </w:pPr>
      <w:del w:id="1437" w:author="Nikola Karpić" w:date="2024-01-09T22:41:00Z">
        <w:r w:rsidRPr="00101F3B" w:rsidDel="005C5460">
          <w:rPr>
            <w:rFonts w:cs="Times New Roman"/>
            <w:lang w:val="ru-RU"/>
          </w:rPr>
          <w:delText xml:space="preserve"> </w:delText>
        </w:r>
      </w:del>
      <w:r w:rsidRPr="00101F3B">
        <w:rPr>
          <w:rFonts w:cs="Times New Roman"/>
          <w:lang w:val="ru-RU"/>
        </w:rPr>
        <w:t>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sidRPr="00101F3B">
        <w:rPr>
          <w:rFonts w:cs="Times New Roman"/>
          <w:lang w:val="ru-RU"/>
        </w:rPr>
        <w:t>.</w:t>
      </w:r>
    </w:p>
    <w:p w14:paraId="2D97B056" w14:textId="77777777" w:rsidR="005C5460" w:rsidRPr="00101F3B" w:rsidDel="005C5460" w:rsidRDefault="005C5460" w:rsidP="005C5460">
      <w:pPr>
        <w:pStyle w:val="NoSpacing"/>
        <w:rPr>
          <w:del w:id="1438" w:author="Nikola Karpić" w:date="2024-01-09T22:43:00Z"/>
          <w:rFonts w:cs="Times New Roman"/>
          <w:lang w:val="ru-RU"/>
        </w:rPr>
      </w:pPr>
    </w:p>
    <w:p w14:paraId="535168C7" w14:textId="59AD4EAE" w:rsidR="0073124C" w:rsidRPr="00101F3B" w:rsidRDefault="001C6FF9" w:rsidP="005C5460">
      <w:pPr>
        <w:pStyle w:val="NoSpacing"/>
        <w:ind w:firstLine="0"/>
        <w:rPr>
          <w:rFonts w:cs="Times New Roman"/>
          <w:lang w:val="sr-Cyrl-BA"/>
        </w:rPr>
      </w:pPr>
      <w:moveFromRangeStart w:id="1439" w:author="Nikola Karpić" w:date="2024-01-09T22:41:00Z" w:name="move155732499"/>
      <w:moveFrom w:id="1440" w:author="Nikola Karpić" w:date="2024-01-09T22:41:00Z">
        <w:r w:rsidRPr="00101F3B" w:rsidDel="005C5460">
          <w:rPr>
            <w:rFonts w:cs="Times New Roman"/>
            <w:noProof/>
          </w:rPr>
          <w:drawing>
            <wp:inline distT="0" distB="0" distL="0" distR="0" wp14:anchorId="24B9C204" wp14:editId="7C1E3574">
              <wp:extent cx="3670300" cy="2317073"/>
              <wp:effectExtent l="19050" t="19050" r="25400" b="26670"/>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7904" cy="2321873"/>
                      </a:xfrm>
                      <a:prstGeom prst="rect">
                        <a:avLst/>
                      </a:prstGeom>
                      <a:noFill/>
                      <a:ln>
                        <a:solidFill>
                          <a:schemeClr val="tx1"/>
                        </a:solidFill>
                      </a:ln>
                    </pic:spPr>
                  </pic:pic>
                </a:graphicData>
              </a:graphic>
            </wp:inline>
          </w:drawing>
        </w:r>
      </w:moveFrom>
      <w:moveFromRangeEnd w:id="1439"/>
    </w:p>
    <w:p w14:paraId="6223B2B1" w14:textId="26406486" w:rsidR="001C6FF9" w:rsidRPr="00101F3B" w:rsidDel="005C5460" w:rsidRDefault="001C6FF9" w:rsidP="001C6FF9">
      <w:pPr>
        <w:pStyle w:val="NoSpacing"/>
        <w:ind w:firstLine="0"/>
        <w:jc w:val="center"/>
        <w:rPr>
          <w:moveFrom w:id="1441" w:author="Nikola Karpić" w:date="2024-01-09T22:41:00Z"/>
          <w:rFonts w:cs="Times New Roman"/>
          <w:i/>
          <w:iCs/>
          <w:lang w:val="sr-Cyrl-BA"/>
        </w:rPr>
      </w:pPr>
      <w:moveFromRangeStart w:id="1442" w:author="Nikola Karpić" w:date="2024-01-09T22:41:00Z" w:name="move155732505"/>
      <w:moveFrom w:id="1443" w:author="Nikola Karpić" w:date="2024-01-09T22:41:00Z">
        <w:r w:rsidRPr="00101F3B" w:rsidDel="005C5460">
          <w:rPr>
            <w:rFonts w:cs="Times New Roman"/>
            <w:i/>
            <w:iCs/>
            <w:lang w:val="sr-Cyrl-BA"/>
          </w:rPr>
          <w:lastRenderedPageBreak/>
          <w:t xml:space="preserve">Слика </w:t>
        </w:r>
        <w:r w:rsidRPr="00101F3B" w:rsidDel="005C5460">
          <w:rPr>
            <w:rFonts w:cs="Times New Roman"/>
            <w:i/>
            <w:iCs/>
            <w:lang w:val="sr-Latn-BA"/>
          </w:rPr>
          <w:t>2.</w:t>
        </w:r>
        <w:r w:rsidR="004B2026" w:rsidRPr="00101F3B" w:rsidDel="005C5460">
          <w:rPr>
            <w:rFonts w:cs="Times New Roman"/>
            <w:i/>
            <w:iCs/>
            <w:lang w:val="sr-Cyrl-BA"/>
          </w:rPr>
          <w:t>4</w:t>
        </w:r>
        <w:r w:rsidRPr="00101F3B" w:rsidDel="005C5460">
          <w:rPr>
            <w:rFonts w:cs="Times New Roman"/>
            <w:i/>
            <w:iCs/>
            <w:lang w:val="sr-Cyrl-BA"/>
          </w:rPr>
          <w:t xml:space="preserve">. Приказ аутономне промјене возне траке возила компаније </w:t>
        </w:r>
        <w:r w:rsidRPr="00101F3B" w:rsidDel="005C5460">
          <w:rPr>
            <w:rFonts w:cs="Times New Roman"/>
            <w:i/>
            <w:iCs/>
            <w:lang w:val="sr-Latn-BA"/>
          </w:rPr>
          <w:t>Tesla Motors</w:t>
        </w:r>
        <w:r w:rsidRPr="00101F3B" w:rsidDel="005C5460">
          <w:rPr>
            <w:rFonts w:cs="Times New Roman"/>
            <w:i/>
            <w:iCs/>
            <w:lang w:val="sr-Cyrl-BA"/>
          </w:rPr>
          <w:t xml:space="preserve"> </w:t>
        </w:r>
        <w:r w:rsidR="00FC59DE" w:rsidRPr="00101F3B" w:rsidDel="005C5460">
          <w:rPr>
            <w:rStyle w:val="FootnoteReference"/>
            <w:rFonts w:cs="Times New Roman"/>
            <w:i/>
            <w:iCs/>
            <w:lang w:val="sr-Cyrl-BA"/>
          </w:rPr>
          <w:footnoteReference w:id="14"/>
        </w:r>
        <w:r w:rsidRPr="00101F3B" w:rsidDel="005C5460">
          <w:rPr>
            <w:rFonts w:cs="Times New Roman"/>
            <w:i/>
            <w:iCs/>
            <w:lang w:val="sr-Cyrl-BA"/>
          </w:rPr>
          <w:t xml:space="preserve"> </w:t>
        </w:r>
        <w:bookmarkStart w:id="1446" w:name="_Toc157279266"/>
        <w:bookmarkStart w:id="1447" w:name="_Toc159792261"/>
        <w:bookmarkEnd w:id="1446"/>
        <w:bookmarkEnd w:id="1447"/>
      </w:moveFrom>
    </w:p>
    <w:p w14:paraId="6AFE1755" w14:textId="77777777" w:rsidR="00DF7825" w:rsidRPr="00101F3B" w:rsidRDefault="00C509AB" w:rsidP="00532390">
      <w:pPr>
        <w:pStyle w:val="Heading2"/>
        <w:numPr>
          <w:ilvl w:val="1"/>
          <w:numId w:val="1"/>
        </w:numPr>
        <w:rPr>
          <w:rFonts w:cs="Times New Roman"/>
          <w:lang w:val="sr-Cyrl-BA"/>
        </w:rPr>
      </w:pPr>
      <w:bookmarkStart w:id="1448" w:name="_Toc159792262"/>
      <w:moveFromRangeEnd w:id="1442"/>
      <w:r w:rsidRPr="00101F3B">
        <w:rPr>
          <w:rFonts w:cs="Times New Roman"/>
          <w:lang w:val="sr-Cyrl-BA"/>
        </w:rPr>
        <w:t>Надгледано учење</w:t>
      </w:r>
      <w:bookmarkEnd w:id="1448"/>
    </w:p>
    <w:p w14:paraId="13A0631F" w14:textId="4A7F3BCD" w:rsidR="00F95C59" w:rsidRPr="00101F3B" w:rsidRDefault="00C509AB">
      <w:pPr>
        <w:pStyle w:val="NoSpacing"/>
        <w:spacing w:after="240"/>
        <w:rPr>
          <w:ins w:id="1449" w:author="Nikola Karpić" w:date="2024-01-09T22:52:00Z"/>
          <w:rStyle w:val="jlqj4b"/>
          <w:rFonts w:cs="Times New Roman"/>
          <w:sz w:val="28"/>
          <w:szCs w:val="32"/>
          <w:lang w:val="sr-Cyrl-BA"/>
        </w:rPr>
        <w:pPrChange w:id="1450" w:author="Nikola Karpić" w:date="2024-01-27T19:51:00Z">
          <w:pPr>
            <w:pStyle w:val="NoSpacing"/>
          </w:pPr>
        </w:pPrChange>
      </w:pPr>
      <w:r w:rsidRPr="00101F3B">
        <w:rPr>
          <w:rStyle w:val="jlqj4b"/>
          <w:rFonts w:cs="Times New Roman"/>
          <w:lang w:val="sr-Cyrl-BA"/>
        </w:rPr>
        <w:t>Надгледано</w:t>
      </w:r>
      <w:r w:rsidRPr="00101F3B">
        <w:rPr>
          <w:rStyle w:val="jlqj4b"/>
          <w:rFonts w:cs="Times New Roman"/>
          <w:lang w:val="sr-Latn-RS"/>
        </w:rPr>
        <w:t xml:space="preserve"> учење</w:t>
      </w:r>
      <w:r w:rsidR="00880E45" w:rsidRPr="00101F3B">
        <w:rPr>
          <w:rStyle w:val="jlqj4b"/>
          <w:rFonts w:cs="Times New Roman"/>
          <w:lang w:val="sr-Latn-RS"/>
        </w:rPr>
        <w:t xml:space="preserve"> </w:t>
      </w:r>
      <w:r w:rsidR="00880E45" w:rsidRPr="00101F3B">
        <w:rPr>
          <w:rStyle w:val="jlqj4b"/>
          <w:rFonts w:cs="Times New Roman"/>
          <w:i/>
          <w:lang w:val="sr-Latn-RS"/>
        </w:rPr>
        <w:t>(</w:t>
      </w:r>
      <w:r w:rsidR="008278A8" w:rsidRPr="00101F3B">
        <w:rPr>
          <w:rStyle w:val="jlqj4b"/>
          <w:rFonts w:cs="Times New Roman"/>
          <w:i/>
          <w:lang w:val="sr-Cyrl-BA"/>
        </w:rPr>
        <w:t xml:space="preserve">енг. </w:t>
      </w:r>
      <w:r w:rsidR="00880E45" w:rsidRPr="00101F3B">
        <w:rPr>
          <w:rStyle w:val="jlqj4b"/>
          <w:rFonts w:cs="Times New Roman"/>
          <w:i/>
          <w:lang w:val="sr-Latn-RS"/>
        </w:rPr>
        <w:t>Supervised Learning)</w:t>
      </w:r>
      <w:r w:rsidRPr="00101F3B">
        <w:rPr>
          <w:rStyle w:val="jlqj4b"/>
          <w:rFonts w:cs="Times New Roman"/>
          <w:lang w:val="sr-Latn-RS"/>
        </w:rPr>
        <w:t xml:space="preserve"> је </w:t>
      </w:r>
      <w:r w:rsidRPr="00101F3B">
        <w:rPr>
          <w:rStyle w:val="jlqj4b"/>
          <w:rFonts w:cs="Times New Roman"/>
          <w:lang w:val="sr-Cyrl-BA"/>
        </w:rPr>
        <w:t xml:space="preserve">врста </w:t>
      </w:r>
      <w:r w:rsidRPr="00101F3B">
        <w:rPr>
          <w:rStyle w:val="jlqj4b"/>
          <w:rFonts w:cs="Times New Roman"/>
          <w:lang w:val="sr-Latn-RS"/>
        </w:rPr>
        <w:t>машинског учења</w:t>
      </w:r>
      <w:r w:rsidR="00880E45" w:rsidRPr="00101F3B">
        <w:rPr>
          <w:rStyle w:val="jlqj4b"/>
          <w:rFonts w:cs="Times New Roman"/>
          <w:lang w:val="sr-Cyrl-BA"/>
        </w:rPr>
        <w:t xml:space="preserve"> у коме алгоритам проучава</w:t>
      </w:r>
      <w:r w:rsidRPr="00101F3B">
        <w:rPr>
          <w:rStyle w:val="jlqj4b"/>
          <w:rFonts w:cs="Times New Roman"/>
          <w:lang w:val="sr-Cyrl-BA"/>
        </w:rPr>
        <w:t xml:space="preserve"> </w:t>
      </w:r>
      <w:r w:rsidRPr="0020112D">
        <w:rPr>
          <w:rStyle w:val="jlqj4b"/>
          <w:rFonts w:cs="Times New Roman"/>
          <w:lang w:val="ru-RU"/>
          <w:rPrChange w:id="1451" w:author="Nikola Karpić" w:date="2024-02-25T23:34:00Z">
            <w:rPr>
              <w:rStyle w:val="jlqj4b"/>
              <w:lang w:val="sr-Latn-RS"/>
            </w:rPr>
          </w:rPrChange>
        </w:rPr>
        <w:t>функциј</w:t>
      </w:r>
      <w:r w:rsidR="00880E45" w:rsidRPr="0020112D">
        <w:rPr>
          <w:rStyle w:val="jlqj4b"/>
          <w:rFonts w:cs="Times New Roman"/>
          <w:lang w:val="ru-RU"/>
          <w:rPrChange w:id="1452" w:author="Nikola Karpić" w:date="2024-02-25T23:34:00Z">
            <w:rPr>
              <w:rStyle w:val="jlqj4b"/>
              <w:lang w:val="sr-Cyrl-BA"/>
            </w:rPr>
          </w:rPrChange>
        </w:rPr>
        <w:t>у</w:t>
      </w:r>
      <w:r w:rsidRPr="00101F3B">
        <w:rPr>
          <w:rStyle w:val="jlqj4b"/>
          <w:rFonts w:cs="Times New Roman"/>
          <w:lang w:val="sr-Latn-RS"/>
        </w:rPr>
        <w:t xml:space="preserve"> </w:t>
      </w:r>
      <w:ins w:id="1453" w:author="Nikola Karpić" w:date="2024-01-09T22:49:00Z">
        <w:r w:rsidR="00F95C59" w:rsidRPr="00101F3B">
          <w:rPr>
            <w:rStyle w:val="jlqj4b"/>
            <w:rFonts w:cs="Times New Roman"/>
            <w:lang w:val="sr-Cyrl-BA"/>
          </w:rPr>
          <w:t xml:space="preserve">(модел) </w:t>
        </w:r>
      </w:ins>
      <w:r w:rsidRPr="00101F3B">
        <w:rPr>
          <w:rStyle w:val="jlqj4b"/>
          <w:rFonts w:cs="Times New Roman"/>
          <w:lang w:val="sr-Latn-RS"/>
        </w:rPr>
        <w:t>која пресликава улаз</w:t>
      </w:r>
      <w:r w:rsidR="00773D01" w:rsidRPr="00101F3B">
        <w:rPr>
          <w:rStyle w:val="jlqj4b"/>
          <w:rFonts w:cs="Times New Roman"/>
          <w:lang w:val="sr-Cyrl-BA"/>
        </w:rPr>
        <w:t>не податке</w:t>
      </w:r>
      <w:r w:rsidRPr="00101F3B">
        <w:rPr>
          <w:rStyle w:val="jlqj4b"/>
          <w:rFonts w:cs="Times New Roman"/>
          <w:lang w:val="sr-Latn-RS"/>
        </w:rPr>
        <w:t xml:space="preserve"> </w:t>
      </w:r>
      <w:ins w:id="1454" w:author="Nikola Karpić" w:date="2024-01-09T22:44:00Z">
        <w:r w:rsidR="005C5460" w:rsidRPr="00101F3B">
          <w:rPr>
            <w:rStyle w:val="jlqj4b"/>
            <w:rFonts w:cs="Times New Roman"/>
            <w:lang w:val="sr-Cyrl-BA"/>
          </w:rPr>
          <w:t xml:space="preserve">(слика 2.5) </w:t>
        </w:r>
      </w:ins>
      <w:r w:rsidRPr="00101F3B">
        <w:rPr>
          <w:rStyle w:val="jlqj4b"/>
          <w:rFonts w:cs="Times New Roman"/>
          <w:lang w:val="sr-Latn-RS"/>
        </w:rPr>
        <w:t>на излаз</w:t>
      </w:r>
      <w:r w:rsidR="00773D01" w:rsidRPr="00101F3B">
        <w:rPr>
          <w:rStyle w:val="jlqj4b"/>
          <w:rFonts w:cs="Times New Roman"/>
          <w:lang w:val="sr-Cyrl-BA"/>
        </w:rPr>
        <w:t xml:space="preserve">не </w:t>
      </w:r>
      <w:r w:rsidR="00880E45" w:rsidRPr="00101F3B">
        <w:rPr>
          <w:rStyle w:val="jlqj4b"/>
          <w:rFonts w:cs="Times New Roman"/>
          <w:lang w:val="sr-Cyrl-BA"/>
        </w:rPr>
        <w:t>како би научио функцију којом може да предвиди излазе за нове, непознате улазне податке</w:t>
      </w:r>
      <w:r w:rsidRPr="00101F3B">
        <w:rPr>
          <w:rStyle w:val="jlqj4b"/>
          <w:rFonts w:cs="Times New Roman"/>
          <w:lang w:val="sr-Latn-RS"/>
        </w:rPr>
        <w:t>.</w:t>
      </w:r>
      <w:r w:rsidRPr="00101F3B">
        <w:rPr>
          <w:rStyle w:val="jlqj4b"/>
          <w:rFonts w:cs="Times New Roman"/>
          <w:lang w:val="sr-Cyrl-BA"/>
        </w:rPr>
        <w:t xml:space="preserve"> </w:t>
      </w:r>
    </w:p>
    <w:p w14:paraId="529529A2" w14:textId="291DCD6D" w:rsidR="00F95C59" w:rsidRPr="00101F3B" w:rsidRDefault="00F95C59">
      <w:pPr>
        <w:pStyle w:val="NoSpacing"/>
        <w:ind w:firstLine="0"/>
        <w:jc w:val="center"/>
        <w:rPr>
          <w:ins w:id="1455" w:author="Nikola Karpić" w:date="2024-01-09T22:52:00Z"/>
          <w:rStyle w:val="jlqj4b"/>
          <w:rFonts w:cs="Times New Roman"/>
          <w:lang w:val="sr-Cyrl-BA"/>
        </w:rPr>
        <w:pPrChange w:id="1456" w:author="Nikola Karpić" w:date="2024-01-09T23:00:00Z">
          <w:pPr>
            <w:pStyle w:val="NoSpacing"/>
            <w:jc w:val="center"/>
          </w:pPr>
        </w:pPrChange>
      </w:pPr>
      <w:moveToRangeStart w:id="1457" w:author="Nikola Karpić" w:date="2024-01-09T22:52:00Z" w:name="move155733180"/>
      <w:moveTo w:id="1458" w:author="Nikola Karpić" w:date="2024-01-09T22:52:00Z">
        <w:r w:rsidRPr="00101F3B">
          <w:rPr>
            <w:rStyle w:val="jlqj4b"/>
            <w:rFonts w:cs="Times New Roman"/>
            <w:noProof/>
            <w:lang w:val="sr-Cyrl-BA"/>
          </w:rPr>
          <w:drawing>
            <wp:inline distT="0" distB="0" distL="0" distR="0" wp14:anchorId="775EAA15" wp14:editId="05AFDF85">
              <wp:extent cx="3405740" cy="2235200"/>
              <wp:effectExtent l="19050" t="19050" r="23495" b="12700"/>
              <wp:docPr id="3311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moveTo>
      <w:moveToRangeEnd w:id="1457"/>
    </w:p>
    <w:p w14:paraId="6CB510E8" w14:textId="2B33155C" w:rsidR="00F95C59" w:rsidRPr="0020112D" w:rsidRDefault="00F95C59">
      <w:pPr>
        <w:pStyle w:val="NoSpacing"/>
        <w:spacing w:after="240"/>
        <w:ind w:firstLine="0"/>
        <w:jc w:val="center"/>
        <w:rPr>
          <w:ins w:id="1459" w:author="Nikola Karpić" w:date="2024-01-09T22:52:00Z"/>
          <w:rStyle w:val="jlqj4b"/>
          <w:rFonts w:cs="Times New Roman"/>
          <w:i/>
          <w:iCs/>
          <w:lang w:val="sr-Cyrl-BA"/>
          <w:rPrChange w:id="1460" w:author="Nikola Karpić" w:date="2024-02-25T23:34:00Z">
            <w:rPr>
              <w:ins w:id="1461" w:author="Nikola Karpić" w:date="2024-01-09T22:52:00Z"/>
              <w:rStyle w:val="jlqj4b"/>
              <w:lang w:val="sr-Cyrl-BA"/>
            </w:rPr>
          </w:rPrChange>
        </w:rPr>
        <w:pPrChange w:id="1462" w:author="Nikola Karpić" w:date="2024-01-27T19:51:00Z">
          <w:pPr>
            <w:pStyle w:val="NoSpacing"/>
            <w:spacing w:before="240"/>
          </w:pPr>
        </w:pPrChange>
      </w:pPr>
      <w:ins w:id="1463" w:author="Nikola Karpić" w:date="2024-01-09T22:52: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5. Примјер скупа улазних података </w:t>
        </w:r>
      </w:ins>
    </w:p>
    <w:p w14:paraId="30D20D98" w14:textId="62931589" w:rsidR="00516939" w:rsidRPr="00101F3B" w:rsidRDefault="00000000">
      <w:pPr>
        <w:pStyle w:val="NoSpacing"/>
        <w:rPr>
          <w:ins w:id="1464" w:author="Nikola Karpić" w:date="2024-01-09T22:52:00Z"/>
          <w:rStyle w:val="jlqj4b"/>
          <w:rFonts w:cs="Times New Roman"/>
          <w:lang w:val="sr-Cyrl-BA"/>
        </w:rPr>
        <w:pPrChange w:id="1465" w:author="Nikola Karpić" w:date="2024-01-09T22:52:00Z">
          <w:pPr>
            <w:pStyle w:val="NoSpacing"/>
            <w:spacing w:before="240"/>
          </w:pPr>
        </w:pPrChange>
      </w:pPr>
      <w:sdt>
        <w:sdtPr>
          <w:rPr>
            <w:rStyle w:val="jlqj4b"/>
            <w:rFonts w:cs="Times New Roman"/>
            <w:lang w:val="sr-Cyrl-BA"/>
          </w:rPr>
          <w:id w:val="1827477147"/>
          <w:citation/>
        </w:sdtPr>
        <w:sdtContent>
          <w:r w:rsidR="00C509AB" w:rsidRPr="00101F3B">
            <w:rPr>
              <w:rStyle w:val="jlqj4b"/>
              <w:rFonts w:cs="Times New Roman"/>
              <w:lang w:val="sr-Cyrl-BA"/>
            </w:rPr>
            <w:fldChar w:fldCharType="begin"/>
          </w:r>
          <w:r w:rsidR="00C509AB" w:rsidRPr="00101F3B">
            <w:rPr>
              <w:rStyle w:val="jlqj4b"/>
              <w:rFonts w:cs="Times New Roman"/>
              <w:lang w:val="sr-Cyrl-BA"/>
            </w:rPr>
            <w:instrText xml:space="preserve"> CITATION Rus10 \l 7194 </w:instrText>
          </w:r>
          <w:r w:rsidR="00C509AB" w:rsidRPr="00101F3B">
            <w:rPr>
              <w:rStyle w:val="jlqj4b"/>
              <w:rFonts w:cs="Times New Roman"/>
              <w:lang w:val="sr-Cyrl-BA"/>
            </w:rPr>
            <w:fldChar w:fldCharType="separate"/>
          </w:r>
          <w:r w:rsidR="007779BE" w:rsidRPr="00101F3B">
            <w:rPr>
              <w:rFonts w:cs="Times New Roman"/>
              <w:noProof/>
              <w:lang w:val="sr-Cyrl-BA"/>
            </w:rPr>
            <w:t>[3]</w:t>
          </w:r>
          <w:r w:rsidR="00C509AB" w:rsidRPr="00101F3B">
            <w:rPr>
              <w:rStyle w:val="jlqj4b"/>
              <w:rFonts w:cs="Times New Roman"/>
              <w:lang w:val="sr-Cyrl-BA"/>
            </w:rPr>
            <w:fldChar w:fldCharType="end"/>
          </w:r>
        </w:sdtContent>
      </w:sdt>
      <w:r w:rsidR="00C509AB" w:rsidRPr="00101F3B">
        <w:rPr>
          <w:rStyle w:val="jlqj4b"/>
          <w:rFonts w:cs="Times New Roman"/>
          <w:lang w:val="sr-Cyrl-BA"/>
        </w:rPr>
        <w:t xml:space="preserve"> </w:t>
      </w:r>
      <w:del w:id="1466" w:author="Nikola Karpić" w:date="2024-01-09T22:49:00Z">
        <w:r w:rsidR="00773D01" w:rsidRPr="00101F3B" w:rsidDel="00F95C59">
          <w:rPr>
            <w:rStyle w:val="jlqj4b"/>
            <w:rFonts w:cs="Times New Roman"/>
            <w:lang w:val="sr-Cyrl-BA"/>
          </w:rPr>
          <w:delText xml:space="preserve">Та функција се назива моделом. </w:delText>
        </w:r>
      </w:del>
      <w:r w:rsidR="00C509AB" w:rsidRPr="00101F3B">
        <w:rPr>
          <w:rStyle w:val="jlqj4b"/>
          <w:rFonts w:cs="Times New Roman"/>
          <w:lang w:val="sr-Cyrl-BA"/>
        </w:rPr>
        <w:t>Алгоритам учења</w:t>
      </w:r>
      <w:r w:rsidR="00C509AB" w:rsidRPr="00101F3B">
        <w:rPr>
          <w:rStyle w:val="jlqj4b"/>
          <w:rFonts w:cs="Times New Roman"/>
          <w:lang w:val="sr-Latn-RS"/>
        </w:rPr>
        <w:t xml:space="preserve"> добија</w:t>
      </w:r>
      <w:r w:rsidR="00516939" w:rsidRPr="00101F3B">
        <w:rPr>
          <w:rStyle w:val="jlqj4b"/>
          <w:rFonts w:cs="Times New Roman"/>
          <w:lang w:val="sr-Cyrl-BA"/>
        </w:rPr>
        <w:t xml:space="preserve"> одређен</w:t>
      </w:r>
      <w:r w:rsidR="00C509AB" w:rsidRPr="00101F3B">
        <w:rPr>
          <w:rStyle w:val="jlqj4b"/>
          <w:rFonts w:cs="Times New Roman"/>
          <w:lang w:val="sr-Latn-RS"/>
        </w:rPr>
        <w:t xml:space="preserve"> скуп </w:t>
      </w:r>
      <w:r w:rsidR="00516939" w:rsidRPr="00101F3B">
        <w:rPr>
          <w:rStyle w:val="jlqj4b"/>
          <w:rFonts w:cs="Times New Roman"/>
          <w:lang w:val="sr-Cyrl-BA"/>
        </w:rPr>
        <w:t>парова улаз-излаз</w:t>
      </w:r>
      <w:r w:rsidR="00C509AB" w:rsidRPr="00101F3B">
        <w:rPr>
          <w:rStyle w:val="jlqj4b"/>
          <w:rFonts w:cs="Times New Roman"/>
          <w:lang w:val="sr-Latn-RS"/>
        </w:rPr>
        <w:t xml:space="preserve"> као </w:t>
      </w:r>
      <w:r w:rsidR="00C509AB" w:rsidRPr="00101F3B">
        <w:rPr>
          <w:rStyle w:val="jlqj4b"/>
          <w:rFonts w:cs="Times New Roman"/>
          <w:lang w:val="sr-Cyrl-BA"/>
        </w:rPr>
        <w:t>скуп података за учење</w:t>
      </w:r>
      <w:r w:rsidR="00C509AB" w:rsidRPr="00101F3B">
        <w:rPr>
          <w:rStyle w:val="jlqj4b"/>
          <w:rFonts w:cs="Times New Roman"/>
          <w:lang w:val="sr-Latn-RS"/>
        </w:rPr>
        <w:t xml:space="preserve"> и даје </w:t>
      </w:r>
      <w:r w:rsidR="00516939" w:rsidRPr="00101F3B">
        <w:rPr>
          <w:rStyle w:val="jlqj4b"/>
          <w:rFonts w:cs="Times New Roman"/>
          <w:lang w:val="sr-Cyrl-BA"/>
        </w:rPr>
        <w:t xml:space="preserve">функцију </w:t>
      </w:r>
      <w:r w:rsidR="00C509AB" w:rsidRPr="00101F3B">
        <w:rPr>
          <w:rStyle w:val="jlqj4b"/>
          <w:rFonts w:cs="Times New Roman"/>
          <w:lang w:val="sr-Latn-RS"/>
        </w:rPr>
        <w:t xml:space="preserve">предвиђања за све </w:t>
      </w:r>
      <w:r w:rsidR="00516939" w:rsidRPr="00101F3B">
        <w:rPr>
          <w:rStyle w:val="jlqj4b"/>
          <w:rFonts w:cs="Times New Roman"/>
          <w:lang w:val="sr-Cyrl-BA"/>
        </w:rPr>
        <w:t>могуће</w:t>
      </w:r>
      <w:r w:rsidR="00C509AB" w:rsidRPr="00101F3B">
        <w:rPr>
          <w:rStyle w:val="jlqj4b"/>
          <w:rFonts w:cs="Times New Roman"/>
          <w:lang w:val="sr-Latn-RS"/>
        </w:rPr>
        <w:t xml:space="preserve"> </w:t>
      </w:r>
      <w:r w:rsidR="00516939" w:rsidRPr="00101F3B">
        <w:rPr>
          <w:rStyle w:val="jlqj4b"/>
          <w:rFonts w:cs="Times New Roman"/>
          <w:lang w:val="sr-Cyrl-BA"/>
        </w:rPr>
        <w:t>улазе</w:t>
      </w:r>
      <w:r w:rsidR="00C509AB" w:rsidRPr="00101F3B">
        <w:rPr>
          <w:rStyle w:val="jlqj4b"/>
          <w:rFonts w:cs="Times New Roman"/>
          <w:lang w:val="sr-Latn-RS"/>
        </w:rPr>
        <w:t>.</w:t>
      </w:r>
      <w:r w:rsidR="00C509AB" w:rsidRPr="00101F3B">
        <w:rPr>
          <w:rStyle w:val="viiyi"/>
          <w:rFonts w:cs="Times New Roman"/>
          <w:lang w:val="sr-Latn-RS"/>
        </w:rPr>
        <w:t xml:space="preserve"> </w:t>
      </w:r>
      <w:r w:rsidR="0038459B" w:rsidRPr="00101F3B">
        <w:rPr>
          <w:rStyle w:val="jlqj4b"/>
          <w:rFonts w:cs="Times New Roman"/>
          <w:lang w:val="sr-Cyrl-BA"/>
        </w:rPr>
        <w:t xml:space="preserve">Укупан број </w:t>
      </w:r>
      <w:r w:rsidR="00AF057B" w:rsidRPr="00101F3B">
        <w:rPr>
          <w:rStyle w:val="jlqj4b"/>
          <w:rFonts w:cs="Times New Roman"/>
          <w:lang w:val="sr-Cyrl-BA"/>
        </w:rPr>
        <w:t>ставки</w:t>
      </w:r>
      <w:r w:rsidR="0038459B" w:rsidRPr="00101F3B">
        <w:rPr>
          <w:rStyle w:val="jlqj4b"/>
          <w:rFonts w:cs="Times New Roman"/>
          <w:lang w:val="sr-Cyrl-BA"/>
        </w:rPr>
        <w:t xml:space="preserve"> и природа</w:t>
      </w:r>
      <w:r w:rsidR="005C75A8" w:rsidRPr="00101F3B">
        <w:rPr>
          <w:rStyle w:val="jlqj4b"/>
          <w:rFonts w:cs="Times New Roman"/>
          <w:lang w:val="sr-Cyrl-BA"/>
        </w:rPr>
        <w:t xml:space="preserve"> улазних </w:t>
      </w:r>
      <w:r w:rsidR="0038459B" w:rsidRPr="00101F3B">
        <w:rPr>
          <w:rStyle w:val="jlqj4b"/>
          <w:rFonts w:cs="Times New Roman"/>
          <w:lang w:val="sr-Cyrl-BA"/>
        </w:rPr>
        <w:t>података може утицати на одабир најбољег алгоритма за специфичан проблем.</w:t>
      </w:r>
      <w:r w:rsidR="005C75A8" w:rsidRPr="00101F3B">
        <w:rPr>
          <w:rStyle w:val="jlqj4b"/>
          <w:rFonts w:cs="Times New Roman"/>
          <w:lang w:val="sr-Cyrl-BA"/>
        </w:rPr>
        <w:t xml:space="preserve"> </w:t>
      </w:r>
    </w:p>
    <w:p w14:paraId="50D1B6EE" w14:textId="20FE12D4" w:rsidR="00F95C59" w:rsidRPr="00101F3B" w:rsidDel="00F95C59" w:rsidRDefault="00F95C59" w:rsidP="00516939">
      <w:pPr>
        <w:pStyle w:val="NoSpacing"/>
        <w:spacing w:before="240"/>
        <w:rPr>
          <w:del w:id="1467" w:author="Nikola Karpić" w:date="2024-01-09T22:52:00Z"/>
          <w:rStyle w:val="jlqj4b"/>
          <w:rFonts w:cs="Times New Roman"/>
          <w:lang w:val="sr-Cyrl-BA"/>
        </w:rPr>
      </w:pPr>
    </w:p>
    <w:p w14:paraId="73AEA3CD" w14:textId="4E250CE8" w:rsidR="0019171D" w:rsidRPr="00101F3B" w:rsidDel="00F95C59" w:rsidRDefault="001C6FF9" w:rsidP="001C6FF9">
      <w:pPr>
        <w:pStyle w:val="NoSpacing"/>
        <w:ind w:firstLine="0"/>
        <w:jc w:val="center"/>
        <w:rPr>
          <w:del w:id="1468" w:author="Nikola Karpić" w:date="2024-01-09T22:52:00Z"/>
          <w:rFonts w:cs="Times New Roman"/>
          <w:lang w:val="sr-Cyrl-BA"/>
        </w:rPr>
      </w:pPr>
      <w:moveFromRangeStart w:id="1469" w:author="Nikola Karpić" w:date="2024-01-09T22:52:00Z" w:name="move155733180"/>
      <w:moveFrom w:id="1470" w:author="Nikola Karpić" w:date="2024-01-09T22:52:00Z">
        <w:del w:id="1471" w:author="Nikola Karpić" w:date="2024-01-09T22:52:00Z">
          <w:r w:rsidRPr="00101F3B" w:rsidDel="00F95C59">
            <w:rPr>
              <w:rStyle w:val="jlqj4b"/>
              <w:rFonts w:cs="Times New Roman"/>
              <w:noProof/>
              <w:lang w:val="sr-Cyrl-BA"/>
            </w:rPr>
            <w:drawing>
              <wp:inline distT="0" distB="0" distL="0" distR="0" wp14:anchorId="71A58125" wp14:editId="12F24605">
                <wp:extent cx="3405740" cy="2235200"/>
                <wp:effectExtent l="19050" t="19050" r="23495" b="12700"/>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del>
      </w:moveFrom>
      <w:moveFromRangeEnd w:id="1469"/>
    </w:p>
    <w:p w14:paraId="0698AC52" w14:textId="0CDBA4B6" w:rsidR="0019171D" w:rsidRPr="00101F3B" w:rsidDel="00F95C59" w:rsidRDefault="0019171D">
      <w:pPr>
        <w:pStyle w:val="NoSpacing"/>
        <w:ind w:firstLine="0"/>
        <w:rPr>
          <w:del w:id="1472" w:author="Nikola Karpić" w:date="2024-01-09T22:52:00Z"/>
          <w:rFonts w:cs="Times New Roman"/>
          <w:i/>
          <w:iCs/>
          <w:lang w:val="sr-Cyrl-BA"/>
        </w:rPr>
        <w:pPrChange w:id="1473" w:author="Nikola Karpić" w:date="2024-01-09T22:52:00Z">
          <w:pPr>
            <w:pStyle w:val="NoSpacing"/>
            <w:ind w:firstLine="0"/>
            <w:jc w:val="center"/>
          </w:pPr>
        </w:pPrChange>
      </w:pPr>
      <w:del w:id="1474" w:author="Nikola Karpić" w:date="2024-01-09T22:52:00Z">
        <w:r w:rsidRPr="00101F3B" w:rsidDel="00F95C59">
          <w:rPr>
            <w:rFonts w:cs="Times New Roman"/>
            <w:i/>
            <w:iCs/>
            <w:lang w:val="sr-Cyrl-BA"/>
          </w:rPr>
          <w:delText xml:space="preserve">Слика </w:delText>
        </w:r>
        <w:r w:rsidRPr="00101F3B" w:rsidDel="00F95C59">
          <w:rPr>
            <w:rFonts w:cs="Times New Roman"/>
            <w:i/>
            <w:iCs/>
            <w:lang w:val="sr-Latn-BA"/>
          </w:rPr>
          <w:delText>2.</w:delText>
        </w:r>
        <w:r w:rsidR="004B2026" w:rsidRPr="00101F3B" w:rsidDel="00F95C59">
          <w:rPr>
            <w:rFonts w:cs="Times New Roman"/>
            <w:i/>
            <w:iCs/>
            <w:lang w:val="sr-Cyrl-BA"/>
          </w:rPr>
          <w:delText>5</w:delText>
        </w:r>
        <w:r w:rsidRPr="00101F3B" w:rsidDel="00F95C59">
          <w:rPr>
            <w:rFonts w:cs="Times New Roman"/>
            <w:i/>
            <w:iCs/>
            <w:lang w:val="sr-Cyrl-BA"/>
          </w:rPr>
          <w:delText xml:space="preserve">. Примјер </w:delText>
        </w:r>
      </w:del>
      <w:del w:id="1475" w:author="Nikola Karpić" w:date="2024-01-09T22:47:00Z">
        <w:r w:rsidRPr="00101F3B" w:rsidDel="005C5460">
          <w:rPr>
            <w:rFonts w:cs="Times New Roman"/>
            <w:i/>
            <w:iCs/>
            <w:lang w:val="sr-Cyrl-BA"/>
          </w:rPr>
          <w:delText xml:space="preserve">означеног </w:delText>
        </w:r>
      </w:del>
      <w:del w:id="1476" w:author="Nikola Karpić" w:date="2024-01-09T22:52:00Z">
        <w:r w:rsidRPr="00101F3B" w:rsidDel="00F95C59">
          <w:rPr>
            <w:rFonts w:cs="Times New Roman"/>
            <w:i/>
            <w:iCs/>
            <w:lang w:val="sr-Cyrl-BA"/>
          </w:rPr>
          <w:delText xml:space="preserve">скупа података </w:delText>
        </w:r>
      </w:del>
    </w:p>
    <w:p w14:paraId="54217060" w14:textId="629E1FA6" w:rsidR="0019171D" w:rsidRPr="00101F3B" w:rsidDel="00F95C59" w:rsidRDefault="0019171D" w:rsidP="00F95C59">
      <w:pPr>
        <w:pStyle w:val="NoSpacing"/>
        <w:ind w:firstLine="0"/>
        <w:jc w:val="center"/>
        <w:rPr>
          <w:del w:id="1477" w:author="Nikola Karpić" w:date="2024-01-09T22:52:00Z"/>
          <w:rFonts w:cs="Times New Roman"/>
          <w:lang w:val="sr-Cyrl-BA"/>
        </w:rPr>
      </w:pPr>
    </w:p>
    <w:p w14:paraId="26565378" w14:textId="77777777" w:rsidR="00F95C59" w:rsidRPr="00101F3B" w:rsidRDefault="00AD1B67" w:rsidP="005D7072">
      <w:pPr>
        <w:pStyle w:val="NoSpacing"/>
        <w:rPr>
          <w:ins w:id="1478" w:author="Nikola Karpić" w:date="2024-01-09T22:51:00Z"/>
          <w:rFonts w:cs="Times New Roman"/>
          <w:lang w:val="sr-Cyrl-BA"/>
        </w:rPr>
      </w:pPr>
      <w:r w:rsidRPr="00101F3B">
        <w:rPr>
          <w:rFonts w:cs="Times New Roman"/>
          <w:lang w:val="sr-Cyrl-BA"/>
        </w:rPr>
        <w:t>Пошто у</w:t>
      </w:r>
      <w:r w:rsidRPr="00101F3B">
        <w:rPr>
          <w:rFonts w:cs="Times New Roman"/>
          <w:lang w:val="ru-RU"/>
        </w:rPr>
        <w:t>лаз модела чине подаци</w:t>
      </w:r>
      <w:r w:rsidRPr="00101F3B">
        <w:rPr>
          <w:rFonts w:cs="Times New Roman"/>
          <w:lang w:val="sr-Cyrl-BA"/>
        </w:rPr>
        <w:t>, они се могу јавити у структурисаном, неструктурисаном и полуструктурисаном облику</w:t>
      </w:r>
      <w:ins w:id="1479" w:author="Nikola Karpić" w:date="2024-01-09T22:46:00Z">
        <w:r w:rsidR="005C5460" w:rsidRPr="00101F3B">
          <w:rPr>
            <w:rFonts w:cs="Times New Roman"/>
            <w:lang w:val="sr-Cyrl-BA"/>
          </w:rPr>
          <w:t xml:space="preserve"> (слика 2.6)</w:t>
        </w:r>
      </w:ins>
      <w:r w:rsidRPr="00101F3B">
        <w:rPr>
          <w:rFonts w:cs="Times New Roman"/>
          <w:lang w:val="sr-Cyrl-BA"/>
        </w:rPr>
        <w:t xml:space="preserve">. </w:t>
      </w:r>
    </w:p>
    <w:p w14:paraId="350322F9" w14:textId="77777777" w:rsidR="00F95C59" w:rsidRPr="00101F3B" w:rsidRDefault="00F95C59" w:rsidP="005D7072">
      <w:pPr>
        <w:pStyle w:val="NoSpacing"/>
        <w:rPr>
          <w:ins w:id="1480" w:author="Nikola Karpić" w:date="2024-01-09T22:51:00Z"/>
          <w:rFonts w:cs="Times New Roman"/>
          <w:lang w:val="sr-Cyrl-BA"/>
        </w:rPr>
      </w:pPr>
    </w:p>
    <w:p w14:paraId="765ABA0E" w14:textId="3D16777A" w:rsidR="00F95C59" w:rsidRPr="00101F3B" w:rsidRDefault="00F95C59">
      <w:pPr>
        <w:pStyle w:val="NoSpacing"/>
        <w:ind w:firstLine="0"/>
        <w:jc w:val="center"/>
        <w:rPr>
          <w:ins w:id="1481" w:author="Nikola Karpić" w:date="2024-01-09T22:51:00Z"/>
          <w:rFonts w:cs="Times New Roman"/>
          <w:lang w:val="sr-Cyrl-BA"/>
        </w:rPr>
        <w:pPrChange w:id="1482" w:author="Nikola Karpić" w:date="2024-01-09T22:51:00Z">
          <w:pPr>
            <w:pStyle w:val="NoSpacing"/>
            <w:jc w:val="center"/>
          </w:pPr>
        </w:pPrChange>
      </w:pPr>
      <w:moveToRangeStart w:id="1483" w:author="Nikola Karpić" w:date="2024-01-09T22:51:00Z" w:name="move155733095"/>
      <w:moveTo w:id="1484" w:author="Nikola Karpić" w:date="2024-01-09T22:51:00Z">
        <w:r w:rsidRPr="00101F3B">
          <w:rPr>
            <w:rStyle w:val="jlqj4b"/>
            <w:rFonts w:cs="Times New Roman"/>
            <w:noProof/>
            <w:lang w:val="sr-Cyrl-BA"/>
          </w:rPr>
          <w:drawing>
            <wp:inline distT="0" distB="0" distL="0" distR="0" wp14:anchorId="21F248A2" wp14:editId="66D92300">
              <wp:extent cx="3009900" cy="2323853"/>
              <wp:effectExtent l="19050" t="19050" r="19050" b="19685"/>
              <wp:docPr id="1325941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moveTo>
      <w:moveToRangeEnd w:id="1483"/>
    </w:p>
    <w:p w14:paraId="0C5A9023" w14:textId="6F22969C" w:rsidR="00F95C59" w:rsidRPr="0020112D" w:rsidRDefault="00F95C59">
      <w:pPr>
        <w:pStyle w:val="NoSpacing"/>
        <w:spacing w:after="240"/>
        <w:ind w:firstLine="0"/>
        <w:jc w:val="center"/>
        <w:rPr>
          <w:ins w:id="1485" w:author="Nikola Karpić" w:date="2024-01-09T22:51:00Z"/>
          <w:rFonts w:cs="Times New Roman"/>
          <w:i/>
          <w:iCs/>
          <w:lang w:val="sr-Cyrl-BA"/>
          <w:rPrChange w:id="1486" w:author="Nikola Karpić" w:date="2024-02-25T23:34:00Z">
            <w:rPr>
              <w:ins w:id="1487" w:author="Nikola Karpić" w:date="2024-01-09T22:51:00Z"/>
              <w:lang w:val="sr-Cyrl-BA"/>
            </w:rPr>
          </w:rPrChange>
        </w:rPr>
        <w:pPrChange w:id="1488" w:author="Nikola Karpić" w:date="2024-01-27T19:55:00Z">
          <w:pPr>
            <w:pStyle w:val="NoSpacing"/>
          </w:pPr>
        </w:pPrChange>
      </w:pPr>
      <w:ins w:id="1489" w:author="Nikola Karpić" w:date="2024-01-09T22:51: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6. Примјер означеног скупа података</w:t>
        </w:r>
      </w:ins>
    </w:p>
    <w:p w14:paraId="7A2FB425" w14:textId="5ACA84D2" w:rsidR="009B0B77" w:rsidRPr="00101F3B" w:rsidDel="00F95C59" w:rsidRDefault="00AD1B67" w:rsidP="005D7072">
      <w:pPr>
        <w:pStyle w:val="NoSpacing"/>
        <w:rPr>
          <w:del w:id="1490" w:author="Nikola Karpić" w:date="2024-01-09T22:52:00Z"/>
          <w:rFonts w:cs="Times New Roman"/>
          <w:i/>
          <w:iCs/>
          <w:lang w:val="sr-Cyrl-BA"/>
        </w:rPr>
      </w:pPr>
      <w:r w:rsidRPr="00101F3B">
        <w:rPr>
          <w:rFonts w:cs="Times New Roman"/>
          <w:lang w:val="sr-Cyrl-BA"/>
        </w:rPr>
        <w:t xml:space="preserve">Структурисани подаци су сви подаци који се могу интерпретирати у неком фиксном формату (физичка мјерења, </w:t>
      </w:r>
      <w:commentRangeStart w:id="1491"/>
      <w:r w:rsidR="007B6A1A" w:rsidRPr="00101F3B">
        <w:rPr>
          <w:rFonts w:cs="Times New Roman"/>
          <w:lang w:val="sr-Cyrl-BA"/>
        </w:rPr>
        <w:t>чов</w:t>
      </w:r>
      <w:ins w:id="1492" w:author="Nikola Karpić" w:date="2024-01-09T22:44:00Z">
        <w:r w:rsidR="005C5460" w:rsidRPr="00101F3B">
          <w:rPr>
            <w:rFonts w:cs="Times New Roman"/>
            <w:lang w:val="sr-Cyrl-BA"/>
          </w:rPr>
          <w:t>ј</w:t>
        </w:r>
      </w:ins>
      <w:r w:rsidR="007B6A1A" w:rsidRPr="00101F3B">
        <w:rPr>
          <w:rFonts w:cs="Times New Roman"/>
          <w:lang w:val="sr-Cyrl-BA"/>
        </w:rPr>
        <w:t>ечанству</w:t>
      </w:r>
      <w:commentRangeEnd w:id="1491"/>
      <w:r w:rsidR="00A54B59" w:rsidRPr="0020112D">
        <w:rPr>
          <w:rStyle w:val="CommentReference"/>
          <w:rFonts w:cs="Times New Roman"/>
          <w:lang w:val="sr-Latn-BA"/>
          <w:rPrChange w:id="1493" w:author="Nikola Karpić" w:date="2024-02-25T23:34:00Z">
            <w:rPr>
              <w:rStyle w:val="CommentReference"/>
              <w:rFonts w:ascii="Arial" w:hAnsi="Arial"/>
              <w:lang w:val="sr-Latn-BA"/>
            </w:rPr>
          </w:rPrChange>
        </w:rPr>
        <w:commentReference w:id="1491"/>
      </w:r>
      <w:r w:rsidRPr="00101F3B">
        <w:rPr>
          <w:rFonts w:cs="Times New Roman"/>
          <w:lang w:val="sr-Cyrl-BA"/>
        </w:rPr>
        <w:t xml:space="preserve">, бројеви телефона, број особа, </w:t>
      </w:r>
      <w:commentRangeStart w:id="1494"/>
      <w:del w:id="1495" w:author="Nikola Karpić" w:date="2024-01-09T22:44:00Z">
        <w:r w:rsidRPr="00101F3B" w:rsidDel="005C5460">
          <w:rPr>
            <w:rFonts w:cs="Times New Roman"/>
            <w:lang w:val="sr-Cyrl-BA"/>
          </w:rPr>
          <w:delText>с</w:delText>
        </w:r>
      </w:del>
      <w:r w:rsidRPr="00101F3B">
        <w:rPr>
          <w:rFonts w:cs="Times New Roman"/>
          <w:lang w:val="sr-Cyrl-BA"/>
        </w:rPr>
        <w:t>пол</w:t>
      </w:r>
      <w:commentRangeEnd w:id="1494"/>
      <w:r w:rsidR="00A54B59" w:rsidRPr="0020112D">
        <w:rPr>
          <w:rStyle w:val="CommentReference"/>
          <w:rFonts w:cs="Times New Roman"/>
          <w:lang w:val="sr-Latn-BA"/>
          <w:rPrChange w:id="1496" w:author="Nikola Karpić" w:date="2024-02-25T23:34:00Z">
            <w:rPr>
              <w:rStyle w:val="CommentReference"/>
              <w:rFonts w:ascii="Arial" w:hAnsi="Arial"/>
              <w:lang w:val="sr-Latn-BA"/>
            </w:rPr>
          </w:rPrChange>
        </w:rPr>
        <w:commentReference w:id="1494"/>
      </w:r>
      <w:r w:rsidRPr="00101F3B">
        <w:rPr>
          <w:rFonts w:cs="Times New Roman"/>
          <w:lang w:val="sr-Cyrl-BA"/>
        </w:rPr>
        <w:t xml:space="preserve">), док су неструктурисани подаци они подаци за које не постоји фиксна структура (разне текстуалне </w:t>
      </w:r>
      <w:r w:rsidRPr="00101F3B">
        <w:rPr>
          <w:rFonts w:cs="Times New Roman"/>
          <w:lang w:val="sr-Cyrl-BA"/>
        </w:rPr>
        <w:lastRenderedPageBreak/>
        <w:t>датотеке, фотографије, видео записи, звучни записи, веб странице, резултати претраживања на вебу).</w:t>
      </w:r>
      <w:r w:rsidR="009B0B77" w:rsidRPr="00101F3B">
        <w:rPr>
          <w:rFonts w:cs="Times New Roman"/>
          <w:i/>
          <w:iCs/>
          <w:lang w:val="sr-Cyrl-BA"/>
        </w:rPr>
        <w:t xml:space="preserve"> </w:t>
      </w:r>
    </w:p>
    <w:p w14:paraId="1FC11C86" w14:textId="77777777" w:rsidR="009A448C" w:rsidRPr="00101F3B" w:rsidDel="00F95C59" w:rsidRDefault="009A448C" w:rsidP="005D7072">
      <w:pPr>
        <w:pStyle w:val="NoSpacing"/>
        <w:rPr>
          <w:del w:id="1497" w:author="Nikola Karpić" w:date="2024-01-09T22:52:00Z"/>
          <w:rStyle w:val="jlqj4b"/>
          <w:rFonts w:cs="Times New Roman"/>
          <w:i/>
          <w:iCs/>
          <w:lang w:val="sr-Cyrl-BA"/>
        </w:rPr>
      </w:pPr>
    </w:p>
    <w:p w14:paraId="38003CE2" w14:textId="0C382FD2" w:rsidR="00AA14F0" w:rsidRPr="00101F3B" w:rsidDel="00F95C59" w:rsidRDefault="009B0B77">
      <w:pPr>
        <w:pStyle w:val="NoSpacing"/>
        <w:ind w:firstLine="0"/>
        <w:rPr>
          <w:del w:id="1498" w:author="Nikola Karpić" w:date="2024-01-09T22:51:00Z"/>
          <w:rFonts w:cs="Times New Roman"/>
          <w:i/>
          <w:iCs/>
          <w:lang w:val="sr-Cyrl-BA"/>
        </w:rPr>
        <w:pPrChange w:id="1499" w:author="Nikola Karpić" w:date="2024-01-09T22:52:00Z">
          <w:pPr>
            <w:pStyle w:val="NoSpacing"/>
            <w:ind w:firstLine="0"/>
            <w:jc w:val="center"/>
          </w:pPr>
        </w:pPrChange>
      </w:pPr>
      <w:moveFromRangeStart w:id="1500" w:author="Nikola Karpić" w:date="2024-01-09T22:51:00Z" w:name="move155733095"/>
      <w:moveFrom w:id="1501" w:author="Nikola Karpić" w:date="2024-01-09T22:51:00Z">
        <w:r w:rsidRPr="00101F3B" w:rsidDel="00F95C59">
          <w:rPr>
            <w:rStyle w:val="jlqj4b"/>
            <w:rFonts w:cs="Times New Roman"/>
            <w:noProof/>
            <w:lang w:val="sr-Cyrl-BA"/>
          </w:rPr>
          <w:drawing>
            <wp:inline distT="0" distB="0" distL="0" distR="0" wp14:anchorId="7094805B" wp14:editId="0C20099D">
              <wp:extent cx="3009900" cy="2323853"/>
              <wp:effectExtent l="19050" t="19050" r="19050" b="19685"/>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r w:rsidRPr="00101F3B" w:rsidDel="00F95C59">
          <w:rPr>
            <w:rFonts w:cs="Times New Roman"/>
            <w:i/>
            <w:iCs/>
            <w:lang w:val="sr-Cyrl-BA"/>
          </w:rPr>
          <w:t xml:space="preserve"> </w:t>
        </w:r>
      </w:moveFrom>
      <w:moveFromRangeEnd w:id="1500"/>
    </w:p>
    <w:p w14:paraId="25A3497A" w14:textId="7AF39DB5" w:rsidR="009B0B77" w:rsidRPr="00101F3B" w:rsidRDefault="009B0B77">
      <w:pPr>
        <w:pStyle w:val="NoSpacing"/>
        <w:rPr>
          <w:rFonts w:cs="Times New Roman"/>
          <w:i/>
          <w:iCs/>
          <w:lang w:val="sr-Cyrl-BA"/>
        </w:rPr>
        <w:pPrChange w:id="1502" w:author="Nikola Karpić" w:date="2024-01-09T22:52:00Z">
          <w:pPr>
            <w:pStyle w:val="NoSpacing"/>
            <w:ind w:firstLine="0"/>
            <w:jc w:val="center"/>
          </w:pPr>
        </w:pPrChange>
      </w:pPr>
      <w:del w:id="1503" w:author="Nikola Karpić" w:date="2024-01-09T22:51:00Z">
        <w:r w:rsidRPr="00101F3B" w:rsidDel="00F95C59">
          <w:rPr>
            <w:rFonts w:cs="Times New Roman"/>
            <w:i/>
            <w:iCs/>
            <w:lang w:val="sr-Cyrl-BA"/>
          </w:rPr>
          <w:delText xml:space="preserve">Слика </w:delText>
        </w:r>
        <w:r w:rsidRPr="00101F3B" w:rsidDel="00F95C59">
          <w:rPr>
            <w:rFonts w:cs="Times New Roman"/>
            <w:i/>
            <w:iCs/>
            <w:lang w:val="sr-Latn-BA"/>
          </w:rPr>
          <w:delText>2.</w:delText>
        </w:r>
        <w:r w:rsidR="004B2026" w:rsidRPr="00101F3B" w:rsidDel="00F95C59">
          <w:rPr>
            <w:rFonts w:cs="Times New Roman"/>
            <w:i/>
            <w:iCs/>
            <w:lang w:val="sr-Cyrl-BA"/>
          </w:rPr>
          <w:delText>6</w:delText>
        </w:r>
        <w:r w:rsidRPr="00101F3B" w:rsidDel="00F95C59">
          <w:rPr>
            <w:rFonts w:cs="Times New Roman"/>
            <w:i/>
            <w:iCs/>
            <w:lang w:val="sr-Cyrl-BA"/>
          </w:rPr>
          <w:delText xml:space="preserve">. </w:delText>
        </w:r>
      </w:del>
      <w:commentRangeStart w:id="1504"/>
      <w:del w:id="1505" w:author="Nikola Karpić" w:date="2024-01-09T22:46:00Z">
        <w:r w:rsidRPr="00101F3B" w:rsidDel="005C5460">
          <w:rPr>
            <w:rFonts w:cs="Times New Roman"/>
            <w:i/>
            <w:iCs/>
            <w:lang w:val="sr-Cyrl-BA"/>
          </w:rPr>
          <w:delText xml:space="preserve">Примјер </w:delText>
        </w:r>
      </w:del>
      <w:del w:id="1506" w:author="Nikola Karpić" w:date="2024-01-09T22:45:00Z">
        <w:r w:rsidRPr="00101F3B" w:rsidDel="005C5460">
          <w:rPr>
            <w:rFonts w:cs="Times New Roman"/>
            <w:i/>
            <w:iCs/>
            <w:lang w:val="sr-Cyrl-BA"/>
          </w:rPr>
          <w:delText xml:space="preserve">означеног </w:delText>
        </w:r>
      </w:del>
      <w:del w:id="1507" w:author="Nikola Karpić" w:date="2024-01-09T22:46:00Z">
        <w:r w:rsidRPr="00101F3B" w:rsidDel="005C5460">
          <w:rPr>
            <w:rFonts w:cs="Times New Roman"/>
            <w:i/>
            <w:iCs/>
            <w:lang w:val="sr-Cyrl-BA"/>
          </w:rPr>
          <w:delText xml:space="preserve">скупа података </w:delText>
        </w:r>
        <w:commentRangeEnd w:id="1504"/>
        <w:r w:rsidR="009F5DB1" w:rsidRPr="0020112D" w:rsidDel="005C5460">
          <w:rPr>
            <w:rStyle w:val="CommentReference"/>
            <w:rFonts w:cs="Times New Roman"/>
            <w:lang w:val="sr-Latn-BA"/>
            <w:rPrChange w:id="1508" w:author="Nikola Karpić" w:date="2024-02-25T23:34:00Z">
              <w:rPr>
                <w:rStyle w:val="CommentReference"/>
                <w:rFonts w:ascii="Arial" w:hAnsi="Arial"/>
                <w:lang w:val="sr-Latn-BA"/>
              </w:rPr>
            </w:rPrChange>
          </w:rPr>
          <w:commentReference w:id="1504"/>
        </w:r>
      </w:del>
    </w:p>
    <w:p w14:paraId="6C00F362" w14:textId="4331F609" w:rsidR="0040526D" w:rsidRPr="00101F3B" w:rsidDel="00912128" w:rsidRDefault="005C75A8">
      <w:pPr>
        <w:pStyle w:val="NoSpacing"/>
        <w:spacing w:after="240"/>
        <w:rPr>
          <w:del w:id="1509" w:author="Nikola Karpić" w:date="2024-01-14T22:27:00Z"/>
          <w:rStyle w:val="jlqj4b"/>
          <w:rFonts w:cs="Times New Roman"/>
          <w:lang w:val="sr-Cyrl-BA"/>
        </w:rPr>
        <w:pPrChange w:id="1510" w:author="Nikola Karpić" w:date="2024-01-27T20:15:00Z">
          <w:pPr>
            <w:pStyle w:val="NoSpacing"/>
          </w:pPr>
        </w:pPrChange>
      </w:pPr>
      <w:r w:rsidRPr="00101F3B">
        <w:rPr>
          <w:rStyle w:val="jlqj4b"/>
          <w:rFonts w:cs="Times New Roman"/>
          <w:lang w:val="sr-Cyrl-BA"/>
        </w:rPr>
        <w:t>Надгледано</w:t>
      </w:r>
      <w:r w:rsidRPr="00101F3B">
        <w:rPr>
          <w:rStyle w:val="jlqj4b"/>
          <w:rFonts w:cs="Times New Roman"/>
          <w:lang w:val="sr-Latn-RS"/>
        </w:rPr>
        <w:t xml:space="preserve"> учење је најчешћ</w:t>
      </w:r>
      <w:r w:rsidRPr="00101F3B">
        <w:rPr>
          <w:rStyle w:val="jlqj4b"/>
          <w:rFonts w:cs="Times New Roman"/>
          <w:lang w:val="sr-Cyrl-BA"/>
        </w:rPr>
        <w:t>а врста машинског учења која се користи код</w:t>
      </w:r>
      <w:r w:rsidRPr="00101F3B">
        <w:rPr>
          <w:rStyle w:val="jlqj4b"/>
          <w:rFonts w:cs="Times New Roman"/>
          <w:lang w:val="sr-Latn-RS"/>
        </w:rPr>
        <w:t xml:space="preserve"> проблема класификације, регресије и рангирања.</w:t>
      </w:r>
      <w:r w:rsidRPr="00101F3B">
        <w:rPr>
          <w:rStyle w:val="viiyi"/>
          <w:rFonts w:cs="Times New Roman"/>
          <w:lang w:val="sr-Latn-RS"/>
        </w:rPr>
        <w:t xml:space="preserve"> </w:t>
      </w:r>
      <w:r w:rsidRPr="00101F3B">
        <w:rPr>
          <w:rStyle w:val="jlqj4b"/>
          <w:rFonts w:cs="Times New Roman"/>
          <w:lang w:val="sr-Latn-RS"/>
        </w:rPr>
        <w:t>Проблем откривања нежељене поште</w:t>
      </w:r>
      <w:r w:rsidRPr="00101F3B">
        <w:rPr>
          <w:rStyle w:val="jlqj4b"/>
          <w:rFonts w:cs="Times New Roman"/>
          <w:lang w:val="sr-Cyrl-BA"/>
        </w:rPr>
        <w:t xml:space="preserve"> је један од најпознатијих примјера код којих се користи надгледано учење.</w:t>
      </w:r>
      <w:sdt>
        <w:sdtPr>
          <w:rPr>
            <w:rStyle w:val="jlqj4b"/>
            <w:rFonts w:cs="Times New Roman"/>
            <w:lang w:val="sr-Cyrl-BA"/>
          </w:rPr>
          <w:id w:val="705991566"/>
          <w:citation/>
        </w:sdtPr>
        <w:sdtContent>
          <w:r w:rsidRPr="00101F3B">
            <w:rPr>
              <w:rStyle w:val="jlqj4b"/>
              <w:rFonts w:cs="Times New Roman"/>
              <w:lang w:val="sr-Cyrl-BA"/>
            </w:rPr>
            <w:fldChar w:fldCharType="begin"/>
          </w:r>
          <w:r w:rsidRPr="00101F3B">
            <w:rPr>
              <w:rStyle w:val="jlqj4b"/>
              <w:rFonts w:cs="Times New Roman"/>
              <w:lang w:val="sr-Cyrl-BA"/>
            </w:rPr>
            <w:instrText xml:space="preserve"> CITATION Moh18 \l 7194 </w:instrText>
          </w:r>
          <w:r w:rsidRPr="00101F3B">
            <w:rPr>
              <w:rStyle w:val="jlqj4b"/>
              <w:rFonts w:cs="Times New Roman"/>
              <w:lang w:val="sr-Cyrl-BA"/>
            </w:rPr>
            <w:fldChar w:fldCharType="separate"/>
          </w:r>
          <w:r w:rsidRPr="00101F3B">
            <w:rPr>
              <w:rStyle w:val="jlqj4b"/>
              <w:rFonts w:cs="Times New Roman"/>
              <w:noProof/>
              <w:lang w:val="sr-Cyrl-BA"/>
            </w:rPr>
            <w:t xml:space="preserve"> </w:t>
          </w:r>
          <w:r w:rsidRPr="00101F3B">
            <w:rPr>
              <w:rFonts w:cs="Times New Roman"/>
              <w:noProof/>
              <w:lang w:val="sr-Cyrl-BA"/>
            </w:rPr>
            <w:t>[4]</w:t>
          </w:r>
          <w:r w:rsidRPr="00101F3B">
            <w:rPr>
              <w:rStyle w:val="jlqj4b"/>
              <w:rFonts w:cs="Times New Roman"/>
              <w:lang w:val="sr-Cyrl-BA"/>
            </w:rPr>
            <w:fldChar w:fldCharType="end"/>
          </w:r>
        </w:sdtContent>
      </w:sdt>
      <w:r w:rsidRPr="00101F3B">
        <w:rPr>
          <w:rStyle w:val="jlqj4b"/>
          <w:rFonts w:cs="Times New Roman"/>
          <w:lang w:val="sr-Cyrl-BA"/>
        </w:rPr>
        <w:t xml:space="preserve"> </w:t>
      </w:r>
      <w:r w:rsidR="0038459B" w:rsidRPr="00101F3B">
        <w:rPr>
          <w:rStyle w:val="jlqj4b"/>
          <w:rFonts w:cs="Times New Roman"/>
          <w:lang w:val="sr-Cyrl-BA"/>
        </w:rPr>
        <w:t xml:space="preserve">Надгледано машинско учење се често користи </w:t>
      </w:r>
      <w:r w:rsidRPr="00101F3B">
        <w:rPr>
          <w:rStyle w:val="jlqj4b"/>
          <w:rFonts w:cs="Times New Roman"/>
          <w:lang w:val="sr-Cyrl-BA"/>
        </w:rPr>
        <w:t xml:space="preserve">и </w:t>
      </w:r>
      <w:r w:rsidR="0038459B" w:rsidRPr="00101F3B">
        <w:rPr>
          <w:rStyle w:val="jlqj4b"/>
          <w:rFonts w:cs="Times New Roman"/>
          <w:lang w:val="sr-Cyrl-BA"/>
        </w:rPr>
        <w:t>у апликацијама попут кредитне процјене, медицинске дијагностике, временске прогнозе</w:t>
      </w:r>
      <w:ins w:id="1511" w:author="Nikola Karpić" w:date="2024-01-09T22:54:00Z">
        <w:r w:rsidR="00F95C59" w:rsidRPr="00101F3B">
          <w:rPr>
            <w:rStyle w:val="jlqj4b"/>
            <w:rFonts w:cs="Times New Roman"/>
            <w:lang w:val="sr-Cyrl-BA"/>
          </w:rPr>
          <w:t>, препознавања лица (слика 2.7)</w:t>
        </w:r>
      </w:ins>
      <w:r w:rsidR="0038459B" w:rsidRPr="00101F3B">
        <w:rPr>
          <w:rStyle w:val="jlqj4b"/>
          <w:rFonts w:cs="Times New Roman"/>
          <w:lang w:val="sr-Cyrl-BA"/>
        </w:rPr>
        <w:t xml:space="preserve"> и персонализације реклама. </w:t>
      </w:r>
      <w:sdt>
        <w:sdtPr>
          <w:rPr>
            <w:rStyle w:val="jlqj4b"/>
            <w:rFonts w:cs="Times New Roman"/>
            <w:lang w:val="sr-Cyrl-BA"/>
          </w:rPr>
          <w:id w:val="347684804"/>
          <w:citation/>
        </w:sdtPr>
        <w:sdtContent>
          <w:r w:rsidR="0038459B" w:rsidRPr="00101F3B">
            <w:rPr>
              <w:rStyle w:val="jlqj4b"/>
              <w:rFonts w:cs="Times New Roman"/>
              <w:lang w:val="sr-Cyrl-BA"/>
            </w:rPr>
            <w:fldChar w:fldCharType="begin"/>
          </w:r>
          <w:r w:rsidR="0038459B" w:rsidRPr="00101F3B">
            <w:rPr>
              <w:rStyle w:val="jlqj4b"/>
              <w:rFonts w:cs="Times New Roman"/>
              <w:lang w:val="ru-RU"/>
            </w:rPr>
            <w:instrText xml:space="preserve"> </w:instrText>
          </w:r>
          <w:r w:rsidR="0038459B" w:rsidRPr="00101F3B">
            <w:rPr>
              <w:rStyle w:val="jlqj4b"/>
              <w:rFonts w:cs="Times New Roman"/>
            </w:rPr>
            <w:instrText>CITATION</w:instrText>
          </w:r>
          <w:r w:rsidR="0038459B" w:rsidRPr="00101F3B">
            <w:rPr>
              <w:rStyle w:val="jlqj4b"/>
              <w:rFonts w:cs="Times New Roman"/>
              <w:lang w:val="ru-RU"/>
            </w:rPr>
            <w:instrText xml:space="preserve"> </w:instrText>
          </w:r>
          <w:r w:rsidR="0038459B" w:rsidRPr="00101F3B">
            <w:rPr>
              <w:rStyle w:val="jlqj4b"/>
              <w:rFonts w:cs="Times New Roman"/>
            </w:rPr>
            <w:instrText>Mit</w:instrText>
          </w:r>
          <w:r w:rsidR="0038459B" w:rsidRPr="00101F3B">
            <w:rPr>
              <w:rStyle w:val="jlqj4b"/>
              <w:rFonts w:cs="Times New Roman"/>
              <w:lang w:val="ru-RU"/>
            </w:rPr>
            <w:instrText>97 \</w:instrText>
          </w:r>
          <w:r w:rsidR="0038459B" w:rsidRPr="00101F3B">
            <w:rPr>
              <w:rStyle w:val="jlqj4b"/>
              <w:rFonts w:cs="Times New Roman"/>
            </w:rPr>
            <w:instrText>l</w:instrText>
          </w:r>
          <w:r w:rsidR="0038459B" w:rsidRPr="00101F3B">
            <w:rPr>
              <w:rStyle w:val="jlqj4b"/>
              <w:rFonts w:cs="Times New Roman"/>
              <w:lang w:val="ru-RU"/>
            </w:rPr>
            <w:instrText xml:space="preserve"> 6170 </w:instrText>
          </w:r>
          <w:r w:rsidR="0038459B" w:rsidRPr="00101F3B">
            <w:rPr>
              <w:rStyle w:val="jlqj4b"/>
              <w:rFonts w:cs="Times New Roman"/>
              <w:lang w:val="sr-Cyrl-BA"/>
            </w:rPr>
            <w:fldChar w:fldCharType="separate"/>
          </w:r>
          <w:r w:rsidR="007779BE" w:rsidRPr="00101F3B">
            <w:rPr>
              <w:rFonts w:cs="Times New Roman"/>
              <w:noProof/>
              <w:lang w:val="ru-RU"/>
            </w:rPr>
            <w:t>[5]</w:t>
          </w:r>
          <w:r w:rsidR="0038459B" w:rsidRPr="00101F3B">
            <w:rPr>
              <w:rStyle w:val="jlqj4b"/>
              <w:rFonts w:cs="Times New Roman"/>
              <w:lang w:val="sr-Cyrl-BA"/>
            </w:rPr>
            <w:fldChar w:fldCharType="end"/>
          </w:r>
        </w:sdtContent>
      </w:sdt>
    </w:p>
    <w:p w14:paraId="1296D9D9" w14:textId="77777777" w:rsidR="009F6B6B" w:rsidRPr="00101F3B" w:rsidDel="00912128" w:rsidRDefault="009F6B6B" w:rsidP="00A82E9D">
      <w:pPr>
        <w:pStyle w:val="NoSpacing"/>
        <w:rPr>
          <w:del w:id="1512" w:author="Nikola Karpić" w:date="2024-01-14T22:27:00Z"/>
          <w:rStyle w:val="jlqj4b"/>
          <w:rFonts w:cs="Times New Roman"/>
          <w:lang w:val="sr-Cyrl-BA"/>
        </w:rPr>
      </w:pPr>
    </w:p>
    <w:p w14:paraId="269C28D2" w14:textId="77777777" w:rsidR="00912128" w:rsidRPr="00101F3B" w:rsidRDefault="00912128">
      <w:pPr>
        <w:pStyle w:val="NoSpacing"/>
        <w:rPr>
          <w:ins w:id="1513" w:author="Nikola Karpić" w:date="2024-01-14T22:26:00Z"/>
          <w:rFonts w:cs="Times New Roman"/>
          <w:noProof/>
        </w:rPr>
        <w:pPrChange w:id="1514" w:author="Nikola Karpić" w:date="2024-01-27T20:15:00Z">
          <w:pPr>
            <w:pStyle w:val="NoSpacing"/>
            <w:ind w:firstLine="0"/>
            <w:jc w:val="center"/>
          </w:pPr>
        </w:pPrChange>
      </w:pPr>
    </w:p>
    <w:p w14:paraId="783D888F" w14:textId="5AB681BD" w:rsidR="007E55E5" w:rsidRPr="00101F3B" w:rsidRDefault="007E55E5">
      <w:pPr>
        <w:pStyle w:val="NoSpacing"/>
        <w:spacing w:before="240"/>
        <w:ind w:firstLine="0"/>
        <w:jc w:val="center"/>
        <w:rPr>
          <w:rStyle w:val="jlqj4b"/>
          <w:rFonts w:cs="Times New Roman"/>
          <w:lang w:val="sr-Cyrl-BA"/>
        </w:rPr>
        <w:pPrChange w:id="1515" w:author="Nikola Karpić" w:date="2024-01-27T19:51:00Z">
          <w:pPr>
            <w:pStyle w:val="NoSpacing"/>
            <w:ind w:firstLine="0"/>
          </w:pPr>
        </w:pPrChange>
      </w:pPr>
      <w:r w:rsidRPr="00101F3B">
        <w:rPr>
          <w:rFonts w:cs="Times New Roman"/>
          <w:noProof/>
        </w:rPr>
        <w:drawing>
          <wp:inline distT="0" distB="0" distL="0" distR="0" wp14:anchorId="5829464F" wp14:editId="24D07EF5">
            <wp:extent cx="2717364" cy="2260600"/>
            <wp:effectExtent l="19050" t="19050" r="26035" b="2540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850" t="5361" r="29314" b="32021"/>
                    <a:stretch/>
                  </pic:blipFill>
                  <pic:spPr bwMode="auto">
                    <a:xfrm>
                      <a:off x="0" y="0"/>
                      <a:ext cx="2750124" cy="228785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E9FA7" w14:textId="5BCE200F" w:rsidR="007E55E5" w:rsidRPr="00101F3B" w:rsidRDefault="007E55E5" w:rsidP="007E55E5">
      <w:pPr>
        <w:pStyle w:val="NoSpacing"/>
        <w:ind w:firstLine="0"/>
        <w:jc w:val="center"/>
        <w:rPr>
          <w:rFonts w:cs="Times New Roman"/>
          <w:i/>
          <w:iCs/>
          <w:lang w:val="sr-Cyrl-BA"/>
        </w:rPr>
      </w:pPr>
      <w:r w:rsidRPr="00101F3B">
        <w:rPr>
          <w:rFonts w:cs="Times New Roman"/>
          <w:i/>
          <w:iCs/>
          <w:lang w:val="sr-Cyrl-BA"/>
        </w:rPr>
        <w:t xml:space="preserve">Слика </w:t>
      </w:r>
      <w:r w:rsidRPr="00101F3B">
        <w:rPr>
          <w:rFonts w:cs="Times New Roman"/>
          <w:i/>
          <w:iCs/>
          <w:lang w:val="sr-Latn-BA"/>
        </w:rPr>
        <w:t>2.</w:t>
      </w:r>
      <w:r w:rsidR="004B2026" w:rsidRPr="00101F3B">
        <w:rPr>
          <w:rFonts w:cs="Times New Roman"/>
          <w:i/>
          <w:iCs/>
          <w:lang w:val="sr-Cyrl-BA"/>
        </w:rPr>
        <w:t>7</w:t>
      </w:r>
      <w:r w:rsidRPr="00101F3B">
        <w:rPr>
          <w:rFonts w:cs="Times New Roman"/>
          <w:i/>
          <w:iCs/>
          <w:lang w:val="sr-Cyrl-BA"/>
        </w:rPr>
        <w:t>. Препознавање лица у реалном времену</w:t>
      </w:r>
      <w:sdt>
        <w:sdtPr>
          <w:rPr>
            <w:rFonts w:cs="Times New Roman"/>
            <w:i/>
            <w:iCs/>
            <w:lang w:val="sr-Cyrl-BA"/>
          </w:rPr>
          <w:id w:val="824328589"/>
          <w:citation/>
        </w:sdtPr>
        <w:sdtContent>
          <w:r w:rsidRPr="00101F3B">
            <w:rPr>
              <w:rFonts w:cs="Times New Roman"/>
              <w:i/>
              <w:iCs/>
              <w:lang w:val="sr-Cyrl-BA"/>
            </w:rPr>
            <w:fldChar w:fldCharType="begin"/>
          </w:r>
          <w:r w:rsidRPr="00101F3B">
            <w:rPr>
              <w:rFonts w:cs="Times New Roman"/>
              <w:i/>
              <w:iCs/>
              <w:lang w:val="ru-RU"/>
            </w:rPr>
            <w:instrText xml:space="preserve"> </w:instrText>
          </w:r>
          <w:r w:rsidRPr="00101F3B">
            <w:rPr>
              <w:rFonts w:cs="Times New Roman"/>
              <w:i/>
              <w:iCs/>
              <w:lang w:val="en-US"/>
            </w:rPr>
            <w:instrText>CITATION</w:instrText>
          </w:r>
          <w:r w:rsidRPr="00101F3B">
            <w:rPr>
              <w:rFonts w:cs="Times New Roman"/>
              <w:i/>
              <w:iCs/>
              <w:lang w:val="ru-RU"/>
            </w:rPr>
            <w:instrText xml:space="preserve"> </w:instrText>
          </w:r>
          <w:r w:rsidRPr="00101F3B">
            <w:rPr>
              <w:rFonts w:cs="Times New Roman"/>
              <w:i/>
              <w:iCs/>
              <w:lang w:val="en-US"/>
            </w:rPr>
            <w:instrText>Wei</w:instrText>
          </w:r>
          <w:r w:rsidRPr="00101F3B">
            <w:rPr>
              <w:rFonts w:cs="Times New Roman"/>
              <w:i/>
              <w:iCs/>
              <w:lang w:val="ru-RU"/>
            </w:rPr>
            <w:instrText>19 \</w:instrText>
          </w:r>
          <w:r w:rsidRPr="00101F3B">
            <w:rPr>
              <w:rFonts w:cs="Times New Roman"/>
              <w:i/>
              <w:iCs/>
              <w:lang w:val="en-US"/>
            </w:rPr>
            <w:instrText>l</w:instrText>
          </w:r>
          <w:r w:rsidRPr="00101F3B">
            <w:rPr>
              <w:rFonts w:cs="Times New Roman"/>
              <w:i/>
              <w:iCs/>
              <w:lang w:val="ru-RU"/>
            </w:rPr>
            <w:instrText xml:space="preserve"> 1033 </w:instrText>
          </w:r>
          <w:r w:rsidRPr="00101F3B">
            <w:rPr>
              <w:rFonts w:cs="Times New Roman"/>
              <w:i/>
              <w:iCs/>
              <w:lang w:val="sr-Cyrl-BA"/>
            </w:rPr>
            <w:fldChar w:fldCharType="separate"/>
          </w:r>
          <w:r w:rsidRPr="00101F3B">
            <w:rPr>
              <w:rFonts w:cs="Times New Roman"/>
              <w:i/>
              <w:iCs/>
              <w:noProof/>
              <w:lang w:val="ru-RU"/>
            </w:rPr>
            <w:t xml:space="preserve"> </w:t>
          </w:r>
          <w:r w:rsidRPr="00101F3B">
            <w:rPr>
              <w:rFonts w:cs="Times New Roman"/>
              <w:noProof/>
              <w:lang w:val="ru-RU"/>
            </w:rPr>
            <w:t>[6]</w:t>
          </w:r>
          <w:r w:rsidRPr="00101F3B">
            <w:rPr>
              <w:rFonts w:cs="Times New Roman"/>
              <w:i/>
              <w:iCs/>
              <w:lang w:val="sr-Cyrl-BA"/>
            </w:rPr>
            <w:fldChar w:fldCharType="end"/>
          </w:r>
        </w:sdtContent>
      </w:sdt>
    </w:p>
    <w:p w14:paraId="069FB0FF" w14:textId="77777777" w:rsidR="00DF7825" w:rsidRPr="00101F3B" w:rsidRDefault="00C509AB" w:rsidP="00532390">
      <w:pPr>
        <w:pStyle w:val="Heading3"/>
        <w:numPr>
          <w:ilvl w:val="2"/>
          <w:numId w:val="1"/>
        </w:numPr>
        <w:rPr>
          <w:rFonts w:cs="Times New Roman"/>
          <w:lang w:val="sr-Cyrl-BA"/>
        </w:rPr>
      </w:pPr>
      <w:bookmarkStart w:id="1516" w:name="_Toc159792263"/>
      <w:r w:rsidRPr="00101F3B">
        <w:rPr>
          <w:rFonts w:cs="Times New Roman"/>
          <w:lang w:val="sr-Cyrl-BA"/>
        </w:rPr>
        <w:t>Класификација</w:t>
      </w:r>
      <w:bookmarkEnd w:id="1516"/>
    </w:p>
    <w:p w14:paraId="400FB4E8" w14:textId="77777777" w:rsidR="004A532D" w:rsidRPr="00101F3B" w:rsidRDefault="00C509AB">
      <w:pPr>
        <w:pStyle w:val="NoSpacing"/>
        <w:spacing w:after="240"/>
        <w:rPr>
          <w:ins w:id="1517" w:author="Nikola Karpić" w:date="2024-01-14T22:31:00Z"/>
          <w:rFonts w:cs="Times New Roman"/>
          <w:lang w:val="sr-Cyrl-BA"/>
        </w:rPr>
        <w:pPrChange w:id="1518" w:author="Nikola Karpić" w:date="2024-01-27T19:50:00Z">
          <w:pPr>
            <w:pStyle w:val="NoSpacing"/>
          </w:pPr>
        </w:pPrChange>
      </w:pPr>
      <w:r w:rsidRPr="00101F3B">
        <w:rPr>
          <w:rFonts w:cs="Times New Roman"/>
          <w:lang w:val="sr-Cyrl-BA"/>
        </w:rPr>
        <w:t xml:space="preserve">Класификација </w:t>
      </w:r>
      <w:r w:rsidR="00AF057B" w:rsidRPr="00101F3B">
        <w:rPr>
          <w:rFonts w:cs="Times New Roman"/>
          <w:lang w:val="sr-Cyrl-BA"/>
        </w:rPr>
        <w:t>представља технику</w:t>
      </w:r>
      <w:r w:rsidRPr="00101F3B">
        <w:rPr>
          <w:rFonts w:cs="Times New Roman"/>
          <w:lang w:val="sr-Cyrl-BA"/>
        </w:rPr>
        <w:t xml:space="preserve"> дод</w:t>
      </w:r>
      <w:r w:rsidR="007B6A1A" w:rsidRPr="00101F3B">
        <w:rPr>
          <w:rFonts w:cs="Times New Roman"/>
          <w:lang w:val="sr-Cyrl-BA"/>
        </w:rPr>
        <w:t>ј</w:t>
      </w:r>
      <w:r w:rsidRPr="00101F3B">
        <w:rPr>
          <w:rFonts w:cs="Times New Roman"/>
          <w:lang w:val="sr-Cyrl-BA"/>
        </w:rPr>
        <w:t>ељивања категорије свакој ставци из скупа података</w:t>
      </w:r>
      <w:ins w:id="1519" w:author="Nikola Karpić" w:date="2024-01-14T22:29:00Z">
        <w:r w:rsidR="00836730" w:rsidRPr="00101F3B">
          <w:rPr>
            <w:rFonts w:cs="Times New Roman"/>
            <w:lang w:val="sr-Cyrl-BA"/>
          </w:rPr>
          <w:t xml:space="preserve"> (слика 2.8)</w:t>
        </w:r>
      </w:ins>
      <w:r w:rsidRPr="00101F3B">
        <w:rPr>
          <w:rFonts w:cs="Times New Roman"/>
          <w:lang w:val="sr-Cyrl-BA"/>
        </w:rPr>
        <w:t xml:space="preserve">. </w:t>
      </w:r>
    </w:p>
    <w:p w14:paraId="6A040CF2" w14:textId="77777777" w:rsidR="004A532D" w:rsidRPr="00101F3B" w:rsidRDefault="004A532D" w:rsidP="004A532D">
      <w:pPr>
        <w:pStyle w:val="NoSpacing"/>
        <w:ind w:firstLine="0"/>
        <w:jc w:val="center"/>
        <w:rPr>
          <w:moveTo w:id="1520" w:author="Nikola Karpić" w:date="2024-01-14T22:31:00Z"/>
          <w:rFonts w:cs="Times New Roman"/>
          <w:lang w:val="sr-Cyrl-BA"/>
        </w:rPr>
      </w:pPr>
      <w:moveToRangeStart w:id="1521" w:author="Nikola Karpić" w:date="2024-01-14T22:31:00Z" w:name="move156163925"/>
      <w:moveTo w:id="1522" w:author="Nikola Karpić" w:date="2024-01-14T22:31:00Z">
        <w:r w:rsidRPr="00101F3B">
          <w:rPr>
            <w:rFonts w:cs="Times New Roman"/>
            <w:noProof/>
            <w:lang w:val="sr-Cyrl-BA"/>
          </w:rPr>
          <w:drawing>
            <wp:inline distT="0" distB="0" distL="0" distR="0" wp14:anchorId="79EA72A3" wp14:editId="323CCC2E">
              <wp:extent cx="2400300" cy="2400300"/>
              <wp:effectExtent l="19050" t="19050" r="19050" b="19050"/>
              <wp:docPr id="363068760" name="Picture 3630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To>
    </w:p>
    <w:p w14:paraId="38719EEB" w14:textId="77777777" w:rsidR="004A532D" w:rsidRPr="00101F3B" w:rsidRDefault="004A532D">
      <w:pPr>
        <w:pStyle w:val="NoSpacing"/>
        <w:spacing w:after="240"/>
        <w:ind w:firstLine="0"/>
        <w:jc w:val="center"/>
        <w:rPr>
          <w:moveTo w:id="1523" w:author="Nikola Karpić" w:date="2024-01-14T22:31:00Z"/>
          <w:rFonts w:cs="Times New Roman"/>
          <w:i/>
          <w:iCs/>
          <w:lang w:val="sr-Cyrl-BA"/>
        </w:rPr>
        <w:pPrChange w:id="1524" w:author="Nikola Karpić" w:date="2024-01-27T19:50:00Z">
          <w:pPr>
            <w:pStyle w:val="NoSpacing"/>
            <w:ind w:firstLine="0"/>
            <w:jc w:val="center"/>
          </w:pPr>
        </w:pPrChange>
      </w:pPr>
      <w:moveTo w:id="1525" w:author="Nikola Karpić" w:date="2024-01-14T22:31:00Z">
        <w:r w:rsidRPr="00101F3B">
          <w:rPr>
            <w:rFonts w:cs="Times New Roman"/>
            <w:i/>
            <w:iCs/>
            <w:lang w:val="sr-Cyrl-BA"/>
          </w:rPr>
          <w:t>Слика 2.8. Примјер класификације у три класе</w:t>
        </w:r>
      </w:moveTo>
    </w:p>
    <w:moveToRangeEnd w:id="1521"/>
    <w:p w14:paraId="3755EC9F" w14:textId="1A18AF74" w:rsidR="00DF7825" w:rsidRPr="00101F3B" w:rsidDel="004A532D" w:rsidRDefault="00C509AB">
      <w:pPr>
        <w:pStyle w:val="NoSpacing"/>
        <w:spacing w:before="240"/>
        <w:rPr>
          <w:del w:id="1526" w:author="Nikola Karpić" w:date="2024-01-14T22:31:00Z"/>
          <w:rFonts w:cs="Times New Roman"/>
          <w:lang w:val="sr-Cyrl-BA"/>
        </w:rPr>
        <w:pPrChange w:id="1527" w:author="Nikola Karpić" w:date="2024-01-27T19:50:00Z">
          <w:pPr>
            <w:pStyle w:val="NoSpacing"/>
          </w:pPr>
        </w:pPrChange>
      </w:pPr>
      <w:r w:rsidRPr="00101F3B">
        <w:rPr>
          <w:rFonts w:cs="Times New Roman"/>
          <w:lang w:val="sr-Cyrl-BA"/>
        </w:rPr>
        <w:t>На прим</w:t>
      </w:r>
      <w:r w:rsidR="001B518E" w:rsidRPr="00101F3B">
        <w:rPr>
          <w:rFonts w:cs="Times New Roman"/>
          <w:lang w:val="sr-Cyrl-BA"/>
        </w:rPr>
        <w:t>ј</w:t>
      </w:r>
      <w:r w:rsidRPr="00101F3B">
        <w:rPr>
          <w:rFonts w:cs="Times New Roman"/>
          <w:lang w:val="sr-Cyrl-BA"/>
        </w:rPr>
        <w:t>ер, класификација докумената састоји се од дод</w:t>
      </w:r>
      <w:r w:rsidR="007B6A1A" w:rsidRPr="00101F3B">
        <w:rPr>
          <w:rFonts w:cs="Times New Roman"/>
          <w:lang w:val="sr-Cyrl-BA"/>
        </w:rPr>
        <w:t>ј</w:t>
      </w:r>
      <w:r w:rsidRPr="00101F3B">
        <w:rPr>
          <w:rFonts w:cs="Times New Roman"/>
          <w:lang w:val="sr-Cyrl-BA"/>
        </w:rPr>
        <w:t xml:space="preserve">ељивања категорија као што су политика, посао, спорт или вријеме сваком документу, док се класификација слика </w:t>
      </w:r>
      <w:r w:rsidRPr="00101F3B">
        <w:rPr>
          <w:rFonts w:cs="Times New Roman"/>
          <w:lang w:val="sr-Cyrl-BA"/>
        </w:rPr>
        <w:lastRenderedPageBreak/>
        <w:t>састоји од дод</w:t>
      </w:r>
      <w:r w:rsidR="007B6A1A" w:rsidRPr="00101F3B">
        <w:rPr>
          <w:rFonts w:cs="Times New Roman"/>
          <w:lang w:val="sr-Cyrl-BA"/>
        </w:rPr>
        <w:t>ј</w:t>
      </w:r>
      <w:r w:rsidRPr="00101F3B">
        <w:rPr>
          <w:rFonts w:cs="Times New Roman"/>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rFonts w:cs="Times New Roman"/>
            <w:lang w:val="sr-Cyrl-BA"/>
          </w:rPr>
          <w:id w:val="-1277481075"/>
          <w:citation/>
        </w:sdtPr>
        <w:sdtContent>
          <w:r w:rsidRPr="00101F3B">
            <w:rPr>
              <w:rFonts w:cs="Times New Roman"/>
              <w:lang w:val="sr-Cyrl-BA"/>
            </w:rPr>
            <w:fldChar w:fldCharType="begin"/>
          </w:r>
          <w:r w:rsidRPr="00101F3B">
            <w:rPr>
              <w:rFonts w:cs="Times New Roman"/>
              <w:lang w:val="sr-Cyrl-BA"/>
            </w:rPr>
            <w:instrText xml:space="preserve"> CITATION Moh18 \l 7194 </w:instrText>
          </w:r>
          <w:r w:rsidRPr="00101F3B">
            <w:rPr>
              <w:rFonts w:cs="Times New Roman"/>
              <w:lang w:val="sr-Cyrl-BA"/>
            </w:rPr>
            <w:fldChar w:fldCharType="separate"/>
          </w:r>
          <w:r w:rsidR="007779BE" w:rsidRPr="00101F3B">
            <w:rPr>
              <w:rFonts w:cs="Times New Roman"/>
              <w:noProof/>
              <w:lang w:val="sr-Cyrl-BA"/>
            </w:rPr>
            <w:t xml:space="preserve"> [4]</w:t>
          </w:r>
          <w:r w:rsidRPr="00101F3B">
            <w:rPr>
              <w:rFonts w:cs="Times New Roman"/>
              <w:lang w:val="sr-Cyrl-BA"/>
            </w:rPr>
            <w:fldChar w:fldCharType="end"/>
          </w:r>
        </w:sdtContent>
      </w:sdt>
    </w:p>
    <w:p w14:paraId="11362441" w14:textId="691F195E" w:rsidR="00912541" w:rsidRPr="00101F3B" w:rsidDel="004A532D" w:rsidRDefault="00912541" w:rsidP="00912541">
      <w:pPr>
        <w:pStyle w:val="NoSpacing"/>
        <w:ind w:firstLine="0"/>
        <w:jc w:val="center"/>
        <w:rPr>
          <w:moveFrom w:id="1528" w:author="Nikola Karpić" w:date="2024-01-14T22:31:00Z"/>
          <w:rFonts w:cs="Times New Roman"/>
          <w:lang w:val="sr-Cyrl-BA"/>
        </w:rPr>
      </w:pPr>
      <w:moveFromRangeStart w:id="1529" w:author="Nikola Karpić" w:date="2024-01-14T22:31:00Z" w:name="move156163925"/>
      <w:moveFrom w:id="1530" w:author="Nikola Karpić" w:date="2024-01-14T22:31:00Z">
        <w:r w:rsidRPr="00101F3B" w:rsidDel="004A532D">
          <w:rPr>
            <w:rFonts w:cs="Times New Roman"/>
            <w:noProof/>
            <w:lang w:val="sr-Cyrl-BA"/>
          </w:rPr>
          <w:drawing>
            <wp:inline distT="0" distB="0" distL="0" distR="0" wp14:anchorId="1D4A8998" wp14:editId="021CED49">
              <wp:extent cx="2400300" cy="24003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From>
    </w:p>
    <w:p w14:paraId="6519792C" w14:textId="096B6C5C" w:rsidR="00912541" w:rsidRPr="00101F3B" w:rsidDel="004A532D" w:rsidRDefault="00912541" w:rsidP="00912541">
      <w:pPr>
        <w:pStyle w:val="NoSpacing"/>
        <w:ind w:firstLine="0"/>
        <w:jc w:val="center"/>
        <w:rPr>
          <w:moveFrom w:id="1531" w:author="Nikola Karpić" w:date="2024-01-14T22:31:00Z"/>
          <w:rFonts w:cs="Times New Roman"/>
          <w:i/>
          <w:iCs/>
          <w:lang w:val="sr-Cyrl-BA"/>
        </w:rPr>
      </w:pPr>
      <w:moveFrom w:id="1532" w:author="Nikola Karpić" w:date="2024-01-14T22:31:00Z">
        <w:r w:rsidRPr="00101F3B" w:rsidDel="004A532D">
          <w:rPr>
            <w:rFonts w:cs="Times New Roman"/>
            <w:i/>
            <w:iCs/>
            <w:lang w:val="sr-Cyrl-BA"/>
          </w:rPr>
          <w:t>Слика 2.</w:t>
        </w:r>
        <w:r w:rsidR="004B2026" w:rsidRPr="00101F3B" w:rsidDel="004A532D">
          <w:rPr>
            <w:rFonts w:cs="Times New Roman"/>
            <w:i/>
            <w:iCs/>
            <w:lang w:val="sr-Cyrl-BA"/>
          </w:rPr>
          <w:t>8</w:t>
        </w:r>
        <w:r w:rsidRPr="00101F3B" w:rsidDel="004A532D">
          <w:rPr>
            <w:rFonts w:cs="Times New Roman"/>
            <w:i/>
            <w:iCs/>
            <w:lang w:val="sr-Cyrl-BA"/>
          </w:rPr>
          <w:t>. Примјер класификације у три класе</w:t>
        </w:r>
      </w:moveFrom>
    </w:p>
    <w:moveFromRangeEnd w:id="1529"/>
    <w:p w14:paraId="31B30043" w14:textId="77777777" w:rsidR="00912541" w:rsidRPr="00101F3B" w:rsidRDefault="00912541">
      <w:pPr>
        <w:pStyle w:val="NoSpacing"/>
        <w:rPr>
          <w:rFonts w:cs="Times New Roman"/>
          <w:lang w:val="sr-Cyrl-BA"/>
        </w:rPr>
        <w:pPrChange w:id="1533" w:author="Nikola Karpić" w:date="2024-01-14T22:31:00Z">
          <w:pPr>
            <w:pStyle w:val="NoSpacing"/>
            <w:ind w:firstLine="0"/>
            <w:jc w:val="center"/>
          </w:pPr>
        </w:pPrChange>
      </w:pPr>
    </w:p>
    <w:p w14:paraId="5CD761A3" w14:textId="4CF873EA" w:rsidR="0038459B" w:rsidRPr="00101F3B" w:rsidRDefault="00AF057B" w:rsidP="00450229">
      <w:pPr>
        <w:pStyle w:val="NoSpacing"/>
        <w:rPr>
          <w:rFonts w:cs="Times New Roman"/>
          <w:lang w:val="sr-Cyrl-BA"/>
        </w:rPr>
      </w:pPr>
      <w:r w:rsidRPr="00101F3B">
        <w:rPr>
          <w:rFonts w:cs="Times New Roman"/>
          <w:lang w:val="sr-Cyrl-BA"/>
        </w:rPr>
        <w:t>Постоје разне</w:t>
      </w:r>
      <w:r w:rsidR="0038459B" w:rsidRPr="00101F3B">
        <w:rPr>
          <w:rFonts w:cs="Times New Roman"/>
          <w:lang w:val="sr-Cyrl-BA"/>
        </w:rPr>
        <w:t xml:space="preserve"> технике класификације, укључујући </w:t>
      </w:r>
      <w:r w:rsidRPr="00101F3B">
        <w:rPr>
          <w:rFonts w:cs="Times New Roman"/>
          <w:lang w:val="sr-Cyrl-BA"/>
        </w:rPr>
        <w:t xml:space="preserve">логистичку </w:t>
      </w:r>
      <w:r w:rsidR="0038459B" w:rsidRPr="00101F3B">
        <w:rPr>
          <w:rFonts w:cs="Times New Roman"/>
          <w:lang w:val="sr-Cyrl-BA"/>
        </w:rPr>
        <w:t>регресиј</w:t>
      </w:r>
      <w:r w:rsidRPr="00101F3B">
        <w:rPr>
          <w:rFonts w:cs="Times New Roman"/>
          <w:lang w:val="sr-Cyrl-BA"/>
        </w:rPr>
        <w:t>у</w:t>
      </w:r>
      <w:r w:rsidR="0038459B" w:rsidRPr="00101F3B">
        <w:rPr>
          <w:rFonts w:cs="Times New Roman"/>
          <w:lang w:val="sr-Cyrl-BA"/>
        </w:rPr>
        <w:t xml:space="preserve">, </w:t>
      </w:r>
      <w:r w:rsidR="007B6A1A" w:rsidRPr="00101F3B">
        <w:rPr>
          <w:rFonts w:cs="Times New Roman"/>
          <w:lang w:val="sr-Cyrl-BA"/>
        </w:rPr>
        <w:t>К</w:t>
      </w:r>
      <w:r w:rsidR="0038459B" w:rsidRPr="00101F3B">
        <w:rPr>
          <w:rFonts w:cs="Times New Roman"/>
          <w:lang w:val="sr-Cyrl-BA"/>
        </w:rPr>
        <w:t>-</w:t>
      </w:r>
      <w:r w:rsidR="007B6A1A" w:rsidRPr="00101F3B">
        <w:rPr>
          <w:rFonts w:cs="Times New Roman"/>
          <w:lang w:val="sr-Latn-BA"/>
        </w:rPr>
        <w:t>nn</w:t>
      </w:r>
      <w:r w:rsidR="0038459B" w:rsidRPr="00101F3B">
        <w:rPr>
          <w:rFonts w:cs="Times New Roman"/>
          <w:lang w:val="sr-Cyrl-BA"/>
        </w:rPr>
        <w:t xml:space="preserve">, </w:t>
      </w:r>
      <w:r w:rsidRPr="00101F3B">
        <w:rPr>
          <w:rFonts w:cs="Times New Roman"/>
          <w:lang w:val="sr-Cyrl-BA"/>
        </w:rPr>
        <w:t>стабла</w:t>
      </w:r>
      <w:r w:rsidR="0038459B" w:rsidRPr="00101F3B">
        <w:rPr>
          <w:rFonts w:cs="Times New Roman"/>
          <w:lang w:val="sr-Cyrl-BA"/>
        </w:rPr>
        <w:t xml:space="preserve"> одлучивања, и наивни </w:t>
      </w:r>
      <w:r w:rsidR="00B54DCE" w:rsidRPr="00101F3B">
        <w:rPr>
          <w:rFonts w:cs="Times New Roman"/>
          <w:lang w:val="sr-Cyrl-BA"/>
        </w:rPr>
        <w:t>Бајес</w:t>
      </w:r>
      <w:r w:rsidR="0038459B" w:rsidRPr="00101F3B">
        <w:rPr>
          <w:rFonts w:cs="Times New Roman"/>
          <w:lang w:val="sr-Cyrl-BA"/>
        </w:rPr>
        <w:t xml:space="preserve">. Ове технике су различите по </w:t>
      </w:r>
      <w:r w:rsidR="0073124C" w:rsidRPr="00101F3B">
        <w:rPr>
          <w:rFonts w:cs="Times New Roman"/>
          <w:lang w:val="sr-Cyrl-BA"/>
        </w:rPr>
        <w:t>начину на који</w:t>
      </w:r>
      <w:r w:rsidR="0038459B" w:rsidRPr="00101F3B">
        <w:rPr>
          <w:rFonts w:cs="Times New Roman"/>
          <w:lang w:val="sr-Cyrl-BA"/>
        </w:rPr>
        <w:t xml:space="preserve"> се користе </w:t>
      </w:r>
      <w:r w:rsidR="0073124C" w:rsidRPr="00101F3B">
        <w:rPr>
          <w:rFonts w:cs="Times New Roman"/>
          <w:lang w:val="sr-Cyrl-BA"/>
        </w:rPr>
        <w:t>атрибути мјерења</w:t>
      </w:r>
      <w:r w:rsidR="0038459B" w:rsidRPr="00101F3B">
        <w:rPr>
          <w:rFonts w:cs="Times New Roman"/>
          <w:lang w:val="sr-Cyrl-BA"/>
        </w:rPr>
        <w:t xml:space="preserve"> и њихо</w:t>
      </w:r>
      <w:r w:rsidR="0073124C" w:rsidRPr="00101F3B">
        <w:rPr>
          <w:rFonts w:cs="Times New Roman"/>
          <w:lang w:val="sr-Cyrl-BA"/>
        </w:rPr>
        <w:t>ви</w:t>
      </w:r>
      <w:r w:rsidR="0038459B" w:rsidRPr="00101F3B">
        <w:rPr>
          <w:rFonts w:cs="Times New Roman"/>
          <w:lang w:val="sr-Cyrl-BA"/>
        </w:rPr>
        <w:t xml:space="preserve"> </w:t>
      </w:r>
      <w:r w:rsidRPr="00101F3B">
        <w:rPr>
          <w:rFonts w:cs="Times New Roman"/>
          <w:lang w:val="sr-Cyrl-BA"/>
        </w:rPr>
        <w:t>однос</w:t>
      </w:r>
      <w:r w:rsidR="0073124C" w:rsidRPr="00101F3B">
        <w:rPr>
          <w:rFonts w:cs="Times New Roman"/>
          <w:lang w:val="sr-Cyrl-BA"/>
        </w:rPr>
        <w:t>и</w:t>
      </w:r>
      <w:r w:rsidR="0038459B" w:rsidRPr="00101F3B">
        <w:rPr>
          <w:rFonts w:cs="Times New Roman"/>
          <w:lang w:val="sr-Cyrl-BA"/>
        </w:rPr>
        <w:t xml:space="preserve"> са познатим категоријама</w:t>
      </w:r>
      <w:r w:rsidR="0073124C" w:rsidRPr="00101F3B">
        <w:rPr>
          <w:rFonts w:cs="Times New Roman"/>
          <w:lang w:val="sr-Cyrl-BA"/>
        </w:rPr>
        <w:t xml:space="preserve">. Технике се разликују и </w:t>
      </w:r>
      <w:r w:rsidR="0038459B" w:rsidRPr="00101F3B">
        <w:rPr>
          <w:rFonts w:cs="Times New Roman"/>
          <w:lang w:val="sr-Cyrl-BA"/>
        </w:rPr>
        <w:t xml:space="preserve">по </w:t>
      </w:r>
      <w:r w:rsidR="0073124C" w:rsidRPr="00101F3B">
        <w:rPr>
          <w:rFonts w:cs="Times New Roman"/>
          <w:lang w:val="sr-Cyrl-BA"/>
        </w:rPr>
        <w:t>начину додјеле</w:t>
      </w:r>
      <w:r w:rsidR="0038459B" w:rsidRPr="00101F3B">
        <w:rPr>
          <w:rFonts w:cs="Times New Roman"/>
          <w:lang w:val="sr-Cyrl-BA"/>
        </w:rPr>
        <w:t xml:space="preserve"> нови</w:t>
      </w:r>
      <w:r w:rsidR="0073124C" w:rsidRPr="00101F3B">
        <w:rPr>
          <w:rFonts w:cs="Times New Roman"/>
          <w:lang w:val="sr-Cyrl-BA"/>
        </w:rPr>
        <w:t>х</w:t>
      </w:r>
      <w:r w:rsidR="0038459B" w:rsidRPr="00101F3B">
        <w:rPr>
          <w:rFonts w:cs="Times New Roman"/>
          <w:lang w:val="sr-Cyrl-BA"/>
        </w:rPr>
        <w:t xml:space="preserve"> објект</w:t>
      </w:r>
      <w:r w:rsidR="0073124C" w:rsidRPr="00101F3B">
        <w:rPr>
          <w:rFonts w:cs="Times New Roman"/>
          <w:lang w:val="sr-Cyrl-BA"/>
        </w:rPr>
        <w:t>а</w:t>
      </w:r>
      <w:r w:rsidR="0038459B" w:rsidRPr="00101F3B">
        <w:rPr>
          <w:rFonts w:cs="Times New Roman"/>
          <w:lang w:val="sr-Cyrl-BA"/>
        </w:rPr>
        <w:t xml:space="preserve"> у категорије.</w:t>
      </w:r>
    </w:p>
    <w:p w14:paraId="477CD784" w14:textId="395208DD" w:rsidR="00AF78BA" w:rsidRPr="00101F3B" w:rsidRDefault="0038459B" w:rsidP="00E07FC5">
      <w:pPr>
        <w:pStyle w:val="NoSpacing"/>
        <w:rPr>
          <w:rFonts w:cs="Times New Roman"/>
          <w:lang w:val="sr-Cyrl-BA"/>
        </w:rPr>
      </w:pPr>
      <w:r w:rsidRPr="00101F3B">
        <w:rPr>
          <w:rFonts w:cs="Times New Roman"/>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sidRPr="00101F3B">
        <w:rPr>
          <w:rFonts w:cs="Times New Roman"/>
          <w:lang w:val="sr-Cyrl-BA"/>
        </w:rPr>
        <w:t xml:space="preserve">, а </w:t>
      </w:r>
      <w:r w:rsidR="001B518E" w:rsidRPr="00101F3B">
        <w:rPr>
          <w:rFonts w:cs="Times New Roman"/>
          <w:lang w:val="sr-Cyrl-BA"/>
        </w:rPr>
        <w:t>може</w:t>
      </w:r>
      <w:ins w:id="1534" w:author="Aleksandar Kelec" w:date="2023-11-26T14:59:00Z">
        <w:r w:rsidR="00620BCC" w:rsidRPr="00101F3B">
          <w:rPr>
            <w:rFonts w:cs="Times New Roman"/>
            <w:lang w:val="sr-Cyrl-BA"/>
          </w:rPr>
          <w:t xml:space="preserve"> </w:t>
        </w:r>
      </w:ins>
      <w:r w:rsidR="001B518E" w:rsidRPr="00101F3B">
        <w:rPr>
          <w:rFonts w:cs="Times New Roman"/>
          <w:lang w:val="sr-Cyrl-BA"/>
        </w:rPr>
        <w:t>му</w:t>
      </w:r>
      <w:ins w:id="1535" w:author="Aleksandar Kelec" w:date="2023-11-26T14:59:00Z">
        <w:r w:rsidR="00620BCC" w:rsidRPr="00101F3B">
          <w:rPr>
            <w:rFonts w:cs="Times New Roman"/>
            <w:lang w:val="sr-Cyrl-BA"/>
          </w:rPr>
          <w:t xml:space="preserve"> </w:t>
        </w:r>
      </w:ins>
      <w:r w:rsidR="001B518E" w:rsidRPr="00101F3B">
        <w:rPr>
          <w:rFonts w:cs="Times New Roman"/>
          <w:lang w:val="sr-Cyrl-BA"/>
        </w:rPr>
        <w:t>се и</w:t>
      </w:r>
      <w:r w:rsidR="00AF78BA" w:rsidRPr="00101F3B">
        <w:rPr>
          <w:rFonts w:cs="Times New Roman"/>
          <w:lang w:val="sr-Cyrl-BA"/>
        </w:rPr>
        <w:t xml:space="preserve"> </w:t>
      </w:r>
      <w:del w:id="1536" w:author="Aleksandar Kelec" w:date="2023-11-26T15:00:00Z">
        <w:r w:rsidR="00AF78BA" w:rsidRPr="00101F3B" w:rsidDel="00620BCC">
          <w:rPr>
            <w:rFonts w:cs="Times New Roman"/>
            <w:lang w:val="sr-Cyrl-BA"/>
          </w:rPr>
          <w:delText xml:space="preserve">и </w:delText>
        </w:r>
      </w:del>
      <w:r w:rsidR="001B518E" w:rsidRPr="00101F3B">
        <w:rPr>
          <w:rFonts w:cs="Times New Roman"/>
          <w:lang w:val="sr-Cyrl-BA"/>
        </w:rPr>
        <w:t>спецификовати</w:t>
      </w:r>
      <w:r w:rsidR="00AF78BA" w:rsidRPr="00101F3B">
        <w:rPr>
          <w:rFonts w:cs="Times New Roman"/>
          <w:lang w:val="sr-Cyrl-BA"/>
        </w:rPr>
        <w:t xml:space="preserve"> колико </w:t>
      </w:r>
      <w:r w:rsidR="001B518E" w:rsidRPr="00101F3B">
        <w:rPr>
          <w:rFonts w:cs="Times New Roman"/>
          <w:lang w:val="sr-Cyrl-BA"/>
        </w:rPr>
        <w:t xml:space="preserve">тачно </w:t>
      </w:r>
      <w:r w:rsidR="00AF78BA" w:rsidRPr="00101F3B">
        <w:rPr>
          <w:rFonts w:cs="Times New Roman"/>
          <w:lang w:val="sr-Cyrl-BA"/>
        </w:rPr>
        <w:t>категорија има у улазном скупу података</w:t>
      </w:r>
      <w:r w:rsidRPr="00101F3B">
        <w:rPr>
          <w:rFonts w:cs="Times New Roman"/>
          <w:lang w:val="sr-Cyrl-BA"/>
        </w:rPr>
        <w:t xml:space="preserve">. </w:t>
      </w:r>
      <w:r w:rsidR="00AF057B" w:rsidRPr="00101F3B">
        <w:rPr>
          <w:rFonts w:cs="Times New Roman"/>
          <w:lang w:val="sr-Cyrl-BA"/>
        </w:rPr>
        <w:t>Да би класификација била квалитетно одрађена</w:t>
      </w:r>
      <w:ins w:id="1537" w:author="Aleksandar Kelec" w:date="2023-11-26T15:00:00Z">
        <w:r w:rsidR="00001E6A" w:rsidRPr="00101F3B">
          <w:rPr>
            <w:rFonts w:cs="Times New Roman"/>
            <w:lang w:val="sr-Cyrl-BA"/>
          </w:rPr>
          <w:t>,</w:t>
        </w:r>
      </w:ins>
      <w:r w:rsidR="00AF057B" w:rsidRPr="00101F3B">
        <w:rPr>
          <w:rFonts w:cs="Times New Roman"/>
          <w:lang w:val="sr-Cyrl-BA"/>
        </w:rPr>
        <w:t xml:space="preserve"> по</w:t>
      </w:r>
      <w:ins w:id="1538" w:author="Aleksandar Kelec" w:date="2023-11-26T15:00:00Z">
        <w:r w:rsidR="00620BCC" w:rsidRPr="00101F3B">
          <w:rPr>
            <w:rFonts w:cs="Times New Roman"/>
            <w:lang w:val="sr-Cyrl-BA"/>
          </w:rPr>
          <w:t>т</w:t>
        </w:r>
      </w:ins>
      <w:del w:id="1539" w:author="Aleksandar Kelec" w:date="2023-11-26T15:00:00Z">
        <w:r w:rsidR="00AF057B" w:rsidRPr="00101F3B" w:rsidDel="00620BCC">
          <w:rPr>
            <w:rFonts w:cs="Times New Roman"/>
            <w:lang w:val="sr-Cyrl-BA"/>
          </w:rPr>
          <w:delText>д</w:delText>
        </w:r>
      </w:del>
      <w:r w:rsidR="00AF057B" w:rsidRPr="00101F3B">
        <w:rPr>
          <w:rFonts w:cs="Times New Roman"/>
          <w:lang w:val="sr-Cyrl-BA"/>
        </w:rPr>
        <w:t>ребно</w:t>
      </w:r>
      <w:r w:rsidRPr="00101F3B">
        <w:rPr>
          <w:rFonts w:cs="Times New Roman"/>
          <w:lang w:val="sr-Cyrl-BA"/>
        </w:rPr>
        <w:t xml:space="preserve"> </w:t>
      </w:r>
      <w:r w:rsidR="00AF057B" w:rsidRPr="00101F3B">
        <w:rPr>
          <w:rFonts w:cs="Times New Roman"/>
          <w:lang w:val="sr-Cyrl-BA"/>
        </w:rPr>
        <w:t>је</w:t>
      </w:r>
      <w:ins w:id="1540" w:author="Nikola Karpić" w:date="2024-01-09T22:57:00Z">
        <w:r w:rsidR="00F95C59" w:rsidRPr="00101F3B">
          <w:rPr>
            <w:rFonts w:cs="Times New Roman"/>
            <w:lang w:val="sr-Cyrl-BA"/>
          </w:rPr>
          <w:t xml:space="preserve"> </w:t>
        </w:r>
      </w:ins>
      <w:commentRangeStart w:id="1541"/>
      <w:del w:id="1542" w:author="Nikola Karpić" w:date="2024-01-09T22:57:00Z">
        <w:r w:rsidR="00AF057B" w:rsidRPr="00101F3B" w:rsidDel="00F95C59">
          <w:rPr>
            <w:rFonts w:cs="Times New Roman"/>
            <w:lang w:val="sr-Cyrl-BA"/>
          </w:rPr>
          <w:delText xml:space="preserve"> </w:delText>
        </w:r>
        <w:commentRangeEnd w:id="1541"/>
        <w:r w:rsidR="00001E6A" w:rsidRPr="0020112D" w:rsidDel="00F95C59">
          <w:rPr>
            <w:rStyle w:val="CommentReference"/>
            <w:rFonts w:cs="Times New Roman"/>
            <w:lang w:val="sr-Latn-BA"/>
            <w:rPrChange w:id="1543" w:author="Nikola Karpić" w:date="2024-02-25T23:34:00Z">
              <w:rPr>
                <w:rStyle w:val="CommentReference"/>
                <w:rFonts w:ascii="Arial" w:hAnsi="Arial"/>
                <w:lang w:val="sr-Latn-BA"/>
              </w:rPr>
            </w:rPrChange>
          </w:rPr>
          <w:commentReference w:id="1541"/>
        </w:r>
        <w:r w:rsidRPr="00101F3B" w:rsidDel="00F95C59">
          <w:rPr>
            <w:rFonts w:cs="Times New Roman"/>
            <w:lang w:val="sr-Cyrl-BA"/>
          </w:rPr>
          <w:delText xml:space="preserve"> </w:delText>
        </w:r>
      </w:del>
      <w:r w:rsidRPr="00101F3B">
        <w:rPr>
          <w:rFonts w:cs="Times New Roman"/>
          <w:lang w:val="sr-Cyrl-BA"/>
        </w:rPr>
        <w:t>да се припрем</w:t>
      </w:r>
      <w:r w:rsidR="00AF057B" w:rsidRPr="00101F3B">
        <w:rPr>
          <w:rFonts w:cs="Times New Roman"/>
          <w:lang w:val="sr-Cyrl-BA"/>
        </w:rPr>
        <w:t>е</w:t>
      </w:r>
      <w:r w:rsidRPr="00101F3B">
        <w:rPr>
          <w:rFonts w:cs="Times New Roman"/>
          <w:lang w:val="sr-Cyrl-BA"/>
        </w:rPr>
        <w:t xml:space="preserve"> </w:t>
      </w:r>
      <w:r w:rsidR="00AF057B" w:rsidRPr="00101F3B">
        <w:rPr>
          <w:rFonts w:cs="Times New Roman"/>
          <w:lang w:val="sr-Cyrl-BA"/>
        </w:rPr>
        <w:t>подаци</w:t>
      </w:r>
      <w:r w:rsidRPr="00101F3B">
        <w:rPr>
          <w:rFonts w:cs="Times New Roman"/>
          <w:lang w:val="sr-Cyrl-BA"/>
        </w:rPr>
        <w:t xml:space="preserve"> за класификацију, укључујући процес нормализације и екстракције </w:t>
      </w:r>
      <w:r w:rsidR="00AF057B" w:rsidRPr="00101F3B">
        <w:rPr>
          <w:rFonts w:cs="Times New Roman"/>
          <w:lang w:val="sr-Cyrl-BA"/>
        </w:rPr>
        <w:t>ставки</w:t>
      </w:r>
      <w:r w:rsidRPr="00101F3B">
        <w:rPr>
          <w:rFonts w:cs="Times New Roman"/>
          <w:lang w:val="sr-Cyrl-BA"/>
        </w:rPr>
        <w:t>.</w:t>
      </w:r>
    </w:p>
    <w:p w14:paraId="1B64BBBF" w14:textId="6FEB724D" w:rsidR="0038459B" w:rsidRPr="00101F3B" w:rsidRDefault="00AF057B" w:rsidP="00450229">
      <w:pPr>
        <w:pStyle w:val="NoSpacing"/>
        <w:rPr>
          <w:rFonts w:cs="Times New Roman"/>
          <w:lang w:val="sr-Cyrl-BA"/>
        </w:rPr>
      </w:pPr>
      <w:r w:rsidRPr="00101F3B">
        <w:rPr>
          <w:rFonts w:cs="Times New Roman"/>
          <w:lang w:val="sr-Cyrl-BA"/>
        </w:rPr>
        <w:t>П</w:t>
      </w:r>
      <w:r w:rsidR="0038459B" w:rsidRPr="00101F3B">
        <w:rPr>
          <w:rFonts w:cs="Times New Roman"/>
          <w:lang w:val="sr-Cyrl-BA"/>
        </w:rPr>
        <w:t>роцјен</w:t>
      </w:r>
      <w:r w:rsidRPr="00101F3B">
        <w:rPr>
          <w:rFonts w:cs="Times New Roman"/>
          <w:lang w:val="sr-Cyrl-BA"/>
        </w:rPr>
        <w:t>а</w:t>
      </w:r>
      <w:r w:rsidR="0038459B" w:rsidRPr="00101F3B">
        <w:rPr>
          <w:rFonts w:cs="Times New Roman"/>
          <w:lang w:val="sr-Cyrl-BA"/>
        </w:rPr>
        <w:t xml:space="preserve"> и </w:t>
      </w:r>
      <w:r w:rsidRPr="00101F3B">
        <w:rPr>
          <w:rFonts w:cs="Times New Roman"/>
          <w:lang w:val="sr-Cyrl-BA"/>
        </w:rPr>
        <w:t>оцјењивање</w:t>
      </w:r>
      <w:r w:rsidR="0038459B" w:rsidRPr="00101F3B">
        <w:rPr>
          <w:rFonts w:cs="Times New Roman"/>
          <w:lang w:val="sr-Cyrl-BA"/>
        </w:rPr>
        <w:t xml:space="preserve"> квалитет</w:t>
      </w:r>
      <w:r w:rsidRPr="00101F3B">
        <w:rPr>
          <w:rFonts w:cs="Times New Roman"/>
          <w:lang w:val="sr-Cyrl-BA"/>
        </w:rPr>
        <w:t>а</w:t>
      </w:r>
      <w:r w:rsidR="0038459B" w:rsidRPr="00101F3B">
        <w:rPr>
          <w:rFonts w:cs="Times New Roman"/>
          <w:lang w:val="sr-Cyrl-BA"/>
        </w:rPr>
        <w:t xml:space="preserve"> класификације</w:t>
      </w:r>
      <w:r w:rsidRPr="00101F3B">
        <w:rPr>
          <w:rFonts w:cs="Times New Roman"/>
          <w:lang w:val="sr-Cyrl-BA"/>
        </w:rPr>
        <w:t xml:space="preserve"> се ради помоћу</w:t>
      </w:r>
      <w:r w:rsidR="0038459B" w:rsidRPr="00101F3B">
        <w:rPr>
          <w:rFonts w:cs="Times New Roman"/>
          <w:lang w:val="sr-Cyrl-BA"/>
        </w:rPr>
        <w:t xml:space="preserve"> метрика </w:t>
      </w:r>
      <w:r w:rsidRPr="00101F3B">
        <w:rPr>
          <w:rFonts w:cs="Times New Roman"/>
          <w:lang w:val="sr-Cyrl-BA"/>
        </w:rPr>
        <w:t>као што су</w:t>
      </w:r>
      <w:r w:rsidR="0038459B" w:rsidRPr="00101F3B">
        <w:rPr>
          <w:rFonts w:cs="Times New Roman"/>
          <w:lang w:val="sr-Cyrl-BA"/>
        </w:rPr>
        <w:t xml:space="preserve"> </w:t>
      </w:r>
      <w:commentRangeStart w:id="1544"/>
      <w:r w:rsidR="0038459B" w:rsidRPr="00101F3B">
        <w:rPr>
          <w:rFonts w:cs="Times New Roman"/>
          <w:lang w:val="sr-Cyrl-BA"/>
        </w:rPr>
        <w:t>тачности</w:t>
      </w:r>
      <w:ins w:id="1545" w:author="Nikola Karpić" w:date="2024-01-14T23:00:00Z">
        <w:r w:rsidR="003514BA" w:rsidRPr="00101F3B">
          <w:rPr>
            <w:rFonts w:cs="Times New Roman"/>
            <w:lang w:val="sr-Cyrl-BA"/>
          </w:rPr>
          <w:t xml:space="preserve"> (</w:t>
        </w:r>
        <w:r w:rsidR="003514BA" w:rsidRPr="0020112D">
          <w:rPr>
            <w:rFonts w:cs="Times New Roman"/>
            <w:i/>
            <w:iCs/>
            <w:lang w:val="sr-Cyrl-BA"/>
            <w:rPrChange w:id="1546" w:author="Nikola Karpić" w:date="2024-02-25T23:34:00Z">
              <w:rPr>
                <w:lang w:val="sr-Cyrl-BA"/>
              </w:rPr>
            </w:rPrChange>
          </w:rPr>
          <w:t>енг.</w:t>
        </w:r>
      </w:ins>
      <w:ins w:id="1547" w:author="Nikola Karpić" w:date="2024-01-14T23:01:00Z">
        <w:r w:rsidR="003514BA" w:rsidRPr="00101F3B">
          <w:rPr>
            <w:rFonts w:cs="Times New Roman"/>
            <w:i/>
            <w:iCs/>
            <w:lang w:val="sr-Cyrl-BA"/>
          </w:rPr>
          <w:t xml:space="preserve"> Accuracy</w:t>
        </w:r>
      </w:ins>
      <w:ins w:id="1548" w:author="Nikola Karpić" w:date="2024-01-14T23:00:00Z">
        <w:r w:rsidR="003514BA" w:rsidRPr="00101F3B">
          <w:rPr>
            <w:rFonts w:cs="Times New Roman"/>
            <w:lang w:val="sr-Cyrl-BA"/>
          </w:rPr>
          <w:t>)</w:t>
        </w:r>
      </w:ins>
      <w:r w:rsidR="0038459B" w:rsidRPr="00101F3B">
        <w:rPr>
          <w:rFonts w:cs="Times New Roman"/>
          <w:lang w:val="sr-Cyrl-BA"/>
        </w:rPr>
        <w:t xml:space="preserve">, прецизности </w:t>
      </w:r>
      <w:ins w:id="1549" w:author="Nikola Karpić" w:date="2024-01-14T23:00:00Z">
        <w:r w:rsidR="003514BA" w:rsidRPr="00101F3B">
          <w:rPr>
            <w:rFonts w:cs="Times New Roman"/>
            <w:lang w:val="sr-Cyrl-BA"/>
          </w:rPr>
          <w:t>(</w:t>
        </w:r>
        <w:r w:rsidR="003514BA" w:rsidRPr="00101F3B">
          <w:rPr>
            <w:rFonts w:cs="Times New Roman"/>
            <w:i/>
            <w:iCs/>
            <w:lang w:val="sr-Cyrl-BA"/>
          </w:rPr>
          <w:t xml:space="preserve">енг. </w:t>
        </w:r>
      </w:ins>
      <w:ins w:id="1550" w:author="Nikola Karpić" w:date="2024-01-14T23:01:00Z">
        <w:r w:rsidR="003514BA" w:rsidRPr="00101F3B">
          <w:rPr>
            <w:rFonts w:cs="Times New Roman"/>
            <w:i/>
            <w:iCs/>
            <w:lang w:val="en-US"/>
          </w:rPr>
          <w:t>P</w:t>
        </w:r>
        <w:r w:rsidR="003514BA" w:rsidRPr="00101F3B">
          <w:rPr>
            <w:rFonts w:cs="Times New Roman"/>
            <w:i/>
            <w:iCs/>
            <w:lang w:val="sr-Cyrl-BA"/>
          </w:rPr>
          <w:t>recision</w:t>
        </w:r>
      </w:ins>
      <w:ins w:id="1551" w:author="Nikola Karpić" w:date="2024-01-14T23:00:00Z">
        <w:r w:rsidR="003514BA" w:rsidRPr="00101F3B">
          <w:rPr>
            <w:rFonts w:cs="Times New Roman"/>
            <w:lang w:val="sr-Cyrl-BA"/>
          </w:rPr>
          <w:t>)</w:t>
        </w:r>
      </w:ins>
      <w:ins w:id="1552" w:author="Nikola Karpić" w:date="2024-01-14T23:01:00Z">
        <w:r w:rsidR="003514BA" w:rsidRPr="00101F3B">
          <w:rPr>
            <w:rFonts w:cs="Times New Roman"/>
            <w:lang w:val="sr-Cyrl-BA"/>
          </w:rPr>
          <w:t xml:space="preserve"> </w:t>
        </w:r>
      </w:ins>
      <w:r w:rsidR="0038459B" w:rsidRPr="00101F3B">
        <w:rPr>
          <w:rFonts w:cs="Times New Roman"/>
          <w:lang w:val="sr-Cyrl-BA"/>
        </w:rPr>
        <w:t xml:space="preserve">и </w:t>
      </w:r>
      <w:r w:rsidR="007B6A1A" w:rsidRPr="00101F3B">
        <w:rPr>
          <w:rFonts w:cs="Times New Roman"/>
          <w:lang w:val="sr-Latn-BA"/>
        </w:rPr>
        <w:t>F</w:t>
      </w:r>
      <w:r w:rsidR="0038459B" w:rsidRPr="00101F3B">
        <w:rPr>
          <w:rFonts w:cs="Times New Roman"/>
          <w:lang w:val="sr-Cyrl-BA"/>
        </w:rPr>
        <w:t>-мјере</w:t>
      </w:r>
      <w:commentRangeEnd w:id="1544"/>
      <w:r w:rsidR="009F5DB1" w:rsidRPr="0020112D">
        <w:rPr>
          <w:rStyle w:val="CommentReference"/>
          <w:rFonts w:cs="Times New Roman"/>
          <w:lang w:val="sr-Latn-BA"/>
          <w:rPrChange w:id="1553" w:author="Nikola Karpić" w:date="2024-02-25T23:34:00Z">
            <w:rPr>
              <w:rStyle w:val="CommentReference"/>
              <w:rFonts w:ascii="Arial" w:hAnsi="Arial"/>
              <w:lang w:val="sr-Latn-BA"/>
            </w:rPr>
          </w:rPrChange>
        </w:rPr>
        <w:commentReference w:id="1544"/>
      </w:r>
      <w:ins w:id="1554" w:author="Nikola Karpić" w:date="2024-01-14T23:01:00Z">
        <w:r w:rsidR="003514BA" w:rsidRPr="00101F3B">
          <w:rPr>
            <w:rFonts w:cs="Times New Roman"/>
            <w:lang w:val="sr-Cyrl-BA"/>
          </w:rPr>
          <w:t xml:space="preserve"> (</w:t>
        </w:r>
        <w:r w:rsidR="003514BA" w:rsidRPr="00101F3B">
          <w:rPr>
            <w:rFonts w:cs="Times New Roman"/>
            <w:i/>
            <w:iCs/>
            <w:lang w:val="sr-Cyrl-BA"/>
          </w:rPr>
          <w:t xml:space="preserve">енг. </w:t>
        </w:r>
      </w:ins>
      <w:ins w:id="1555" w:author="Nikola Karpić" w:date="2024-01-14T23:02:00Z">
        <w:r w:rsidR="003514BA" w:rsidRPr="00101F3B">
          <w:rPr>
            <w:rFonts w:cs="Times New Roman"/>
            <w:i/>
            <w:iCs/>
            <w:lang w:val="sr-Cyrl-BA"/>
          </w:rPr>
          <w:t>F-measure</w:t>
        </w:r>
      </w:ins>
      <w:ins w:id="1556" w:author="Nikola Karpić" w:date="2024-01-14T23:01:00Z">
        <w:r w:rsidR="003514BA" w:rsidRPr="00101F3B">
          <w:rPr>
            <w:rFonts w:cs="Times New Roman"/>
            <w:lang w:val="sr-Cyrl-BA"/>
          </w:rPr>
          <w:t>)</w:t>
        </w:r>
      </w:ins>
      <w:r w:rsidR="0038459B" w:rsidRPr="00101F3B">
        <w:rPr>
          <w:rFonts w:cs="Times New Roman"/>
          <w:lang w:val="sr-Cyrl-BA"/>
        </w:rPr>
        <w:t>. Овај процес помаже у одређивању колико добро алгоритам функционише у стварним примјенама и омогу</w:t>
      </w:r>
      <w:r w:rsidR="001B518E" w:rsidRPr="00101F3B">
        <w:rPr>
          <w:rFonts w:cs="Times New Roman"/>
          <w:lang w:val="sr-Cyrl-BA"/>
        </w:rPr>
        <w:t>ћава и</w:t>
      </w:r>
      <w:r w:rsidR="0038459B" w:rsidRPr="00101F3B">
        <w:rPr>
          <w:rFonts w:cs="Times New Roman"/>
          <w:lang w:val="sr-Cyrl-BA"/>
        </w:rPr>
        <w:t>збор најбољег модела за одређени проблем.</w:t>
      </w:r>
    </w:p>
    <w:p w14:paraId="01E9DCCC" w14:textId="238BA2AB" w:rsidR="003549ED" w:rsidRPr="00101F3B" w:rsidRDefault="00AF78BA" w:rsidP="00E07FC5">
      <w:pPr>
        <w:pStyle w:val="NoSpacing"/>
        <w:rPr>
          <w:rFonts w:cs="Times New Roman"/>
          <w:lang w:val="sr-Cyrl-BA"/>
        </w:rPr>
      </w:pPr>
      <w:r w:rsidRPr="00101F3B">
        <w:rPr>
          <w:rFonts w:cs="Times New Roman"/>
          <w:lang w:val="sr-Cyrl-BA"/>
        </w:rPr>
        <w:t>К</w:t>
      </w:r>
      <w:r w:rsidR="0038459B" w:rsidRPr="00101F3B">
        <w:rPr>
          <w:rFonts w:cs="Times New Roman"/>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rFonts w:cs="Times New Roman"/>
            <w:lang w:val="sr-Cyrl-BA"/>
          </w:rPr>
          <w:id w:val="-1982758808"/>
          <w:citation/>
        </w:sdtPr>
        <w:sdtContent>
          <w:r w:rsidR="0038459B" w:rsidRPr="00101F3B">
            <w:rPr>
              <w:rFonts w:cs="Times New Roman"/>
              <w:lang w:val="sr-Cyrl-BA"/>
            </w:rPr>
            <w:fldChar w:fldCharType="begin"/>
          </w:r>
          <w:r w:rsidR="0038459B" w:rsidRPr="00101F3B">
            <w:rPr>
              <w:rFonts w:cs="Times New Roman"/>
              <w:lang w:val="sr-Latn-BA"/>
            </w:rPr>
            <w:instrText xml:space="preserve"> CITATION Mit97 \l 6170 </w:instrText>
          </w:r>
          <w:r w:rsidR="0038459B" w:rsidRPr="00101F3B">
            <w:rPr>
              <w:rFonts w:cs="Times New Roman"/>
              <w:lang w:val="sr-Cyrl-BA"/>
            </w:rPr>
            <w:fldChar w:fldCharType="separate"/>
          </w:r>
          <w:r w:rsidR="007779BE" w:rsidRPr="00101F3B">
            <w:rPr>
              <w:rFonts w:cs="Times New Roman"/>
              <w:noProof/>
              <w:lang w:val="sr-Latn-BA"/>
            </w:rPr>
            <w:t xml:space="preserve"> [5]</w:t>
          </w:r>
          <w:r w:rsidR="0038459B" w:rsidRPr="00101F3B">
            <w:rPr>
              <w:rFonts w:cs="Times New Roman"/>
              <w:lang w:val="sr-Cyrl-BA"/>
            </w:rPr>
            <w:fldChar w:fldCharType="end"/>
          </w:r>
        </w:sdtContent>
      </w:sdt>
    </w:p>
    <w:p w14:paraId="07EF7BBB" w14:textId="77777777" w:rsidR="00DF7825" w:rsidRPr="00101F3B" w:rsidRDefault="00C509AB" w:rsidP="00532390">
      <w:pPr>
        <w:pStyle w:val="Heading3"/>
        <w:numPr>
          <w:ilvl w:val="2"/>
          <w:numId w:val="1"/>
        </w:numPr>
        <w:rPr>
          <w:rFonts w:cs="Times New Roman"/>
          <w:lang w:val="sr-Cyrl-BA"/>
        </w:rPr>
      </w:pPr>
      <w:bookmarkStart w:id="1557" w:name="_Toc159792264"/>
      <w:r w:rsidRPr="00101F3B">
        <w:rPr>
          <w:rFonts w:cs="Times New Roman"/>
          <w:lang w:val="sr-Cyrl-BA"/>
        </w:rPr>
        <w:t>Регресија</w:t>
      </w:r>
      <w:bookmarkEnd w:id="1557"/>
    </w:p>
    <w:p w14:paraId="5635941D" w14:textId="77777777" w:rsidR="00D05BB2" w:rsidRPr="00101F3B" w:rsidRDefault="00AF78BA" w:rsidP="00442DE9">
      <w:pPr>
        <w:pStyle w:val="NoSpacing"/>
        <w:spacing w:after="240"/>
        <w:rPr>
          <w:ins w:id="1558" w:author="Nikola Karpić" w:date="2024-01-27T19:59:00Z"/>
          <w:rFonts w:cs="Times New Roman"/>
          <w:lang w:val="sr-Cyrl-BA"/>
        </w:rPr>
      </w:pPr>
      <w:r w:rsidRPr="00101F3B">
        <w:rPr>
          <w:rFonts w:cs="Times New Roman"/>
          <w:lang w:val="sr-Cyrl-BA"/>
        </w:rPr>
        <w:t>Регресија у машинском учењу представља технику коришћену за прогнозирање нумеричке вриједности на основу постојећих података</w:t>
      </w:r>
      <w:ins w:id="1559" w:author="Nikola Karpić" w:date="2024-01-27T19:59:00Z">
        <w:r w:rsidR="00D05BB2" w:rsidRPr="00101F3B">
          <w:rPr>
            <w:rFonts w:cs="Times New Roman"/>
            <w:lang w:val="sr-Cyrl-BA"/>
          </w:rPr>
          <w:t xml:space="preserve"> </w:t>
        </w:r>
        <w:r w:rsidR="00D05BB2" w:rsidRPr="00101F3B">
          <w:rPr>
            <w:rStyle w:val="jlqj4b"/>
            <w:rFonts w:cs="Times New Roman"/>
            <w:lang w:val="sr-Cyrl-BA"/>
          </w:rPr>
          <w:t>(слика 2.9)</w:t>
        </w:r>
      </w:ins>
      <w:r w:rsidRPr="00101F3B">
        <w:rPr>
          <w:rFonts w:cs="Times New Roman"/>
          <w:lang w:val="sr-Cyrl-BA"/>
        </w:rPr>
        <w:t xml:space="preserve">. </w:t>
      </w:r>
    </w:p>
    <w:p w14:paraId="44949B1E" w14:textId="77777777" w:rsidR="00D05BB2" w:rsidRPr="00101F3B" w:rsidRDefault="00D05BB2" w:rsidP="00D05BB2">
      <w:pPr>
        <w:pStyle w:val="NoSpacing"/>
        <w:ind w:firstLine="0"/>
        <w:jc w:val="center"/>
        <w:rPr>
          <w:moveTo w:id="1560" w:author="Nikola Karpić" w:date="2024-01-27T19:59:00Z"/>
          <w:rFonts w:cs="Times New Roman"/>
          <w:lang w:val="sr-Cyrl-BA"/>
        </w:rPr>
      </w:pPr>
      <w:moveToRangeStart w:id="1561" w:author="Nikola Karpić" w:date="2024-01-27T19:59:00Z" w:name="move156163950"/>
      <w:moveTo w:id="1562" w:author="Nikola Karpić" w:date="2024-01-27T19:59:00Z">
        <w:r w:rsidRPr="00101F3B">
          <w:rPr>
            <w:rFonts w:cs="Times New Roman"/>
            <w:noProof/>
            <w:lang w:val="sr-Cyrl-BA"/>
          </w:rPr>
          <w:drawing>
            <wp:inline distT="0" distB="0" distL="0" distR="0" wp14:anchorId="363E5F5F" wp14:editId="11DD7ED4">
              <wp:extent cx="2413000" cy="2413000"/>
              <wp:effectExtent l="19050" t="19050" r="25400" b="25400"/>
              <wp:docPr id="2044696285" name="Picture 20446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3234" cy="2413234"/>
                      </a:xfrm>
                      <a:prstGeom prst="rect">
                        <a:avLst/>
                      </a:prstGeom>
                      <a:noFill/>
                      <a:ln>
                        <a:solidFill>
                          <a:schemeClr val="tx1"/>
                        </a:solidFill>
                      </a:ln>
                    </pic:spPr>
                  </pic:pic>
                </a:graphicData>
              </a:graphic>
            </wp:inline>
          </w:drawing>
        </w:r>
      </w:moveTo>
    </w:p>
    <w:p w14:paraId="140F9E73" w14:textId="77777777" w:rsidR="00D05BB2" w:rsidRPr="00101F3B" w:rsidDel="004A532D" w:rsidRDefault="00D05BB2" w:rsidP="00A82E9D">
      <w:pPr>
        <w:pStyle w:val="NoSpacing"/>
        <w:ind w:firstLine="0"/>
        <w:jc w:val="center"/>
        <w:rPr>
          <w:del w:id="1563" w:author="Nikola Karpić" w:date="2024-01-14T22:32:00Z"/>
          <w:moveTo w:id="1564" w:author="Nikola Karpić" w:date="2024-01-27T19:59:00Z"/>
          <w:rFonts w:cs="Times New Roman"/>
          <w:lang w:val="sr-Cyrl-BA"/>
        </w:rPr>
      </w:pPr>
      <w:moveTo w:id="1565" w:author="Nikola Karpić" w:date="2024-01-27T19:59:00Z">
        <w:r w:rsidRPr="00101F3B">
          <w:rPr>
            <w:rFonts w:cs="Times New Roman"/>
            <w:i/>
            <w:iCs/>
            <w:lang w:val="sr-Cyrl-BA"/>
          </w:rPr>
          <w:t>Слика 2.9. Примјер линеарне регресије</w:t>
        </w:r>
      </w:moveTo>
    </w:p>
    <w:moveToRangeEnd w:id="1561"/>
    <w:p w14:paraId="76738EA0" w14:textId="77777777" w:rsidR="00D05BB2" w:rsidRPr="00101F3B" w:rsidRDefault="00D05BB2">
      <w:pPr>
        <w:pStyle w:val="NoSpacing"/>
        <w:spacing w:after="240"/>
        <w:ind w:firstLine="0"/>
        <w:jc w:val="center"/>
        <w:rPr>
          <w:ins w:id="1566" w:author="Nikola Karpić" w:date="2024-01-27T19:59:00Z"/>
          <w:rFonts w:cs="Times New Roman"/>
          <w:lang w:val="sr-Cyrl-BA"/>
        </w:rPr>
        <w:pPrChange w:id="1567" w:author="Nikola Karpić" w:date="2024-01-27T19:59:00Z">
          <w:pPr>
            <w:pStyle w:val="NoSpacing"/>
            <w:spacing w:after="240"/>
          </w:pPr>
        </w:pPrChange>
      </w:pPr>
    </w:p>
    <w:p w14:paraId="538BD65C" w14:textId="60090C9C" w:rsidR="003549ED" w:rsidRPr="00101F3B" w:rsidRDefault="00AF78BA">
      <w:pPr>
        <w:pStyle w:val="NoSpacing"/>
        <w:spacing w:after="240"/>
        <w:rPr>
          <w:ins w:id="1568" w:author="Nikola Karpić" w:date="2024-01-14T22:32:00Z"/>
          <w:rStyle w:val="jlqj4b"/>
          <w:rFonts w:cs="Times New Roman"/>
          <w:lang w:val="ru-RU"/>
        </w:rPr>
        <w:pPrChange w:id="1569" w:author="Nikola Karpić" w:date="2024-01-27T19:50:00Z">
          <w:pPr>
            <w:pStyle w:val="NoSpacing"/>
          </w:pPr>
        </w:pPrChange>
      </w:pPr>
      <w:r w:rsidRPr="00101F3B">
        <w:rPr>
          <w:rFonts w:cs="Times New Roman"/>
          <w:lang w:val="sr-Cyrl-BA"/>
        </w:rPr>
        <w:t>Регресијско учење</w:t>
      </w:r>
      <w:ins w:id="1570" w:author="Nikola Karpić" w:date="2024-01-14T22:32:00Z">
        <w:r w:rsidR="004A532D" w:rsidRPr="00101F3B">
          <w:rPr>
            <w:rFonts w:cs="Times New Roman"/>
            <w:lang w:val="sr-Cyrl-BA"/>
          </w:rPr>
          <w:t xml:space="preserve"> </w:t>
        </w:r>
      </w:ins>
      <w:del w:id="1571" w:author="Nikola Karpić" w:date="2024-01-14T22:32:00Z">
        <w:r w:rsidRPr="00101F3B" w:rsidDel="004A532D">
          <w:rPr>
            <w:rFonts w:cs="Times New Roman"/>
            <w:lang w:val="sr-Cyrl-BA"/>
          </w:rPr>
          <w:delText xml:space="preserve"> </w:delText>
        </w:r>
      </w:del>
      <w:r w:rsidRPr="00101F3B">
        <w:rPr>
          <w:rFonts w:cs="Times New Roman"/>
          <w:lang w:val="sr-Cyrl-BA"/>
        </w:rPr>
        <w:t xml:space="preserve">користи функцију која повезује улазне </w:t>
      </w:r>
      <w:r w:rsidR="003549ED" w:rsidRPr="00101F3B">
        <w:rPr>
          <w:rFonts w:cs="Times New Roman"/>
          <w:lang w:val="sr-Cyrl-BA"/>
        </w:rPr>
        <w:t>вриједности</w:t>
      </w:r>
      <w:r w:rsidRPr="00101F3B">
        <w:rPr>
          <w:rFonts w:cs="Times New Roman"/>
          <w:lang w:val="sr-Cyrl-BA"/>
        </w:rPr>
        <w:t xml:space="preserve"> са циљном </w:t>
      </w:r>
      <w:r w:rsidR="003549ED" w:rsidRPr="00101F3B">
        <w:rPr>
          <w:rFonts w:cs="Times New Roman"/>
          <w:lang w:val="sr-Cyrl-BA"/>
        </w:rPr>
        <w:t>вриједношћу</w:t>
      </w:r>
      <w:r w:rsidRPr="00101F3B">
        <w:rPr>
          <w:rFonts w:cs="Times New Roman"/>
          <w:lang w:val="sr-Cyrl-BA"/>
        </w:rPr>
        <w:t xml:space="preserve"> како би се добиле прогнозе за нове примјере. </w:t>
      </w:r>
      <w:r w:rsidRPr="00101F3B">
        <w:rPr>
          <w:rStyle w:val="jlqj4b"/>
          <w:rFonts w:cs="Times New Roman"/>
          <w:lang w:val="sr-Cyrl-BA"/>
        </w:rPr>
        <w:t>Р</w:t>
      </w:r>
      <w:r w:rsidRPr="00101F3B">
        <w:rPr>
          <w:rStyle w:val="jlqj4b"/>
          <w:rFonts w:cs="Times New Roman"/>
          <w:lang w:val="ru-RU"/>
        </w:rPr>
        <w:t xml:space="preserve">егресија </w:t>
      </w:r>
      <w:r w:rsidRPr="00101F3B">
        <w:rPr>
          <w:rStyle w:val="jlqj4b"/>
          <w:rFonts w:cs="Times New Roman"/>
          <w:lang w:val="sr-Cyrl-BA"/>
        </w:rPr>
        <w:t xml:space="preserve">се </w:t>
      </w:r>
      <w:r w:rsidRPr="00101F3B">
        <w:rPr>
          <w:rStyle w:val="jlqj4b"/>
          <w:rFonts w:cs="Times New Roman"/>
          <w:lang w:val="ru-RU"/>
        </w:rPr>
        <w:t>користи за рјешавање проблема предвиђ</w:t>
      </w:r>
      <w:r w:rsidR="003549ED" w:rsidRPr="00101F3B">
        <w:rPr>
          <w:rStyle w:val="jlqj4b"/>
          <w:rFonts w:cs="Times New Roman"/>
          <w:lang w:val="sr-Cyrl-BA"/>
        </w:rPr>
        <w:t>ања</w:t>
      </w:r>
      <w:r w:rsidRPr="00101F3B">
        <w:rPr>
          <w:rStyle w:val="jlqj4b"/>
          <w:rFonts w:cs="Times New Roman"/>
          <w:lang w:val="ru-RU"/>
        </w:rPr>
        <w:t xml:space="preserve"> нумеричке вриједности на основу неколико улазних </w:t>
      </w:r>
      <w:del w:id="1572" w:author="Nikola Karpić" w:date="2024-01-27T19:59:00Z">
        <w:r w:rsidRPr="00101F3B" w:rsidDel="00D05BB2">
          <w:rPr>
            <w:rStyle w:val="jlqj4b"/>
            <w:rFonts w:cs="Times New Roman"/>
            <w:lang w:val="sr-Cyrl-BA"/>
          </w:rPr>
          <w:delText>промјењивих</w:delText>
        </w:r>
      </w:del>
      <w:ins w:id="1573" w:author="Nikola Karpić" w:date="2024-01-27T19:59:00Z">
        <w:r w:rsidR="00D05BB2" w:rsidRPr="00101F3B">
          <w:rPr>
            <w:rStyle w:val="jlqj4b"/>
            <w:rFonts w:cs="Times New Roman"/>
            <w:lang w:val="sr-Cyrl-BA"/>
          </w:rPr>
          <w:t>параметара</w:t>
        </w:r>
      </w:ins>
      <w:r w:rsidRPr="00101F3B">
        <w:rPr>
          <w:rStyle w:val="jlqj4b"/>
          <w:rFonts w:cs="Times New Roman"/>
          <w:lang w:val="ru-RU"/>
        </w:rPr>
        <w:t>.</w:t>
      </w:r>
    </w:p>
    <w:p w14:paraId="4C656BF1" w14:textId="0CF694C1" w:rsidR="004A532D" w:rsidRPr="00101F3B" w:rsidDel="00D05BB2" w:rsidRDefault="004A532D">
      <w:pPr>
        <w:pStyle w:val="NoSpacing"/>
        <w:ind w:firstLine="0"/>
        <w:jc w:val="center"/>
        <w:rPr>
          <w:del w:id="1574" w:author="Nikola Karpić" w:date="2024-01-27T19:59:00Z"/>
          <w:rFonts w:cs="Times New Roman"/>
          <w:lang w:val="sr-Cyrl-BA"/>
        </w:rPr>
        <w:pPrChange w:id="1575" w:author="Nikola Karpić" w:date="2024-01-14T22:32:00Z">
          <w:pPr>
            <w:pStyle w:val="NoSpacing"/>
          </w:pPr>
        </w:pPrChange>
      </w:pPr>
    </w:p>
    <w:p w14:paraId="36AB7A40" w14:textId="77777777" w:rsidR="00DF7825" w:rsidRPr="0020112D" w:rsidRDefault="00C509AB">
      <w:pPr>
        <w:pStyle w:val="NoSpacing"/>
        <w:spacing w:before="240"/>
        <w:rPr>
          <w:rStyle w:val="jlqj4b"/>
          <w:rFonts w:cs="Times New Roman"/>
          <w:sz w:val="22"/>
          <w:lang w:val="sr-Latn-RS"/>
          <w:rPrChange w:id="1576" w:author="Nikola Karpić" w:date="2024-02-25T23:34:00Z">
            <w:rPr>
              <w:rStyle w:val="jlqj4b"/>
              <w:rFonts w:ascii="Arial" w:hAnsi="Arial"/>
              <w:sz w:val="22"/>
              <w:lang w:val="sr-Latn-RS"/>
            </w:rPr>
          </w:rPrChange>
        </w:rPr>
        <w:pPrChange w:id="1577" w:author="Nikola Karpić" w:date="2024-01-27T19:50:00Z">
          <w:pPr>
            <w:pStyle w:val="NoSpacing"/>
          </w:pPr>
        </w:pPrChange>
      </w:pPr>
      <w:r w:rsidRPr="00101F3B">
        <w:rPr>
          <w:rStyle w:val="jlqj4b"/>
          <w:rFonts w:cs="Times New Roman"/>
          <w:lang w:val="sr-Latn-RS"/>
        </w:rPr>
        <w:t xml:space="preserve">У регресији, </w:t>
      </w:r>
      <w:r w:rsidRPr="00101F3B">
        <w:rPr>
          <w:rStyle w:val="jlqj4b"/>
          <w:rFonts w:cs="Times New Roman"/>
          <w:lang w:val="sr-Cyrl-BA"/>
        </w:rPr>
        <w:t>„</w:t>
      </w:r>
      <w:r w:rsidRPr="00101F3B">
        <w:rPr>
          <w:rStyle w:val="jlqj4b"/>
          <w:rFonts w:cs="Times New Roman"/>
          <w:lang w:val="sr-Latn-RS"/>
        </w:rPr>
        <w:t>казна</w:t>
      </w:r>
      <w:r w:rsidRPr="00101F3B">
        <w:rPr>
          <w:rStyle w:val="jlqj4b"/>
          <w:rFonts w:cs="Times New Roman"/>
          <w:lang w:val="sr-Cyrl-BA"/>
        </w:rPr>
        <w:t>“</w:t>
      </w:r>
      <w:r w:rsidRPr="00101F3B">
        <w:rPr>
          <w:rStyle w:val="jlqj4b"/>
          <w:rFonts w:cs="Times New Roman"/>
          <w:lang w:val="sr-Latn-RS"/>
        </w:rPr>
        <w:t xml:space="preserve"> за нетачно предвиђање зависи од величине разлике између истинске и предвиђене вр</w:t>
      </w:r>
      <w:r w:rsidRPr="00101F3B">
        <w:rPr>
          <w:rStyle w:val="jlqj4b"/>
          <w:rFonts w:cs="Times New Roman"/>
          <w:lang w:val="sr-Cyrl-BA"/>
        </w:rPr>
        <w:t>иј</w:t>
      </w:r>
      <w:r w:rsidRPr="00101F3B">
        <w:rPr>
          <w:rStyle w:val="jlqj4b"/>
          <w:rFonts w:cs="Times New Roman"/>
          <w:lang w:val="sr-Latn-RS"/>
        </w:rPr>
        <w:t>едности, за разлику од проблема класификације, гд</w:t>
      </w:r>
      <w:r w:rsidRPr="00101F3B">
        <w:rPr>
          <w:rStyle w:val="jlqj4b"/>
          <w:rFonts w:cs="Times New Roman"/>
          <w:lang w:val="sr-Cyrl-BA"/>
        </w:rPr>
        <w:t>ј</w:t>
      </w:r>
      <w:r w:rsidRPr="00101F3B">
        <w:rPr>
          <w:rStyle w:val="jlqj4b"/>
          <w:rFonts w:cs="Times New Roman"/>
          <w:lang w:val="sr-Latn-RS"/>
        </w:rPr>
        <w:t>е обично не постоји појам блискости између различитих категорија.</w:t>
      </w:r>
      <w:sdt>
        <w:sdtPr>
          <w:rPr>
            <w:rStyle w:val="jlqj4b"/>
            <w:rFonts w:cs="Times New Roman"/>
            <w:lang w:val="sr-Latn-RS"/>
          </w:rPr>
          <w:id w:val="1639764280"/>
          <w:citation/>
        </w:sdtPr>
        <w:sdtContent>
          <w:r w:rsidRPr="00101F3B">
            <w:rPr>
              <w:rStyle w:val="jlqj4b"/>
              <w:rFonts w:cs="Times New Roman"/>
              <w:lang w:val="sr-Latn-RS"/>
            </w:rPr>
            <w:fldChar w:fldCharType="begin"/>
          </w:r>
          <w:r w:rsidRPr="00101F3B">
            <w:rPr>
              <w:rStyle w:val="jlqj4b"/>
              <w:rFonts w:cs="Times New Roman"/>
              <w:lang w:val="sr-Cyrl-BA"/>
            </w:rPr>
            <w:instrText xml:space="preserve"> CITATION Moh18 \l 7194 </w:instrText>
          </w:r>
          <w:r w:rsidRPr="00101F3B">
            <w:rPr>
              <w:rStyle w:val="jlqj4b"/>
              <w:rFonts w:cs="Times New Roman"/>
              <w:lang w:val="sr-Latn-RS"/>
            </w:rPr>
            <w:fldChar w:fldCharType="separate"/>
          </w:r>
          <w:r w:rsidR="007779BE" w:rsidRPr="00101F3B">
            <w:rPr>
              <w:rStyle w:val="jlqj4b"/>
              <w:rFonts w:cs="Times New Roman"/>
              <w:noProof/>
              <w:lang w:val="sr-Cyrl-BA"/>
            </w:rPr>
            <w:t xml:space="preserve"> </w:t>
          </w:r>
          <w:r w:rsidR="007779BE" w:rsidRPr="00101F3B">
            <w:rPr>
              <w:rFonts w:cs="Times New Roman"/>
              <w:noProof/>
              <w:lang w:val="sr-Cyrl-BA"/>
            </w:rPr>
            <w:t>[4]</w:t>
          </w:r>
          <w:r w:rsidRPr="00101F3B">
            <w:rPr>
              <w:rStyle w:val="jlqj4b"/>
              <w:rFonts w:cs="Times New Roman"/>
              <w:lang w:val="sr-Latn-RS"/>
            </w:rPr>
            <w:fldChar w:fldCharType="end"/>
          </w:r>
        </w:sdtContent>
      </w:sdt>
    </w:p>
    <w:p w14:paraId="41C887C9" w14:textId="01D4FAD1" w:rsidR="004A532D" w:rsidRPr="00101F3B" w:rsidRDefault="00450229" w:rsidP="004A532D">
      <w:pPr>
        <w:pStyle w:val="NoSpacing"/>
        <w:rPr>
          <w:rStyle w:val="jlqj4b"/>
          <w:rFonts w:cs="Times New Roman"/>
          <w:lang w:val="ru-RU"/>
        </w:rPr>
      </w:pPr>
      <w:r w:rsidRPr="00101F3B">
        <w:rPr>
          <w:rStyle w:val="jlqj4b"/>
          <w:rFonts w:cs="Times New Roman"/>
          <w:lang w:val="ru-RU"/>
        </w:rPr>
        <w:t xml:space="preserve">Коришћењем регресије, модел може да стекне увид у релације између улазних </w:t>
      </w:r>
      <w:r w:rsidR="003549ED" w:rsidRPr="00101F3B">
        <w:rPr>
          <w:rStyle w:val="jlqj4b"/>
          <w:rFonts w:cs="Times New Roman"/>
          <w:lang w:val="sr-Cyrl-BA"/>
        </w:rPr>
        <w:t>вриједности</w:t>
      </w:r>
      <w:r w:rsidRPr="00101F3B">
        <w:rPr>
          <w:rStyle w:val="jlqj4b"/>
          <w:rFonts w:cs="Times New Roman"/>
          <w:lang w:val="ru-RU"/>
        </w:rPr>
        <w:t xml:space="preserve"> и циљне </w:t>
      </w:r>
      <w:r w:rsidR="003549ED" w:rsidRPr="00101F3B">
        <w:rPr>
          <w:rStyle w:val="jlqj4b"/>
          <w:rFonts w:cs="Times New Roman"/>
          <w:lang w:val="sr-Cyrl-BA"/>
        </w:rPr>
        <w:t>вриједности</w:t>
      </w:r>
      <w:r w:rsidRPr="00101F3B">
        <w:rPr>
          <w:rStyle w:val="jlqj4b"/>
          <w:rFonts w:cs="Times New Roman"/>
          <w:lang w:val="ru-RU"/>
        </w:rPr>
        <w:t xml:space="preserve">, као и да научи да процијени циљну </w:t>
      </w:r>
      <w:r w:rsidR="003549ED" w:rsidRPr="00101F3B">
        <w:rPr>
          <w:rStyle w:val="jlqj4b"/>
          <w:rFonts w:cs="Times New Roman"/>
          <w:lang w:val="sr-Cyrl-BA"/>
        </w:rPr>
        <w:t xml:space="preserve">вриједност </w:t>
      </w:r>
      <w:r w:rsidRPr="00101F3B">
        <w:rPr>
          <w:rStyle w:val="jlqj4b"/>
          <w:rFonts w:cs="Times New Roman"/>
          <w:lang w:val="ru-RU"/>
        </w:rPr>
        <w:t xml:space="preserve">на основу нових улазних </w:t>
      </w:r>
      <w:r w:rsidR="003549ED" w:rsidRPr="00101F3B">
        <w:rPr>
          <w:rStyle w:val="jlqj4b"/>
          <w:rFonts w:cs="Times New Roman"/>
          <w:lang w:val="sr-Cyrl-BA"/>
        </w:rPr>
        <w:t>вриједности</w:t>
      </w:r>
      <w:r w:rsidRPr="00101F3B">
        <w:rPr>
          <w:rStyle w:val="jlqj4b"/>
          <w:rFonts w:cs="Times New Roman"/>
          <w:lang w:val="ru-RU"/>
        </w:rPr>
        <w:t>.</w:t>
      </w:r>
    </w:p>
    <w:p w14:paraId="51EBC3F3" w14:textId="77777777" w:rsidR="00450229" w:rsidRPr="00101F3B" w:rsidRDefault="003549ED" w:rsidP="00450229">
      <w:pPr>
        <w:pStyle w:val="NoSpacing"/>
        <w:rPr>
          <w:rStyle w:val="jlqj4b"/>
          <w:rFonts w:cs="Times New Roman"/>
          <w:lang w:val="ru-RU"/>
        </w:rPr>
      </w:pPr>
      <w:r w:rsidRPr="00101F3B">
        <w:rPr>
          <w:rStyle w:val="jlqj4b"/>
          <w:rFonts w:cs="Times New Roman"/>
          <w:lang w:val="sr-Cyrl-BA"/>
        </w:rPr>
        <w:t>П</w:t>
      </w:r>
      <w:r w:rsidR="00450229" w:rsidRPr="00101F3B">
        <w:rPr>
          <w:rStyle w:val="jlqj4b"/>
          <w:rFonts w:cs="Times New Roman"/>
          <w:lang w:val="ru-RU"/>
        </w:rPr>
        <w:t xml:space="preserve">остоји више врста </w:t>
      </w:r>
      <w:r w:rsidRPr="00101F3B">
        <w:rPr>
          <w:rStyle w:val="jlqj4b"/>
          <w:rFonts w:cs="Times New Roman"/>
          <w:lang w:val="sr-Cyrl-BA"/>
        </w:rPr>
        <w:t>регресионих</w:t>
      </w:r>
      <w:r w:rsidR="00450229" w:rsidRPr="00101F3B">
        <w:rPr>
          <w:rStyle w:val="jlqj4b"/>
          <w:rFonts w:cs="Times New Roman"/>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Pr="00101F3B" w:rsidDel="004A532D" w:rsidRDefault="003549ED" w:rsidP="00450229">
      <w:pPr>
        <w:pStyle w:val="NoSpacing"/>
        <w:rPr>
          <w:del w:id="1578" w:author="Nikola Karpić" w:date="2024-01-14T22:32:00Z"/>
          <w:rStyle w:val="jlqj4b"/>
          <w:rFonts w:cs="Times New Roman"/>
          <w:lang w:val="sr-Cyrl-BA"/>
        </w:rPr>
      </w:pPr>
      <w:r w:rsidRPr="00101F3B">
        <w:rPr>
          <w:rStyle w:val="jlqj4b"/>
          <w:rFonts w:cs="Times New Roman"/>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sidRPr="00101F3B">
        <w:rPr>
          <w:rStyle w:val="jlqj4b"/>
          <w:rFonts w:cs="Times New Roman"/>
          <w:lang w:val="sr-Cyrl-BA"/>
        </w:rPr>
        <w:t>, предвиђање вриједности залиха, варијацију економских промјењивих.</w:t>
      </w:r>
    </w:p>
    <w:p w14:paraId="1C9D4D82" w14:textId="77777777" w:rsidR="001B518E" w:rsidRPr="00101F3B" w:rsidRDefault="001B518E" w:rsidP="004A532D">
      <w:pPr>
        <w:pStyle w:val="NoSpacing"/>
        <w:rPr>
          <w:rStyle w:val="jlqj4b"/>
          <w:rFonts w:cs="Times New Roman"/>
          <w:lang w:val="sr-Cyrl-BA"/>
        </w:rPr>
      </w:pPr>
    </w:p>
    <w:p w14:paraId="2C6CBCF5" w14:textId="3A339BEC" w:rsidR="00DF7825" w:rsidRPr="00101F3B" w:rsidDel="004A532D" w:rsidRDefault="00C509AB">
      <w:pPr>
        <w:pStyle w:val="NoSpacing"/>
        <w:ind w:firstLine="0"/>
        <w:jc w:val="center"/>
        <w:rPr>
          <w:moveFrom w:id="1579" w:author="Nikola Karpić" w:date="2024-01-27T19:59:00Z"/>
          <w:rFonts w:cs="Times New Roman"/>
          <w:lang w:val="sr-Cyrl-BA"/>
        </w:rPr>
      </w:pPr>
      <w:moveFromRangeStart w:id="1580" w:author="Nikola Karpić" w:date="2024-01-27T19:59:00Z" w:name="move156163950"/>
      <w:moveFrom w:id="1581" w:author="Nikola Karpić" w:date="2024-01-27T19:59:00Z">
        <w:r w:rsidRPr="00101F3B" w:rsidDel="004A532D">
          <w:rPr>
            <w:rFonts w:cs="Times New Roman"/>
            <w:noProof/>
            <w:lang w:val="sr-Cyrl-BA"/>
          </w:rPr>
          <w:drawing>
            <wp:inline distT="0" distB="0" distL="0" distR="0" wp14:anchorId="7C063C11" wp14:editId="2E72EED3">
              <wp:extent cx="2520950" cy="252095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1194" cy="2521194"/>
                      </a:xfrm>
                      <a:prstGeom prst="rect">
                        <a:avLst/>
                      </a:prstGeom>
                      <a:noFill/>
                      <a:ln>
                        <a:solidFill>
                          <a:schemeClr val="tx1"/>
                        </a:solidFill>
                      </a:ln>
                    </pic:spPr>
                  </pic:pic>
                </a:graphicData>
              </a:graphic>
            </wp:inline>
          </w:drawing>
        </w:r>
        <w:bookmarkStart w:id="1582" w:name="_Toc157279270"/>
        <w:bookmarkStart w:id="1583" w:name="_Toc159792265"/>
        <w:bookmarkEnd w:id="1582"/>
        <w:bookmarkEnd w:id="1583"/>
      </w:moveFrom>
    </w:p>
    <w:p w14:paraId="6299D234" w14:textId="00DF864D" w:rsidR="00DF7825" w:rsidRPr="00101F3B" w:rsidDel="004A532D" w:rsidRDefault="00C509AB">
      <w:pPr>
        <w:pStyle w:val="NoSpacing"/>
        <w:ind w:firstLine="0"/>
        <w:jc w:val="center"/>
        <w:rPr>
          <w:moveFrom w:id="1584" w:author="Nikola Karpić" w:date="2024-01-27T19:59:00Z"/>
          <w:rFonts w:cs="Times New Roman"/>
          <w:lang w:val="sr-Cyrl-BA"/>
        </w:rPr>
      </w:pPr>
      <w:moveFrom w:id="1585" w:author="Nikola Karpić" w:date="2024-01-27T19:59:00Z">
        <w:r w:rsidRPr="00101F3B" w:rsidDel="004A532D">
          <w:rPr>
            <w:rFonts w:cs="Times New Roman"/>
            <w:i/>
            <w:iCs/>
            <w:lang w:val="sr-Cyrl-BA"/>
          </w:rPr>
          <w:t>Слика 2.</w:t>
        </w:r>
        <w:r w:rsidR="004B2026" w:rsidRPr="00101F3B" w:rsidDel="004A532D">
          <w:rPr>
            <w:rFonts w:cs="Times New Roman"/>
            <w:i/>
            <w:iCs/>
            <w:lang w:val="sr-Cyrl-BA"/>
          </w:rPr>
          <w:t>9</w:t>
        </w:r>
        <w:r w:rsidRPr="00101F3B" w:rsidDel="004A532D">
          <w:rPr>
            <w:rFonts w:cs="Times New Roman"/>
            <w:i/>
            <w:iCs/>
            <w:lang w:val="sr-Cyrl-BA"/>
          </w:rPr>
          <w:t>. Примјер линеарне регресије</w:t>
        </w:r>
        <w:bookmarkStart w:id="1586" w:name="_Toc157279271"/>
        <w:bookmarkStart w:id="1587" w:name="_Toc159792266"/>
        <w:bookmarkEnd w:id="1586"/>
        <w:bookmarkEnd w:id="1587"/>
      </w:moveFrom>
    </w:p>
    <w:p w14:paraId="2AC7ADFF" w14:textId="77777777" w:rsidR="00DF7825" w:rsidRPr="00101F3B" w:rsidRDefault="00C509AB" w:rsidP="00532390">
      <w:pPr>
        <w:pStyle w:val="Heading2"/>
        <w:numPr>
          <w:ilvl w:val="1"/>
          <w:numId w:val="1"/>
        </w:numPr>
        <w:rPr>
          <w:rFonts w:cs="Times New Roman"/>
          <w:lang w:val="sr-Cyrl-BA"/>
        </w:rPr>
      </w:pPr>
      <w:bookmarkStart w:id="1588" w:name="_Toc159792267"/>
      <w:moveFromRangeEnd w:id="1580"/>
      <w:r w:rsidRPr="00101F3B">
        <w:rPr>
          <w:rFonts w:cs="Times New Roman"/>
          <w:lang w:val="sr-Cyrl-BA"/>
        </w:rPr>
        <w:t>Ненадгледано учење</w:t>
      </w:r>
      <w:bookmarkEnd w:id="1588"/>
    </w:p>
    <w:p w14:paraId="496ACF07" w14:textId="15E17FDE" w:rsidR="003549ED" w:rsidRPr="0020112D" w:rsidDel="00D05BB2" w:rsidRDefault="00C509AB" w:rsidP="003549ED">
      <w:pPr>
        <w:pStyle w:val="NoSpacing"/>
        <w:rPr>
          <w:del w:id="1589" w:author="Nikola Karpić" w:date="2024-01-27T20:00:00Z"/>
          <w:rFonts w:cs="Times New Roman"/>
          <w:lang w:val="sr-Cyrl-BA"/>
          <w:rPrChange w:id="1590" w:author="Nikola Karpić" w:date="2024-02-25T23:34:00Z">
            <w:rPr>
              <w:del w:id="1591" w:author="Nikola Karpić" w:date="2024-01-27T20:00:00Z"/>
              <w:lang w:val="sr-Latn-BA"/>
            </w:rPr>
          </w:rPrChange>
        </w:rPr>
      </w:pPr>
      <w:r w:rsidRPr="00101F3B">
        <w:rPr>
          <w:rFonts w:cs="Times New Roman"/>
          <w:lang w:val="sr-Cyrl-BA"/>
        </w:rPr>
        <w:t>Ненадгледано учење је врста машинског учења код кога алгоритам учења</w:t>
      </w:r>
      <w:r w:rsidRPr="00101F3B">
        <w:rPr>
          <w:rFonts w:cs="Times New Roman"/>
          <w:lang w:val="sr-Latn-BA"/>
        </w:rPr>
        <w:t xml:space="preserve"> искључиво прима необ</w:t>
      </w:r>
      <w:r w:rsidRPr="00101F3B">
        <w:rPr>
          <w:rFonts w:cs="Times New Roman"/>
          <w:lang w:val="sr-Cyrl-BA"/>
        </w:rPr>
        <w:t>иљ</w:t>
      </w:r>
      <w:r w:rsidRPr="00101F3B">
        <w:rPr>
          <w:rFonts w:cs="Times New Roman"/>
          <w:lang w:val="sr-Latn-BA"/>
        </w:rPr>
        <w:t xml:space="preserve">ежене податке </w:t>
      </w:r>
      <w:r w:rsidRPr="00101F3B">
        <w:rPr>
          <w:rFonts w:cs="Times New Roman"/>
          <w:lang w:val="sr-Cyrl-BA"/>
        </w:rPr>
        <w:t>за учење</w:t>
      </w:r>
      <w:r w:rsidRPr="00101F3B">
        <w:rPr>
          <w:rFonts w:cs="Times New Roman"/>
          <w:lang w:val="sr-Latn-BA"/>
        </w:rPr>
        <w:t xml:space="preserve"> и даје предвиђања за све невиђене </w:t>
      </w:r>
      <w:r w:rsidRPr="00101F3B">
        <w:rPr>
          <w:rFonts w:cs="Times New Roman"/>
          <w:lang w:val="sr-Cyrl-BA"/>
        </w:rPr>
        <w:t>тачке</w:t>
      </w:r>
      <w:r w:rsidRPr="00101F3B">
        <w:rPr>
          <w:rFonts w:cs="Times New Roman"/>
          <w:lang w:val="sr-Latn-BA"/>
        </w:rPr>
        <w:t xml:space="preserve">. </w:t>
      </w:r>
      <w:r w:rsidR="003549ED" w:rsidRPr="00101F3B">
        <w:rPr>
          <w:rFonts w:cs="Times New Roman"/>
          <w:lang w:val="sr-Cyrl-BA"/>
        </w:rPr>
        <w:t>Алгоритам</w:t>
      </w:r>
      <w:r w:rsidR="003549ED" w:rsidRPr="00101F3B">
        <w:rPr>
          <w:rFonts w:cs="Times New Roman"/>
          <w:lang w:val="sr-Latn-BA"/>
        </w:rPr>
        <w:t xml:space="preserve"> не прима унапријед дефинисане ознаке или категорије података</w:t>
      </w:r>
      <w:r w:rsidR="003549ED" w:rsidRPr="00101F3B">
        <w:rPr>
          <w:rFonts w:cs="Times New Roman"/>
          <w:lang w:val="sr-Cyrl-BA"/>
        </w:rPr>
        <w:t xml:space="preserve">, већ </w:t>
      </w:r>
      <w:del w:id="1592" w:author="Nikola Karpić" w:date="2024-01-27T20:02:00Z">
        <w:r w:rsidR="003549ED" w:rsidRPr="00101F3B" w:rsidDel="00D05BB2">
          <w:rPr>
            <w:rFonts w:cs="Times New Roman"/>
            <w:lang w:val="sr-Cyrl-BA"/>
          </w:rPr>
          <w:delText>умјесто</w:delText>
        </w:r>
        <w:r w:rsidR="003549ED" w:rsidRPr="00101F3B" w:rsidDel="00D05BB2">
          <w:rPr>
            <w:rFonts w:cs="Times New Roman"/>
            <w:lang w:val="sr-Latn-BA"/>
          </w:rPr>
          <w:delText xml:space="preserve"> тога, </w:delText>
        </w:r>
      </w:del>
      <w:r w:rsidR="003549ED" w:rsidRPr="00101F3B">
        <w:rPr>
          <w:rFonts w:cs="Times New Roman"/>
          <w:lang w:val="sr-Latn-BA"/>
        </w:rPr>
        <w:t>покушава сам пронаћи структуру у подацима.</w:t>
      </w:r>
      <w:ins w:id="1593" w:author="Nikola Karpić" w:date="2024-01-27T20:00:00Z">
        <w:r w:rsidR="00D05BB2" w:rsidRPr="00101F3B">
          <w:rPr>
            <w:rFonts w:cs="Times New Roman"/>
            <w:lang w:val="sr-Cyrl-BA"/>
          </w:rPr>
          <w:t xml:space="preserve"> </w:t>
        </w:r>
      </w:ins>
    </w:p>
    <w:p w14:paraId="21950CA5" w14:textId="6711199E" w:rsidR="00DF7825" w:rsidRPr="00101F3B" w:rsidRDefault="00C509AB" w:rsidP="00D05BB2">
      <w:pPr>
        <w:pStyle w:val="NoSpacing"/>
        <w:rPr>
          <w:ins w:id="1594" w:author="Nikola Karpić" w:date="2024-01-14T22:37:00Z"/>
          <w:rFonts w:cs="Times New Roman"/>
          <w:lang w:val="sr-Cyrl-BA"/>
        </w:rPr>
      </w:pPr>
      <w:del w:id="1595" w:author="Nikola Karpić" w:date="2024-01-27T20:02:00Z">
        <w:r w:rsidRPr="00101F3B" w:rsidDel="00D05BB2">
          <w:rPr>
            <w:rFonts w:cs="Times New Roman"/>
            <w:lang w:val="sr-Latn-BA"/>
          </w:rPr>
          <w:delText xml:space="preserve">Будући да уопште нема доступних </w:delText>
        </w:r>
        <w:r w:rsidRPr="00101F3B" w:rsidDel="00D05BB2">
          <w:rPr>
            <w:rFonts w:cs="Times New Roman"/>
            <w:lang w:val="sr-Cyrl-BA"/>
          </w:rPr>
          <w:delText>означених</w:delText>
        </w:r>
        <w:r w:rsidRPr="00101F3B" w:rsidDel="00D05BB2">
          <w:rPr>
            <w:rFonts w:cs="Times New Roman"/>
            <w:lang w:val="sr-Latn-BA"/>
          </w:rPr>
          <w:delText xml:space="preserve"> прим</w:delText>
        </w:r>
        <w:r w:rsidRPr="00101F3B" w:rsidDel="00D05BB2">
          <w:rPr>
            <w:rFonts w:cs="Times New Roman"/>
            <w:lang w:val="sr-Cyrl-BA"/>
          </w:rPr>
          <w:delText>ј</w:delText>
        </w:r>
        <w:r w:rsidRPr="00101F3B" w:rsidDel="00D05BB2">
          <w:rPr>
            <w:rFonts w:cs="Times New Roman"/>
            <w:lang w:val="sr-Latn-BA"/>
          </w:rPr>
          <w:delText>ера, може бити тешко квантитативно проц</w:delText>
        </w:r>
        <w:r w:rsidRPr="00101F3B" w:rsidDel="00D05BB2">
          <w:rPr>
            <w:rFonts w:cs="Times New Roman"/>
            <w:lang w:val="sr-Cyrl-BA"/>
          </w:rPr>
          <w:delText>иј</w:delText>
        </w:r>
        <w:r w:rsidRPr="00101F3B" w:rsidDel="00D05BB2">
          <w:rPr>
            <w:rFonts w:cs="Times New Roman"/>
            <w:lang w:val="sr-Latn-BA"/>
          </w:rPr>
          <w:delText xml:space="preserve">енити перформансе </w:delText>
        </w:r>
        <w:r w:rsidRPr="00101F3B" w:rsidDel="00D05BB2">
          <w:rPr>
            <w:rFonts w:cs="Times New Roman"/>
            <w:lang w:val="sr-Cyrl-BA"/>
          </w:rPr>
          <w:delText>алгоритма</w:delText>
        </w:r>
        <w:r w:rsidRPr="00101F3B" w:rsidDel="00D05BB2">
          <w:rPr>
            <w:rFonts w:cs="Times New Roman"/>
            <w:lang w:val="sr-Latn-BA"/>
          </w:rPr>
          <w:delText xml:space="preserve">. </w:delText>
        </w:r>
      </w:del>
      <w:r w:rsidRPr="00101F3B">
        <w:rPr>
          <w:rFonts w:cs="Times New Roman"/>
          <w:lang w:val="sr-Latn-BA"/>
        </w:rPr>
        <w:t>Груписање и смањење димензионалности су прим</w:t>
      </w:r>
      <w:r w:rsidRPr="00101F3B">
        <w:rPr>
          <w:rFonts w:cs="Times New Roman"/>
          <w:lang w:val="sr-Cyrl-BA"/>
        </w:rPr>
        <w:t>ј</w:t>
      </w:r>
      <w:r w:rsidRPr="00101F3B">
        <w:rPr>
          <w:rFonts w:cs="Times New Roman"/>
          <w:lang w:val="sr-Latn-BA"/>
        </w:rPr>
        <w:t xml:space="preserve">ери проблема </w:t>
      </w:r>
      <w:r w:rsidRPr="00101F3B">
        <w:rPr>
          <w:rFonts w:cs="Times New Roman"/>
          <w:lang w:val="sr-Cyrl-BA"/>
        </w:rPr>
        <w:t>код којих се ненагдледано учење показало као најбоље</w:t>
      </w:r>
      <w:r w:rsidRPr="00101F3B">
        <w:rPr>
          <w:rFonts w:cs="Times New Roman"/>
          <w:lang w:val="sr-Latn-BA"/>
        </w:rPr>
        <w:t>. [4]</w:t>
      </w:r>
      <w:ins w:id="1596" w:author="Nikola Karpić" w:date="2024-01-14T22:37:00Z">
        <w:r w:rsidR="0027446C" w:rsidRPr="00101F3B">
          <w:rPr>
            <w:rFonts w:cs="Times New Roman"/>
            <w:lang w:val="sr-Cyrl-BA"/>
          </w:rPr>
          <w:t>.</w:t>
        </w:r>
      </w:ins>
    </w:p>
    <w:p w14:paraId="57D6A8BA" w14:textId="67106DDF" w:rsidR="004A532D" w:rsidRPr="0020112D" w:rsidRDefault="004A532D">
      <w:pPr>
        <w:pStyle w:val="NoSpacing"/>
        <w:spacing w:after="240"/>
        <w:rPr>
          <w:ins w:id="1597" w:author="Nikola Karpić" w:date="2024-01-14T22:37:00Z"/>
          <w:rFonts w:cs="Times New Roman"/>
          <w:lang w:val="sr-Cyrl-BA"/>
          <w:rPrChange w:id="1598" w:author="Nikola Karpić" w:date="2024-02-25T23:34:00Z">
            <w:rPr>
              <w:ins w:id="1599" w:author="Nikola Karpić" w:date="2024-01-14T22:37:00Z"/>
              <w:lang w:val="sr-Latn-BA"/>
            </w:rPr>
          </w:rPrChange>
        </w:rPr>
        <w:pPrChange w:id="1600" w:author="Nikola Karpić" w:date="2024-01-27T19:50:00Z">
          <w:pPr>
            <w:pStyle w:val="NoSpacing"/>
          </w:pPr>
        </w:pPrChange>
      </w:pPr>
      <w:ins w:id="1601" w:author="Nikola Karpić" w:date="2024-01-14T22:37:00Z">
        <w:r w:rsidRPr="00101F3B">
          <w:rPr>
            <w:rFonts w:cs="Times New Roman"/>
            <w:lang w:val="sr-Cyrl-BA"/>
          </w:rPr>
          <w:t>Груписањем се</w:t>
        </w:r>
        <w:r w:rsidRPr="00101F3B">
          <w:rPr>
            <w:rFonts w:cs="Times New Roman"/>
            <w:lang w:val="sr-Latn-BA"/>
          </w:rPr>
          <w:t xml:space="preserve"> групи</w:t>
        </w:r>
      </w:ins>
      <w:ins w:id="1602" w:author="Nikola Karpić" w:date="2024-01-14T22:38:00Z">
        <w:r w:rsidR="0027446C" w:rsidRPr="00101F3B">
          <w:rPr>
            <w:rFonts w:cs="Times New Roman"/>
            <w:lang w:val="sr-Cyrl-BA"/>
          </w:rPr>
          <w:t>шу</w:t>
        </w:r>
      </w:ins>
      <w:ins w:id="1603" w:author="Nikola Karpić" w:date="2024-01-14T22:37:00Z">
        <w:r w:rsidRPr="00101F3B">
          <w:rPr>
            <w:rFonts w:cs="Times New Roman"/>
            <w:lang w:val="sr-Latn-BA"/>
          </w:rPr>
          <w:t xml:space="preserve"> сличн</w:t>
        </w:r>
      </w:ins>
      <w:ins w:id="1604" w:author="Nikola Karpić" w:date="2024-01-14T22:38:00Z">
        <w:r w:rsidR="0027446C" w:rsidRPr="00101F3B">
          <w:rPr>
            <w:rFonts w:cs="Times New Roman"/>
            <w:lang w:val="sr-Cyrl-BA"/>
          </w:rPr>
          <w:t>и</w:t>
        </w:r>
      </w:ins>
      <w:ins w:id="1605" w:author="Nikola Karpić" w:date="2024-01-14T22:37:00Z">
        <w:r w:rsidRPr="00101F3B">
          <w:rPr>
            <w:rFonts w:cs="Times New Roman"/>
            <w:lang w:val="sr-Latn-BA"/>
          </w:rPr>
          <w:t xml:space="preserve"> пода</w:t>
        </w:r>
      </w:ins>
      <w:ins w:id="1606" w:author="Nikola Karpić" w:date="2024-01-14T22:38:00Z">
        <w:r w:rsidR="0027446C" w:rsidRPr="00101F3B">
          <w:rPr>
            <w:rFonts w:cs="Times New Roman"/>
            <w:lang w:val="sr-Cyrl-BA"/>
          </w:rPr>
          <w:t>ци</w:t>
        </w:r>
      </w:ins>
      <w:ins w:id="1607" w:author="Nikola Karpić" w:date="2024-01-14T22:37:00Z">
        <w:r w:rsidRPr="00101F3B">
          <w:rPr>
            <w:rFonts w:cs="Times New Roman"/>
            <w:lang w:val="sr-Latn-BA"/>
          </w:rPr>
          <w:t xml:space="preserve"> у исте </w:t>
        </w:r>
      </w:ins>
      <w:ins w:id="1608" w:author="Nikola Karpić" w:date="2024-01-14T22:38:00Z">
        <w:r w:rsidR="0027446C" w:rsidRPr="00101F3B">
          <w:rPr>
            <w:rFonts w:cs="Times New Roman"/>
            <w:lang w:val="sr-Cyrl-BA"/>
          </w:rPr>
          <w:t>групе</w:t>
        </w:r>
      </w:ins>
      <w:ins w:id="1609" w:author="Nikola Karpić" w:date="2024-01-14T22:37:00Z">
        <w:r w:rsidRPr="00101F3B">
          <w:rPr>
            <w:rFonts w:cs="Times New Roman"/>
            <w:lang w:val="sr-Latn-BA"/>
          </w:rPr>
          <w:t xml:space="preserve"> како би се створиле категорије. </w:t>
        </w:r>
        <w:r w:rsidRPr="00101F3B">
          <w:rPr>
            <w:rFonts w:cs="Times New Roman"/>
            <w:lang w:val="sr-Cyrl-BA"/>
          </w:rPr>
          <w:t>Смањење</w:t>
        </w:r>
        <w:r w:rsidRPr="00101F3B">
          <w:rPr>
            <w:rFonts w:cs="Times New Roman"/>
            <w:lang w:val="sr-Latn-BA"/>
          </w:rPr>
          <w:t xml:space="preserve"> димензионалности покушава смањити број димензија података како би се добила слика о главним </w:t>
        </w:r>
        <w:r w:rsidRPr="00101F3B">
          <w:rPr>
            <w:rFonts w:cs="Times New Roman"/>
            <w:lang w:val="sr-Cyrl-BA"/>
          </w:rPr>
          <w:t>вриједностима</w:t>
        </w:r>
        <w:r w:rsidRPr="00101F3B">
          <w:rPr>
            <w:rFonts w:cs="Times New Roman"/>
            <w:lang w:val="sr-Latn-BA"/>
          </w:rPr>
          <w:t xml:space="preserve"> и структури података</w:t>
        </w:r>
        <w:r w:rsidR="0027446C" w:rsidRPr="00101F3B">
          <w:rPr>
            <w:rFonts w:cs="Times New Roman"/>
            <w:lang w:val="sr-Cyrl-BA"/>
          </w:rPr>
          <w:t xml:space="preserve"> </w:t>
        </w:r>
      </w:ins>
      <w:ins w:id="1610" w:author="Nikola Karpić" w:date="2024-01-14T22:38:00Z">
        <w:r w:rsidR="0027446C" w:rsidRPr="00101F3B">
          <w:rPr>
            <w:rFonts w:cs="Times New Roman"/>
            <w:lang w:val="sr-Cyrl-BA"/>
          </w:rPr>
          <w:t>(слика 2.10).</w:t>
        </w:r>
      </w:ins>
    </w:p>
    <w:p w14:paraId="55121505" w14:textId="53ADCB47" w:rsidR="004A532D" w:rsidRPr="00101F3B" w:rsidDel="004A532D" w:rsidRDefault="004A532D">
      <w:pPr>
        <w:pStyle w:val="NoSpacing"/>
        <w:rPr>
          <w:del w:id="1611" w:author="Nikola Karpić" w:date="2024-01-14T22:37:00Z"/>
          <w:rFonts w:cs="Times New Roman"/>
          <w:lang w:val="sr-Latn-BA"/>
        </w:rPr>
      </w:pPr>
    </w:p>
    <w:p w14:paraId="6E12EC42" w14:textId="1B3674F6" w:rsidR="00C31A52" w:rsidRPr="00101F3B" w:rsidRDefault="00E07FC5" w:rsidP="00E07FC5">
      <w:pPr>
        <w:pStyle w:val="NoSpacing"/>
        <w:ind w:firstLine="0"/>
        <w:jc w:val="center"/>
        <w:rPr>
          <w:rFonts w:cs="Times New Roman"/>
          <w:lang w:val="sr-Cyrl-BA"/>
        </w:rPr>
      </w:pPr>
      <w:r w:rsidRPr="00101F3B">
        <w:rPr>
          <w:rFonts w:cs="Times New Roman"/>
          <w:noProof/>
          <w:lang w:val="sr-Cyrl-BA"/>
        </w:rPr>
        <w:drawing>
          <wp:inline distT="0" distB="0" distL="0" distR="0" wp14:anchorId="472B28D4" wp14:editId="0174C53B">
            <wp:extent cx="2514600" cy="2582303"/>
            <wp:effectExtent l="19050" t="19050" r="19050" b="27940"/>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7100" cy="2595140"/>
                    </a:xfrm>
                    <a:prstGeom prst="rect">
                      <a:avLst/>
                    </a:prstGeom>
                    <a:noFill/>
                    <a:ln>
                      <a:solidFill>
                        <a:schemeClr val="tx1"/>
                      </a:solidFill>
                    </a:ln>
                  </pic:spPr>
                </pic:pic>
              </a:graphicData>
            </a:graphic>
          </wp:inline>
        </w:drawing>
      </w:r>
    </w:p>
    <w:p w14:paraId="367A76C0" w14:textId="00B9D188" w:rsidR="00E07FC5" w:rsidRPr="00101F3B" w:rsidDel="004A532D" w:rsidRDefault="00E07FC5">
      <w:pPr>
        <w:pStyle w:val="NoSpacing"/>
        <w:spacing w:after="240"/>
        <w:ind w:firstLine="0"/>
        <w:jc w:val="center"/>
        <w:rPr>
          <w:del w:id="1612" w:author="Nikola Karpić" w:date="2024-01-14T22:36:00Z"/>
          <w:rFonts w:cs="Times New Roman"/>
          <w:i/>
          <w:iCs/>
          <w:lang w:val="sr-Latn-BA"/>
        </w:rPr>
        <w:pPrChange w:id="1613" w:author="Nikola Karpić" w:date="2024-01-27T19:50:00Z">
          <w:pPr>
            <w:pStyle w:val="NoSpacing"/>
            <w:ind w:firstLine="0"/>
            <w:jc w:val="center"/>
          </w:pPr>
        </w:pPrChange>
      </w:pPr>
      <w:r w:rsidRPr="00101F3B">
        <w:rPr>
          <w:rFonts w:cs="Times New Roman"/>
          <w:i/>
          <w:iCs/>
          <w:lang w:val="sr-Cyrl-BA"/>
        </w:rPr>
        <w:t>Слика 2.</w:t>
      </w:r>
      <w:r w:rsidR="004B2026" w:rsidRPr="00101F3B">
        <w:rPr>
          <w:rFonts w:cs="Times New Roman"/>
          <w:i/>
          <w:iCs/>
          <w:lang w:val="sr-Cyrl-BA"/>
        </w:rPr>
        <w:t>10</w:t>
      </w:r>
      <w:r w:rsidRPr="00101F3B">
        <w:rPr>
          <w:rFonts w:cs="Times New Roman"/>
          <w:i/>
          <w:iCs/>
          <w:lang w:val="sr-Cyrl-BA"/>
        </w:rPr>
        <w:t>. Примјер уклањања шума са фотографије помоћу аутоенкодерске неуронске мреже</w:t>
      </w:r>
      <w:r w:rsidR="00FC59DE" w:rsidRPr="00101F3B">
        <w:rPr>
          <w:rFonts w:cs="Times New Roman"/>
          <w:i/>
          <w:iCs/>
          <w:lang w:val="sr-Cyrl-BA"/>
        </w:rPr>
        <w:t xml:space="preserve"> генерисан помоћу </w:t>
      </w:r>
      <w:r w:rsidR="00FC59DE" w:rsidRPr="00101F3B">
        <w:rPr>
          <w:rFonts w:cs="Times New Roman"/>
          <w:i/>
          <w:iCs/>
          <w:lang w:val="sr-Latn-BA"/>
        </w:rPr>
        <w:t xml:space="preserve">DALE-E </w:t>
      </w:r>
      <w:r w:rsidR="00FC59DE" w:rsidRPr="00101F3B">
        <w:rPr>
          <w:rFonts w:cs="Times New Roman"/>
          <w:i/>
          <w:iCs/>
          <w:lang w:val="sr-Cyrl-BA"/>
        </w:rPr>
        <w:t xml:space="preserve">алата компаније </w:t>
      </w:r>
      <w:r w:rsidR="00FC59DE" w:rsidRPr="00101F3B">
        <w:rPr>
          <w:rFonts w:cs="Times New Roman"/>
          <w:i/>
          <w:iCs/>
          <w:lang w:val="sr-Latn-BA"/>
        </w:rPr>
        <w:t>OpenAI</w:t>
      </w:r>
      <w:r w:rsidRPr="00101F3B">
        <w:rPr>
          <w:rStyle w:val="FootnoteReference"/>
          <w:rFonts w:cs="Times New Roman"/>
          <w:i/>
          <w:iCs/>
          <w:lang w:val="sr-Cyrl-BA"/>
        </w:rPr>
        <w:footnoteReference w:id="15"/>
      </w:r>
    </w:p>
    <w:p w14:paraId="48ED173A" w14:textId="77777777" w:rsidR="001B518E" w:rsidRPr="00101F3B" w:rsidRDefault="001B518E" w:rsidP="004A532D">
      <w:pPr>
        <w:pStyle w:val="NoSpacing"/>
        <w:ind w:firstLine="0"/>
        <w:jc w:val="center"/>
        <w:rPr>
          <w:rFonts w:cs="Times New Roman"/>
          <w:lang w:val="sr-Cyrl-BA"/>
        </w:rPr>
      </w:pPr>
    </w:p>
    <w:p w14:paraId="66FE8368" w14:textId="77777777" w:rsidR="00450229" w:rsidRPr="00101F3B" w:rsidRDefault="00450229">
      <w:pPr>
        <w:pStyle w:val="NoSpacing"/>
        <w:spacing w:before="240"/>
        <w:rPr>
          <w:rFonts w:cs="Times New Roman"/>
          <w:lang w:val="sr-Latn-BA"/>
        </w:rPr>
        <w:pPrChange w:id="1614" w:author="Nikola Karpić" w:date="2024-01-27T19:50:00Z">
          <w:pPr>
            <w:pStyle w:val="NoSpacing"/>
          </w:pPr>
        </w:pPrChange>
      </w:pPr>
      <w:r w:rsidRPr="00101F3B">
        <w:rPr>
          <w:rFonts w:cs="Times New Roman"/>
          <w:lang w:val="sr-Latn-BA"/>
        </w:rPr>
        <w:t xml:space="preserve">У ненадгледаном учењу, систем користи алгоритме попут </w:t>
      </w:r>
      <w:r w:rsidR="00C31A52" w:rsidRPr="00101F3B">
        <w:rPr>
          <w:rFonts w:cs="Times New Roman"/>
          <w:lang w:val="sr-Cyrl-BA"/>
        </w:rPr>
        <w:t>кластерисања</w:t>
      </w:r>
      <w:r w:rsidRPr="00101F3B">
        <w:rPr>
          <w:rFonts w:cs="Times New Roman"/>
          <w:lang w:val="sr-Latn-BA"/>
        </w:rPr>
        <w:t xml:space="preserve"> како би груписао сличне податке и створио категорије. Овакав приступ је користан када </w:t>
      </w:r>
      <w:r w:rsidR="00C31A52" w:rsidRPr="00101F3B">
        <w:rPr>
          <w:rFonts w:cs="Times New Roman"/>
          <w:lang w:val="sr-Cyrl-BA"/>
        </w:rPr>
        <w:t>имамо</w:t>
      </w:r>
      <w:r w:rsidRPr="00101F3B">
        <w:rPr>
          <w:rFonts w:cs="Times New Roman"/>
          <w:lang w:val="sr-Latn-BA"/>
        </w:rPr>
        <w:t xml:space="preserve"> </w:t>
      </w:r>
      <w:r w:rsidRPr="00101F3B">
        <w:rPr>
          <w:rFonts w:cs="Times New Roman"/>
          <w:lang w:val="sr-Latn-BA"/>
        </w:rPr>
        <w:lastRenderedPageBreak/>
        <w:t xml:space="preserve">велики број података са сложеном структуром, а не </w:t>
      </w:r>
      <w:r w:rsidR="00C31A52" w:rsidRPr="00101F3B">
        <w:rPr>
          <w:rFonts w:cs="Times New Roman"/>
          <w:lang w:val="sr-Cyrl-BA"/>
        </w:rPr>
        <w:t>знамо</w:t>
      </w:r>
      <w:r w:rsidRPr="00101F3B">
        <w:rPr>
          <w:rFonts w:cs="Times New Roman"/>
          <w:lang w:val="sr-Latn-BA"/>
        </w:rPr>
        <w:t xml:space="preserve"> које су категорије важне за </w:t>
      </w:r>
      <w:r w:rsidR="00C31A52" w:rsidRPr="00101F3B">
        <w:rPr>
          <w:rFonts w:cs="Times New Roman"/>
          <w:lang w:val="sr-Cyrl-BA"/>
        </w:rPr>
        <w:t>дати</w:t>
      </w:r>
      <w:r w:rsidRPr="00101F3B">
        <w:rPr>
          <w:rFonts w:cs="Times New Roman"/>
          <w:lang w:val="sr-Latn-BA"/>
        </w:rPr>
        <w:t xml:space="preserve"> проблем.</w:t>
      </w:r>
    </w:p>
    <w:p w14:paraId="4D04081E" w14:textId="075DFE56" w:rsidR="00450229" w:rsidRPr="00101F3B" w:rsidDel="004A532D" w:rsidRDefault="00450229" w:rsidP="00D44804">
      <w:pPr>
        <w:pStyle w:val="NoSpacing"/>
        <w:rPr>
          <w:del w:id="1615" w:author="Nikola Karpić" w:date="2024-01-14T22:37:00Z"/>
          <w:rFonts w:cs="Times New Roman"/>
          <w:lang w:val="sr-Latn-BA"/>
        </w:rPr>
      </w:pPr>
      <w:del w:id="1616" w:author="Nikola Karpić" w:date="2024-01-14T22:36:00Z">
        <w:r w:rsidRPr="00101F3B" w:rsidDel="004A532D">
          <w:rPr>
            <w:rFonts w:cs="Times New Roman"/>
            <w:lang w:val="sr-Latn-BA"/>
          </w:rPr>
          <w:delText xml:space="preserve">Постоје два главна подтипа ненадгледаног учења: </w:delText>
        </w:r>
        <w:r w:rsidR="0019288E" w:rsidRPr="00101F3B" w:rsidDel="004A532D">
          <w:rPr>
            <w:rFonts w:cs="Times New Roman"/>
            <w:lang w:val="sr-Cyrl-BA"/>
          </w:rPr>
          <w:delText>груписање</w:delText>
        </w:r>
        <w:r w:rsidRPr="00101F3B" w:rsidDel="004A532D">
          <w:rPr>
            <w:rFonts w:cs="Times New Roman"/>
            <w:lang w:val="sr-Latn-BA"/>
          </w:rPr>
          <w:delText xml:space="preserve"> и </w:delText>
        </w:r>
        <w:r w:rsidR="009109F0" w:rsidRPr="00101F3B" w:rsidDel="004A532D">
          <w:rPr>
            <w:rFonts w:cs="Times New Roman"/>
            <w:lang w:val="sr-Cyrl-BA"/>
          </w:rPr>
          <w:delText>смањење</w:delText>
        </w:r>
        <w:r w:rsidRPr="00101F3B" w:rsidDel="004A532D">
          <w:rPr>
            <w:rFonts w:cs="Times New Roman"/>
            <w:lang w:val="sr-Latn-BA"/>
          </w:rPr>
          <w:delText xml:space="preserve"> димензионалности. </w:delText>
        </w:r>
      </w:del>
      <w:del w:id="1617" w:author="Nikola Karpić" w:date="2024-01-14T22:37:00Z">
        <w:r w:rsidR="0019288E" w:rsidRPr="00101F3B" w:rsidDel="004A532D">
          <w:rPr>
            <w:rFonts w:cs="Times New Roman"/>
            <w:lang w:val="sr-Cyrl-BA"/>
          </w:rPr>
          <w:delText>Груписање</w:delText>
        </w:r>
        <w:r w:rsidRPr="00101F3B" w:rsidDel="004A532D">
          <w:rPr>
            <w:rFonts w:cs="Times New Roman"/>
            <w:lang w:val="sr-Latn-BA"/>
          </w:rPr>
          <w:delText xml:space="preserve"> покушава груписати сличне податке у исте кластер</w:delText>
        </w:r>
        <w:r w:rsidR="00C31A52" w:rsidRPr="00101F3B" w:rsidDel="004A532D">
          <w:rPr>
            <w:rFonts w:cs="Times New Roman"/>
            <w:lang w:val="sr-Cyrl-BA"/>
          </w:rPr>
          <w:delText>е</w:delText>
        </w:r>
        <w:r w:rsidRPr="00101F3B" w:rsidDel="004A532D">
          <w:rPr>
            <w:rFonts w:cs="Times New Roman"/>
            <w:lang w:val="sr-Latn-BA"/>
          </w:rPr>
          <w:delText xml:space="preserve"> како би се створиле категорије. </w:delText>
        </w:r>
        <w:r w:rsidR="00CF02FA" w:rsidRPr="00101F3B" w:rsidDel="004A532D">
          <w:rPr>
            <w:rFonts w:cs="Times New Roman"/>
            <w:lang w:val="sr-Cyrl-BA"/>
          </w:rPr>
          <w:delText>Смањење</w:delText>
        </w:r>
        <w:r w:rsidRPr="00101F3B" w:rsidDel="004A532D">
          <w:rPr>
            <w:rFonts w:cs="Times New Roman"/>
            <w:lang w:val="sr-Latn-BA"/>
          </w:rPr>
          <w:delText xml:space="preserve"> димензионалности покушава смањити број димензија података како би се добила слика о главним </w:delText>
        </w:r>
        <w:r w:rsidR="00C31A52" w:rsidRPr="00101F3B" w:rsidDel="004A532D">
          <w:rPr>
            <w:rFonts w:cs="Times New Roman"/>
            <w:lang w:val="sr-Cyrl-BA"/>
          </w:rPr>
          <w:delText>вриједностима</w:delText>
        </w:r>
        <w:r w:rsidRPr="00101F3B" w:rsidDel="004A532D">
          <w:rPr>
            <w:rFonts w:cs="Times New Roman"/>
            <w:lang w:val="sr-Latn-BA"/>
          </w:rPr>
          <w:delText xml:space="preserve"> и структури података.</w:delText>
        </w:r>
      </w:del>
    </w:p>
    <w:p w14:paraId="2EB850D9" w14:textId="4743DDEA" w:rsidR="00450229" w:rsidRPr="00101F3B" w:rsidRDefault="00450229" w:rsidP="00450229">
      <w:pPr>
        <w:pStyle w:val="NoSpacing"/>
        <w:rPr>
          <w:rFonts w:cs="Times New Roman"/>
          <w:lang w:val="sr-Latn-BA"/>
        </w:rPr>
      </w:pPr>
      <w:r w:rsidRPr="00101F3B">
        <w:rPr>
          <w:rFonts w:cs="Times New Roman"/>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sidRPr="00101F3B">
        <w:rPr>
          <w:rFonts w:cs="Times New Roman"/>
          <w:lang w:val="sr-Cyrl-BA"/>
        </w:rPr>
        <w:t>а</w:t>
      </w:r>
      <w:r w:rsidRPr="00101F3B">
        <w:rPr>
          <w:rFonts w:cs="Times New Roman"/>
          <w:lang w:val="sr-Latn-BA"/>
        </w:rPr>
        <w:t>чност</w:t>
      </w:r>
      <w:ins w:id="1618" w:author="Aleksandar Kelec" w:date="2023-11-26T15:04:00Z">
        <w:r w:rsidR="004F0048" w:rsidRPr="00101F3B">
          <w:rPr>
            <w:rFonts w:cs="Times New Roman"/>
            <w:lang w:val="sr-Cyrl-BA"/>
          </w:rPr>
          <w:t>,</w:t>
        </w:r>
      </w:ins>
      <w:r w:rsidRPr="00101F3B">
        <w:rPr>
          <w:rFonts w:cs="Times New Roman"/>
          <w:lang w:val="sr-Latn-BA"/>
        </w:rPr>
        <w:t xml:space="preserve"> јер недостај</w:t>
      </w:r>
      <w:r w:rsidR="00C31A52" w:rsidRPr="00101F3B">
        <w:rPr>
          <w:rFonts w:cs="Times New Roman"/>
          <w:lang w:val="sr-Cyrl-BA"/>
        </w:rPr>
        <w:t>у</w:t>
      </w:r>
      <w:r w:rsidRPr="00101F3B">
        <w:rPr>
          <w:rFonts w:cs="Times New Roman"/>
          <w:lang w:val="sr-Latn-BA"/>
        </w:rPr>
        <w:t xml:space="preserve"> унапријед дефинисан</w:t>
      </w:r>
      <w:r w:rsidR="00C31A52" w:rsidRPr="00101F3B">
        <w:rPr>
          <w:rFonts w:cs="Times New Roman"/>
          <w:lang w:val="sr-Cyrl-BA"/>
        </w:rPr>
        <w:t>е</w:t>
      </w:r>
      <w:r w:rsidRPr="00101F3B">
        <w:rPr>
          <w:rFonts w:cs="Times New Roman"/>
          <w:lang w:val="sr-Latn-BA"/>
        </w:rPr>
        <w:t xml:space="preserve"> ознак</w:t>
      </w:r>
      <w:r w:rsidR="00C31A52" w:rsidRPr="00101F3B">
        <w:rPr>
          <w:rFonts w:cs="Times New Roman"/>
          <w:lang w:val="sr-Cyrl-BA"/>
        </w:rPr>
        <w:t>е</w:t>
      </w:r>
      <w:r w:rsidRPr="00101F3B">
        <w:rPr>
          <w:rFonts w:cs="Times New Roman"/>
          <w:lang w:val="sr-Latn-BA"/>
        </w:rPr>
        <w:t xml:space="preserve"> за провјеру резултата.</w:t>
      </w:r>
    </w:p>
    <w:p w14:paraId="26021456" w14:textId="77777777" w:rsidR="00450229" w:rsidRPr="00101F3B" w:rsidRDefault="000340FF" w:rsidP="00532390">
      <w:pPr>
        <w:pStyle w:val="Heading3"/>
        <w:numPr>
          <w:ilvl w:val="2"/>
          <w:numId w:val="1"/>
        </w:numPr>
        <w:rPr>
          <w:rStyle w:val="jlqj4b"/>
          <w:rFonts w:cs="Times New Roman"/>
          <w:lang w:val="sr-Cyrl-BA"/>
        </w:rPr>
      </w:pPr>
      <w:bookmarkStart w:id="1619" w:name="_Toc159792268"/>
      <w:r w:rsidRPr="00101F3B">
        <w:rPr>
          <w:rStyle w:val="jlqj4b"/>
          <w:rFonts w:cs="Times New Roman"/>
          <w:lang w:val="sr-Cyrl-BA"/>
        </w:rPr>
        <w:t>Груписање</w:t>
      </w:r>
      <w:bookmarkEnd w:id="1619"/>
    </w:p>
    <w:p w14:paraId="38D2E0DD" w14:textId="297DBDD7" w:rsidR="009109F0" w:rsidRPr="00101F3B" w:rsidRDefault="000340FF">
      <w:pPr>
        <w:pStyle w:val="NoSpacing"/>
        <w:spacing w:after="240"/>
        <w:rPr>
          <w:ins w:id="1620" w:author="Nikola Karpić" w:date="2024-01-14T22:39:00Z"/>
          <w:rFonts w:cs="Times New Roman"/>
          <w:lang w:val="ru-RU"/>
        </w:rPr>
        <w:pPrChange w:id="1621" w:author="Nikola Karpić" w:date="2024-01-14T23:04:00Z">
          <w:pPr>
            <w:pStyle w:val="NoSpacing"/>
          </w:pPr>
        </w:pPrChange>
      </w:pPr>
      <w:r w:rsidRPr="00101F3B">
        <w:rPr>
          <w:rFonts w:cs="Times New Roman"/>
          <w:lang w:val="sr-Cyrl-BA"/>
        </w:rPr>
        <w:t>Груписање</w:t>
      </w:r>
      <w:r w:rsidR="00FB133C" w:rsidRPr="00101F3B">
        <w:rPr>
          <w:rFonts w:cs="Times New Roman"/>
          <w:lang w:val="sr-Cyrl-BA"/>
        </w:rPr>
        <w:t xml:space="preserve"> или кластеринг </w:t>
      </w:r>
      <w:r w:rsidR="00FB133C" w:rsidRPr="00101F3B">
        <w:rPr>
          <w:rFonts w:cs="Times New Roman"/>
          <w:lang w:val="ru-RU"/>
        </w:rPr>
        <w:t>(</w:t>
      </w:r>
      <w:r w:rsidR="008278A8" w:rsidRPr="00101F3B">
        <w:rPr>
          <w:rStyle w:val="jlqj4b"/>
          <w:rFonts w:cs="Times New Roman"/>
          <w:i/>
          <w:lang w:val="sr-Cyrl-BA"/>
        </w:rPr>
        <w:t xml:space="preserve">енг. </w:t>
      </w:r>
      <w:r w:rsidR="00FB133C" w:rsidRPr="00101F3B">
        <w:rPr>
          <w:rFonts w:cs="Times New Roman"/>
          <w:i/>
          <w:lang w:val="en-US"/>
        </w:rPr>
        <w:t>Clustering</w:t>
      </w:r>
      <w:r w:rsidR="00FB133C" w:rsidRPr="00101F3B">
        <w:rPr>
          <w:rFonts w:cs="Times New Roman"/>
          <w:i/>
          <w:lang w:val="ru-RU"/>
        </w:rPr>
        <w:t>)</w:t>
      </w:r>
      <w:r w:rsidR="009109F0" w:rsidRPr="00101F3B">
        <w:rPr>
          <w:rFonts w:cs="Times New Roman"/>
          <w:lang w:val="ru-RU"/>
        </w:rPr>
        <w:t xml:space="preserve"> у машинском учењу је техника</w:t>
      </w:r>
      <w:r w:rsidR="00C40EF3" w:rsidRPr="00101F3B">
        <w:rPr>
          <w:rFonts w:cs="Times New Roman"/>
          <w:lang w:val="sr-Cyrl-BA"/>
        </w:rPr>
        <w:t xml:space="preserve"> сврставања</w:t>
      </w:r>
      <w:r w:rsidR="009109F0" w:rsidRPr="00101F3B">
        <w:rPr>
          <w:rFonts w:cs="Times New Roman"/>
          <w:lang w:val="ru-RU"/>
        </w:rPr>
        <w:t xml:space="preserve"> сличних објеката у исте </w:t>
      </w:r>
      <w:r w:rsidR="00DA5C6C" w:rsidRPr="00101F3B">
        <w:rPr>
          <w:rFonts w:cs="Times New Roman"/>
          <w:lang w:val="sr-Cyrl-BA"/>
        </w:rPr>
        <w:t>групе</w:t>
      </w:r>
      <w:r w:rsidR="009109F0" w:rsidRPr="00101F3B">
        <w:rPr>
          <w:rFonts w:cs="Times New Roman"/>
          <w:lang w:val="ru-RU"/>
        </w:rPr>
        <w:t xml:space="preserve">, тзв. </w:t>
      </w:r>
      <w:r w:rsidR="00FB133C" w:rsidRPr="00101F3B">
        <w:rPr>
          <w:rFonts w:cs="Times New Roman"/>
          <w:lang w:val="sr-Cyrl-BA"/>
        </w:rPr>
        <w:t>к</w:t>
      </w:r>
      <w:r w:rsidR="009109F0" w:rsidRPr="00101F3B">
        <w:rPr>
          <w:rFonts w:cs="Times New Roman"/>
          <w:lang w:val="ru-RU"/>
        </w:rPr>
        <w:t>ласте</w:t>
      </w:r>
      <w:r w:rsidR="00FB133C" w:rsidRPr="00101F3B">
        <w:rPr>
          <w:rFonts w:cs="Times New Roman"/>
          <w:lang w:val="sr-Cyrl-BA"/>
        </w:rPr>
        <w:t>ре</w:t>
      </w:r>
      <w:r w:rsidR="009109F0" w:rsidRPr="00101F3B">
        <w:rPr>
          <w:rFonts w:cs="Times New Roman"/>
          <w:lang w:val="ru-RU"/>
        </w:rPr>
        <w:t>. Овај приступ се користи за организ</w:t>
      </w:r>
      <w:r w:rsidR="00C31A52" w:rsidRPr="00101F3B">
        <w:rPr>
          <w:rFonts w:cs="Times New Roman"/>
          <w:lang w:val="sr-Cyrl-BA"/>
        </w:rPr>
        <w:t>ов</w:t>
      </w:r>
      <w:r w:rsidR="009109F0" w:rsidRPr="00101F3B">
        <w:rPr>
          <w:rFonts w:cs="Times New Roman"/>
          <w:lang w:val="ru-RU"/>
        </w:rPr>
        <w:t>ање великих количина необрађених података у корисне групе које имају сличне карактеристике</w:t>
      </w:r>
      <w:ins w:id="1622" w:author="Nikola Karpić" w:date="2024-01-14T22:39:00Z">
        <w:r w:rsidR="0027446C" w:rsidRPr="00101F3B">
          <w:rPr>
            <w:rFonts w:cs="Times New Roman"/>
            <w:lang w:val="sr-Cyrl-BA"/>
          </w:rPr>
          <w:t xml:space="preserve"> (слика 2.11)</w:t>
        </w:r>
      </w:ins>
      <w:r w:rsidR="009109F0" w:rsidRPr="00101F3B">
        <w:rPr>
          <w:rFonts w:cs="Times New Roman"/>
          <w:lang w:val="ru-RU"/>
        </w:rPr>
        <w:t>.</w:t>
      </w:r>
    </w:p>
    <w:p w14:paraId="24729B44" w14:textId="77777777" w:rsidR="0027446C" w:rsidRPr="00101F3B" w:rsidRDefault="0027446C" w:rsidP="0027446C">
      <w:pPr>
        <w:pStyle w:val="NoSpacing"/>
        <w:ind w:firstLine="0"/>
        <w:jc w:val="center"/>
        <w:rPr>
          <w:moveTo w:id="1623" w:author="Nikola Karpić" w:date="2024-01-14T22:39:00Z"/>
          <w:rFonts w:cs="Times New Roman"/>
          <w:i/>
          <w:iCs/>
          <w:lang w:val="sr-Cyrl-BA"/>
        </w:rPr>
      </w:pPr>
      <w:moveToRangeStart w:id="1624" w:author="Nikola Karpić" w:date="2024-01-14T22:39:00Z" w:name="move156164400"/>
      <w:moveTo w:id="1625" w:author="Nikola Karpić" w:date="2024-01-14T22:39:00Z">
        <w:r w:rsidRPr="00101F3B">
          <w:rPr>
            <w:rStyle w:val="jlqj4b"/>
            <w:rFonts w:cs="Times New Roman"/>
            <w:noProof/>
            <w:lang w:val="sr-Cyrl-BA"/>
          </w:rPr>
          <w:drawing>
            <wp:inline distT="0" distB="0" distL="0" distR="0" wp14:anchorId="3CFF7FD3" wp14:editId="25CC65C5">
              <wp:extent cx="4140200" cy="3059821"/>
              <wp:effectExtent l="19050" t="19050" r="12700" b="26670"/>
              <wp:docPr id="112680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239" cy="3090890"/>
                      </a:xfrm>
                      <a:prstGeom prst="rect">
                        <a:avLst/>
                      </a:prstGeom>
                      <a:noFill/>
                      <a:ln>
                        <a:solidFill>
                          <a:schemeClr val="tx1"/>
                        </a:solidFill>
                      </a:ln>
                    </pic:spPr>
                  </pic:pic>
                </a:graphicData>
              </a:graphic>
            </wp:inline>
          </w:drawing>
        </w:r>
        <w:r w:rsidRPr="00101F3B">
          <w:rPr>
            <w:rFonts w:cs="Times New Roman"/>
            <w:i/>
            <w:iCs/>
            <w:lang w:val="sr-Cyrl-BA"/>
          </w:rPr>
          <w:t xml:space="preserve"> </w:t>
        </w:r>
      </w:moveTo>
    </w:p>
    <w:p w14:paraId="5BBB56D8" w14:textId="77777777" w:rsidR="0027446C" w:rsidRPr="00101F3B" w:rsidDel="0027446C" w:rsidRDefault="0027446C">
      <w:pPr>
        <w:pStyle w:val="NoSpacing"/>
        <w:spacing w:after="240"/>
        <w:ind w:firstLine="0"/>
        <w:jc w:val="center"/>
        <w:rPr>
          <w:del w:id="1626" w:author="Nikola Karpić" w:date="2024-01-14T22:39:00Z"/>
          <w:moveTo w:id="1627" w:author="Nikola Karpić" w:date="2024-01-14T22:39:00Z"/>
          <w:rFonts w:cs="Times New Roman"/>
          <w:i/>
          <w:iCs/>
          <w:lang w:val="sr-Cyrl-BA"/>
        </w:rPr>
        <w:pPrChange w:id="1628" w:author="Nikola Karpić" w:date="2024-01-14T23:05:00Z">
          <w:pPr>
            <w:pStyle w:val="NoSpacing"/>
            <w:ind w:firstLine="0"/>
            <w:jc w:val="center"/>
          </w:pPr>
        </w:pPrChange>
      </w:pPr>
      <w:moveTo w:id="1629" w:author="Nikola Karpić" w:date="2024-01-14T22:39:00Z">
        <w:r w:rsidRPr="00101F3B">
          <w:rPr>
            <w:rFonts w:cs="Times New Roman"/>
            <w:i/>
            <w:iCs/>
            <w:lang w:val="sr-Cyrl-BA"/>
          </w:rPr>
          <w:t>Слика 2.</w:t>
        </w:r>
        <w:r w:rsidRPr="00101F3B">
          <w:rPr>
            <w:rFonts w:cs="Times New Roman"/>
            <w:i/>
            <w:iCs/>
            <w:lang w:val="ru-RU"/>
          </w:rPr>
          <w:t>11</w:t>
        </w:r>
        <w:r w:rsidRPr="00101F3B">
          <w:rPr>
            <w:rFonts w:cs="Times New Roman"/>
            <w:i/>
            <w:iCs/>
            <w:lang w:val="sr-Cyrl-BA"/>
          </w:rPr>
          <w:t>. Једноставан примјер груписања домаћинстава према удаљености од електричног разводника</w:t>
        </w:r>
      </w:moveTo>
    </w:p>
    <w:moveToRangeEnd w:id="1624"/>
    <w:p w14:paraId="15B6D00A" w14:textId="77777777" w:rsidR="0027446C" w:rsidRPr="0020112D" w:rsidRDefault="0027446C">
      <w:pPr>
        <w:pStyle w:val="NoSpacing"/>
        <w:ind w:firstLine="0"/>
        <w:jc w:val="center"/>
        <w:rPr>
          <w:rFonts w:cs="Times New Roman"/>
          <w:lang w:val="sr-Cyrl-BA"/>
          <w:rPrChange w:id="1630" w:author="Nikola Karpić" w:date="2024-02-25T23:34:00Z">
            <w:rPr>
              <w:lang w:val="ru-RU"/>
            </w:rPr>
          </w:rPrChange>
        </w:rPr>
        <w:pPrChange w:id="1631" w:author="Nikola Karpić" w:date="2024-01-14T22:39:00Z">
          <w:pPr>
            <w:pStyle w:val="NoSpacing"/>
          </w:pPr>
        </w:pPrChange>
      </w:pPr>
    </w:p>
    <w:p w14:paraId="0D094BEA" w14:textId="369A9619" w:rsidR="009109F0" w:rsidRPr="00101F3B" w:rsidRDefault="00FB133C">
      <w:pPr>
        <w:pStyle w:val="NoSpacing"/>
        <w:spacing w:before="240"/>
        <w:rPr>
          <w:rFonts w:cs="Times New Roman"/>
          <w:lang w:val="sr-Cyrl-BA"/>
        </w:rPr>
        <w:pPrChange w:id="1632" w:author="Nikola Karpić" w:date="2024-01-14T23:05:00Z">
          <w:pPr>
            <w:pStyle w:val="NoSpacing"/>
          </w:pPr>
        </w:pPrChange>
      </w:pPr>
      <w:r w:rsidRPr="00101F3B">
        <w:rPr>
          <w:rFonts w:cs="Times New Roman"/>
          <w:lang w:val="sr-Cyrl-BA"/>
        </w:rPr>
        <w:t>Груписање</w:t>
      </w:r>
      <w:r w:rsidRPr="00101F3B">
        <w:rPr>
          <w:rFonts w:cs="Times New Roman"/>
          <w:lang w:val="ru-RU"/>
        </w:rPr>
        <w:t xml:space="preserve"> </w:t>
      </w:r>
      <w:r w:rsidR="009109F0" w:rsidRPr="00101F3B">
        <w:rPr>
          <w:rFonts w:cs="Times New Roman"/>
          <w:lang w:val="ru-RU"/>
        </w:rPr>
        <w:t>се описује као једна од метода за апстрах</w:t>
      </w:r>
      <w:r w:rsidR="00C31A52" w:rsidRPr="00101F3B">
        <w:rPr>
          <w:rFonts w:cs="Times New Roman"/>
          <w:lang w:val="sr-Cyrl-BA"/>
        </w:rPr>
        <w:t>ов</w:t>
      </w:r>
      <w:r w:rsidR="009109F0" w:rsidRPr="00101F3B">
        <w:rPr>
          <w:rFonts w:cs="Times New Roman"/>
          <w:lang w:val="ru-RU"/>
        </w:rPr>
        <w:t xml:space="preserve">ање информација из података без да се користе подаци о </w:t>
      </w:r>
      <w:r w:rsidR="00C31A52" w:rsidRPr="00101F3B">
        <w:rPr>
          <w:rFonts w:cs="Times New Roman"/>
          <w:lang w:val="sr-Cyrl-BA"/>
        </w:rPr>
        <w:t>ознакама</w:t>
      </w:r>
      <w:r w:rsidR="009109F0" w:rsidRPr="00101F3B">
        <w:rPr>
          <w:rFonts w:cs="Times New Roman"/>
          <w:lang w:val="ru-RU"/>
        </w:rPr>
        <w:t xml:space="preserve"> објеката. </w:t>
      </w:r>
      <w:r w:rsidRPr="00101F3B">
        <w:rPr>
          <w:rFonts w:cs="Times New Roman"/>
          <w:lang w:val="sr-Cyrl-BA"/>
        </w:rPr>
        <w:t>Груписање</w:t>
      </w:r>
      <w:r w:rsidR="009109F0" w:rsidRPr="00101F3B">
        <w:rPr>
          <w:rFonts w:cs="Times New Roman"/>
          <w:lang w:val="ru-RU"/>
        </w:rPr>
        <w:t xml:space="preserve"> се може провести кориштењем различитих алгоритама, као што су </w:t>
      </w:r>
      <w:r w:rsidRPr="00101F3B">
        <w:rPr>
          <w:rFonts w:cs="Times New Roman"/>
          <w:lang w:val="sr-Cyrl-BA"/>
        </w:rPr>
        <w:t xml:space="preserve">хијерархијско груписање </w:t>
      </w:r>
      <w:r w:rsidRPr="00101F3B">
        <w:rPr>
          <w:rFonts w:cs="Times New Roman"/>
          <w:i/>
          <w:lang w:val="ru-RU"/>
        </w:rPr>
        <w:t>(</w:t>
      </w:r>
      <w:r w:rsidR="008278A8" w:rsidRPr="00101F3B">
        <w:rPr>
          <w:rStyle w:val="jlqj4b"/>
          <w:rFonts w:cs="Times New Roman"/>
          <w:i/>
          <w:lang w:val="sr-Cyrl-BA"/>
        </w:rPr>
        <w:t xml:space="preserve">енг. </w:t>
      </w:r>
      <w:r w:rsidRPr="00101F3B">
        <w:rPr>
          <w:rFonts w:cs="Times New Roman"/>
          <w:i/>
          <w:lang w:val="en-US"/>
        </w:rPr>
        <w:t>Hierarchical</w:t>
      </w:r>
      <w:r w:rsidRPr="00101F3B">
        <w:rPr>
          <w:rFonts w:cs="Times New Roman"/>
          <w:i/>
          <w:lang w:val="sr-Cyrl-BA"/>
        </w:rPr>
        <w:t xml:space="preserve"> </w:t>
      </w:r>
      <w:r w:rsidRPr="00101F3B">
        <w:rPr>
          <w:rFonts w:cs="Times New Roman"/>
          <w:i/>
          <w:lang w:val="en-US"/>
        </w:rPr>
        <w:t>clustering</w:t>
      </w:r>
      <w:r w:rsidRPr="00101F3B">
        <w:rPr>
          <w:rFonts w:cs="Times New Roman"/>
          <w:i/>
          <w:lang w:val="sr-Cyrl-BA"/>
        </w:rPr>
        <w:t>)</w:t>
      </w:r>
      <w:r w:rsidR="009109F0" w:rsidRPr="00101F3B">
        <w:rPr>
          <w:rFonts w:cs="Times New Roman"/>
          <w:lang w:val="sr-Cyrl-BA"/>
        </w:rPr>
        <w:t xml:space="preserve">, </w:t>
      </w:r>
      <w:r w:rsidRPr="00101F3B">
        <w:rPr>
          <w:rFonts w:cs="Times New Roman"/>
          <w:lang w:val="sr-Cyrl-BA"/>
        </w:rPr>
        <w:t xml:space="preserve">груписање методом к-средњих вриједности </w:t>
      </w:r>
      <w:r w:rsidRPr="00101F3B">
        <w:rPr>
          <w:rFonts w:cs="Times New Roman"/>
          <w:i/>
          <w:lang w:val="sr-Cyrl-BA"/>
        </w:rPr>
        <w:t>(</w:t>
      </w:r>
      <w:r w:rsidR="008278A8" w:rsidRPr="00101F3B">
        <w:rPr>
          <w:rStyle w:val="jlqj4b"/>
          <w:rFonts w:cs="Times New Roman"/>
          <w:i/>
          <w:lang w:val="sr-Cyrl-BA"/>
        </w:rPr>
        <w:t xml:space="preserve">енг. </w:t>
      </w:r>
      <w:r w:rsidRPr="00101F3B">
        <w:rPr>
          <w:rFonts w:cs="Times New Roman"/>
          <w:i/>
          <w:lang w:val="en-US"/>
        </w:rPr>
        <w:t>K</w:t>
      </w:r>
      <w:r w:rsidRPr="00101F3B">
        <w:rPr>
          <w:rFonts w:cs="Times New Roman"/>
          <w:i/>
          <w:lang w:val="sr-Cyrl-BA"/>
        </w:rPr>
        <w:t>-</w:t>
      </w:r>
      <w:r w:rsidRPr="00101F3B">
        <w:rPr>
          <w:rFonts w:cs="Times New Roman"/>
          <w:i/>
          <w:lang w:val="en-US"/>
        </w:rPr>
        <w:t>means</w:t>
      </w:r>
      <w:r w:rsidRPr="00101F3B">
        <w:rPr>
          <w:rFonts w:cs="Times New Roman"/>
          <w:i/>
          <w:lang w:val="sr-Cyrl-BA"/>
        </w:rPr>
        <w:t xml:space="preserve"> </w:t>
      </w:r>
      <w:r w:rsidRPr="00101F3B">
        <w:rPr>
          <w:rFonts w:cs="Times New Roman"/>
          <w:i/>
          <w:lang w:val="en-US"/>
        </w:rPr>
        <w:t>clustering</w:t>
      </w:r>
      <w:r w:rsidRPr="00101F3B">
        <w:rPr>
          <w:rFonts w:cs="Times New Roman"/>
          <w:i/>
          <w:lang w:val="sr-Cyrl-BA"/>
        </w:rPr>
        <w:t>)</w:t>
      </w:r>
      <w:r w:rsidRPr="00101F3B">
        <w:rPr>
          <w:rFonts w:cs="Times New Roman"/>
          <w:lang w:val="sr-Cyrl-BA"/>
        </w:rPr>
        <w:t>, итд</w:t>
      </w:r>
      <w:r w:rsidR="009109F0" w:rsidRPr="00101F3B">
        <w:rPr>
          <w:rFonts w:cs="Times New Roman"/>
          <w:lang w:val="sr-Cyrl-BA"/>
        </w:rPr>
        <w:t>.</w:t>
      </w:r>
    </w:p>
    <w:p w14:paraId="2144F1D3" w14:textId="24F12AC7" w:rsidR="009109F0" w:rsidRPr="00101F3B" w:rsidRDefault="00FB133C" w:rsidP="00FB133C">
      <w:pPr>
        <w:pStyle w:val="NoSpacing"/>
        <w:rPr>
          <w:rFonts w:cs="Times New Roman"/>
          <w:lang w:val="ru-RU"/>
        </w:rPr>
      </w:pPr>
      <w:r w:rsidRPr="00101F3B">
        <w:rPr>
          <w:rFonts w:cs="Times New Roman"/>
          <w:lang w:val="sr-Cyrl-BA"/>
        </w:rPr>
        <w:t>Груписање се описује</w:t>
      </w:r>
      <w:r w:rsidR="009109F0" w:rsidRPr="00101F3B">
        <w:rPr>
          <w:rFonts w:cs="Times New Roman"/>
          <w:lang w:val="ru-RU"/>
        </w:rPr>
        <w:t xml:space="preserve"> као проблем</w:t>
      </w:r>
      <w:r w:rsidRPr="00101F3B">
        <w:rPr>
          <w:rFonts w:cs="Times New Roman"/>
          <w:lang w:val="sr-Cyrl-BA"/>
        </w:rPr>
        <w:t xml:space="preserve"> ненадгледаног учења</w:t>
      </w:r>
      <w:r w:rsidR="009109F0" w:rsidRPr="00101F3B">
        <w:rPr>
          <w:rFonts w:cs="Times New Roman"/>
          <w:lang w:val="ru-RU"/>
        </w:rPr>
        <w:t>, што значи да алгоритам ради без предефини</w:t>
      </w:r>
      <w:r w:rsidRPr="00101F3B">
        <w:rPr>
          <w:rFonts w:cs="Times New Roman"/>
          <w:lang w:val="sr-Cyrl-BA"/>
        </w:rPr>
        <w:t>с</w:t>
      </w:r>
      <w:r w:rsidR="009109F0" w:rsidRPr="00101F3B">
        <w:rPr>
          <w:rFonts w:cs="Times New Roman"/>
          <w:lang w:val="ru-RU"/>
        </w:rPr>
        <w:t>аног означавања података. Умјесто тога, алгоритам тражи структуру у подацима и сам саставља групе.</w:t>
      </w:r>
      <w:del w:id="1633" w:author="Aleksandar Kelec" w:date="2023-11-26T15:28:00Z">
        <w:r w:rsidRPr="00101F3B" w:rsidDel="00AA7D71">
          <w:rPr>
            <w:rFonts w:cs="Times New Roman"/>
            <w:lang w:val="sr-Cyrl-BA"/>
          </w:rPr>
          <w:delText xml:space="preserve"> </w:delText>
        </w:r>
      </w:del>
      <w:r w:rsidR="009109F0" w:rsidRPr="00101F3B">
        <w:rPr>
          <w:rFonts w:cs="Times New Roman"/>
          <w:lang w:val="ru-RU"/>
        </w:rPr>
        <w:t xml:space="preserve"> </w:t>
      </w:r>
      <w:del w:id="1634" w:author="Aleksandar Kelec" w:date="2023-11-26T15:29:00Z">
        <w:r w:rsidR="009109F0" w:rsidRPr="00101F3B" w:rsidDel="00AA7D71">
          <w:rPr>
            <w:rFonts w:cs="Times New Roman"/>
            <w:lang w:val="ru-RU"/>
          </w:rPr>
          <w:delText>м</w:delText>
        </w:r>
      </w:del>
      <w:ins w:id="1635" w:author="Aleksandar Kelec" w:date="2023-11-26T15:28:00Z">
        <w:r w:rsidR="00AA7D71" w:rsidRPr="00101F3B">
          <w:rPr>
            <w:rFonts w:cs="Times New Roman"/>
            <w:lang w:val="ru-RU"/>
          </w:rPr>
          <w:t>М</w:t>
        </w:r>
      </w:ins>
      <w:r w:rsidR="009109F0" w:rsidRPr="00101F3B">
        <w:rPr>
          <w:rFonts w:cs="Times New Roman"/>
          <w:lang w:val="ru-RU"/>
        </w:rPr>
        <w:t>оже се мјерити различитим метрикама, попут еуклидске удаљености</w:t>
      </w:r>
      <w:r w:rsidRPr="00101F3B">
        <w:rPr>
          <w:rFonts w:cs="Times New Roman"/>
          <w:lang w:val="sr-Cyrl-BA"/>
        </w:rPr>
        <w:t xml:space="preserve"> или</w:t>
      </w:r>
      <w:r w:rsidR="009109F0" w:rsidRPr="00101F3B">
        <w:rPr>
          <w:rFonts w:cs="Times New Roman"/>
          <w:lang w:val="ru-RU"/>
        </w:rPr>
        <w:t xml:space="preserve"> других.</w:t>
      </w:r>
    </w:p>
    <w:p w14:paraId="658DA899" w14:textId="3478B302" w:rsidR="00633E20" w:rsidRPr="00101F3B" w:rsidDel="0027446C" w:rsidRDefault="009109F0" w:rsidP="00633E20">
      <w:pPr>
        <w:pStyle w:val="NoSpacing"/>
        <w:rPr>
          <w:del w:id="1636" w:author="Nikola Karpić" w:date="2024-01-14T22:39:00Z"/>
          <w:rFonts w:cs="Times New Roman"/>
        </w:rPr>
      </w:pPr>
      <w:r w:rsidRPr="00101F3B">
        <w:rPr>
          <w:rFonts w:cs="Times New Roman"/>
          <w:lang w:val="ru-RU"/>
        </w:rPr>
        <w:t xml:space="preserve">У сваком случају, </w:t>
      </w:r>
      <w:r w:rsidR="00FB133C" w:rsidRPr="00101F3B">
        <w:rPr>
          <w:rFonts w:cs="Times New Roman"/>
          <w:lang w:val="sr-Cyrl-BA"/>
        </w:rPr>
        <w:t>груписање</w:t>
      </w:r>
      <w:r w:rsidRPr="00101F3B">
        <w:rPr>
          <w:rFonts w:cs="Times New Roman"/>
          <w:lang w:val="ru-RU"/>
        </w:rPr>
        <w:t xml:space="preserve"> је важна техника која се често користи у </w:t>
      </w:r>
      <w:r w:rsidR="00FB133C" w:rsidRPr="00101F3B">
        <w:rPr>
          <w:rFonts w:cs="Times New Roman"/>
          <w:lang w:val="sr-Cyrl-BA"/>
        </w:rPr>
        <w:t>обради</w:t>
      </w:r>
      <w:r w:rsidRPr="00101F3B">
        <w:rPr>
          <w:rFonts w:cs="Times New Roman"/>
          <w:lang w:val="ru-RU"/>
        </w:rPr>
        <w:t xml:space="preserve"> података прије </w:t>
      </w:r>
      <w:r w:rsidR="00FB133C" w:rsidRPr="00101F3B">
        <w:rPr>
          <w:rFonts w:cs="Times New Roman"/>
          <w:lang w:val="sr-Cyrl-BA"/>
        </w:rPr>
        <w:t>даљег</w:t>
      </w:r>
      <w:r w:rsidRPr="00101F3B">
        <w:rPr>
          <w:rFonts w:cs="Times New Roman"/>
          <w:lang w:val="ru-RU"/>
        </w:rPr>
        <w:t xml:space="preserve"> машинског учења, помажући у смањењу димензије података и учинковитијем моделирању.</w:t>
      </w:r>
      <w:sdt>
        <w:sdtPr>
          <w:rPr>
            <w:rFonts w:cs="Times New Roman"/>
          </w:rPr>
          <w:id w:val="224424577"/>
          <w:citation/>
        </w:sdtPr>
        <w:sdtContent>
          <w:r w:rsidR="000340FF" w:rsidRPr="00101F3B">
            <w:rPr>
              <w:rFonts w:cs="Times New Roman"/>
            </w:rPr>
            <w:fldChar w:fldCharType="begin"/>
          </w:r>
          <w:r w:rsidR="000340FF" w:rsidRPr="00101F3B">
            <w:rPr>
              <w:rFonts w:cs="Times New Roman"/>
              <w:lang w:val="sr-Latn-BA"/>
            </w:rPr>
            <w:instrText xml:space="preserve"> CITATION Mit97 \l 6170 </w:instrText>
          </w:r>
          <w:r w:rsidR="000340FF" w:rsidRPr="00101F3B">
            <w:rPr>
              <w:rFonts w:cs="Times New Roman"/>
            </w:rPr>
            <w:fldChar w:fldCharType="separate"/>
          </w:r>
          <w:r w:rsidR="007779BE" w:rsidRPr="00101F3B">
            <w:rPr>
              <w:rFonts w:cs="Times New Roman"/>
              <w:noProof/>
              <w:lang w:val="sr-Latn-BA"/>
            </w:rPr>
            <w:t xml:space="preserve"> [5]</w:t>
          </w:r>
          <w:r w:rsidR="000340FF" w:rsidRPr="00101F3B">
            <w:rPr>
              <w:rFonts w:cs="Times New Roman"/>
            </w:rPr>
            <w:fldChar w:fldCharType="end"/>
          </w:r>
        </w:sdtContent>
      </w:sdt>
    </w:p>
    <w:p w14:paraId="195ED04B" w14:textId="77777777" w:rsidR="001B518E" w:rsidRPr="00101F3B" w:rsidDel="0027446C" w:rsidRDefault="001B518E" w:rsidP="00633E20">
      <w:pPr>
        <w:pStyle w:val="NoSpacing"/>
        <w:rPr>
          <w:del w:id="1637" w:author="Nikola Karpić" w:date="2024-01-14T22:39:00Z"/>
          <w:rStyle w:val="jlqj4b"/>
          <w:rFonts w:cs="Times New Roman"/>
          <w:lang w:val="sr-Cyrl-BA"/>
        </w:rPr>
      </w:pPr>
    </w:p>
    <w:p w14:paraId="6A472B8A" w14:textId="3F877491" w:rsidR="00633E20" w:rsidRPr="00101F3B" w:rsidDel="0027446C" w:rsidRDefault="00633E20" w:rsidP="00633E20">
      <w:pPr>
        <w:pStyle w:val="NoSpacing"/>
        <w:ind w:firstLine="0"/>
        <w:jc w:val="center"/>
        <w:rPr>
          <w:moveFrom w:id="1638" w:author="Nikola Karpić" w:date="2024-01-14T22:39:00Z"/>
          <w:rFonts w:cs="Times New Roman"/>
          <w:i/>
          <w:iCs/>
          <w:lang w:val="sr-Cyrl-BA"/>
        </w:rPr>
      </w:pPr>
      <w:moveFromRangeStart w:id="1639" w:author="Nikola Karpić" w:date="2024-01-14T22:39:00Z" w:name="move156164400"/>
      <w:moveFrom w:id="1640" w:author="Nikola Karpić" w:date="2024-01-14T22:39:00Z">
        <w:r w:rsidRPr="00101F3B" w:rsidDel="0027446C">
          <w:rPr>
            <w:rStyle w:val="jlqj4b"/>
            <w:rFonts w:cs="Times New Roman"/>
            <w:noProof/>
            <w:lang w:val="sr-Cyrl-BA"/>
          </w:rPr>
          <w:drawing>
            <wp:inline distT="0" distB="0" distL="0" distR="0" wp14:anchorId="2EF2FC72" wp14:editId="11350568">
              <wp:extent cx="3067050" cy="2266707"/>
              <wp:effectExtent l="19050" t="19050" r="19050" b="19685"/>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727" cy="2281250"/>
                      </a:xfrm>
                      <a:prstGeom prst="rect">
                        <a:avLst/>
                      </a:prstGeom>
                      <a:noFill/>
                      <a:ln>
                        <a:solidFill>
                          <a:schemeClr val="tx1"/>
                        </a:solidFill>
                      </a:ln>
                    </pic:spPr>
                  </pic:pic>
                </a:graphicData>
              </a:graphic>
            </wp:inline>
          </w:drawing>
        </w:r>
        <w:r w:rsidRPr="00101F3B" w:rsidDel="0027446C">
          <w:rPr>
            <w:rFonts w:cs="Times New Roman"/>
            <w:i/>
            <w:iCs/>
            <w:lang w:val="sr-Cyrl-BA"/>
          </w:rPr>
          <w:t xml:space="preserve"> Слика 2.</w:t>
        </w:r>
        <w:r w:rsidR="004B2026" w:rsidRPr="00101F3B" w:rsidDel="0027446C">
          <w:rPr>
            <w:rFonts w:cs="Times New Roman"/>
            <w:i/>
            <w:iCs/>
            <w:lang w:val="ru-RU"/>
          </w:rPr>
          <w:t>11</w:t>
        </w:r>
        <w:r w:rsidRPr="00101F3B" w:rsidDel="0027446C">
          <w:rPr>
            <w:rFonts w:cs="Times New Roman"/>
            <w:i/>
            <w:iCs/>
            <w:lang w:val="sr-Cyrl-BA"/>
          </w:rPr>
          <w:t xml:space="preserve">. </w:t>
        </w:r>
        <w:r w:rsidR="001B518E" w:rsidRPr="00101F3B" w:rsidDel="0027446C">
          <w:rPr>
            <w:rFonts w:cs="Times New Roman"/>
            <w:i/>
            <w:iCs/>
            <w:lang w:val="sr-Cyrl-BA"/>
          </w:rPr>
          <w:t>Једноставан п</w:t>
        </w:r>
        <w:r w:rsidRPr="00101F3B" w:rsidDel="0027446C">
          <w:rPr>
            <w:rFonts w:cs="Times New Roman"/>
            <w:i/>
            <w:iCs/>
            <w:lang w:val="sr-Cyrl-BA"/>
          </w:rPr>
          <w:t>римјер груписања домаћинстав</w:t>
        </w:r>
        <w:ins w:id="1641" w:author="Aleksandar Kelec" w:date="2023-11-26T15:29:00Z">
          <w:r w:rsidR="0044380F" w:rsidRPr="00101F3B" w:rsidDel="0027446C">
            <w:rPr>
              <w:rFonts w:cs="Times New Roman"/>
              <w:i/>
              <w:iCs/>
              <w:lang w:val="sr-Cyrl-BA"/>
            </w:rPr>
            <w:t>а</w:t>
          </w:r>
        </w:ins>
        <w:r w:rsidRPr="00101F3B" w:rsidDel="0027446C">
          <w:rPr>
            <w:rFonts w:cs="Times New Roman"/>
            <w:i/>
            <w:iCs/>
            <w:lang w:val="sr-Cyrl-BA"/>
          </w:rPr>
          <w:t xml:space="preserve"> према удаљености од електричног разводника</w:t>
        </w:r>
      </w:moveFrom>
    </w:p>
    <w:moveFromRangeEnd w:id="1639"/>
    <w:p w14:paraId="6300FFAD" w14:textId="2F08AD1B" w:rsidR="009109F0" w:rsidRPr="0020112D" w:rsidRDefault="009109F0">
      <w:pPr>
        <w:pStyle w:val="NoSpacing"/>
        <w:rPr>
          <w:rStyle w:val="jlqj4b"/>
          <w:rFonts w:cs="Times New Roman"/>
          <w:i/>
          <w:sz w:val="22"/>
          <w:szCs w:val="28"/>
          <w:lang w:val="sr-Cyrl-BA"/>
          <w:rPrChange w:id="1642" w:author="Nikola Karpić" w:date="2024-02-25T23:34:00Z">
            <w:rPr>
              <w:rStyle w:val="jlqj4b"/>
              <w:rFonts w:ascii="Arial" w:hAnsi="Arial"/>
              <w:i/>
              <w:sz w:val="22"/>
              <w:szCs w:val="28"/>
              <w:lang w:val="sr-Cyrl-BA"/>
            </w:rPr>
          </w:rPrChange>
        </w:rPr>
        <w:pPrChange w:id="1643" w:author="Nikola Karpić" w:date="2024-01-14T22:39:00Z">
          <w:pPr>
            <w:pStyle w:val="NoSpacing"/>
            <w:ind w:firstLine="0"/>
          </w:pPr>
        </w:pPrChange>
      </w:pPr>
      <w:del w:id="1644" w:author="Nikola Karpić" w:date="2024-01-14T22:48:00Z">
        <w:r w:rsidRPr="00101F3B" w:rsidDel="00231D12">
          <w:rPr>
            <w:rStyle w:val="jlqj4b"/>
            <w:rFonts w:cs="Times New Roman"/>
            <w:lang w:val="sr-Cyrl-BA"/>
          </w:rPr>
          <w:br w:type="page"/>
        </w:r>
      </w:del>
    </w:p>
    <w:p w14:paraId="385D70E1" w14:textId="77777777" w:rsidR="00450229" w:rsidRPr="00101F3B" w:rsidRDefault="009109F0" w:rsidP="00532390">
      <w:pPr>
        <w:pStyle w:val="Heading3"/>
        <w:numPr>
          <w:ilvl w:val="2"/>
          <w:numId w:val="1"/>
        </w:numPr>
        <w:rPr>
          <w:rStyle w:val="jlqj4b"/>
          <w:rFonts w:cs="Times New Roman"/>
          <w:lang w:val="sr-Cyrl-BA"/>
        </w:rPr>
      </w:pPr>
      <w:bookmarkStart w:id="1645" w:name="_Toc159792269"/>
      <w:r w:rsidRPr="00101F3B">
        <w:rPr>
          <w:rStyle w:val="jlqj4b"/>
          <w:rFonts w:cs="Times New Roman"/>
          <w:lang w:val="sr-Cyrl-BA"/>
        </w:rPr>
        <w:lastRenderedPageBreak/>
        <w:t>Смањење димензионалности</w:t>
      </w:r>
      <w:bookmarkEnd w:id="1645"/>
    </w:p>
    <w:p w14:paraId="73C04A31" w14:textId="4B333BDC" w:rsidR="009109F0" w:rsidRPr="00101F3B" w:rsidRDefault="000340FF">
      <w:pPr>
        <w:pStyle w:val="NoSpacing"/>
        <w:spacing w:after="240"/>
        <w:rPr>
          <w:ins w:id="1646" w:author="Nikola Karpić" w:date="2024-01-14T23:04:00Z"/>
          <w:rStyle w:val="jlqj4b"/>
          <w:rFonts w:cs="Times New Roman"/>
          <w:i/>
          <w:szCs w:val="28"/>
          <w:lang w:val="ru-RU"/>
        </w:rPr>
        <w:pPrChange w:id="1647" w:author="Nikola Karpić" w:date="2024-01-14T23:05:00Z">
          <w:pPr>
            <w:pStyle w:val="NoSpacing"/>
          </w:pPr>
        </w:pPrChange>
      </w:pPr>
      <w:r w:rsidRPr="00101F3B">
        <w:rPr>
          <w:rStyle w:val="jlqj4b"/>
          <w:rFonts w:cs="Times New Roman"/>
          <w:lang w:val="sr-Cyrl-BA"/>
        </w:rPr>
        <w:t>Смањење</w:t>
      </w:r>
      <w:r w:rsidR="009109F0" w:rsidRPr="00101F3B">
        <w:rPr>
          <w:rStyle w:val="jlqj4b"/>
          <w:rFonts w:cs="Times New Roman"/>
          <w:lang w:val="ru-RU"/>
        </w:rPr>
        <w:t xml:space="preserve"> димензионалности је техника у машинском учењу која се користи за смањивање броја </w:t>
      </w:r>
      <w:r w:rsidR="00C860C9" w:rsidRPr="00101F3B">
        <w:rPr>
          <w:rStyle w:val="jlqj4b"/>
          <w:rFonts w:cs="Times New Roman"/>
          <w:lang w:val="ru-RU"/>
        </w:rPr>
        <w:t>атрибута</w:t>
      </w:r>
      <w:r w:rsidR="009109F0" w:rsidRPr="00101F3B">
        <w:rPr>
          <w:rStyle w:val="jlqj4b"/>
          <w:rFonts w:cs="Times New Roman"/>
          <w:lang w:val="ru-RU"/>
        </w:rPr>
        <w:t xml:space="preserve"> у подацима. </w:t>
      </w:r>
      <w:del w:id="1648" w:author="Nikola Karpić" w:date="2024-01-14T22:44:00Z">
        <w:r w:rsidR="009109F0" w:rsidRPr="00101F3B" w:rsidDel="0027446C">
          <w:rPr>
            <w:rStyle w:val="jlqj4b"/>
            <w:rFonts w:cs="Times New Roman"/>
            <w:lang w:val="ru-RU"/>
          </w:rPr>
          <w:delText xml:space="preserve">Ова техника се користи како би се смањила сложеност података и убрзао процес машинског учења. </w:delText>
        </w:r>
      </w:del>
      <w:r w:rsidR="009C7963" w:rsidRPr="00101F3B">
        <w:rPr>
          <w:rStyle w:val="jlqj4b"/>
          <w:rFonts w:cs="Times New Roman"/>
          <w:lang w:val="sr-Cyrl-BA"/>
        </w:rPr>
        <w:t>Смањење</w:t>
      </w:r>
      <w:r w:rsidR="009109F0" w:rsidRPr="00101F3B">
        <w:rPr>
          <w:rStyle w:val="jlqj4b"/>
          <w:rFonts w:cs="Times New Roman"/>
          <w:lang w:val="ru-RU"/>
        </w:rPr>
        <w:t xml:space="preserve"> димензионалности се често користи у комбинацији са другим техникама машинског учења, како би се створили бољи модели</w:t>
      </w:r>
      <w:ins w:id="1649" w:author="Nikola Karpić" w:date="2024-01-14T23:04:00Z">
        <w:r w:rsidR="003514BA" w:rsidRPr="00101F3B">
          <w:rPr>
            <w:rStyle w:val="jlqj4b"/>
            <w:rFonts w:cs="Times New Roman"/>
            <w:lang w:val="sr-Cyrl-BA"/>
          </w:rPr>
          <w:t xml:space="preserve"> (слика 2.12)</w:t>
        </w:r>
      </w:ins>
      <w:r w:rsidR="009109F0" w:rsidRPr="00101F3B">
        <w:rPr>
          <w:rStyle w:val="jlqj4b"/>
          <w:rFonts w:cs="Times New Roman"/>
          <w:lang w:val="ru-RU"/>
        </w:rPr>
        <w:t>.</w:t>
      </w:r>
      <w:r w:rsidR="009C7963" w:rsidRPr="00101F3B">
        <w:rPr>
          <w:rStyle w:val="jlqj4b"/>
          <w:rFonts w:cs="Times New Roman"/>
          <w:lang w:val="sr-Cyrl-BA"/>
        </w:rPr>
        <w:t xml:space="preserve"> Смањење </w:t>
      </w:r>
      <w:r w:rsidR="009109F0" w:rsidRPr="00101F3B">
        <w:rPr>
          <w:rStyle w:val="jlqj4b"/>
          <w:rFonts w:cs="Times New Roman"/>
          <w:lang w:val="ru-RU"/>
        </w:rPr>
        <w:t xml:space="preserve">димензионалности </w:t>
      </w:r>
      <w:r w:rsidR="00C860C9" w:rsidRPr="00101F3B">
        <w:rPr>
          <w:rStyle w:val="jlqj4b"/>
          <w:rFonts w:cs="Times New Roman"/>
          <w:lang w:val="ru-RU"/>
        </w:rPr>
        <w:t>може да буде од помоћи и за избјегавање</w:t>
      </w:r>
      <w:r w:rsidR="009109F0" w:rsidRPr="00101F3B">
        <w:rPr>
          <w:rStyle w:val="jlqj4b"/>
          <w:rFonts w:cs="Times New Roman"/>
          <w:lang w:val="ru-RU"/>
        </w:rPr>
        <w:t xml:space="preserve"> </w:t>
      </w:r>
      <w:r w:rsidR="00C860C9" w:rsidRPr="00101F3B">
        <w:rPr>
          <w:rFonts w:cs="Times New Roman"/>
          <w:lang w:val="sr-Cyrl-BA"/>
        </w:rPr>
        <w:t>преприлагођавања</w:t>
      </w:r>
      <w:r w:rsidR="009109F0" w:rsidRPr="00101F3B">
        <w:rPr>
          <w:rStyle w:val="jlqj4b"/>
          <w:rFonts w:cs="Times New Roman"/>
          <w:lang w:val="ru-RU"/>
        </w:rPr>
        <w:t>.</w:t>
      </w:r>
    </w:p>
    <w:p w14:paraId="08F2A86D" w14:textId="77777777" w:rsidR="003514BA" w:rsidRPr="00101F3B" w:rsidRDefault="003514BA" w:rsidP="003514BA">
      <w:pPr>
        <w:pStyle w:val="NoSpacing"/>
        <w:ind w:firstLine="0"/>
        <w:jc w:val="center"/>
        <w:rPr>
          <w:moveTo w:id="1650" w:author="Nikola Karpić" w:date="2024-01-14T23:04:00Z"/>
          <w:rFonts w:cs="Times New Roman"/>
          <w:lang w:val="sr-Latn-BA"/>
        </w:rPr>
      </w:pPr>
      <w:moveToRangeStart w:id="1651" w:author="Nikola Karpić" w:date="2024-01-14T23:04:00Z" w:name="move156165875"/>
      <w:moveTo w:id="1652" w:author="Nikola Karpić" w:date="2024-01-14T23:04:00Z">
        <w:r w:rsidRPr="00101F3B">
          <w:rPr>
            <w:rFonts w:cs="Times New Roman"/>
            <w:noProof/>
            <w:lang w:val="sr-Latn-BA"/>
          </w:rPr>
          <w:drawing>
            <wp:inline distT="0" distB="0" distL="0" distR="0" wp14:anchorId="4B2ED8AA" wp14:editId="5F3AD7A9">
              <wp:extent cx="3981406" cy="1993900"/>
              <wp:effectExtent l="19050" t="19050" r="19685" b="25400"/>
              <wp:docPr id="269563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moveTo>
    </w:p>
    <w:p w14:paraId="603422FB" w14:textId="77777777" w:rsidR="003514BA" w:rsidRPr="00101F3B" w:rsidDel="003514BA" w:rsidRDefault="003514BA">
      <w:pPr>
        <w:pStyle w:val="NoSpacing"/>
        <w:spacing w:after="240"/>
        <w:ind w:firstLine="0"/>
        <w:jc w:val="center"/>
        <w:rPr>
          <w:del w:id="1653" w:author="Nikola Karpić" w:date="2024-01-14T23:04:00Z"/>
          <w:moveTo w:id="1654" w:author="Nikola Karpić" w:date="2024-01-14T23:04:00Z"/>
          <w:rFonts w:cs="Times New Roman"/>
          <w:i/>
          <w:iCs/>
          <w:lang w:val="sr-Cyrl-BA"/>
        </w:rPr>
        <w:pPrChange w:id="1655" w:author="Nikola Karpić" w:date="2024-01-14T23:05:00Z">
          <w:pPr>
            <w:pStyle w:val="NoSpacing"/>
            <w:ind w:firstLine="0"/>
            <w:jc w:val="center"/>
          </w:pPr>
        </w:pPrChange>
      </w:pPr>
      <w:moveTo w:id="1656" w:author="Nikola Karpić" w:date="2024-01-14T23:04:00Z">
        <w:r w:rsidRPr="00101F3B">
          <w:rPr>
            <w:rFonts w:cs="Times New Roman"/>
            <w:i/>
            <w:iCs/>
            <w:lang w:val="sr-Cyrl-BA"/>
          </w:rPr>
          <w:t>Слика 2.</w:t>
        </w:r>
        <w:r w:rsidRPr="00101F3B">
          <w:rPr>
            <w:rFonts w:cs="Times New Roman"/>
            <w:i/>
            <w:iCs/>
            <w:lang w:val="ru-RU"/>
          </w:rPr>
          <w:t>12</w:t>
        </w:r>
        <w:r w:rsidRPr="00101F3B">
          <w:rPr>
            <w:rFonts w:cs="Times New Roman"/>
            <w:i/>
            <w:iCs/>
            <w:lang w:val="sr-Cyrl-BA"/>
          </w:rPr>
          <w:t>. Примјер смањења димензионалности ненадгледаним учењем</w:t>
        </w:r>
      </w:moveTo>
    </w:p>
    <w:moveToRangeEnd w:id="1651"/>
    <w:p w14:paraId="3AB65EBF" w14:textId="77777777" w:rsidR="003514BA" w:rsidRPr="0020112D" w:rsidRDefault="003514BA">
      <w:pPr>
        <w:pStyle w:val="NoSpacing"/>
        <w:ind w:firstLine="0"/>
        <w:jc w:val="center"/>
        <w:rPr>
          <w:rStyle w:val="jlqj4b"/>
          <w:rFonts w:cs="Times New Roman"/>
          <w:sz w:val="22"/>
          <w:lang w:val="sr-Cyrl-BA"/>
          <w:rPrChange w:id="1657" w:author="Nikola Karpić" w:date="2024-02-25T23:34:00Z">
            <w:rPr>
              <w:rStyle w:val="jlqj4b"/>
              <w:rFonts w:ascii="Arial" w:hAnsi="Arial"/>
              <w:sz w:val="22"/>
              <w:lang w:val="sr-Cyrl-BA"/>
            </w:rPr>
          </w:rPrChange>
        </w:rPr>
        <w:pPrChange w:id="1658" w:author="Nikola Karpić" w:date="2024-01-14T23:04:00Z">
          <w:pPr>
            <w:pStyle w:val="NoSpacing"/>
          </w:pPr>
        </w:pPrChange>
      </w:pPr>
    </w:p>
    <w:p w14:paraId="32EB2D91" w14:textId="4C109CEE" w:rsidR="00C2549B" w:rsidRPr="00101F3B" w:rsidDel="0027446C" w:rsidRDefault="009C7963">
      <w:pPr>
        <w:pStyle w:val="NoSpacing"/>
        <w:spacing w:before="240"/>
        <w:rPr>
          <w:del w:id="1659" w:author="Nikola Karpić" w:date="2024-01-14T22:43:00Z"/>
          <w:rStyle w:val="jlqj4b"/>
          <w:rFonts w:cs="Times New Roman"/>
          <w:lang w:val="ru-RU"/>
        </w:rPr>
        <w:pPrChange w:id="1660" w:author="Nikola Karpić" w:date="2024-01-14T23:05:00Z">
          <w:pPr>
            <w:pStyle w:val="NoSpacing"/>
          </w:pPr>
        </w:pPrChange>
      </w:pPr>
      <w:r w:rsidRPr="00101F3B">
        <w:rPr>
          <w:rStyle w:val="jlqj4b"/>
          <w:rFonts w:cs="Times New Roman"/>
          <w:lang w:val="sr-Cyrl-BA"/>
        </w:rPr>
        <w:t>Различите технике смањења димензионалности</w:t>
      </w:r>
      <w:r w:rsidR="009109F0" w:rsidRPr="00101F3B">
        <w:rPr>
          <w:rStyle w:val="jlqj4b"/>
          <w:rFonts w:cs="Times New Roman"/>
          <w:lang w:val="sr-Cyrl-BA"/>
        </w:rPr>
        <w:t xml:space="preserve"> укључују </w:t>
      </w:r>
      <w:r w:rsidR="00C2549B" w:rsidRPr="00101F3B">
        <w:rPr>
          <w:rStyle w:val="jlqj4b"/>
          <w:rFonts w:cs="Times New Roman"/>
          <w:lang w:val="sr-Cyrl-BA"/>
        </w:rPr>
        <w:t>анализу главних компоненти</w:t>
      </w:r>
      <w:r w:rsidR="009109F0" w:rsidRPr="00101F3B">
        <w:rPr>
          <w:rStyle w:val="jlqj4b"/>
          <w:rFonts w:cs="Times New Roman"/>
          <w:lang w:val="sr-Cyrl-BA"/>
        </w:rPr>
        <w:t xml:space="preserve">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AF32D9" w:rsidRPr="00101F3B">
        <w:rPr>
          <w:rStyle w:val="jlqj4b"/>
          <w:rFonts w:cs="Times New Roman"/>
          <w:i/>
        </w:rPr>
        <w:t>Principal</w:t>
      </w:r>
      <w:r w:rsidR="00AF32D9" w:rsidRPr="00101F3B">
        <w:rPr>
          <w:rStyle w:val="jlqj4b"/>
          <w:rFonts w:cs="Times New Roman"/>
          <w:i/>
          <w:lang w:val="sr-Cyrl-BA"/>
        </w:rPr>
        <w:t xml:space="preserve"> </w:t>
      </w:r>
      <w:del w:id="1661" w:author="Nikola Karpić" w:date="2024-01-27T20:06:00Z">
        <w:r w:rsidR="00AF32D9" w:rsidRPr="00101F3B" w:rsidDel="006D6E7B">
          <w:rPr>
            <w:rStyle w:val="jlqj4b"/>
            <w:rFonts w:cs="Times New Roman"/>
            <w:i/>
          </w:rPr>
          <w:delText>component</w:delText>
        </w:r>
        <w:r w:rsidR="00AF32D9" w:rsidRPr="00101F3B" w:rsidDel="006D6E7B">
          <w:rPr>
            <w:rStyle w:val="jlqj4b"/>
            <w:rFonts w:cs="Times New Roman"/>
            <w:i/>
            <w:lang w:val="sr-Cyrl-BA"/>
          </w:rPr>
          <w:delText xml:space="preserve"> </w:delText>
        </w:r>
      </w:del>
      <w:ins w:id="1662" w:author="Nikola Karpić" w:date="2024-01-27T20:06:00Z">
        <w:r w:rsidR="006D6E7B" w:rsidRPr="00101F3B">
          <w:rPr>
            <w:rStyle w:val="jlqj4b"/>
            <w:rFonts w:cs="Times New Roman"/>
            <w:i/>
          </w:rPr>
          <w:t>Component</w:t>
        </w:r>
        <w:r w:rsidR="006D6E7B" w:rsidRPr="00101F3B">
          <w:rPr>
            <w:rStyle w:val="jlqj4b"/>
            <w:rFonts w:cs="Times New Roman"/>
            <w:i/>
            <w:lang w:val="sr-Cyrl-BA"/>
          </w:rPr>
          <w:t xml:space="preserve"> </w:t>
        </w:r>
      </w:ins>
      <w:del w:id="1663" w:author="Nikola Karpić" w:date="2024-01-27T20:06:00Z">
        <w:r w:rsidR="00AF32D9" w:rsidRPr="00101F3B" w:rsidDel="006D6E7B">
          <w:rPr>
            <w:rStyle w:val="jlqj4b"/>
            <w:rFonts w:cs="Times New Roman"/>
            <w:i/>
          </w:rPr>
          <w:delText>analysis</w:delText>
        </w:r>
        <w:r w:rsidR="00C2549B" w:rsidRPr="00101F3B" w:rsidDel="006D6E7B">
          <w:rPr>
            <w:rStyle w:val="jlqj4b"/>
            <w:rFonts w:cs="Times New Roman"/>
            <w:i/>
            <w:lang w:val="sr-Cyrl-BA"/>
          </w:rPr>
          <w:delText xml:space="preserve"> </w:delText>
        </w:r>
      </w:del>
      <w:ins w:id="1664" w:author="Nikola Karpić" w:date="2024-01-27T20:06:00Z">
        <w:r w:rsidR="006D6E7B" w:rsidRPr="00101F3B">
          <w:rPr>
            <w:rStyle w:val="jlqj4b"/>
            <w:rFonts w:cs="Times New Roman"/>
            <w:i/>
          </w:rPr>
          <w:t>Analysis</w:t>
        </w:r>
        <w:r w:rsidR="006D6E7B" w:rsidRPr="00101F3B">
          <w:rPr>
            <w:rStyle w:val="jlqj4b"/>
            <w:rFonts w:cs="Times New Roman"/>
            <w:i/>
            <w:lang w:val="sr-Cyrl-BA"/>
          </w:rPr>
          <w:t xml:space="preserve"> </w:t>
        </w:r>
      </w:ins>
      <w:r w:rsidR="00C2549B" w:rsidRPr="00101F3B">
        <w:rPr>
          <w:rStyle w:val="jlqj4b"/>
          <w:rFonts w:cs="Times New Roman"/>
          <w:i/>
          <w:lang w:val="sr-Cyrl-BA"/>
        </w:rPr>
        <w:t xml:space="preserve">- </w:t>
      </w:r>
      <w:r w:rsidR="00C2549B" w:rsidRPr="00101F3B">
        <w:rPr>
          <w:rStyle w:val="jlqj4b"/>
          <w:rFonts w:cs="Times New Roman"/>
          <w:i/>
        </w:rPr>
        <w:t>PCA</w:t>
      </w:r>
      <w:r w:rsidR="00C2549B" w:rsidRPr="00101F3B">
        <w:rPr>
          <w:rStyle w:val="jlqj4b"/>
          <w:rFonts w:cs="Times New Roman"/>
          <w:lang w:val="sr-Cyrl-BA"/>
        </w:rPr>
        <w:t>)</w:t>
      </w:r>
      <w:r w:rsidR="009109F0" w:rsidRPr="00101F3B">
        <w:rPr>
          <w:rStyle w:val="jlqj4b"/>
          <w:rFonts w:cs="Times New Roman"/>
          <w:lang w:val="sr-Cyrl-BA"/>
        </w:rPr>
        <w:t xml:space="preserve">, </w:t>
      </w:r>
      <w:r w:rsidR="00C2549B" w:rsidRPr="00101F3B">
        <w:rPr>
          <w:rStyle w:val="jlqj4b"/>
          <w:rFonts w:cs="Times New Roman"/>
          <w:lang w:val="sr-Cyrl-BA"/>
        </w:rPr>
        <w:t>линеа</w:t>
      </w:r>
      <w:r w:rsidR="008278A8" w:rsidRPr="00101F3B">
        <w:rPr>
          <w:rStyle w:val="jlqj4b"/>
          <w:rFonts w:cs="Times New Roman"/>
          <w:lang w:val="sr-Cyrl-BA"/>
        </w:rPr>
        <w:t>р</w:t>
      </w:r>
      <w:r w:rsidR="00C2549B" w:rsidRPr="00101F3B">
        <w:rPr>
          <w:rStyle w:val="jlqj4b"/>
          <w:rFonts w:cs="Times New Roman"/>
          <w:lang w:val="sr-Cyrl-BA"/>
        </w:rPr>
        <w:t>н</w:t>
      </w:r>
      <w:r w:rsidR="001B518E" w:rsidRPr="00101F3B">
        <w:rPr>
          <w:rStyle w:val="jlqj4b"/>
          <w:rFonts w:cs="Times New Roman"/>
          <w:lang w:val="sr-Cyrl-BA"/>
        </w:rPr>
        <w:t>у</w:t>
      </w:r>
      <w:r w:rsidR="00C2549B" w:rsidRPr="00101F3B">
        <w:rPr>
          <w:rStyle w:val="jlqj4b"/>
          <w:rFonts w:cs="Times New Roman"/>
          <w:lang w:val="sr-Cyrl-BA"/>
        </w:rPr>
        <w:t xml:space="preserve"> дискриминантн</w:t>
      </w:r>
      <w:r w:rsidR="001B518E" w:rsidRPr="00101F3B">
        <w:rPr>
          <w:rStyle w:val="jlqj4b"/>
          <w:rFonts w:cs="Times New Roman"/>
          <w:lang w:val="sr-Cyrl-BA"/>
        </w:rPr>
        <w:t>у</w:t>
      </w:r>
      <w:r w:rsidR="00C2549B" w:rsidRPr="00101F3B">
        <w:rPr>
          <w:rStyle w:val="jlqj4b"/>
          <w:rFonts w:cs="Times New Roman"/>
          <w:lang w:val="sr-Cyrl-BA"/>
        </w:rPr>
        <w:t xml:space="preserve"> анализ</w:t>
      </w:r>
      <w:r w:rsidR="001B518E" w:rsidRPr="00101F3B">
        <w:rPr>
          <w:rStyle w:val="jlqj4b"/>
          <w:rFonts w:cs="Times New Roman"/>
          <w:lang w:val="sr-Cyrl-BA"/>
        </w:rPr>
        <w:t>у</w:t>
      </w:r>
      <w:r w:rsidR="00C2549B" w:rsidRPr="00101F3B">
        <w:rPr>
          <w:rStyle w:val="jlqj4b"/>
          <w:rFonts w:cs="Times New Roman"/>
          <w:lang w:val="sr-Cyrl-BA"/>
        </w:rPr>
        <w:t xml:space="preserve">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C2549B" w:rsidRPr="00101F3B">
        <w:rPr>
          <w:rStyle w:val="jlqj4b"/>
          <w:rFonts w:cs="Times New Roman"/>
          <w:i/>
          <w:lang w:val="en-US"/>
        </w:rPr>
        <w:t>Linear</w:t>
      </w:r>
      <w:r w:rsidR="00C2549B" w:rsidRPr="00101F3B">
        <w:rPr>
          <w:rStyle w:val="jlqj4b"/>
          <w:rFonts w:cs="Times New Roman"/>
          <w:i/>
          <w:lang w:val="sr-Cyrl-BA"/>
        </w:rPr>
        <w:t xml:space="preserve"> </w:t>
      </w:r>
      <w:r w:rsidR="00C2549B" w:rsidRPr="00101F3B">
        <w:rPr>
          <w:rStyle w:val="jlqj4b"/>
          <w:rFonts w:cs="Times New Roman"/>
          <w:i/>
          <w:lang w:val="en-US"/>
        </w:rPr>
        <w:t>Discriminant</w:t>
      </w:r>
      <w:r w:rsidR="00C2549B" w:rsidRPr="00101F3B">
        <w:rPr>
          <w:rStyle w:val="jlqj4b"/>
          <w:rFonts w:cs="Times New Roman"/>
          <w:i/>
          <w:lang w:val="sr-Cyrl-BA"/>
        </w:rPr>
        <w:t xml:space="preserve"> </w:t>
      </w:r>
      <w:r w:rsidR="00C2549B" w:rsidRPr="00101F3B">
        <w:rPr>
          <w:rStyle w:val="jlqj4b"/>
          <w:rFonts w:cs="Times New Roman"/>
          <w:i/>
          <w:lang w:val="en-US"/>
        </w:rPr>
        <w:t>Anal</w:t>
      </w:r>
      <w:r w:rsidR="007B6A1A" w:rsidRPr="00101F3B">
        <w:rPr>
          <w:rStyle w:val="jlqj4b"/>
          <w:rFonts w:cs="Times New Roman"/>
          <w:i/>
          <w:lang w:val="en-US"/>
        </w:rPr>
        <w:t>y</w:t>
      </w:r>
      <w:r w:rsidR="00C2549B" w:rsidRPr="00101F3B">
        <w:rPr>
          <w:rStyle w:val="jlqj4b"/>
          <w:rFonts w:cs="Times New Roman"/>
          <w:i/>
          <w:lang w:val="en-US"/>
        </w:rPr>
        <w:t>s</w:t>
      </w:r>
      <w:r w:rsidR="007B6A1A" w:rsidRPr="00101F3B">
        <w:rPr>
          <w:rStyle w:val="jlqj4b"/>
          <w:rFonts w:cs="Times New Roman"/>
          <w:i/>
          <w:lang w:val="en-US"/>
        </w:rPr>
        <w:t>i</w:t>
      </w:r>
      <w:r w:rsidR="00C2549B" w:rsidRPr="00101F3B">
        <w:rPr>
          <w:rStyle w:val="jlqj4b"/>
          <w:rFonts w:cs="Times New Roman"/>
          <w:i/>
          <w:lang w:val="en-US"/>
        </w:rPr>
        <w:t>s</w:t>
      </w:r>
      <w:r w:rsidR="00C2549B" w:rsidRPr="00101F3B">
        <w:rPr>
          <w:rStyle w:val="jlqj4b"/>
          <w:rFonts w:cs="Times New Roman"/>
          <w:i/>
          <w:lang w:val="sr-Cyrl-BA"/>
        </w:rPr>
        <w:t xml:space="preserve"> – </w:t>
      </w:r>
      <w:r w:rsidR="00C2549B" w:rsidRPr="00101F3B">
        <w:rPr>
          <w:rStyle w:val="jlqj4b"/>
          <w:rFonts w:cs="Times New Roman"/>
          <w:i/>
          <w:lang w:val="en-US"/>
        </w:rPr>
        <w:t>LDA</w:t>
      </w:r>
      <w:r w:rsidR="00C2549B" w:rsidRPr="00101F3B">
        <w:rPr>
          <w:rStyle w:val="jlqj4b"/>
          <w:rFonts w:cs="Times New Roman"/>
          <w:i/>
          <w:lang w:val="sr-Cyrl-BA"/>
        </w:rPr>
        <w:t>)</w:t>
      </w:r>
      <w:r w:rsidR="009109F0" w:rsidRPr="00101F3B">
        <w:rPr>
          <w:rStyle w:val="jlqj4b"/>
          <w:rFonts w:cs="Times New Roman"/>
          <w:lang w:val="sr-Cyrl-BA"/>
        </w:rPr>
        <w:t xml:space="preserve"> и мултидимензионално скалирање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C2549B" w:rsidRPr="00101F3B">
        <w:rPr>
          <w:rStyle w:val="jlqj4b"/>
          <w:rFonts w:cs="Times New Roman"/>
          <w:i/>
        </w:rPr>
        <w:t>Multidimensional</w:t>
      </w:r>
      <w:r w:rsidR="00C2549B" w:rsidRPr="00101F3B">
        <w:rPr>
          <w:rStyle w:val="jlqj4b"/>
          <w:rFonts w:cs="Times New Roman"/>
          <w:i/>
          <w:lang w:val="sr-Cyrl-BA"/>
        </w:rPr>
        <w:t xml:space="preserve"> </w:t>
      </w:r>
      <w:r w:rsidR="00C2549B" w:rsidRPr="00101F3B">
        <w:rPr>
          <w:rStyle w:val="jlqj4b"/>
          <w:rFonts w:cs="Times New Roman"/>
          <w:i/>
        </w:rPr>
        <w:t>Scaling</w:t>
      </w:r>
      <w:r w:rsidR="00C2549B" w:rsidRPr="00101F3B">
        <w:rPr>
          <w:rStyle w:val="jlqj4b"/>
          <w:rFonts w:cs="Times New Roman"/>
          <w:i/>
          <w:lang w:val="sr-Cyrl-BA"/>
        </w:rPr>
        <w:t xml:space="preserve"> - </w:t>
      </w:r>
      <w:r w:rsidR="00C2549B" w:rsidRPr="00101F3B">
        <w:rPr>
          <w:rStyle w:val="jlqj4b"/>
          <w:rFonts w:cs="Times New Roman"/>
          <w:i/>
        </w:rPr>
        <w:t>MDS</w:t>
      </w:r>
      <w:r w:rsidR="00C2549B" w:rsidRPr="00101F3B">
        <w:rPr>
          <w:rStyle w:val="jlqj4b"/>
          <w:rFonts w:cs="Times New Roman"/>
          <w:i/>
          <w:lang w:val="sr-Cyrl-BA"/>
        </w:rPr>
        <w:t>)</w:t>
      </w:r>
      <w:r w:rsidR="009109F0" w:rsidRPr="00101F3B">
        <w:rPr>
          <w:rStyle w:val="jlqj4b"/>
          <w:rFonts w:cs="Times New Roman"/>
          <w:lang w:val="sr-Cyrl-BA"/>
        </w:rPr>
        <w:t xml:space="preserve">. </w:t>
      </w:r>
      <w:del w:id="1665" w:author="Nikola Karpić" w:date="2024-01-14T22:43:00Z">
        <w:r w:rsidR="009109F0" w:rsidRPr="00101F3B" w:rsidDel="0027446C">
          <w:rPr>
            <w:rStyle w:val="jlqj4b"/>
            <w:rFonts w:cs="Times New Roman"/>
            <w:lang w:val="ru-RU"/>
          </w:rPr>
          <w:delText>Свака од ових техника се користи за различите ситуације и има своје предности и недостатке.</w:delText>
        </w:r>
      </w:del>
    </w:p>
    <w:p w14:paraId="033FDF95" w14:textId="77777777" w:rsidR="00C31A52" w:rsidRPr="0020112D" w:rsidRDefault="00C2549B">
      <w:pPr>
        <w:pStyle w:val="NoSpacing"/>
        <w:spacing w:before="240"/>
        <w:rPr>
          <w:rStyle w:val="jlqj4b"/>
          <w:rFonts w:cs="Times New Roman"/>
          <w:sz w:val="22"/>
          <w:lang w:val="sr-Cyrl-BA"/>
          <w:rPrChange w:id="1666" w:author="Nikola Karpić" w:date="2024-02-25T23:34:00Z">
            <w:rPr>
              <w:rStyle w:val="jlqj4b"/>
              <w:rFonts w:ascii="Arial" w:hAnsi="Arial"/>
              <w:sz w:val="22"/>
              <w:lang w:val="sr-Cyrl-BA"/>
            </w:rPr>
          </w:rPrChange>
        </w:rPr>
        <w:pPrChange w:id="1667" w:author="Nikola Karpić" w:date="2024-01-14T23:05:00Z">
          <w:pPr>
            <w:pStyle w:val="NoSpacing"/>
          </w:pPr>
        </w:pPrChange>
      </w:pPr>
      <w:r w:rsidRPr="00101F3B">
        <w:rPr>
          <w:rStyle w:val="jlqj4b"/>
          <w:rFonts w:cs="Times New Roman"/>
          <w:lang w:val="sr-Cyrl-BA"/>
        </w:rPr>
        <w:t>Р</w:t>
      </w:r>
      <w:r w:rsidR="009109F0" w:rsidRPr="00101F3B">
        <w:rPr>
          <w:rStyle w:val="jlqj4b"/>
          <w:rFonts w:cs="Times New Roman"/>
          <w:lang w:val="ru-RU"/>
        </w:rPr>
        <w:t>едукција димензионалности није рјешење за све проблеме у машинском учењу и треба</w:t>
      </w:r>
      <w:r w:rsidRPr="00101F3B">
        <w:rPr>
          <w:rStyle w:val="jlqj4b"/>
          <w:rFonts w:cs="Times New Roman"/>
          <w:lang w:val="sr-Cyrl-BA"/>
        </w:rPr>
        <w:t xml:space="preserve"> се</w:t>
      </w:r>
      <w:r w:rsidR="009109F0" w:rsidRPr="00101F3B">
        <w:rPr>
          <w:rStyle w:val="jlqj4b"/>
          <w:rFonts w:cs="Times New Roman"/>
          <w:lang w:val="ru-RU"/>
        </w:rPr>
        <w:t xml:space="preserve"> користити са опрезом како се не би изгубил</w:t>
      </w:r>
      <w:r w:rsidRPr="00101F3B">
        <w:rPr>
          <w:rStyle w:val="jlqj4b"/>
          <w:rFonts w:cs="Times New Roman"/>
          <w:lang w:val="sr-Cyrl-BA"/>
        </w:rPr>
        <w:t>е</w:t>
      </w:r>
      <w:r w:rsidR="009109F0" w:rsidRPr="00101F3B">
        <w:rPr>
          <w:rStyle w:val="jlqj4b"/>
          <w:rFonts w:cs="Times New Roman"/>
          <w:lang w:val="ru-RU"/>
        </w:rPr>
        <w:t xml:space="preserve"> важн</w:t>
      </w:r>
      <w:r w:rsidRPr="00101F3B">
        <w:rPr>
          <w:rStyle w:val="jlqj4b"/>
          <w:rFonts w:cs="Times New Roman"/>
          <w:lang w:val="sr-Cyrl-BA"/>
        </w:rPr>
        <w:t>е</w:t>
      </w:r>
      <w:r w:rsidR="009109F0" w:rsidRPr="00101F3B">
        <w:rPr>
          <w:rStyle w:val="jlqj4b"/>
          <w:rFonts w:cs="Times New Roman"/>
          <w:lang w:val="ru-RU"/>
        </w:rPr>
        <w:t xml:space="preserve"> информациј</w:t>
      </w:r>
      <w:r w:rsidRPr="00101F3B">
        <w:rPr>
          <w:rStyle w:val="jlqj4b"/>
          <w:rFonts w:cs="Times New Roman"/>
          <w:lang w:val="sr-Cyrl-BA"/>
        </w:rPr>
        <w:t>е</w:t>
      </w:r>
      <w:r w:rsidR="009109F0" w:rsidRPr="00101F3B">
        <w:rPr>
          <w:rStyle w:val="jlqj4b"/>
          <w:rFonts w:cs="Times New Roman"/>
          <w:lang w:val="ru-RU"/>
        </w:rPr>
        <w:t>.</w:t>
      </w:r>
      <w:r w:rsidRPr="00101F3B">
        <w:rPr>
          <w:rStyle w:val="jlqj4b"/>
          <w:rFonts w:cs="Times New Roman"/>
          <w:lang w:val="sr-Cyrl-BA"/>
        </w:rPr>
        <w:t xml:space="preserve"> </w:t>
      </w:r>
      <w:sdt>
        <w:sdtPr>
          <w:rPr>
            <w:rStyle w:val="jlqj4b"/>
            <w:rFonts w:cs="Times New Roman"/>
            <w:lang w:val="sr-Cyrl-BA"/>
          </w:rPr>
          <w:id w:val="1372272217"/>
          <w:citation/>
        </w:sdtPr>
        <w:sdtContent>
          <w:r w:rsidR="000340FF" w:rsidRPr="00101F3B">
            <w:rPr>
              <w:rStyle w:val="jlqj4b"/>
              <w:rFonts w:cs="Times New Roman"/>
              <w:lang w:val="sr-Cyrl-BA"/>
            </w:rPr>
            <w:fldChar w:fldCharType="begin"/>
          </w:r>
          <w:r w:rsidR="000340FF" w:rsidRPr="00101F3B">
            <w:rPr>
              <w:rStyle w:val="jlqj4b"/>
              <w:rFonts w:cs="Times New Roman"/>
              <w:lang w:val="sr-Latn-BA"/>
            </w:rPr>
            <w:instrText xml:space="preserve"> CITATION Mit97 \l 6170 </w:instrText>
          </w:r>
          <w:r w:rsidR="000340FF" w:rsidRPr="00101F3B">
            <w:rPr>
              <w:rStyle w:val="jlqj4b"/>
              <w:rFonts w:cs="Times New Roman"/>
              <w:lang w:val="sr-Cyrl-BA"/>
            </w:rPr>
            <w:fldChar w:fldCharType="separate"/>
          </w:r>
          <w:r w:rsidR="007779BE" w:rsidRPr="00101F3B">
            <w:rPr>
              <w:rFonts w:cs="Times New Roman"/>
              <w:noProof/>
              <w:lang w:val="sr-Latn-BA"/>
            </w:rPr>
            <w:t>[5]</w:t>
          </w:r>
          <w:r w:rsidR="000340FF" w:rsidRPr="00101F3B">
            <w:rPr>
              <w:rStyle w:val="jlqj4b"/>
              <w:rFonts w:cs="Times New Roman"/>
              <w:lang w:val="sr-Cyrl-BA"/>
            </w:rPr>
            <w:fldChar w:fldCharType="end"/>
          </w:r>
        </w:sdtContent>
      </w:sdt>
    </w:p>
    <w:p w14:paraId="44710AAE" w14:textId="26225CAE" w:rsidR="00C67B89" w:rsidRPr="0020112D" w:rsidDel="0027446C" w:rsidRDefault="00C67B89" w:rsidP="00C2549B">
      <w:pPr>
        <w:pStyle w:val="NoSpacing"/>
        <w:rPr>
          <w:del w:id="1668" w:author="Nikola Karpić" w:date="2024-01-14T22:42:00Z"/>
          <w:rFonts w:cs="Times New Roman"/>
          <w:lang w:val="sr-Cyrl-BA"/>
          <w:rPrChange w:id="1669" w:author="Nikola Karpić" w:date="2024-02-25T23:34:00Z">
            <w:rPr>
              <w:del w:id="1670" w:author="Nikola Karpić" w:date="2024-01-14T22:42:00Z"/>
              <w:lang w:val="ru-RU"/>
            </w:rPr>
          </w:rPrChange>
        </w:rPr>
      </w:pPr>
      <w:r w:rsidRPr="00101F3B">
        <w:rPr>
          <w:rFonts w:cs="Times New Roman"/>
          <w:lang w:val="ru-RU"/>
        </w:rPr>
        <w:t>Алгоритми који спадају у ову врсту учења су :</w:t>
      </w:r>
      <w:ins w:id="1671" w:author="Nikola Karpić" w:date="2024-01-14T22:42:00Z">
        <w:r w:rsidR="0027446C" w:rsidRPr="00101F3B">
          <w:rPr>
            <w:rFonts w:cs="Times New Roman"/>
            <w:lang w:val="sr-Cyrl-BA"/>
          </w:rPr>
          <w:t xml:space="preserve"> </w:t>
        </w:r>
      </w:ins>
    </w:p>
    <w:p w14:paraId="3FB38DDB" w14:textId="3E9232D7" w:rsidR="00C67B89" w:rsidRPr="0020112D" w:rsidDel="0027446C" w:rsidRDefault="00C67B89">
      <w:pPr>
        <w:pStyle w:val="NoSpacing"/>
        <w:ind w:firstLine="0"/>
        <w:rPr>
          <w:del w:id="1672" w:author="Nikola Karpić" w:date="2024-01-14T22:42:00Z"/>
          <w:rFonts w:cs="Times New Roman"/>
          <w:lang w:val="sr-Cyrl-BA"/>
          <w:rPrChange w:id="1673" w:author="Nikola Karpić" w:date="2024-02-25T23:34:00Z">
            <w:rPr>
              <w:del w:id="1674" w:author="Nikola Karpić" w:date="2024-01-14T22:42:00Z"/>
            </w:rPr>
          </w:rPrChange>
        </w:rPr>
        <w:pPrChange w:id="1675" w:author="Nikola Karpić" w:date="2024-01-14T22:42:00Z">
          <w:pPr>
            <w:pStyle w:val="NoSpacing"/>
            <w:numPr>
              <w:numId w:val="4"/>
            </w:numPr>
            <w:ind w:left="1440" w:hanging="360"/>
          </w:pPr>
        </w:pPrChange>
      </w:pPr>
      <w:del w:id="1676" w:author="Nikola Karpić" w:date="2024-01-14T22:46:00Z">
        <w:r w:rsidRPr="00101F3B" w:rsidDel="0027446C">
          <w:rPr>
            <w:rFonts w:cs="Times New Roman"/>
          </w:rPr>
          <w:delText>K</w:delText>
        </w:r>
        <w:r w:rsidRPr="0020112D" w:rsidDel="0027446C">
          <w:rPr>
            <w:rFonts w:cs="Times New Roman"/>
            <w:lang w:val="ru-RU"/>
            <w:rPrChange w:id="1677" w:author="Nikola Karpić" w:date="2024-02-25T23:34:00Z">
              <w:rPr/>
            </w:rPrChange>
          </w:rPr>
          <w:delText xml:space="preserve"> </w:delText>
        </w:r>
        <w:r w:rsidRPr="00101F3B" w:rsidDel="0027446C">
          <w:rPr>
            <w:rFonts w:cs="Times New Roman"/>
          </w:rPr>
          <w:delText>Means</w:delText>
        </w:r>
      </w:del>
      <w:ins w:id="1678" w:author="Nikola Karpić" w:date="2024-01-14T22:47:00Z">
        <w:r w:rsidR="0027446C" w:rsidRPr="00101F3B">
          <w:rPr>
            <w:rFonts w:cs="Times New Roman"/>
            <w:lang w:val="sr-Cyrl-BA"/>
          </w:rPr>
          <w:t>К средњих вриједности</w:t>
        </w:r>
      </w:ins>
      <w:ins w:id="1679" w:author="Nikola Karpić" w:date="2024-01-14T22:42:00Z">
        <w:r w:rsidR="0027446C" w:rsidRPr="00101F3B">
          <w:rPr>
            <w:rFonts w:cs="Times New Roman"/>
            <w:lang w:val="sr-Cyrl-BA"/>
          </w:rPr>
          <w:t xml:space="preserve">, </w:t>
        </w:r>
      </w:ins>
    </w:p>
    <w:p w14:paraId="6655D077" w14:textId="00582E96" w:rsidR="00C67B89" w:rsidRPr="0020112D" w:rsidDel="0027446C" w:rsidRDefault="00C67B89">
      <w:pPr>
        <w:pStyle w:val="NoSpacing"/>
        <w:ind w:firstLine="0"/>
        <w:rPr>
          <w:del w:id="1680" w:author="Nikola Karpić" w:date="2024-01-14T22:42:00Z"/>
          <w:rFonts w:cs="Times New Roman"/>
          <w:lang w:val="sr-Cyrl-BA"/>
          <w:rPrChange w:id="1681" w:author="Nikola Karpić" w:date="2024-02-25T23:34:00Z">
            <w:rPr>
              <w:del w:id="1682" w:author="Nikola Karpić" w:date="2024-01-14T22:42:00Z"/>
            </w:rPr>
          </w:rPrChange>
        </w:rPr>
        <w:pPrChange w:id="1683" w:author="Nikola Karpić" w:date="2024-01-14T22:42:00Z">
          <w:pPr>
            <w:pStyle w:val="NoSpacing"/>
            <w:numPr>
              <w:numId w:val="4"/>
            </w:numPr>
            <w:ind w:left="1440" w:hanging="360"/>
          </w:pPr>
        </w:pPrChange>
      </w:pPr>
      <w:r w:rsidRPr="00101F3B">
        <w:rPr>
          <w:rFonts w:cs="Times New Roman"/>
        </w:rPr>
        <w:t>PCA</w:t>
      </w:r>
      <w:r w:rsidRPr="0020112D">
        <w:rPr>
          <w:rFonts w:cs="Times New Roman"/>
          <w:lang w:val="en-US"/>
          <w:rPrChange w:id="1684" w:author="Nikola Karpić" w:date="2024-02-25T23:34:00Z">
            <w:rPr/>
          </w:rPrChange>
        </w:rPr>
        <w:t xml:space="preserve"> (</w:t>
      </w:r>
      <w:r w:rsidRPr="0020112D">
        <w:rPr>
          <w:rFonts w:cs="Times New Roman"/>
          <w:i/>
          <w:iCs/>
          <w:lang w:val="ru-RU"/>
          <w:rPrChange w:id="1685" w:author="Nikola Karpić" w:date="2024-02-25T23:34:00Z">
            <w:rPr/>
          </w:rPrChange>
        </w:rPr>
        <w:t>енг</w:t>
      </w:r>
      <w:r w:rsidRPr="0020112D">
        <w:rPr>
          <w:rFonts w:cs="Times New Roman"/>
          <w:i/>
          <w:iCs/>
          <w:lang w:val="en-US"/>
          <w:rPrChange w:id="1686" w:author="Nikola Karpić" w:date="2024-02-25T23:34:00Z">
            <w:rPr/>
          </w:rPrChange>
        </w:rPr>
        <w:t>.</w:t>
      </w:r>
      <w:r w:rsidRPr="0020112D">
        <w:rPr>
          <w:rFonts w:cs="Times New Roman"/>
          <w:lang w:val="en-US"/>
          <w:rPrChange w:id="1687" w:author="Nikola Karpić" w:date="2024-02-25T23:34:00Z">
            <w:rPr/>
          </w:rPrChange>
        </w:rPr>
        <w:t xml:space="preserve"> </w:t>
      </w:r>
      <w:commentRangeStart w:id="1688"/>
      <w:r w:rsidRPr="0020112D">
        <w:rPr>
          <w:rFonts w:cs="Times New Roman"/>
          <w:i/>
          <w:iCs/>
          <w:rPrChange w:id="1689" w:author="Nikola Karpić" w:date="2024-02-25T23:34:00Z">
            <w:rPr/>
          </w:rPrChange>
        </w:rPr>
        <w:t>Principal Component Analysis</w:t>
      </w:r>
      <w:commentRangeEnd w:id="1688"/>
      <w:r w:rsidR="00311E98" w:rsidRPr="0020112D">
        <w:rPr>
          <w:rStyle w:val="CommentReference"/>
          <w:rFonts w:cs="Times New Roman"/>
          <w:lang w:val="sr-Latn-BA"/>
          <w:rPrChange w:id="1690" w:author="Nikola Karpić" w:date="2024-02-25T23:34:00Z">
            <w:rPr>
              <w:rStyle w:val="CommentReference"/>
              <w:rFonts w:ascii="Arial" w:hAnsi="Arial"/>
              <w:lang w:val="sr-Latn-BA"/>
            </w:rPr>
          </w:rPrChange>
        </w:rPr>
        <w:commentReference w:id="1688"/>
      </w:r>
      <w:r w:rsidRPr="00101F3B">
        <w:rPr>
          <w:rFonts w:cs="Times New Roman"/>
        </w:rPr>
        <w:t>)</w:t>
      </w:r>
      <w:ins w:id="1691" w:author="Nikola Karpić" w:date="2024-01-14T22:42:00Z">
        <w:r w:rsidR="0027446C" w:rsidRPr="00101F3B">
          <w:rPr>
            <w:rFonts w:cs="Times New Roman"/>
            <w:lang w:val="sr-Cyrl-BA"/>
          </w:rPr>
          <w:t xml:space="preserve">, </w:t>
        </w:r>
      </w:ins>
    </w:p>
    <w:p w14:paraId="052B5122" w14:textId="6F4D6A42" w:rsidR="00C67B89" w:rsidRPr="0020112D" w:rsidDel="0027446C" w:rsidRDefault="00C67B89">
      <w:pPr>
        <w:pStyle w:val="NoSpacing"/>
        <w:ind w:firstLine="0"/>
        <w:rPr>
          <w:del w:id="1692" w:author="Nikola Karpić" w:date="2024-01-14T22:42:00Z"/>
          <w:rFonts w:cs="Times New Roman"/>
          <w:lang w:val="sr-Cyrl-BA"/>
          <w:rPrChange w:id="1693" w:author="Nikola Karpić" w:date="2024-02-25T23:34:00Z">
            <w:rPr>
              <w:del w:id="1694" w:author="Nikola Karpić" w:date="2024-01-14T22:42:00Z"/>
            </w:rPr>
          </w:rPrChange>
        </w:rPr>
        <w:pPrChange w:id="1695" w:author="Nikola Karpić" w:date="2024-01-14T22:42:00Z">
          <w:pPr>
            <w:pStyle w:val="NoSpacing"/>
            <w:numPr>
              <w:numId w:val="4"/>
            </w:numPr>
            <w:ind w:left="1440" w:hanging="360"/>
          </w:pPr>
        </w:pPrChange>
      </w:pPr>
      <w:r w:rsidRPr="00101F3B">
        <w:rPr>
          <w:rFonts w:cs="Times New Roman"/>
        </w:rPr>
        <w:t>t-SNE (</w:t>
      </w:r>
      <w:ins w:id="1696" w:author="Nikola Karpić" w:date="2024-01-27T20:16:00Z">
        <w:r w:rsidR="005C569B" w:rsidRPr="00101F3B">
          <w:rPr>
            <w:rFonts w:cs="Times New Roman"/>
            <w:i/>
            <w:iCs/>
            <w:lang w:val="sr-Cyrl-BA"/>
          </w:rPr>
          <w:t>е</w:t>
        </w:r>
      </w:ins>
      <w:del w:id="1697" w:author="Nikola Karpić" w:date="2024-01-27T20:16:00Z">
        <w:r w:rsidRPr="0020112D" w:rsidDel="005C569B">
          <w:rPr>
            <w:rFonts w:cs="Times New Roman"/>
            <w:i/>
            <w:iCs/>
            <w:rPrChange w:id="1698" w:author="Nikola Karpić" w:date="2024-02-25T23:34:00Z">
              <w:rPr/>
            </w:rPrChange>
          </w:rPr>
          <w:delText>е</w:delText>
        </w:r>
      </w:del>
      <w:r w:rsidRPr="0020112D">
        <w:rPr>
          <w:rFonts w:cs="Times New Roman"/>
          <w:i/>
          <w:iCs/>
          <w:rPrChange w:id="1699" w:author="Nikola Karpić" w:date="2024-02-25T23:34:00Z">
            <w:rPr/>
          </w:rPrChange>
        </w:rPr>
        <w:t>н</w:t>
      </w:r>
      <w:del w:id="1700" w:author="Nikola Karpić" w:date="2024-01-27T20:16:00Z">
        <w:r w:rsidRPr="0020112D" w:rsidDel="005C569B">
          <w:rPr>
            <w:rFonts w:cs="Times New Roman"/>
            <w:i/>
            <w:iCs/>
            <w:rPrChange w:id="1701" w:author="Nikola Karpić" w:date="2024-02-25T23:34:00Z">
              <w:rPr/>
            </w:rPrChange>
          </w:rPr>
          <w:delText>г</w:delText>
        </w:r>
      </w:del>
      <w:ins w:id="1702" w:author="Nikola Karpić" w:date="2024-01-27T20:16:00Z">
        <w:r w:rsidR="005C569B" w:rsidRPr="00101F3B">
          <w:rPr>
            <w:rFonts w:cs="Times New Roman"/>
            <w:i/>
            <w:iCs/>
            <w:lang w:val="sr-Cyrl-BA"/>
          </w:rPr>
          <w:t>г</w:t>
        </w:r>
      </w:ins>
      <w:r w:rsidRPr="0020112D">
        <w:rPr>
          <w:rFonts w:cs="Times New Roman"/>
          <w:i/>
          <w:iCs/>
          <w:rPrChange w:id="1703" w:author="Nikola Karpić" w:date="2024-02-25T23:34:00Z">
            <w:rPr/>
          </w:rPrChange>
        </w:rPr>
        <w:t>.</w:t>
      </w:r>
      <w:r w:rsidRPr="00101F3B">
        <w:rPr>
          <w:rFonts w:cs="Times New Roman"/>
        </w:rPr>
        <w:t xml:space="preserve"> </w:t>
      </w:r>
      <w:del w:id="1704" w:author="Nikola Karpić" w:date="2024-01-27T20:06:00Z">
        <w:r w:rsidRPr="0020112D" w:rsidDel="006D6E7B">
          <w:rPr>
            <w:rFonts w:cs="Times New Roman"/>
            <w:i/>
            <w:iCs/>
            <w:rPrChange w:id="1705" w:author="Nikola Karpić" w:date="2024-02-25T23:34:00Z">
              <w:rPr/>
            </w:rPrChange>
          </w:rPr>
          <w:delText>t</w:delText>
        </w:r>
      </w:del>
      <w:ins w:id="1706" w:author="Nikola Karpić" w:date="2024-01-27T20:06:00Z">
        <w:r w:rsidR="006D6E7B" w:rsidRPr="00101F3B">
          <w:rPr>
            <w:rFonts w:cs="Times New Roman"/>
            <w:i/>
            <w:iCs/>
          </w:rPr>
          <w:t>T</w:t>
        </w:r>
      </w:ins>
      <w:r w:rsidRPr="0020112D">
        <w:rPr>
          <w:rFonts w:cs="Times New Roman"/>
          <w:i/>
          <w:iCs/>
          <w:rPrChange w:id="1707" w:author="Nikola Karpić" w:date="2024-02-25T23:34:00Z">
            <w:rPr/>
          </w:rPrChange>
        </w:rPr>
        <w:t>-Distributed Stochastic Neighbor Embedding</w:t>
      </w:r>
      <w:r w:rsidRPr="00101F3B">
        <w:rPr>
          <w:rFonts w:cs="Times New Roman"/>
        </w:rPr>
        <w:t>)</w:t>
      </w:r>
      <w:ins w:id="1708" w:author="Nikola Karpić" w:date="2024-01-14T22:42:00Z">
        <w:r w:rsidR="0027446C" w:rsidRPr="00101F3B">
          <w:rPr>
            <w:rFonts w:cs="Times New Roman"/>
            <w:lang w:val="sr-Cyrl-BA"/>
          </w:rPr>
          <w:t xml:space="preserve"> и </w:t>
        </w:r>
      </w:ins>
    </w:p>
    <w:p w14:paraId="69D4280B" w14:textId="7A8E4297" w:rsidR="00C67B89" w:rsidRPr="0020112D" w:rsidDel="0027446C" w:rsidRDefault="00C67B89">
      <w:pPr>
        <w:pStyle w:val="NoSpacing"/>
        <w:ind w:firstLine="0"/>
        <w:rPr>
          <w:del w:id="1709" w:author="Nikola Karpić" w:date="2024-01-14T22:40:00Z"/>
          <w:rFonts w:cs="Times New Roman"/>
          <w:lang w:val="sr-Cyrl-BA"/>
          <w:rPrChange w:id="1710" w:author="Nikola Karpić" w:date="2024-02-25T23:34:00Z">
            <w:rPr>
              <w:del w:id="1711" w:author="Nikola Karpić" w:date="2024-01-14T22:40:00Z"/>
            </w:rPr>
          </w:rPrChange>
        </w:rPr>
        <w:pPrChange w:id="1712" w:author="Nikola Karpić" w:date="2024-01-14T22:42:00Z">
          <w:pPr>
            <w:pStyle w:val="NoSpacing"/>
            <w:numPr>
              <w:numId w:val="4"/>
            </w:numPr>
            <w:ind w:left="1440" w:hanging="360"/>
          </w:pPr>
        </w:pPrChange>
      </w:pPr>
      <w:del w:id="1713" w:author="Nikola Karpić" w:date="2024-01-27T20:16:00Z">
        <w:r w:rsidRPr="00101F3B" w:rsidDel="005C569B">
          <w:rPr>
            <w:rFonts w:cs="Times New Roman"/>
          </w:rPr>
          <w:delText>Правило удруживања</w:delText>
        </w:r>
      </w:del>
      <w:ins w:id="1714" w:author="Nikola Karpić" w:date="2024-01-27T20:16:00Z">
        <w:r w:rsidR="005C569B" w:rsidRPr="00101F3B">
          <w:rPr>
            <w:rFonts w:cs="Times New Roman"/>
            <w:lang w:val="sr-Cyrl-BA"/>
          </w:rPr>
          <w:t>Правило удруживања</w:t>
        </w:r>
      </w:ins>
      <w:r w:rsidRPr="00101F3B">
        <w:rPr>
          <w:rFonts w:cs="Times New Roman"/>
        </w:rPr>
        <w:t xml:space="preserve"> (</w:t>
      </w:r>
      <w:del w:id="1715" w:author="Nikola Karpić" w:date="2024-01-27T20:16:00Z">
        <w:r w:rsidRPr="0020112D" w:rsidDel="005C569B">
          <w:rPr>
            <w:rFonts w:cs="Times New Roman"/>
            <w:i/>
            <w:iCs/>
            <w:rPrChange w:id="1716" w:author="Nikola Karpić" w:date="2024-02-25T23:34:00Z">
              <w:rPr/>
            </w:rPrChange>
          </w:rPr>
          <w:delText>енг</w:delText>
        </w:r>
      </w:del>
      <w:ins w:id="1717" w:author="Nikola Karpić" w:date="2024-01-27T20:16:00Z">
        <w:r w:rsidR="005C569B" w:rsidRPr="00101F3B">
          <w:rPr>
            <w:rFonts w:cs="Times New Roman"/>
            <w:i/>
            <w:iCs/>
            <w:lang w:val="sr-Cyrl-BA"/>
          </w:rPr>
          <w:t>енг</w:t>
        </w:r>
      </w:ins>
      <w:r w:rsidRPr="0020112D">
        <w:rPr>
          <w:rFonts w:cs="Times New Roman"/>
          <w:i/>
          <w:iCs/>
          <w:rPrChange w:id="1718" w:author="Nikola Karpić" w:date="2024-02-25T23:34:00Z">
            <w:rPr/>
          </w:rPrChange>
        </w:rPr>
        <w:t>.</w:t>
      </w:r>
      <w:r w:rsidRPr="00101F3B">
        <w:rPr>
          <w:rFonts w:cs="Times New Roman"/>
        </w:rPr>
        <w:t xml:space="preserve"> </w:t>
      </w:r>
      <w:r w:rsidRPr="0020112D">
        <w:rPr>
          <w:rFonts w:cs="Times New Roman"/>
          <w:i/>
          <w:iCs/>
          <w:rPrChange w:id="1719" w:author="Nikola Karpić" w:date="2024-02-25T23:34:00Z">
            <w:rPr/>
          </w:rPrChange>
        </w:rPr>
        <w:t>Association rule</w:t>
      </w:r>
      <w:r w:rsidRPr="00101F3B">
        <w:rPr>
          <w:rFonts w:cs="Times New Roman"/>
        </w:rPr>
        <w:t>)</w:t>
      </w:r>
      <w:ins w:id="1720" w:author="Nikola Karpić" w:date="2024-01-14T22:42:00Z">
        <w:r w:rsidR="0027446C" w:rsidRPr="00101F3B">
          <w:rPr>
            <w:rFonts w:cs="Times New Roman"/>
            <w:lang w:val="sr-Cyrl-BA"/>
          </w:rPr>
          <w:t>.</w:t>
        </w:r>
      </w:ins>
    </w:p>
    <w:p w14:paraId="02932ED1" w14:textId="77777777" w:rsidR="001B518E" w:rsidRPr="0020112D" w:rsidRDefault="001B518E">
      <w:pPr>
        <w:pStyle w:val="NoSpacing"/>
        <w:rPr>
          <w:rStyle w:val="jlqj4b"/>
          <w:rFonts w:cs="Times New Roman"/>
          <w:sz w:val="22"/>
          <w:lang w:val="sr-Latn-BA"/>
          <w:rPrChange w:id="1721" w:author="Nikola Karpić" w:date="2024-02-25T23:34:00Z">
            <w:rPr>
              <w:rStyle w:val="jlqj4b"/>
              <w:rFonts w:ascii="Arial" w:hAnsi="Arial"/>
              <w:sz w:val="22"/>
              <w:lang w:val="sr-Latn-BA"/>
            </w:rPr>
          </w:rPrChange>
        </w:rPr>
        <w:pPrChange w:id="1722" w:author="Nikola Karpić" w:date="2024-01-14T22:42:00Z">
          <w:pPr>
            <w:pStyle w:val="NoSpacing"/>
            <w:ind w:left="1080" w:firstLine="0"/>
          </w:pPr>
        </w:pPrChange>
      </w:pPr>
    </w:p>
    <w:p w14:paraId="5741F5E5" w14:textId="77777777" w:rsidR="0062661D" w:rsidRPr="00101F3B" w:rsidRDefault="0062661D">
      <w:pPr>
        <w:rPr>
          <w:ins w:id="1723" w:author="Nikola Karpić" w:date="2024-01-27T19:46:00Z"/>
          <w:rFonts w:ascii="Times New Roman" w:hAnsi="Times New Roman" w:cs="Times New Roman"/>
          <w:i/>
          <w:sz w:val="24"/>
          <w:szCs w:val="28"/>
        </w:rPr>
      </w:pPr>
      <w:ins w:id="1724" w:author="Nikola Karpić" w:date="2024-01-27T19:46:00Z">
        <w:r w:rsidRPr="0020112D">
          <w:rPr>
            <w:rFonts w:ascii="Times New Roman" w:hAnsi="Times New Roman" w:cs="Times New Roman"/>
            <w:rPrChange w:id="1725" w:author="Nikola Karpić" w:date="2024-02-25T23:34:00Z">
              <w:rPr/>
            </w:rPrChange>
          </w:rPr>
          <w:br w:type="page"/>
        </w:r>
      </w:ins>
    </w:p>
    <w:p w14:paraId="67828B46" w14:textId="0873A307" w:rsidR="00633E20" w:rsidRPr="00101F3B" w:rsidDel="003514BA" w:rsidRDefault="00633E20" w:rsidP="00633E20">
      <w:pPr>
        <w:pStyle w:val="NoSpacing"/>
        <w:ind w:firstLine="0"/>
        <w:jc w:val="center"/>
        <w:rPr>
          <w:moveFrom w:id="1726" w:author="Nikola Karpić" w:date="2024-01-14T23:04:00Z"/>
          <w:rFonts w:cs="Times New Roman"/>
          <w:lang w:val="sr-Latn-BA"/>
        </w:rPr>
      </w:pPr>
      <w:moveFromRangeStart w:id="1727" w:author="Nikola Karpić" w:date="2024-01-14T23:04:00Z" w:name="move156165875"/>
      <w:moveFrom w:id="1728" w:author="Nikola Karpić" w:date="2024-01-14T23:04:00Z">
        <w:r w:rsidRPr="00101F3B" w:rsidDel="003514BA">
          <w:rPr>
            <w:rFonts w:cs="Times New Roman"/>
            <w:noProof/>
          </w:rPr>
          <w:lastRenderedPageBreak/>
          <w:drawing>
            <wp:inline distT="0" distB="0" distL="0" distR="0" wp14:anchorId="463D93DB" wp14:editId="12863C2B">
              <wp:extent cx="3981406" cy="1993900"/>
              <wp:effectExtent l="19050" t="19050" r="19685" b="2540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bookmarkStart w:id="1729" w:name="_Toc157279275"/>
        <w:bookmarkStart w:id="1730" w:name="_Toc159792270"/>
        <w:bookmarkEnd w:id="1729"/>
        <w:bookmarkEnd w:id="1730"/>
      </w:moveFrom>
    </w:p>
    <w:p w14:paraId="1625E136" w14:textId="0545A230" w:rsidR="00633E20" w:rsidRPr="00101F3B" w:rsidDel="003514BA" w:rsidRDefault="00633E20" w:rsidP="00633E20">
      <w:pPr>
        <w:pStyle w:val="NoSpacing"/>
        <w:ind w:firstLine="0"/>
        <w:jc w:val="center"/>
        <w:rPr>
          <w:moveFrom w:id="1731" w:author="Nikola Karpić" w:date="2024-01-14T23:04:00Z"/>
          <w:rFonts w:cs="Times New Roman"/>
          <w:i/>
          <w:iCs/>
          <w:lang w:val="sr-Cyrl-BA"/>
        </w:rPr>
      </w:pPr>
      <w:moveFrom w:id="1732" w:author="Nikola Karpić" w:date="2024-01-14T23:04:00Z">
        <w:r w:rsidRPr="00101F3B" w:rsidDel="003514BA">
          <w:rPr>
            <w:rFonts w:cs="Times New Roman"/>
            <w:i/>
            <w:iCs/>
            <w:lang w:val="sr-Cyrl-BA"/>
          </w:rPr>
          <w:t>Слика 2.</w:t>
        </w:r>
        <w:r w:rsidR="004B2026" w:rsidRPr="00101F3B" w:rsidDel="003514BA">
          <w:rPr>
            <w:rFonts w:cs="Times New Roman"/>
            <w:i/>
            <w:iCs/>
            <w:lang w:val="ru-RU"/>
          </w:rPr>
          <w:t>12</w:t>
        </w:r>
        <w:r w:rsidRPr="00101F3B" w:rsidDel="003514BA">
          <w:rPr>
            <w:rFonts w:cs="Times New Roman"/>
            <w:i/>
            <w:iCs/>
            <w:lang w:val="sr-Cyrl-BA"/>
          </w:rPr>
          <w:t>. Примјер смањења димензионалности ненадгледаним учењем</w:t>
        </w:r>
        <w:bookmarkStart w:id="1733" w:name="_Toc157279276"/>
        <w:bookmarkStart w:id="1734" w:name="_Toc159792271"/>
        <w:bookmarkEnd w:id="1733"/>
        <w:bookmarkEnd w:id="1734"/>
      </w:moveFrom>
    </w:p>
    <w:p w14:paraId="27F907D2" w14:textId="77777777" w:rsidR="00DF7825" w:rsidRPr="00101F3B" w:rsidRDefault="00C509AB" w:rsidP="00532390">
      <w:pPr>
        <w:pStyle w:val="Heading3"/>
        <w:numPr>
          <w:ilvl w:val="2"/>
          <w:numId w:val="1"/>
        </w:numPr>
        <w:rPr>
          <w:rFonts w:cs="Times New Roman"/>
          <w:lang w:val="sr-Cyrl-BA"/>
        </w:rPr>
      </w:pPr>
      <w:bookmarkStart w:id="1735" w:name="_Toc159792272"/>
      <w:moveFromRangeEnd w:id="1727"/>
      <w:r w:rsidRPr="00101F3B">
        <w:rPr>
          <w:rStyle w:val="jlqj4b"/>
          <w:rFonts w:cs="Times New Roman"/>
          <w:lang w:val="sr-Cyrl-BA"/>
        </w:rPr>
        <w:t>Учење уз подстицај</w:t>
      </w:r>
      <w:bookmarkEnd w:id="1735"/>
    </w:p>
    <w:p w14:paraId="17ADCA53" w14:textId="0D3F4EB2" w:rsidR="007238F6" w:rsidRPr="00101F3B" w:rsidDel="0027446C" w:rsidRDefault="00C509AB">
      <w:pPr>
        <w:pStyle w:val="NoSpacing"/>
        <w:spacing w:after="240"/>
        <w:rPr>
          <w:del w:id="1736" w:author="Nikola Karpić" w:date="2024-01-14T22:42:00Z"/>
          <w:rStyle w:val="viiyi"/>
          <w:rFonts w:cs="Times New Roman"/>
          <w:i/>
          <w:szCs w:val="28"/>
          <w:lang w:val="sr-Latn-RS"/>
        </w:rPr>
        <w:pPrChange w:id="1737" w:author="Nikola Karpić" w:date="2024-01-27T19:49:00Z">
          <w:pPr>
            <w:pStyle w:val="NoSpacing"/>
          </w:pPr>
        </w:pPrChange>
      </w:pPr>
      <w:r w:rsidRPr="00101F3B">
        <w:rPr>
          <w:rStyle w:val="jlqj4b"/>
          <w:rFonts w:cs="Times New Roman"/>
          <w:lang w:val="sr-Cyrl-BA"/>
        </w:rPr>
        <w:t xml:space="preserve">Учење уз подстицај </w:t>
      </w:r>
      <w:r w:rsidR="008278A8" w:rsidRPr="00101F3B">
        <w:rPr>
          <w:rFonts w:cs="Times New Roman"/>
          <w:i/>
          <w:lang w:val="sr-Cyrl-BA"/>
        </w:rPr>
        <w:t>(</w:t>
      </w:r>
      <w:commentRangeStart w:id="1738"/>
      <w:r w:rsidR="008278A8" w:rsidRPr="00101F3B">
        <w:rPr>
          <w:rStyle w:val="jlqj4b"/>
          <w:rFonts w:cs="Times New Roman"/>
          <w:i/>
          <w:lang w:val="sr-Cyrl-BA"/>
        </w:rPr>
        <w:t xml:space="preserve">енг. </w:t>
      </w:r>
      <w:commentRangeEnd w:id="1738"/>
      <w:r w:rsidR="00311E98" w:rsidRPr="0020112D">
        <w:rPr>
          <w:rStyle w:val="CommentReference"/>
          <w:rFonts w:cs="Times New Roman"/>
          <w:lang w:val="sr-Latn-BA"/>
          <w:rPrChange w:id="1739" w:author="Nikola Karpić" w:date="2024-02-25T23:34:00Z">
            <w:rPr>
              <w:rStyle w:val="CommentReference"/>
              <w:rFonts w:ascii="Arial" w:hAnsi="Arial"/>
              <w:lang w:val="sr-Latn-BA"/>
            </w:rPr>
          </w:rPrChange>
        </w:rPr>
        <w:commentReference w:id="1738"/>
      </w:r>
      <w:r w:rsidR="008278A8" w:rsidRPr="00101F3B">
        <w:rPr>
          <w:rFonts w:cs="Times New Roman"/>
          <w:i/>
          <w:lang w:val="en-US"/>
        </w:rPr>
        <w:t>Reinforcement</w:t>
      </w:r>
      <w:r w:rsidR="008278A8" w:rsidRPr="00101F3B">
        <w:rPr>
          <w:rFonts w:cs="Times New Roman"/>
          <w:i/>
          <w:lang w:val="sr-Cyrl-BA"/>
        </w:rPr>
        <w:t xml:space="preserve"> </w:t>
      </w:r>
      <w:r w:rsidR="008278A8" w:rsidRPr="00101F3B">
        <w:rPr>
          <w:rFonts w:cs="Times New Roman"/>
          <w:i/>
          <w:lang w:val="en-US"/>
        </w:rPr>
        <w:t>learning</w:t>
      </w:r>
      <w:r w:rsidR="008278A8" w:rsidRPr="00101F3B">
        <w:rPr>
          <w:rFonts w:cs="Times New Roman"/>
          <w:i/>
          <w:lang w:val="sr-Cyrl-BA"/>
        </w:rPr>
        <w:t xml:space="preserve">) </w:t>
      </w:r>
      <w:r w:rsidRPr="00101F3B">
        <w:rPr>
          <w:rStyle w:val="jlqj4b"/>
          <w:rFonts w:cs="Times New Roman"/>
          <w:lang w:val="sr-Cyrl-BA"/>
        </w:rPr>
        <w:t>је врста машинског учења код кога су ф</w:t>
      </w:r>
      <w:r w:rsidRPr="00101F3B">
        <w:rPr>
          <w:rStyle w:val="jlqj4b"/>
          <w:rFonts w:cs="Times New Roman"/>
          <w:lang w:val="sr-Latn-RS"/>
        </w:rPr>
        <w:t xml:space="preserve">азе обуке и тестирања измијешане у процесу </w:t>
      </w:r>
      <w:r w:rsidRPr="00101F3B">
        <w:rPr>
          <w:rStyle w:val="jlqj4b"/>
          <w:rFonts w:cs="Times New Roman"/>
          <w:lang w:val="sr-Cyrl-BA"/>
        </w:rPr>
        <w:t>подстицања</w:t>
      </w:r>
      <w:r w:rsidRPr="00101F3B">
        <w:rPr>
          <w:rStyle w:val="jlqj4b"/>
          <w:rFonts w:cs="Times New Roman"/>
          <w:lang w:val="sr-Latn-RS"/>
        </w:rPr>
        <w:t>.</w:t>
      </w:r>
      <w:r w:rsidRPr="00101F3B">
        <w:rPr>
          <w:rStyle w:val="viiyi"/>
          <w:rFonts w:cs="Times New Roman"/>
          <w:lang w:val="sr-Latn-RS"/>
        </w:rPr>
        <w:t xml:space="preserve"> </w:t>
      </w:r>
      <w:r w:rsidRPr="00101F3B">
        <w:rPr>
          <w:rStyle w:val="jlqj4b"/>
          <w:rFonts w:cs="Times New Roman"/>
          <w:lang w:val="sr-Latn-RS"/>
        </w:rPr>
        <w:t xml:space="preserve">Да би прикупио информације, </w:t>
      </w:r>
      <w:r w:rsidRPr="00101F3B">
        <w:rPr>
          <w:rStyle w:val="jlqj4b"/>
          <w:rFonts w:cs="Times New Roman"/>
          <w:lang w:val="sr-Cyrl-BA"/>
        </w:rPr>
        <w:t>алгоритам учења</w:t>
      </w:r>
      <w:r w:rsidRPr="00101F3B">
        <w:rPr>
          <w:rStyle w:val="jlqj4b"/>
          <w:rFonts w:cs="Times New Roman"/>
          <w:lang w:val="sr-Latn-RS"/>
        </w:rPr>
        <w:t xml:space="preserve"> активно комуницира са </w:t>
      </w:r>
      <w:r w:rsidRPr="00101F3B">
        <w:rPr>
          <w:rStyle w:val="jlqj4b"/>
          <w:rFonts w:cs="Times New Roman"/>
          <w:lang w:val="sr-Cyrl-BA"/>
        </w:rPr>
        <w:t>окружењем</w:t>
      </w:r>
      <w:r w:rsidRPr="00101F3B">
        <w:rPr>
          <w:rStyle w:val="jlqj4b"/>
          <w:rFonts w:cs="Times New Roman"/>
          <w:lang w:val="sr-Latn-RS"/>
        </w:rPr>
        <w:t xml:space="preserve"> и, у неким случајевима, утиче на </w:t>
      </w:r>
      <w:r w:rsidRPr="00101F3B">
        <w:rPr>
          <w:rStyle w:val="jlqj4b"/>
          <w:rFonts w:cs="Times New Roman"/>
          <w:lang w:val="sr-Cyrl-BA"/>
        </w:rPr>
        <w:t>окружење</w:t>
      </w:r>
      <w:r w:rsidRPr="00101F3B">
        <w:rPr>
          <w:rStyle w:val="jlqj4b"/>
          <w:rFonts w:cs="Times New Roman"/>
          <w:lang w:val="sr-Latn-RS"/>
        </w:rPr>
        <w:t xml:space="preserve"> и за сваку </w:t>
      </w:r>
      <w:r w:rsidRPr="00101F3B">
        <w:rPr>
          <w:rStyle w:val="jlqj4b"/>
          <w:rFonts w:cs="Times New Roman"/>
          <w:lang w:val="sr-Cyrl-BA"/>
        </w:rPr>
        <w:t>радњ</w:t>
      </w:r>
      <w:r w:rsidR="003275FA" w:rsidRPr="00101F3B">
        <w:rPr>
          <w:rStyle w:val="jlqj4b"/>
          <w:rFonts w:cs="Times New Roman"/>
          <w:lang w:val="sr-Cyrl-BA"/>
        </w:rPr>
        <w:t>у</w:t>
      </w:r>
      <w:r w:rsidRPr="00101F3B">
        <w:rPr>
          <w:rStyle w:val="jlqj4b"/>
          <w:rFonts w:cs="Times New Roman"/>
          <w:lang w:val="sr-Cyrl-BA"/>
        </w:rPr>
        <w:t xml:space="preserve"> прима тренутну „награду“ у облику неке нумеричке вриједности</w:t>
      </w:r>
      <w:del w:id="1740" w:author="Nikola Karpić" w:date="2024-01-14T22:41:00Z">
        <w:r w:rsidR="003275FA" w:rsidRPr="00101F3B" w:rsidDel="0027446C">
          <w:rPr>
            <w:rStyle w:val="jlqj4b"/>
            <w:rFonts w:cs="Times New Roman"/>
            <w:lang w:val="sr-Cyrl-BA"/>
          </w:rPr>
          <w:delText>, што можемо видјети на</w:delText>
        </w:r>
      </w:del>
      <w:ins w:id="1741" w:author="Nikola Karpić" w:date="2024-01-14T22:41:00Z">
        <w:r w:rsidR="0027446C" w:rsidRPr="00101F3B">
          <w:rPr>
            <w:rStyle w:val="jlqj4b"/>
            <w:rFonts w:cs="Times New Roman"/>
            <w:lang w:val="sr-Cyrl-BA"/>
          </w:rPr>
          <w:t xml:space="preserve"> (</w:t>
        </w:r>
      </w:ins>
      <w:del w:id="1742" w:author="Nikola Karpić" w:date="2024-01-14T22:41:00Z">
        <w:r w:rsidR="003275FA" w:rsidRPr="00101F3B" w:rsidDel="0027446C">
          <w:rPr>
            <w:rStyle w:val="jlqj4b"/>
            <w:rFonts w:cs="Times New Roman"/>
            <w:iCs/>
            <w:lang w:val="sr-Cyrl-BA"/>
          </w:rPr>
          <w:delText xml:space="preserve"> </w:delText>
        </w:r>
        <w:r w:rsidR="003275FA" w:rsidRPr="0020112D" w:rsidDel="0027446C">
          <w:rPr>
            <w:rStyle w:val="jlqj4b"/>
            <w:rFonts w:cs="Times New Roman"/>
            <w:iCs/>
            <w:lang w:val="sr-Cyrl-BA"/>
            <w:rPrChange w:id="1743" w:author="Nikola Karpić" w:date="2024-02-25T23:34:00Z">
              <w:rPr>
                <w:rStyle w:val="jlqj4b"/>
                <w:i/>
                <w:lang w:val="sr-Cyrl-BA"/>
              </w:rPr>
            </w:rPrChange>
          </w:rPr>
          <w:delText>слици</w:delText>
        </w:r>
      </w:del>
      <w:ins w:id="1744" w:author="Nikola Karpić" w:date="2024-01-14T22:41:00Z">
        <w:r w:rsidR="0027446C" w:rsidRPr="0020112D">
          <w:rPr>
            <w:rStyle w:val="jlqj4b"/>
            <w:rFonts w:cs="Times New Roman"/>
            <w:iCs/>
            <w:lang w:val="sr-Cyrl-BA"/>
            <w:rPrChange w:id="1745" w:author="Nikola Karpić" w:date="2024-02-25T23:34:00Z">
              <w:rPr>
                <w:rStyle w:val="jlqj4b"/>
                <w:i/>
                <w:lang w:val="sr-Cyrl-BA"/>
              </w:rPr>
            </w:rPrChange>
          </w:rPr>
          <w:t>слика</w:t>
        </w:r>
      </w:ins>
      <w:r w:rsidR="003275FA" w:rsidRPr="0020112D">
        <w:rPr>
          <w:rStyle w:val="jlqj4b"/>
          <w:rFonts w:cs="Times New Roman"/>
          <w:iCs/>
          <w:lang w:val="sr-Cyrl-BA"/>
          <w:rPrChange w:id="1746" w:author="Nikola Karpić" w:date="2024-02-25T23:34:00Z">
            <w:rPr>
              <w:rStyle w:val="jlqj4b"/>
              <w:i/>
              <w:lang w:val="sr-Cyrl-BA"/>
            </w:rPr>
          </w:rPrChange>
        </w:rPr>
        <w:t xml:space="preserve"> 2.</w:t>
      </w:r>
      <w:r w:rsidR="007B6A1A" w:rsidRPr="0020112D">
        <w:rPr>
          <w:rStyle w:val="jlqj4b"/>
          <w:rFonts w:cs="Times New Roman"/>
          <w:iCs/>
          <w:lang w:val="ru-RU"/>
          <w:rPrChange w:id="1747" w:author="Nikola Karpić" w:date="2024-02-25T23:34:00Z">
            <w:rPr>
              <w:rStyle w:val="jlqj4b"/>
              <w:i/>
            </w:rPr>
          </w:rPrChange>
        </w:rPr>
        <w:t>13</w:t>
      </w:r>
      <w:ins w:id="1748" w:author="Nikola Karpić" w:date="2024-01-14T22:41:00Z">
        <w:r w:rsidR="0027446C" w:rsidRPr="0020112D">
          <w:rPr>
            <w:rStyle w:val="jlqj4b"/>
            <w:rFonts w:cs="Times New Roman"/>
            <w:iCs/>
            <w:lang w:val="sr-Cyrl-BA"/>
            <w:rPrChange w:id="1749" w:author="Nikola Karpić" w:date="2024-02-25T23:34:00Z">
              <w:rPr>
                <w:rStyle w:val="jlqj4b"/>
                <w:i/>
                <w:lang w:val="sr-Cyrl-BA"/>
              </w:rPr>
            </w:rPrChange>
          </w:rPr>
          <w:t>)</w:t>
        </w:r>
      </w:ins>
      <w:r w:rsidR="003275FA" w:rsidRPr="0020112D">
        <w:rPr>
          <w:rStyle w:val="jlqj4b"/>
          <w:rFonts w:cs="Times New Roman"/>
          <w:iCs/>
          <w:lang w:val="sr-Cyrl-BA"/>
          <w:rPrChange w:id="1750" w:author="Nikola Karpić" w:date="2024-02-25T23:34:00Z">
            <w:rPr>
              <w:rStyle w:val="jlqj4b"/>
              <w:i/>
              <w:lang w:val="sr-Cyrl-BA"/>
            </w:rPr>
          </w:rPrChange>
        </w:rPr>
        <w:t>.</w:t>
      </w:r>
      <w:r w:rsidRPr="00101F3B">
        <w:rPr>
          <w:rStyle w:val="viiyi"/>
          <w:rFonts w:cs="Times New Roman"/>
          <w:lang w:val="sr-Latn-RS"/>
        </w:rPr>
        <w:t xml:space="preserve"> </w:t>
      </w:r>
    </w:p>
    <w:p w14:paraId="40F238C0" w14:textId="77777777" w:rsidR="005F7DFF" w:rsidRPr="0020112D" w:rsidRDefault="005F7DFF">
      <w:pPr>
        <w:pStyle w:val="NoSpacing"/>
        <w:rPr>
          <w:ins w:id="1751" w:author="Nikola Karpić" w:date="2024-01-09T23:04:00Z"/>
          <w:rStyle w:val="viiyi"/>
          <w:rFonts w:cs="Times New Roman"/>
          <w:noProof/>
          <w:sz w:val="22"/>
          <w:lang w:val="sr-Latn-RS"/>
          <w:rPrChange w:id="1752" w:author="Nikola Karpić" w:date="2024-02-25T23:34:00Z">
            <w:rPr>
              <w:ins w:id="1753" w:author="Nikola Karpić" w:date="2024-01-09T23:04:00Z"/>
              <w:rStyle w:val="viiyi"/>
              <w:rFonts w:ascii="Arial" w:hAnsi="Arial"/>
              <w:noProof/>
              <w:sz w:val="22"/>
              <w:lang w:val="sr-Latn-RS"/>
            </w:rPr>
          </w:rPrChange>
        </w:rPr>
        <w:pPrChange w:id="1754" w:author="Nikola Karpić" w:date="2024-01-14T22:42:00Z">
          <w:pPr>
            <w:pStyle w:val="NoSpacing"/>
            <w:ind w:firstLine="0"/>
            <w:jc w:val="center"/>
          </w:pPr>
        </w:pPrChange>
      </w:pPr>
    </w:p>
    <w:p w14:paraId="6C7F257B" w14:textId="714D6395" w:rsidR="00912541" w:rsidRPr="00101F3B" w:rsidRDefault="00912541">
      <w:pPr>
        <w:pStyle w:val="NoSpacing"/>
        <w:spacing w:before="240"/>
        <w:ind w:firstLine="0"/>
        <w:jc w:val="center"/>
        <w:rPr>
          <w:rStyle w:val="viiyi"/>
          <w:rFonts w:cs="Times New Roman"/>
          <w:lang w:val="sr-Latn-RS"/>
        </w:rPr>
        <w:pPrChange w:id="1755" w:author="Nikola Karpić" w:date="2024-01-27T19:49:00Z">
          <w:pPr>
            <w:pStyle w:val="NoSpacing"/>
            <w:ind w:firstLine="0"/>
          </w:pPr>
        </w:pPrChange>
      </w:pPr>
      <w:r w:rsidRPr="00101F3B">
        <w:rPr>
          <w:rStyle w:val="viiyi"/>
          <w:rFonts w:cs="Times New Roman"/>
          <w:noProof/>
          <w:lang w:val="sr-Latn-RS"/>
        </w:rPr>
        <w:drawing>
          <wp:inline distT="0" distB="0" distL="0" distR="0" wp14:anchorId="6EE0E15C" wp14:editId="5C429DBA">
            <wp:extent cx="3647881" cy="1949450"/>
            <wp:effectExtent l="19050" t="19050" r="10160" b="1270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01" t="7450" r="10643" b="9897"/>
                    <a:stretch/>
                  </pic:blipFill>
                  <pic:spPr bwMode="auto">
                    <a:xfrm>
                      <a:off x="0" y="0"/>
                      <a:ext cx="3754209" cy="20062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DB63A" w14:textId="6AACCF61" w:rsidR="007238F6" w:rsidRPr="00101F3B" w:rsidDel="00442DE9" w:rsidRDefault="007238F6">
      <w:pPr>
        <w:pStyle w:val="NoSpacing"/>
        <w:spacing w:after="240"/>
        <w:ind w:firstLine="0"/>
        <w:jc w:val="center"/>
        <w:rPr>
          <w:del w:id="1756" w:author="Nikola Karpić" w:date="2024-01-27T19:49:00Z"/>
          <w:rFonts w:cs="Times New Roman"/>
          <w:i/>
          <w:iCs/>
          <w:lang w:val="sr-Cyrl-BA"/>
        </w:rPr>
        <w:pPrChange w:id="1757" w:author="Nikola Karpić" w:date="2024-01-27T19:49:00Z">
          <w:pPr>
            <w:pStyle w:val="NoSpacing"/>
            <w:ind w:firstLine="0"/>
            <w:jc w:val="center"/>
          </w:pPr>
        </w:pPrChange>
      </w:pPr>
      <w:r w:rsidRPr="00101F3B">
        <w:rPr>
          <w:rFonts w:cs="Times New Roman"/>
          <w:i/>
          <w:iCs/>
          <w:lang w:val="sr-Cyrl-BA"/>
        </w:rPr>
        <w:t>Слика 2.</w:t>
      </w:r>
      <w:r w:rsidR="004B2026" w:rsidRPr="00101F3B">
        <w:rPr>
          <w:rFonts w:cs="Times New Roman"/>
          <w:i/>
          <w:iCs/>
          <w:lang w:val="sr-Cyrl-BA"/>
        </w:rPr>
        <w:t>13</w:t>
      </w:r>
      <w:r w:rsidRPr="00101F3B">
        <w:rPr>
          <w:rFonts w:cs="Times New Roman"/>
          <w:i/>
          <w:iCs/>
          <w:lang w:val="sr-Cyrl-BA"/>
        </w:rPr>
        <w:t>. Илустрација агента који учи уз подстицаје</w:t>
      </w:r>
    </w:p>
    <w:p w14:paraId="59B65F59" w14:textId="77777777" w:rsidR="00912541" w:rsidRPr="00101F3B" w:rsidRDefault="00912541" w:rsidP="00442DE9">
      <w:pPr>
        <w:pStyle w:val="NoSpacing"/>
        <w:ind w:firstLine="0"/>
        <w:jc w:val="center"/>
        <w:rPr>
          <w:rStyle w:val="viiyi"/>
          <w:rFonts w:cs="Times New Roman"/>
          <w:lang w:val="sr-Cyrl-BA"/>
        </w:rPr>
      </w:pPr>
    </w:p>
    <w:p w14:paraId="33B4B25A" w14:textId="7C34DBA1" w:rsidR="00DF7825" w:rsidRPr="0020112D" w:rsidRDefault="00C509AB">
      <w:pPr>
        <w:pStyle w:val="NoSpacing"/>
        <w:spacing w:before="240" w:after="240"/>
        <w:rPr>
          <w:ins w:id="1758" w:author="Nikola Karpić" w:date="2024-01-27T19:48:00Z"/>
          <w:rFonts w:cs="Times New Roman"/>
          <w:lang w:val="ru-RU"/>
          <w:rPrChange w:id="1759" w:author="Nikola Karpić" w:date="2024-02-25T23:34:00Z">
            <w:rPr>
              <w:ins w:id="1760" w:author="Nikola Karpić" w:date="2024-01-27T19:48:00Z"/>
            </w:rPr>
          </w:rPrChange>
        </w:rPr>
        <w:pPrChange w:id="1761" w:author="Nikola Karpić" w:date="2024-01-27T19:49:00Z">
          <w:pPr>
            <w:pStyle w:val="NoSpacing"/>
          </w:pPr>
        </w:pPrChange>
      </w:pPr>
      <w:r w:rsidRPr="00101F3B">
        <w:rPr>
          <w:rStyle w:val="jlqj4b"/>
          <w:rFonts w:cs="Times New Roman"/>
          <w:lang w:val="sr-Latn-RS"/>
        </w:rPr>
        <w:t xml:space="preserve">Циљ </w:t>
      </w:r>
      <w:r w:rsidRPr="00101F3B">
        <w:rPr>
          <w:rStyle w:val="jlqj4b"/>
          <w:rFonts w:cs="Times New Roman"/>
          <w:lang w:val="sr-Cyrl-BA"/>
        </w:rPr>
        <w:t>алгоритма учења</w:t>
      </w:r>
      <w:r w:rsidRPr="00101F3B">
        <w:rPr>
          <w:rStyle w:val="jlqj4b"/>
          <w:rFonts w:cs="Times New Roman"/>
          <w:lang w:val="sr-Latn-RS"/>
        </w:rPr>
        <w:t xml:space="preserve"> је максимизирање његове награде током </w:t>
      </w:r>
      <w:r w:rsidRPr="00101F3B">
        <w:rPr>
          <w:rStyle w:val="jlqj4b"/>
          <w:rFonts w:cs="Times New Roman"/>
          <w:lang w:val="sr-Cyrl-BA"/>
        </w:rPr>
        <w:t>процеса подстицања</w:t>
      </w:r>
      <w:r w:rsidR="005A0213" w:rsidRPr="00101F3B">
        <w:rPr>
          <w:rStyle w:val="jlqj4b"/>
          <w:rFonts w:cs="Times New Roman"/>
          <w:lang w:val="sr-Cyrl-BA"/>
        </w:rPr>
        <w:t>,</w:t>
      </w:r>
      <w:r w:rsidRPr="00101F3B">
        <w:rPr>
          <w:rStyle w:val="viiyi"/>
          <w:rFonts w:cs="Times New Roman"/>
          <w:lang w:val="sr-Latn-RS"/>
        </w:rPr>
        <w:t xml:space="preserve"> </w:t>
      </w:r>
      <w:r w:rsidR="005A0213" w:rsidRPr="00101F3B">
        <w:rPr>
          <w:rStyle w:val="viiyi"/>
          <w:rFonts w:cs="Times New Roman"/>
          <w:lang w:val="sr-Cyrl-BA"/>
        </w:rPr>
        <w:t>м</w:t>
      </w:r>
      <w:r w:rsidRPr="00101F3B">
        <w:rPr>
          <w:rStyle w:val="jlqj4b"/>
          <w:rFonts w:cs="Times New Roman"/>
          <w:lang w:val="sr-Latn-RS"/>
        </w:rPr>
        <w:t xml:space="preserve">еђутим, </w:t>
      </w:r>
      <w:r w:rsidRPr="00101F3B">
        <w:rPr>
          <w:rStyle w:val="jlqj4b"/>
          <w:rFonts w:cs="Times New Roman"/>
          <w:lang w:val="sr-Cyrl-BA"/>
        </w:rPr>
        <w:t>окружење</w:t>
      </w:r>
      <w:r w:rsidRPr="00101F3B">
        <w:rPr>
          <w:rStyle w:val="jlqj4b"/>
          <w:rFonts w:cs="Times New Roman"/>
          <w:lang w:val="sr-Latn-RS"/>
        </w:rPr>
        <w:t xml:space="preserve"> не пружа повратне информације о дугорочним наградама, а </w:t>
      </w:r>
      <w:r w:rsidRPr="00101F3B">
        <w:rPr>
          <w:rStyle w:val="jlqj4b"/>
          <w:rFonts w:cs="Times New Roman"/>
          <w:lang w:val="sr-Cyrl-BA"/>
        </w:rPr>
        <w:t>алгоритам учења</w:t>
      </w:r>
      <w:r w:rsidRPr="00101F3B">
        <w:rPr>
          <w:rStyle w:val="jlqj4b"/>
          <w:rFonts w:cs="Times New Roman"/>
          <w:lang w:val="sr-Latn-RS"/>
        </w:rPr>
        <w:t xml:space="preserve"> се суочава са </w:t>
      </w:r>
      <w:r w:rsidRPr="00101F3B">
        <w:rPr>
          <w:rStyle w:val="jlqj4b"/>
          <w:rFonts w:cs="Times New Roman"/>
          <w:lang w:val="sr-Cyrl-BA"/>
        </w:rPr>
        <w:t>дилемом истраживање или експлоатација</w:t>
      </w:r>
      <w:r w:rsidRPr="00101F3B">
        <w:rPr>
          <w:rStyle w:val="jlqj4b"/>
          <w:rFonts w:cs="Times New Roman"/>
          <w:lang w:val="sr-Latn-RS"/>
        </w:rPr>
        <w:t xml:space="preserve">, јер мора да бира између истраживања непознатих </w:t>
      </w:r>
      <w:r w:rsidRPr="00101F3B">
        <w:rPr>
          <w:rStyle w:val="jlqj4b"/>
          <w:rFonts w:cs="Times New Roman"/>
          <w:lang w:val="sr-Cyrl-BA"/>
        </w:rPr>
        <w:t>радњи (</w:t>
      </w:r>
      <w:r w:rsidRPr="00101F3B">
        <w:rPr>
          <w:rStyle w:val="jlqj4b"/>
          <w:rFonts w:cs="Times New Roman"/>
          <w:lang w:val="sr-Latn-RS"/>
        </w:rPr>
        <w:t>како би стекао више информација</w:t>
      </w:r>
      <w:r w:rsidRPr="00101F3B">
        <w:rPr>
          <w:rStyle w:val="jlqj4b"/>
          <w:rFonts w:cs="Times New Roman"/>
          <w:lang w:val="sr-Cyrl-BA"/>
        </w:rPr>
        <w:t>)</w:t>
      </w:r>
      <w:r w:rsidRPr="00101F3B">
        <w:rPr>
          <w:rStyle w:val="jlqj4b"/>
          <w:rFonts w:cs="Times New Roman"/>
          <w:lang w:val="sr-Latn-RS"/>
        </w:rPr>
        <w:t xml:space="preserve"> </w:t>
      </w:r>
      <w:r w:rsidRPr="00101F3B">
        <w:rPr>
          <w:rStyle w:val="jlqj4b"/>
          <w:rFonts w:cs="Times New Roman"/>
          <w:lang w:val="sr-Cyrl-BA"/>
        </w:rPr>
        <w:t>и</w:t>
      </w:r>
      <w:r w:rsidRPr="00101F3B">
        <w:rPr>
          <w:rStyle w:val="jlqj4b"/>
          <w:rFonts w:cs="Times New Roman"/>
          <w:lang w:val="sr-Latn-RS"/>
        </w:rPr>
        <w:t xml:space="preserve"> искориш</w:t>
      </w:r>
      <w:r w:rsidRPr="00101F3B">
        <w:rPr>
          <w:rStyle w:val="jlqj4b"/>
          <w:rFonts w:cs="Times New Roman"/>
          <w:lang w:val="sr-Cyrl-BA"/>
        </w:rPr>
        <w:t>т</w:t>
      </w:r>
      <w:r w:rsidRPr="00101F3B">
        <w:rPr>
          <w:rStyle w:val="jlqj4b"/>
          <w:rFonts w:cs="Times New Roman"/>
          <w:lang w:val="sr-Latn-RS"/>
        </w:rPr>
        <w:t>авањ</w:t>
      </w:r>
      <w:r w:rsidRPr="00101F3B">
        <w:rPr>
          <w:rStyle w:val="jlqj4b"/>
          <w:rFonts w:cs="Times New Roman"/>
          <w:lang w:val="sr-Cyrl-BA"/>
        </w:rPr>
        <w:t>а</w:t>
      </w:r>
      <w:r w:rsidRPr="00101F3B">
        <w:rPr>
          <w:rStyle w:val="jlqj4b"/>
          <w:rFonts w:cs="Times New Roman"/>
          <w:lang w:val="sr-Latn-RS"/>
        </w:rPr>
        <w:t xml:space="preserve"> већ прикупљених информација</w:t>
      </w:r>
      <w:ins w:id="1762" w:author="Nikola Karpić" w:date="2024-01-27T19:49:00Z">
        <w:r w:rsidR="0062661D" w:rsidRPr="00101F3B">
          <w:rPr>
            <w:rStyle w:val="jlqj4b"/>
            <w:rFonts w:cs="Times New Roman"/>
            <w:lang w:val="sr-Cyrl-BA"/>
          </w:rPr>
          <w:t xml:space="preserve"> </w:t>
        </w:r>
        <w:r w:rsidR="0062661D" w:rsidRPr="00101F3B">
          <w:rPr>
            <w:rFonts w:cs="Times New Roman"/>
            <w:lang w:val="sr-Cyrl-BA"/>
          </w:rPr>
          <w:t>(слика 2.14)</w:t>
        </w:r>
      </w:ins>
      <w:r w:rsidRPr="00101F3B">
        <w:rPr>
          <w:rStyle w:val="jlqj4b"/>
          <w:rFonts w:cs="Times New Roman"/>
          <w:lang w:val="sr-Latn-RS"/>
        </w:rPr>
        <w:t>.</w:t>
      </w:r>
      <w:r w:rsidRPr="00101F3B">
        <w:rPr>
          <w:rFonts w:cs="Times New Roman"/>
          <w:lang w:val="ru-RU"/>
        </w:rPr>
        <w:t xml:space="preserve"> </w:t>
      </w:r>
      <w:sdt>
        <w:sdtPr>
          <w:rPr>
            <w:rFonts w:cs="Times New Roman"/>
          </w:rPr>
          <w:id w:val="-956792252"/>
          <w:citation/>
        </w:sdtPr>
        <w:sdtContent>
          <w:r w:rsidRPr="00101F3B">
            <w:rPr>
              <w:rFonts w:cs="Times New Roman"/>
            </w:rPr>
            <w:fldChar w:fldCharType="begin"/>
          </w:r>
          <w:r w:rsidRPr="00101F3B">
            <w:rPr>
              <w:rFonts w:cs="Times New Roman"/>
              <w:lang w:val="sr-Cyrl-BA"/>
            </w:rPr>
            <w:instrText xml:space="preserve"> CITATION Moh18 \l 7194 </w:instrText>
          </w:r>
          <w:r w:rsidRPr="00101F3B">
            <w:rPr>
              <w:rFonts w:cs="Times New Roman"/>
            </w:rPr>
            <w:fldChar w:fldCharType="separate"/>
          </w:r>
          <w:r w:rsidR="007779BE" w:rsidRPr="00101F3B">
            <w:rPr>
              <w:rFonts w:cs="Times New Roman"/>
              <w:noProof/>
              <w:lang w:val="sr-Cyrl-BA"/>
            </w:rPr>
            <w:t>[4]</w:t>
          </w:r>
          <w:r w:rsidRPr="00101F3B">
            <w:rPr>
              <w:rFonts w:cs="Times New Roman"/>
            </w:rPr>
            <w:fldChar w:fldCharType="end"/>
          </w:r>
        </w:sdtContent>
      </w:sdt>
    </w:p>
    <w:p w14:paraId="7BF301C3" w14:textId="77777777" w:rsidR="0062661D" w:rsidRPr="00101F3B" w:rsidRDefault="0062661D">
      <w:pPr>
        <w:pStyle w:val="NoSpacing"/>
        <w:spacing w:before="240"/>
        <w:jc w:val="center"/>
        <w:rPr>
          <w:ins w:id="1763" w:author="Nikola Karpić" w:date="2024-01-27T19:48:00Z"/>
          <w:rFonts w:cs="Times New Roman"/>
          <w:lang w:val="ru-RU"/>
        </w:rPr>
        <w:pPrChange w:id="1764" w:author="Nikola Karpić" w:date="2024-01-27T19:56:00Z">
          <w:pPr>
            <w:pStyle w:val="NoSpacing"/>
            <w:jc w:val="center"/>
          </w:pPr>
        </w:pPrChange>
      </w:pPr>
      <w:ins w:id="1765" w:author="Nikola Karpić" w:date="2024-01-27T19:48:00Z">
        <w:r w:rsidRPr="00101F3B">
          <w:rPr>
            <w:rFonts w:cs="Times New Roman"/>
            <w:noProof/>
          </w:rPr>
          <w:drawing>
            <wp:inline distT="0" distB="0" distL="0" distR="0" wp14:anchorId="362A7855" wp14:editId="3CC70FAB">
              <wp:extent cx="3902553" cy="1987550"/>
              <wp:effectExtent l="0" t="0" r="3175" b="0"/>
              <wp:docPr id="634833597"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ins>
    </w:p>
    <w:p w14:paraId="071864A7" w14:textId="03EBC322" w:rsidR="0062661D" w:rsidRPr="0020112D" w:rsidRDefault="0062661D">
      <w:pPr>
        <w:pStyle w:val="NoSpacing"/>
        <w:spacing w:after="240"/>
        <w:ind w:firstLine="0"/>
        <w:jc w:val="center"/>
        <w:rPr>
          <w:rFonts w:cs="Times New Roman"/>
          <w:i/>
          <w:iCs/>
          <w:lang w:val="sr-Cyrl-BA"/>
          <w:rPrChange w:id="1766" w:author="Nikola Karpić" w:date="2024-02-25T23:34:00Z">
            <w:rPr/>
          </w:rPrChange>
        </w:rPr>
        <w:pPrChange w:id="1767" w:author="Nikola Karpić" w:date="2024-01-27T19:49:00Z">
          <w:pPr>
            <w:pStyle w:val="NoSpacing"/>
          </w:pPr>
        </w:pPrChange>
      </w:pPr>
      <w:ins w:id="1768" w:author="Nikola Karpić" w:date="2024-01-27T19:48:00Z">
        <w:r w:rsidRPr="00101F3B">
          <w:rPr>
            <w:rFonts w:cs="Times New Roman"/>
            <w:i/>
            <w:iCs/>
            <w:lang w:val="sr-Cyrl-BA"/>
          </w:rPr>
          <w:t>Слика 2.14. Примјер роботске руке која учи уз подстицаје да подигне зелени предмет</w:t>
        </w:r>
        <w:r w:rsidRPr="00101F3B">
          <w:rPr>
            <w:rStyle w:val="FootnoteReference"/>
            <w:rFonts w:cs="Times New Roman"/>
            <w:i/>
            <w:iCs/>
            <w:lang w:val="sr-Cyrl-BA"/>
          </w:rPr>
          <w:footnoteReference w:id="16"/>
        </w:r>
      </w:ins>
    </w:p>
    <w:p w14:paraId="362AFF7C" w14:textId="4DFC5E85" w:rsidR="000340FF" w:rsidRPr="00101F3B" w:rsidRDefault="00C11F46" w:rsidP="00D44804">
      <w:pPr>
        <w:pStyle w:val="NoSpacing"/>
        <w:rPr>
          <w:ins w:id="1771" w:author="Nikola Karpić" w:date="2024-01-27T19:47:00Z"/>
          <w:rFonts w:cs="Times New Roman"/>
          <w:lang w:val="ru-RU"/>
        </w:rPr>
      </w:pPr>
      <w:r w:rsidRPr="00101F3B">
        <w:rPr>
          <w:rFonts w:cs="Times New Roman"/>
          <w:lang w:val="sr-Cyrl-BA"/>
        </w:rPr>
        <w:t>Другим ријечима,</w:t>
      </w:r>
      <w:r w:rsidR="000340FF" w:rsidRPr="00101F3B">
        <w:rPr>
          <w:rFonts w:cs="Times New Roman"/>
          <w:lang w:val="ru-RU"/>
        </w:rPr>
        <w:t xml:space="preserve"> учење уз подстицај </w:t>
      </w:r>
      <w:r w:rsidRPr="00101F3B">
        <w:rPr>
          <w:rFonts w:cs="Times New Roman"/>
          <w:lang w:val="sr-Cyrl-BA"/>
        </w:rPr>
        <w:t xml:space="preserve">је </w:t>
      </w:r>
      <w:r w:rsidR="000340FF" w:rsidRPr="00101F3B">
        <w:rPr>
          <w:rFonts w:cs="Times New Roman"/>
          <w:lang w:val="ru-RU"/>
        </w:rPr>
        <w:t xml:space="preserve">врста учења у којој модел учи кроз искуства. Он понавља неке активности у окружењу и на основу својих поступака добија </w:t>
      </w:r>
      <w:r w:rsidR="005A0213" w:rsidRPr="00101F3B">
        <w:rPr>
          <w:rFonts w:cs="Times New Roman"/>
          <w:lang w:val="sr-Cyrl-BA"/>
        </w:rPr>
        <w:t>награду (подстицај)</w:t>
      </w:r>
      <w:r w:rsidR="000340FF" w:rsidRPr="00101F3B">
        <w:rPr>
          <w:rFonts w:cs="Times New Roman"/>
          <w:lang w:val="ru-RU"/>
        </w:rPr>
        <w:t xml:space="preserve"> или </w:t>
      </w:r>
      <w:r w:rsidR="005A0213" w:rsidRPr="00101F3B">
        <w:rPr>
          <w:rFonts w:cs="Times New Roman"/>
          <w:lang w:val="sr-Cyrl-BA"/>
        </w:rPr>
        <w:t>казну</w:t>
      </w:r>
      <w:r w:rsidR="000340FF" w:rsidRPr="00101F3B">
        <w:rPr>
          <w:rFonts w:cs="Times New Roman"/>
          <w:lang w:val="ru-RU"/>
        </w:rPr>
        <w:t>. Циљ овог учења је пронаћи оптималне поступке којима се постиже највећ</w:t>
      </w:r>
      <w:r w:rsidR="005A0213" w:rsidRPr="00101F3B">
        <w:rPr>
          <w:rFonts w:cs="Times New Roman"/>
          <w:lang w:val="sr-Cyrl-BA"/>
        </w:rPr>
        <w:t>а награда</w:t>
      </w:r>
      <w:r w:rsidR="000340FF" w:rsidRPr="00101F3B">
        <w:rPr>
          <w:rFonts w:cs="Times New Roman"/>
          <w:lang w:val="ru-RU"/>
        </w:rPr>
        <w:t>.</w:t>
      </w:r>
    </w:p>
    <w:p w14:paraId="76F5423E" w14:textId="57C7DC80" w:rsidR="0062661D" w:rsidRPr="00101F3B" w:rsidDel="0062661D" w:rsidRDefault="0062661D" w:rsidP="0062661D">
      <w:pPr>
        <w:pStyle w:val="NoSpacing"/>
        <w:ind w:firstLine="0"/>
        <w:jc w:val="center"/>
        <w:rPr>
          <w:del w:id="1772" w:author="Nikola Karpić" w:date="2024-01-27T19:48:00Z"/>
          <w:moveTo w:id="1773" w:author="Nikola Karpić" w:date="2024-01-27T19:47:00Z"/>
          <w:rFonts w:cs="Times New Roman"/>
          <w:i/>
          <w:iCs/>
          <w:lang w:val="sr-Cyrl-BA"/>
        </w:rPr>
      </w:pPr>
      <w:moveToRangeStart w:id="1774" w:author="Nikola Karpić" w:date="2024-01-27T19:47:00Z" w:name="move157277263"/>
      <w:moveTo w:id="1775" w:author="Nikola Karpić" w:date="2024-01-27T19:47:00Z">
        <w:del w:id="1776" w:author="Nikola Karpić" w:date="2024-01-27T19:48:00Z">
          <w:r w:rsidRPr="00101F3B" w:rsidDel="0062661D">
            <w:rPr>
              <w:rFonts w:cs="Times New Roman"/>
              <w:noProof/>
            </w:rPr>
            <w:lastRenderedPageBreak/>
            <w:drawing>
              <wp:inline distT="0" distB="0" distL="0" distR="0" wp14:anchorId="7CE4A9AC" wp14:editId="2AAFFE99">
                <wp:extent cx="3902553" cy="1987550"/>
                <wp:effectExtent l="0" t="0" r="3175" b="0"/>
                <wp:docPr id="670549199"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ToRangeStart w:id="1777" w:author="Nikola Karpić" w:date="2024-01-27T19:47:00Z" w:name="move157277272"/>
          <w:moveToRangeEnd w:id="1774"/>
          <w:r w:rsidRPr="00101F3B" w:rsidDel="0062661D">
            <w:rPr>
              <w:rFonts w:cs="Times New Roman"/>
              <w:i/>
              <w:iCs/>
              <w:lang w:val="sr-Cyrl-BA"/>
            </w:rPr>
            <w:delText>Слика 2.14. Примјер роботске руке која учи уз подстицаје да подигне зелени предмет</w:delText>
          </w:r>
          <w:r w:rsidRPr="00101F3B" w:rsidDel="0062661D">
            <w:rPr>
              <w:rStyle w:val="FootnoteReference"/>
              <w:rFonts w:cs="Times New Roman"/>
              <w:i/>
              <w:iCs/>
              <w:lang w:val="sr-Cyrl-BA"/>
            </w:rPr>
            <w:footnoteReference w:id="17"/>
          </w:r>
        </w:del>
      </w:moveTo>
    </w:p>
    <w:moveToRangeEnd w:id="1777"/>
    <w:p w14:paraId="479F08CD" w14:textId="17D31B5E" w:rsidR="0062661D" w:rsidRPr="0020112D" w:rsidDel="0062661D" w:rsidRDefault="0062661D">
      <w:pPr>
        <w:pStyle w:val="NoSpacing"/>
        <w:jc w:val="center"/>
        <w:rPr>
          <w:del w:id="1782" w:author="Nikola Karpić" w:date="2024-01-27T19:47:00Z"/>
          <w:rFonts w:cs="Times New Roman"/>
          <w:lang w:val="sr-Cyrl-BA"/>
          <w:rPrChange w:id="1783" w:author="Nikola Karpić" w:date="2024-02-25T23:34:00Z">
            <w:rPr>
              <w:del w:id="1784" w:author="Nikola Karpić" w:date="2024-01-27T19:47:00Z"/>
              <w:lang w:val="ru-RU"/>
            </w:rPr>
          </w:rPrChange>
        </w:rPr>
        <w:pPrChange w:id="1785" w:author="Nikola Karpić" w:date="2024-01-27T19:47:00Z">
          <w:pPr>
            <w:pStyle w:val="NoSpacing"/>
          </w:pPr>
        </w:pPrChange>
      </w:pPr>
    </w:p>
    <w:p w14:paraId="2A981B41" w14:textId="40159ACC" w:rsidR="000340FF" w:rsidRPr="00101F3B" w:rsidDel="0062661D" w:rsidRDefault="000340FF" w:rsidP="00D44804">
      <w:pPr>
        <w:pStyle w:val="NoSpacing"/>
        <w:rPr>
          <w:del w:id="1786" w:author="Nikola Karpić" w:date="2024-01-27T19:48:00Z"/>
          <w:rFonts w:cs="Times New Roman"/>
          <w:lang w:val="ru-RU"/>
        </w:rPr>
      </w:pPr>
      <w:r w:rsidRPr="00101F3B">
        <w:rPr>
          <w:rFonts w:cs="Times New Roman"/>
          <w:lang w:val="ru-RU"/>
        </w:rPr>
        <w:t xml:space="preserve">Учење уз подстицај се </w:t>
      </w:r>
      <w:r w:rsidR="00C11F46" w:rsidRPr="00101F3B">
        <w:rPr>
          <w:rFonts w:cs="Times New Roman"/>
          <w:lang w:val="sr-Cyrl-BA"/>
        </w:rPr>
        <w:t>заснива</w:t>
      </w:r>
      <w:r w:rsidRPr="00101F3B">
        <w:rPr>
          <w:rFonts w:cs="Times New Roman"/>
          <w:lang w:val="ru-RU"/>
        </w:rPr>
        <w:t xml:space="preserve"> на идеји да модел представља нек</w:t>
      </w:r>
      <w:r w:rsidR="00C11F46" w:rsidRPr="00101F3B">
        <w:rPr>
          <w:rFonts w:cs="Times New Roman"/>
          <w:lang w:val="sr-Cyrl-BA"/>
        </w:rPr>
        <w:t>ог</w:t>
      </w:r>
      <w:r w:rsidRPr="00101F3B">
        <w:rPr>
          <w:rFonts w:cs="Times New Roman"/>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sidRPr="00101F3B">
        <w:rPr>
          <w:rFonts w:cs="Times New Roman"/>
          <w:lang w:val="sr-Cyrl-BA"/>
        </w:rPr>
        <w:t>казну</w:t>
      </w:r>
      <w:r w:rsidRPr="00101F3B">
        <w:rPr>
          <w:rFonts w:cs="Times New Roman"/>
          <w:lang w:val="ru-RU"/>
        </w:rPr>
        <w:t xml:space="preserve">. Задатак агента је да пронађе оптималан низ </w:t>
      </w:r>
      <w:r w:rsidR="00C11F46" w:rsidRPr="00101F3B">
        <w:rPr>
          <w:rFonts w:cs="Times New Roman"/>
          <w:lang w:val="sr-Cyrl-BA"/>
        </w:rPr>
        <w:t>корака</w:t>
      </w:r>
      <w:r w:rsidRPr="00101F3B">
        <w:rPr>
          <w:rFonts w:cs="Times New Roman"/>
          <w:lang w:val="ru-RU"/>
        </w:rPr>
        <w:t xml:space="preserve"> који му донос</w:t>
      </w:r>
      <w:r w:rsidR="00C11F46" w:rsidRPr="00101F3B">
        <w:rPr>
          <w:rFonts w:cs="Times New Roman"/>
          <w:lang w:val="sr-Cyrl-BA"/>
        </w:rPr>
        <w:t>и</w:t>
      </w:r>
      <w:r w:rsidRPr="00101F3B">
        <w:rPr>
          <w:rFonts w:cs="Times New Roman"/>
          <w:lang w:val="ru-RU"/>
        </w:rPr>
        <w:t xml:space="preserve"> највећи подстица</w:t>
      </w:r>
      <w:ins w:id="1787" w:author="Nikola Karpić" w:date="2024-01-27T19:47:00Z">
        <w:r w:rsidR="0062661D" w:rsidRPr="00101F3B">
          <w:rPr>
            <w:rFonts w:cs="Times New Roman"/>
            <w:lang w:val="sr-Cyrl-BA"/>
          </w:rPr>
          <w:t>ј</w:t>
        </w:r>
      </w:ins>
      <w:del w:id="1788" w:author="Nikola Karpić" w:date="2024-01-27T19:47:00Z">
        <w:r w:rsidRPr="00101F3B" w:rsidDel="0062661D">
          <w:rPr>
            <w:rFonts w:cs="Times New Roman"/>
            <w:lang w:val="ru-RU"/>
          </w:rPr>
          <w:delText>ј</w:delText>
        </w:r>
      </w:del>
      <w:r w:rsidRPr="00101F3B">
        <w:rPr>
          <w:rFonts w:cs="Times New Roman"/>
          <w:lang w:val="ru-RU"/>
        </w:rPr>
        <w:t>.</w:t>
      </w:r>
    </w:p>
    <w:p w14:paraId="29F2BA76" w14:textId="431C64E1" w:rsidR="00127223" w:rsidRPr="00101F3B" w:rsidRDefault="00127223">
      <w:pPr>
        <w:pStyle w:val="NoSpacing"/>
        <w:rPr>
          <w:rFonts w:cs="Times New Roman"/>
          <w:lang w:val="sr-Cyrl-BA"/>
        </w:rPr>
        <w:pPrChange w:id="1789" w:author="Nikola Karpić" w:date="2024-01-27T19:48:00Z">
          <w:pPr>
            <w:pStyle w:val="NoSpacing"/>
            <w:ind w:firstLine="0"/>
            <w:jc w:val="center"/>
          </w:pPr>
        </w:pPrChange>
      </w:pPr>
      <w:moveFromRangeStart w:id="1790" w:author="Nikola Karpić" w:date="2024-01-27T19:47:00Z" w:name="move157277263"/>
      <w:moveFrom w:id="1791" w:author="Nikola Karpić" w:date="2024-01-27T19:47:00Z">
        <w:r w:rsidRPr="00101F3B" w:rsidDel="0062661D">
          <w:rPr>
            <w:rFonts w:cs="Times New Roman"/>
            <w:noProof/>
          </w:rPr>
          <w:drawing>
            <wp:inline distT="0" distB="0" distL="0" distR="0" wp14:anchorId="01989AC3" wp14:editId="1A25796D">
              <wp:extent cx="3902553" cy="1987550"/>
              <wp:effectExtent l="0" t="0" r="3175"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From>
      <w:moveFromRangeEnd w:id="1790"/>
    </w:p>
    <w:p w14:paraId="5FE7F9D0" w14:textId="6DFF9830" w:rsidR="00127223" w:rsidRPr="00101F3B" w:rsidDel="0062661D" w:rsidRDefault="00127223" w:rsidP="00127223">
      <w:pPr>
        <w:pStyle w:val="NoSpacing"/>
        <w:ind w:firstLine="0"/>
        <w:jc w:val="center"/>
        <w:rPr>
          <w:moveFrom w:id="1792" w:author="Nikola Karpić" w:date="2024-01-27T19:47:00Z"/>
          <w:rFonts w:cs="Times New Roman"/>
          <w:i/>
          <w:iCs/>
          <w:lang w:val="sr-Cyrl-BA"/>
        </w:rPr>
      </w:pPr>
      <w:moveFromRangeStart w:id="1793" w:author="Nikola Karpić" w:date="2024-01-27T19:47:00Z" w:name="move157277272"/>
      <w:moveFrom w:id="1794" w:author="Nikola Karpić" w:date="2024-01-27T19:47:00Z">
        <w:r w:rsidRPr="00101F3B" w:rsidDel="0062661D">
          <w:rPr>
            <w:rFonts w:cs="Times New Roman"/>
            <w:i/>
            <w:iCs/>
            <w:lang w:val="sr-Cyrl-BA"/>
          </w:rPr>
          <w:t>Слика 2.</w:t>
        </w:r>
        <w:r w:rsidR="004B2026" w:rsidRPr="00101F3B" w:rsidDel="0062661D">
          <w:rPr>
            <w:rFonts w:cs="Times New Roman"/>
            <w:i/>
            <w:iCs/>
            <w:lang w:val="sr-Cyrl-BA"/>
          </w:rPr>
          <w:t>1</w:t>
        </w:r>
        <w:r w:rsidRPr="00101F3B" w:rsidDel="0062661D">
          <w:rPr>
            <w:rFonts w:cs="Times New Roman"/>
            <w:i/>
            <w:iCs/>
            <w:lang w:val="sr-Cyrl-BA"/>
          </w:rPr>
          <w:t>4. Примјер роботске руке која учи уз подстицаје да подигне зелени предмет</w:t>
        </w:r>
        <w:r w:rsidRPr="00101F3B" w:rsidDel="0062661D">
          <w:rPr>
            <w:rStyle w:val="FootnoteReference"/>
            <w:rFonts w:cs="Times New Roman"/>
            <w:i/>
            <w:iCs/>
            <w:lang w:val="sr-Cyrl-BA"/>
          </w:rPr>
          <w:footnoteReference w:id="18"/>
        </w:r>
      </w:moveFrom>
    </w:p>
    <w:moveFromRangeEnd w:id="1793"/>
    <w:p w14:paraId="4314F122" w14:textId="6FEE0A55" w:rsidR="00AA14F0" w:rsidRPr="00101F3B" w:rsidDel="0062661D" w:rsidRDefault="00AA14F0" w:rsidP="00C11F46">
      <w:pPr>
        <w:pStyle w:val="NoSpacing"/>
        <w:rPr>
          <w:del w:id="1797" w:author="Nikola Karpić" w:date="2024-01-27T19:47:00Z"/>
          <w:rFonts w:cs="Times New Roman"/>
          <w:lang w:val="sr-Cyrl-BA"/>
        </w:rPr>
      </w:pPr>
    </w:p>
    <w:p w14:paraId="2C2DE370" w14:textId="2A9BAAF7" w:rsidR="009109F0" w:rsidRPr="00101F3B" w:rsidDel="005F7DFF" w:rsidRDefault="005A0213" w:rsidP="00C11F46">
      <w:pPr>
        <w:pStyle w:val="NoSpacing"/>
        <w:rPr>
          <w:del w:id="1798" w:author="Nikola Karpić" w:date="2024-01-09T23:05:00Z"/>
          <w:rFonts w:cs="Times New Roman"/>
        </w:rPr>
      </w:pPr>
      <w:r w:rsidRPr="00101F3B">
        <w:rPr>
          <w:rFonts w:cs="Times New Roman"/>
          <w:lang w:val="sr-Cyrl-BA"/>
        </w:rPr>
        <w:t>Ова врста учења</w:t>
      </w:r>
      <w:r w:rsidR="000340FF" w:rsidRPr="00101F3B">
        <w:rPr>
          <w:rFonts w:cs="Times New Roman"/>
          <w:lang w:val="ru-RU"/>
        </w:rPr>
        <w:t xml:space="preserve"> се разликује од других врста машинског учења</w:t>
      </w:r>
      <w:commentRangeStart w:id="1799"/>
      <w:ins w:id="1800" w:author="Aleksandar Kelec" w:date="2023-11-26T15:33:00Z">
        <w:r w:rsidR="00B013D6" w:rsidRPr="00101F3B">
          <w:rPr>
            <w:rFonts w:cs="Times New Roman"/>
            <w:lang w:val="ru-RU"/>
          </w:rPr>
          <w:t>,</w:t>
        </w:r>
        <w:commentRangeEnd w:id="1799"/>
        <w:r w:rsidR="00B013D6" w:rsidRPr="0020112D">
          <w:rPr>
            <w:rStyle w:val="CommentReference"/>
            <w:rFonts w:cs="Times New Roman"/>
            <w:lang w:val="sr-Latn-BA"/>
            <w:rPrChange w:id="1801" w:author="Nikola Karpić" w:date="2024-02-25T23:34:00Z">
              <w:rPr>
                <w:rStyle w:val="CommentReference"/>
                <w:rFonts w:ascii="Arial" w:hAnsi="Arial"/>
                <w:lang w:val="sr-Latn-BA"/>
              </w:rPr>
            </w:rPrChange>
          </w:rPr>
          <w:commentReference w:id="1799"/>
        </w:r>
      </w:ins>
      <w:r w:rsidR="000340FF" w:rsidRPr="00101F3B">
        <w:rPr>
          <w:rFonts w:cs="Times New Roman"/>
          <w:lang w:val="ru-RU"/>
        </w:rPr>
        <w:t xml:space="preserve"> јер не захтијева да се унапријед </w:t>
      </w:r>
      <w:r w:rsidR="00C11F46" w:rsidRPr="00101F3B">
        <w:rPr>
          <w:rFonts w:cs="Times New Roman"/>
          <w:lang w:val="sr-Cyrl-BA"/>
        </w:rPr>
        <w:t>дефинишу</w:t>
      </w:r>
      <w:r w:rsidR="000340FF" w:rsidRPr="00101F3B">
        <w:rPr>
          <w:rFonts w:cs="Times New Roman"/>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sidRPr="00101F3B">
        <w:rPr>
          <w:rFonts w:cs="Times New Roman"/>
          <w:lang w:val="sr-Cyrl-BA"/>
        </w:rPr>
        <w:t>дј</w:t>
      </w:r>
      <w:r w:rsidR="000340FF" w:rsidRPr="00101F3B">
        <w:rPr>
          <w:rFonts w:cs="Times New Roman"/>
          <w:lang w:val="ru-RU"/>
        </w:rPr>
        <w:t xml:space="preserve">е није </w:t>
      </w:r>
      <w:r w:rsidR="00C11F46" w:rsidRPr="00101F3B">
        <w:rPr>
          <w:rFonts w:cs="Times New Roman"/>
          <w:lang w:val="sr-Cyrl-BA"/>
        </w:rPr>
        <w:t>унапријед познато</w:t>
      </w:r>
      <w:r w:rsidR="000340FF" w:rsidRPr="00101F3B">
        <w:rPr>
          <w:rFonts w:cs="Times New Roman"/>
          <w:lang w:val="ru-RU"/>
        </w:rPr>
        <w:t xml:space="preserve"> како се неки проблем може формално дефини</w:t>
      </w:r>
      <w:r w:rsidR="00C11F46" w:rsidRPr="00101F3B">
        <w:rPr>
          <w:rFonts w:cs="Times New Roman"/>
          <w:lang w:val="sr-Cyrl-BA"/>
        </w:rPr>
        <w:t>с</w:t>
      </w:r>
      <w:r w:rsidR="000340FF" w:rsidRPr="00101F3B">
        <w:rPr>
          <w:rFonts w:cs="Times New Roman"/>
          <w:lang w:val="ru-RU"/>
        </w:rPr>
        <w:t>ати, као што је случај са играма, управљање</w:t>
      </w:r>
      <w:r w:rsidR="00C11F46" w:rsidRPr="00101F3B">
        <w:rPr>
          <w:rFonts w:cs="Times New Roman"/>
          <w:lang w:val="sr-Cyrl-BA"/>
        </w:rPr>
        <w:t>м</w:t>
      </w:r>
      <w:r w:rsidR="000340FF" w:rsidRPr="00101F3B">
        <w:rPr>
          <w:rFonts w:cs="Times New Roman"/>
          <w:lang w:val="ru-RU"/>
        </w:rPr>
        <w:t xml:space="preserve"> енергијом и управљање</w:t>
      </w:r>
      <w:r w:rsidR="00C11F46" w:rsidRPr="00101F3B">
        <w:rPr>
          <w:rFonts w:cs="Times New Roman"/>
          <w:lang w:val="sr-Cyrl-BA"/>
        </w:rPr>
        <w:t>м</w:t>
      </w:r>
      <w:r w:rsidR="000340FF" w:rsidRPr="00101F3B">
        <w:rPr>
          <w:rFonts w:cs="Times New Roman"/>
          <w:lang w:val="ru-RU"/>
        </w:rPr>
        <w:t xml:space="preserve"> саобраћајем. </w:t>
      </w:r>
      <w:r w:rsidR="00C11F46" w:rsidRPr="00101F3B">
        <w:rPr>
          <w:rFonts w:cs="Times New Roman"/>
          <w:lang w:val="sr-Cyrl-BA"/>
        </w:rPr>
        <w:t>У</w:t>
      </w:r>
      <w:r w:rsidR="000340FF" w:rsidRPr="00101F3B">
        <w:rPr>
          <w:rFonts w:cs="Times New Roman"/>
          <w:lang w:val="ru-RU"/>
        </w:rPr>
        <w:t xml:space="preserve">чење уз подстицај </w:t>
      </w:r>
      <w:r w:rsidR="00C11F46" w:rsidRPr="00101F3B">
        <w:rPr>
          <w:rFonts w:cs="Times New Roman"/>
          <w:lang w:val="sr-Cyrl-BA"/>
        </w:rPr>
        <w:t xml:space="preserve">се </w:t>
      </w:r>
      <w:r w:rsidR="000340FF" w:rsidRPr="00101F3B">
        <w:rPr>
          <w:rFonts w:cs="Times New Roman"/>
          <w:lang w:val="ru-RU"/>
        </w:rPr>
        <w:t xml:space="preserve">имплементира кориштењем </w:t>
      </w:r>
      <w:r w:rsidR="00C11F46" w:rsidRPr="00101F3B">
        <w:rPr>
          <w:rFonts w:cs="Times New Roman"/>
          <w:lang w:val="sr-Cyrl-BA"/>
        </w:rPr>
        <w:t xml:space="preserve">алгоритама </w:t>
      </w:r>
      <w:r w:rsidR="000340FF" w:rsidRPr="00101F3B">
        <w:rPr>
          <w:rFonts w:cs="Times New Roman"/>
        </w:rPr>
        <w:t>Q</w:t>
      </w:r>
      <w:r w:rsidR="000340FF" w:rsidRPr="00101F3B">
        <w:rPr>
          <w:rFonts w:cs="Times New Roman"/>
          <w:lang w:val="ru-RU"/>
        </w:rPr>
        <w:t>-</w:t>
      </w:r>
      <w:r w:rsidR="00C11F46" w:rsidRPr="00101F3B">
        <w:rPr>
          <w:rFonts w:cs="Times New Roman"/>
          <w:lang w:val="sr-Cyrl-BA"/>
        </w:rPr>
        <w:t>учења</w:t>
      </w:r>
      <w:r w:rsidR="000340FF" w:rsidRPr="00101F3B">
        <w:rPr>
          <w:rFonts w:cs="Times New Roman"/>
          <w:lang w:val="ru-RU"/>
        </w:rPr>
        <w:t xml:space="preserve"> </w:t>
      </w:r>
      <w:r w:rsidR="00C11F46" w:rsidRPr="00101F3B">
        <w:rPr>
          <w:rFonts w:cs="Times New Roman"/>
          <w:lang w:val="sr-Cyrl-BA"/>
        </w:rPr>
        <w:t>у којима</w:t>
      </w:r>
      <w:r w:rsidR="000340FF" w:rsidRPr="00101F3B">
        <w:rPr>
          <w:rFonts w:cs="Times New Roman"/>
          <w:lang w:val="ru-RU"/>
        </w:rPr>
        <w:t xml:space="preserve"> се користе функције награде и </w:t>
      </w:r>
      <w:r w:rsidR="000340FF" w:rsidRPr="00101F3B">
        <w:rPr>
          <w:rFonts w:cs="Times New Roman"/>
        </w:rPr>
        <w:t>Q</w:t>
      </w:r>
      <w:r w:rsidR="000340FF" w:rsidRPr="00101F3B">
        <w:rPr>
          <w:rFonts w:cs="Times New Roman"/>
          <w:lang w:val="ru-RU"/>
        </w:rPr>
        <w:t>-вриједности за дефинисање понашања агента у окружењу.</w:t>
      </w:r>
      <w:sdt>
        <w:sdtPr>
          <w:rPr>
            <w:rFonts w:cs="Times New Roman"/>
          </w:rPr>
          <w:id w:val="-1783412948"/>
          <w:citation/>
        </w:sdtPr>
        <w:sdtContent>
          <w:r w:rsidR="000340FF" w:rsidRPr="00101F3B">
            <w:rPr>
              <w:rFonts w:cs="Times New Roman"/>
            </w:rPr>
            <w:fldChar w:fldCharType="begin"/>
          </w:r>
          <w:r w:rsidR="000340FF" w:rsidRPr="0020112D">
            <w:rPr>
              <w:rFonts w:cs="Times New Roman"/>
              <w:lang w:val="sr-Latn-BA"/>
              <w:rPrChange w:id="1802" w:author="Nikola Karpić" w:date="2024-02-25T23:34:00Z">
                <w:rPr>
                  <w:lang w:val="sr-Latn-BA"/>
                </w:rPr>
              </w:rPrChange>
            </w:rPr>
            <w:instrText xml:space="preserve"> CITATION Mit97 \l 6170 </w:instrText>
          </w:r>
          <w:r w:rsidR="000340FF" w:rsidRPr="00101F3B">
            <w:rPr>
              <w:rFonts w:cs="Times New Roman"/>
            </w:rPr>
            <w:fldChar w:fldCharType="separate"/>
          </w:r>
          <w:r w:rsidR="007779BE" w:rsidRPr="0020112D">
            <w:rPr>
              <w:rFonts w:cs="Times New Roman"/>
              <w:noProof/>
              <w:lang w:val="sr-Latn-BA"/>
              <w:rPrChange w:id="1803" w:author="Nikola Karpić" w:date="2024-02-25T23:34:00Z">
                <w:rPr>
                  <w:noProof/>
                  <w:lang w:val="sr-Latn-BA"/>
                </w:rPr>
              </w:rPrChange>
            </w:rPr>
            <w:t xml:space="preserve"> [5]</w:t>
          </w:r>
          <w:r w:rsidR="000340FF" w:rsidRPr="00101F3B">
            <w:rPr>
              <w:rFonts w:cs="Times New Roman"/>
            </w:rPr>
            <w:fldChar w:fldCharType="end"/>
          </w:r>
        </w:sdtContent>
      </w:sdt>
    </w:p>
    <w:p w14:paraId="777B1660" w14:textId="77777777" w:rsidR="00C11F46" w:rsidRPr="00101F3B" w:rsidRDefault="00C11F46">
      <w:pPr>
        <w:pStyle w:val="NoSpacing"/>
        <w:rPr>
          <w:rFonts w:cs="Times New Roman"/>
          <w:sz w:val="36"/>
          <w:szCs w:val="40"/>
        </w:rPr>
        <w:pPrChange w:id="1804" w:author="Nikola Karpić" w:date="2024-01-09T23:05:00Z">
          <w:pPr/>
        </w:pPrChange>
      </w:pPr>
      <w:del w:id="1805" w:author="Nikola Karpić" w:date="2024-01-09T23:05:00Z">
        <w:r w:rsidRPr="00101F3B" w:rsidDel="005F7DFF">
          <w:rPr>
            <w:rFonts w:cs="Times New Roman"/>
          </w:rPr>
          <w:br w:type="page"/>
        </w:r>
      </w:del>
    </w:p>
    <w:p w14:paraId="7D9F871B" w14:textId="77777777" w:rsidR="00231D12" w:rsidRPr="00101F3B" w:rsidRDefault="00231D12">
      <w:pPr>
        <w:rPr>
          <w:ins w:id="1806" w:author="Nikola Karpić" w:date="2024-01-14T22:49:00Z"/>
          <w:rFonts w:ascii="Times New Roman" w:hAnsi="Times New Roman" w:cs="Times New Roman"/>
          <w:sz w:val="36"/>
          <w:szCs w:val="40"/>
          <w:lang w:val="sr-Cyrl-BA"/>
        </w:rPr>
      </w:pPr>
      <w:ins w:id="1807" w:author="Nikola Karpić" w:date="2024-01-14T22:49:00Z">
        <w:r w:rsidRPr="0020112D">
          <w:rPr>
            <w:rFonts w:ascii="Times New Roman" w:hAnsi="Times New Roman" w:cs="Times New Roman"/>
            <w:lang w:val="sr-Cyrl-BA"/>
            <w:rPrChange w:id="1808" w:author="Nikola Karpić" w:date="2024-02-25T23:34:00Z">
              <w:rPr>
                <w:rFonts w:cs="Times New Roman"/>
                <w:lang w:val="sr-Cyrl-BA"/>
              </w:rPr>
            </w:rPrChange>
          </w:rPr>
          <w:br w:type="page"/>
        </w:r>
      </w:ins>
    </w:p>
    <w:p w14:paraId="48166725" w14:textId="6EDF0A6A" w:rsidR="00DF7825" w:rsidRPr="00101F3B" w:rsidRDefault="00C509AB" w:rsidP="00532390">
      <w:pPr>
        <w:pStyle w:val="Heading1"/>
        <w:numPr>
          <w:ilvl w:val="0"/>
          <w:numId w:val="1"/>
        </w:numPr>
        <w:rPr>
          <w:rFonts w:cs="Times New Roman"/>
          <w:lang w:val="sr-Cyrl-BA"/>
        </w:rPr>
      </w:pPr>
      <w:bookmarkStart w:id="1809" w:name="_Toc159792273"/>
      <w:r w:rsidRPr="00101F3B">
        <w:rPr>
          <w:rFonts w:cs="Times New Roman"/>
          <w:lang w:val="sr-Cyrl-BA"/>
        </w:rPr>
        <w:lastRenderedPageBreak/>
        <w:t>Процес машинског учења</w:t>
      </w:r>
      <w:bookmarkEnd w:id="1809"/>
    </w:p>
    <w:p w14:paraId="1E7FE377" w14:textId="3A7D2CE6" w:rsidR="009A7CE8" w:rsidRPr="00101F3B" w:rsidDel="00167403" w:rsidRDefault="009A7CE8" w:rsidP="009A7CE8">
      <w:pPr>
        <w:pStyle w:val="NoSpacing"/>
        <w:rPr>
          <w:del w:id="1810" w:author="Nikola Karpić" w:date="2024-01-27T19:56:00Z"/>
          <w:rFonts w:cs="Times New Roman"/>
          <w:lang w:val="sr-Cyrl-BA"/>
        </w:rPr>
      </w:pPr>
      <w:r w:rsidRPr="00101F3B">
        <w:rPr>
          <w:rFonts w:cs="Times New Roman"/>
          <w:lang w:val="sr-Latn-BA"/>
        </w:rPr>
        <w:t xml:space="preserve">Процес машинског учења </w:t>
      </w:r>
      <w:ins w:id="1811" w:author="Nikola Karpić" w:date="2024-01-14T22:50:00Z">
        <w:r w:rsidR="00231D12" w:rsidRPr="00101F3B">
          <w:rPr>
            <w:rFonts w:cs="Times New Roman"/>
            <w:lang w:val="sr-Cyrl-BA"/>
          </w:rPr>
          <w:t xml:space="preserve">(слика 3.1) </w:t>
        </w:r>
      </w:ins>
      <w:r w:rsidR="004421FB" w:rsidRPr="00101F3B">
        <w:rPr>
          <w:rFonts w:cs="Times New Roman"/>
          <w:lang w:val="sr-Cyrl-BA"/>
        </w:rPr>
        <w:t>п</w:t>
      </w:r>
      <w:r w:rsidRPr="00101F3B">
        <w:rPr>
          <w:rFonts w:cs="Times New Roman"/>
          <w:lang w:val="sr-Latn-BA"/>
        </w:rPr>
        <w:t xml:space="preserve">очиње </w:t>
      </w:r>
      <w:r w:rsidR="00E14BC9" w:rsidRPr="00101F3B">
        <w:rPr>
          <w:rFonts w:cs="Times New Roman"/>
          <w:lang w:val="sr-Cyrl-BA"/>
        </w:rPr>
        <w:t xml:space="preserve">дефинисањем проблема. Послије тога, настављамо </w:t>
      </w:r>
      <w:r w:rsidRPr="00101F3B">
        <w:rPr>
          <w:rFonts w:cs="Times New Roman"/>
          <w:lang w:val="sr-Latn-BA"/>
        </w:rPr>
        <w:t xml:space="preserve">са прикупљањем података, који </w:t>
      </w:r>
      <w:r w:rsidRPr="00101F3B">
        <w:rPr>
          <w:rFonts w:cs="Times New Roman"/>
          <w:lang w:val="sr-Cyrl-BA"/>
        </w:rPr>
        <w:t xml:space="preserve">су најчешће велики број мјерења </w:t>
      </w:r>
      <w:r w:rsidR="00956B37" w:rsidRPr="00101F3B">
        <w:rPr>
          <w:rFonts w:cs="Times New Roman"/>
          <w:lang w:val="sr-Cyrl-BA"/>
        </w:rPr>
        <w:t xml:space="preserve">неке појаве </w:t>
      </w:r>
      <w:r w:rsidRPr="00101F3B">
        <w:rPr>
          <w:rFonts w:cs="Times New Roman"/>
          <w:lang w:val="sr-Cyrl-BA"/>
        </w:rPr>
        <w:t>(са великим бројем мјерених</w:t>
      </w:r>
      <w:r w:rsidR="00E14BC9" w:rsidRPr="00101F3B">
        <w:rPr>
          <w:rFonts w:cs="Times New Roman"/>
          <w:lang w:val="sr-Cyrl-BA"/>
        </w:rPr>
        <w:t xml:space="preserve"> вриједности</w:t>
      </w:r>
      <w:r w:rsidRPr="00101F3B">
        <w:rPr>
          <w:rFonts w:cs="Times New Roman"/>
          <w:lang w:val="sr-Cyrl-BA"/>
        </w:rPr>
        <w:t>)</w:t>
      </w:r>
      <w:r w:rsidRPr="00101F3B">
        <w:rPr>
          <w:rFonts w:cs="Times New Roman"/>
          <w:lang w:val="sr-Latn-BA"/>
        </w:rPr>
        <w:t>. Затим, припремамо податке тако што их чистимо, нормализујемо и претварамо у облик који се може користити у учењу.</w:t>
      </w:r>
      <w:r w:rsidRPr="00101F3B">
        <w:rPr>
          <w:rFonts w:cs="Times New Roman"/>
          <w:lang w:val="sr-Cyrl-BA"/>
        </w:rPr>
        <w:t xml:space="preserve"> </w:t>
      </w:r>
      <w:r w:rsidRPr="00101F3B">
        <w:rPr>
          <w:rFonts w:cs="Times New Roman"/>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sidRPr="00101F3B">
        <w:rPr>
          <w:rFonts w:cs="Times New Roman"/>
          <w:lang w:val="sr-Cyrl-BA"/>
        </w:rPr>
        <w:t>т</w:t>
      </w:r>
      <w:r w:rsidRPr="00101F3B">
        <w:rPr>
          <w:rFonts w:cs="Times New Roman"/>
          <w:lang w:val="sr-Latn-BA"/>
        </w:rPr>
        <w:t>ењем одређене оптимизационе функције.</w:t>
      </w:r>
      <w:r w:rsidRPr="00101F3B">
        <w:rPr>
          <w:rFonts w:cs="Times New Roman"/>
          <w:lang w:val="sr-Cyrl-BA"/>
        </w:rPr>
        <w:t xml:space="preserve"> </w:t>
      </w:r>
      <w:r w:rsidRPr="00101F3B">
        <w:rPr>
          <w:rFonts w:cs="Times New Roman"/>
          <w:lang w:val="sr-Latn-BA"/>
        </w:rPr>
        <w:t xml:space="preserve">Након што је модел трениран, важно је да се </w:t>
      </w:r>
      <w:r w:rsidRPr="00101F3B">
        <w:rPr>
          <w:rFonts w:cs="Times New Roman"/>
          <w:lang w:val="sr-Cyrl-BA"/>
        </w:rPr>
        <w:t>оцијени</w:t>
      </w:r>
      <w:r w:rsidRPr="00101F3B">
        <w:rPr>
          <w:rFonts w:cs="Times New Roman"/>
          <w:lang w:val="sr-Latn-BA"/>
        </w:rPr>
        <w:t xml:space="preserve"> квалитет модела, кориш</w:t>
      </w:r>
      <w:r w:rsidR="00C67B89" w:rsidRPr="00101F3B">
        <w:rPr>
          <w:rFonts w:cs="Times New Roman"/>
          <w:lang w:val="sr-Cyrl-BA"/>
        </w:rPr>
        <w:t>т</w:t>
      </w:r>
      <w:r w:rsidRPr="00101F3B">
        <w:rPr>
          <w:rFonts w:cs="Times New Roman"/>
          <w:lang w:val="sr-Latn-BA"/>
        </w:rPr>
        <w:t xml:space="preserve">ењем метрика попут прецизности и грешке учења. Ако је потребно, може се урадити и </w:t>
      </w:r>
      <w:r w:rsidRPr="00101F3B">
        <w:rPr>
          <w:rFonts w:cs="Times New Roman"/>
          <w:lang w:val="sr-Cyrl-BA"/>
        </w:rPr>
        <w:t>подешавање</w:t>
      </w:r>
      <w:r w:rsidRPr="00101F3B">
        <w:rPr>
          <w:rFonts w:cs="Times New Roman"/>
          <w:lang w:val="sr-Latn-BA"/>
        </w:rPr>
        <w:t xml:space="preserve"> хиперпараметара модела.</w:t>
      </w:r>
      <w:r w:rsidRPr="00101F3B">
        <w:rPr>
          <w:rFonts w:cs="Times New Roman"/>
          <w:lang w:val="sr-Cyrl-BA"/>
        </w:rPr>
        <w:t xml:space="preserve"> </w:t>
      </w:r>
      <w:r w:rsidRPr="00101F3B">
        <w:rPr>
          <w:rFonts w:cs="Times New Roman"/>
          <w:lang w:val="sr-Latn-BA"/>
        </w:rPr>
        <w:t>Када се модел доведе до жељен</w:t>
      </w:r>
      <w:r w:rsidRPr="00101F3B">
        <w:rPr>
          <w:rFonts w:cs="Times New Roman"/>
          <w:lang w:val="sr-Cyrl-BA"/>
        </w:rPr>
        <w:t>их</w:t>
      </w:r>
      <w:r w:rsidRPr="00101F3B">
        <w:rPr>
          <w:rFonts w:cs="Times New Roman"/>
          <w:lang w:val="sr-Latn-BA"/>
        </w:rPr>
        <w:t xml:space="preserve"> перформанс</w:t>
      </w:r>
      <w:r w:rsidRPr="00101F3B">
        <w:rPr>
          <w:rFonts w:cs="Times New Roman"/>
          <w:lang w:val="sr-Cyrl-BA"/>
        </w:rPr>
        <w:t>и</w:t>
      </w:r>
      <w:r w:rsidRPr="00101F3B">
        <w:rPr>
          <w:rFonts w:cs="Times New Roman"/>
          <w:lang w:val="sr-Latn-BA"/>
        </w:rPr>
        <w:t>, он се користи у стварном св</w:t>
      </w:r>
      <w:r w:rsidRPr="00101F3B">
        <w:rPr>
          <w:rFonts w:cs="Times New Roman"/>
          <w:lang w:val="sr-Cyrl-BA"/>
        </w:rPr>
        <w:t>иј</w:t>
      </w:r>
      <w:r w:rsidRPr="00101F3B">
        <w:rPr>
          <w:rFonts w:cs="Times New Roman"/>
          <w:lang w:val="sr-Latn-BA"/>
        </w:rPr>
        <w:t>ету како би се предвид</w:t>
      </w:r>
      <w:r w:rsidRPr="00101F3B">
        <w:rPr>
          <w:rFonts w:cs="Times New Roman"/>
          <w:lang w:val="sr-Cyrl-BA"/>
        </w:rPr>
        <w:t>ј</w:t>
      </w:r>
      <w:r w:rsidRPr="00101F3B">
        <w:rPr>
          <w:rFonts w:cs="Times New Roman"/>
          <w:lang w:val="sr-Latn-BA"/>
        </w:rPr>
        <w:t>ели нови случајев</w:t>
      </w:r>
      <w:r w:rsidR="00956B37" w:rsidRPr="00101F3B">
        <w:rPr>
          <w:rFonts w:cs="Times New Roman"/>
          <w:lang w:val="sr-Cyrl-BA"/>
        </w:rPr>
        <w:t>и на којима модел није трениран</w:t>
      </w:r>
      <w:r w:rsidRPr="00101F3B">
        <w:rPr>
          <w:rFonts w:cs="Times New Roman"/>
          <w:lang w:val="sr-Latn-BA"/>
        </w:rPr>
        <w:t>.</w:t>
      </w:r>
      <w:sdt>
        <w:sdtPr>
          <w:rPr>
            <w:rFonts w:cs="Times New Roman"/>
          </w:rPr>
          <w:id w:val="-1872380064"/>
          <w:citation/>
        </w:sdtPr>
        <w:sdtContent>
          <w:r w:rsidR="00956B37" w:rsidRPr="00101F3B">
            <w:rPr>
              <w:rFonts w:cs="Times New Roman"/>
            </w:rPr>
            <w:fldChar w:fldCharType="begin"/>
          </w:r>
          <w:r w:rsidR="00956B37" w:rsidRPr="00101F3B">
            <w:rPr>
              <w:rFonts w:cs="Times New Roman"/>
              <w:lang w:val="ru-RU"/>
            </w:rPr>
            <w:instrText xml:space="preserve"> </w:instrText>
          </w:r>
          <w:r w:rsidR="00956B37" w:rsidRPr="00101F3B">
            <w:rPr>
              <w:rFonts w:cs="Times New Roman"/>
              <w:lang w:val="en-US"/>
            </w:rPr>
            <w:instrText>CITATION</w:instrText>
          </w:r>
          <w:r w:rsidR="00956B37" w:rsidRPr="00101F3B">
            <w:rPr>
              <w:rFonts w:cs="Times New Roman"/>
              <w:lang w:val="ru-RU"/>
            </w:rPr>
            <w:instrText xml:space="preserve"> </w:instrText>
          </w:r>
          <w:r w:rsidR="00956B37" w:rsidRPr="00101F3B">
            <w:rPr>
              <w:rFonts w:cs="Times New Roman"/>
              <w:lang w:val="en-US"/>
            </w:rPr>
            <w:instrText>Alp</w:instrText>
          </w:r>
          <w:r w:rsidR="00956B37" w:rsidRPr="00101F3B">
            <w:rPr>
              <w:rFonts w:cs="Times New Roman"/>
              <w:lang w:val="ru-RU"/>
            </w:rPr>
            <w:instrText>10 \</w:instrText>
          </w:r>
          <w:r w:rsidR="00956B37" w:rsidRPr="00101F3B">
            <w:rPr>
              <w:rFonts w:cs="Times New Roman"/>
              <w:lang w:val="en-US"/>
            </w:rPr>
            <w:instrText>l</w:instrText>
          </w:r>
          <w:r w:rsidR="00956B37" w:rsidRPr="00101F3B">
            <w:rPr>
              <w:rFonts w:cs="Times New Roman"/>
              <w:lang w:val="ru-RU"/>
            </w:rPr>
            <w:instrText xml:space="preserve"> 1033 </w:instrText>
          </w:r>
          <w:r w:rsidR="00956B37" w:rsidRPr="00101F3B">
            <w:rPr>
              <w:rFonts w:cs="Times New Roman"/>
            </w:rPr>
            <w:fldChar w:fldCharType="separate"/>
          </w:r>
          <w:r w:rsidR="007779BE" w:rsidRPr="00101F3B">
            <w:rPr>
              <w:rFonts w:cs="Times New Roman"/>
              <w:noProof/>
              <w:lang w:val="ru-RU"/>
            </w:rPr>
            <w:t xml:space="preserve"> </w:t>
          </w:r>
          <w:r w:rsidR="007779BE" w:rsidRPr="00101F3B">
            <w:rPr>
              <w:rFonts w:cs="Times New Roman"/>
              <w:noProof/>
              <w:lang w:val="en-US"/>
            </w:rPr>
            <w:t>[6]</w:t>
          </w:r>
          <w:r w:rsidR="00956B37" w:rsidRPr="00101F3B">
            <w:rPr>
              <w:rFonts w:cs="Times New Roman"/>
            </w:rPr>
            <w:fldChar w:fldCharType="end"/>
          </w:r>
        </w:sdtContent>
      </w:sdt>
      <w:del w:id="1812" w:author="Nikola Karpić" w:date="2024-01-14T22:50:00Z">
        <w:r w:rsidR="003275FA" w:rsidRPr="00101F3B" w:rsidDel="00231D12">
          <w:rPr>
            <w:rFonts w:cs="Times New Roman"/>
            <w:lang w:val="sr-Latn-BA"/>
          </w:rPr>
          <w:delText xml:space="preserve"> </w:delText>
        </w:r>
        <w:r w:rsidR="003275FA" w:rsidRPr="00101F3B" w:rsidDel="00231D12">
          <w:rPr>
            <w:rFonts w:cs="Times New Roman"/>
            <w:lang w:val="sr-Cyrl-BA"/>
          </w:rPr>
          <w:delText xml:space="preserve">На </w:delText>
        </w:r>
        <w:r w:rsidR="003275FA" w:rsidRPr="00101F3B" w:rsidDel="00231D12">
          <w:rPr>
            <w:rFonts w:cs="Times New Roman"/>
            <w:i/>
            <w:lang w:val="sr-Cyrl-BA"/>
          </w:rPr>
          <w:delText>слици</w:delText>
        </w:r>
        <w:r w:rsidR="003F150B" w:rsidRPr="00101F3B" w:rsidDel="00231D12">
          <w:rPr>
            <w:rFonts w:cs="Times New Roman"/>
            <w:i/>
            <w:lang w:val="sr-Cyrl-BA"/>
          </w:rPr>
          <w:delText xml:space="preserve"> </w:delText>
        </w:r>
        <w:r w:rsidR="007B6A1A" w:rsidRPr="00101F3B" w:rsidDel="00231D12">
          <w:rPr>
            <w:rFonts w:cs="Times New Roman"/>
            <w:i/>
            <w:lang w:val="sr-Latn-BA"/>
          </w:rPr>
          <w:delText>3.1</w:delText>
        </w:r>
        <w:r w:rsidR="003F150B" w:rsidRPr="00101F3B" w:rsidDel="00231D12">
          <w:rPr>
            <w:rFonts w:cs="Times New Roman"/>
            <w:i/>
            <w:lang w:val="sr-Cyrl-BA"/>
          </w:rPr>
          <w:delText>.</w:delText>
        </w:r>
        <w:r w:rsidR="003275FA" w:rsidRPr="00101F3B" w:rsidDel="00231D12">
          <w:rPr>
            <w:rFonts w:cs="Times New Roman"/>
            <w:lang w:val="sr-Cyrl-BA"/>
          </w:rPr>
          <w:delText xml:space="preserve"> се налазе фазе процеса машинског учења</w:delText>
        </w:r>
        <w:r w:rsidR="003F150B" w:rsidRPr="00101F3B" w:rsidDel="00231D12">
          <w:rPr>
            <w:rFonts w:cs="Times New Roman"/>
            <w:lang w:val="sr-Cyrl-BA"/>
          </w:rPr>
          <w:delText>.</w:delText>
        </w:r>
      </w:del>
    </w:p>
    <w:p w14:paraId="4E047E84" w14:textId="77777777" w:rsidR="00503A05" w:rsidRPr="00101F3B" w:rsidRDefault="00503A05" w:rsidP="00167403">
      <w:pPr>
        <w:pStyle w:val="NoSpacing"/>
        <w:rPr>
          <w:rFonts w:cs="Times New Roman"/>
          <w:lang w:val="en-US"/>
        </w:rPr>
      </w:pPr>
    </w:p>
    <w:p w14:paraId="2B460AB9" w14:textId="77777777" w:rsidR="00BA33C0" w:rsidRPr="00101F3B" w:rsidRDefault="00322CAA">
      <w:pPr>
        <w:pStyle w:val="NoSpacing"/>
        <w:spacing w:before="240"/>
        <w:ind w:firstLine="0"/>
        <w:jc w:val="center"/>
        <w:rPr>
          <w:rFonts w:cs="Times New Roman"/>
          <w:lang w:val="sr-Latn-BA"/>
        </w:rPr>
        <w:pPrChange w:id="1813" w:author="Nikola Karpić" w:date="2024-01-27T19:56:00Z">
          <w:pPr>
            <w:pStyle w:val="NoSpacing"/>
            <w:ind w:firstLine="0"/>
            <w:jc w:val="center"/>
          </w:pPr>
        </w:pPrChange>
      </w:pPr>
      <w:r w:rsidRPr="00101F3B">
        <w:rPr>
          <w:rFonts w:cs="Times New Roman"/>
          <w:noProof/>
          <w:lang w:val="sr-Latn-BA"/>
        </w:rPr>
        <w:drawing>
          <wp:inline distT="0" distB="0" distL="0" distR="0" wp14:anchorId="14516F08" wp14:editId="48CB09EB">
            <wp:extent cx="3511550" cy="2470087"/>
            <wp:effectExtent l="19050" t="19050" r="1270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2318" cy="2484695"/>
                    </a:xfrm>
                    <a:prstGeom prst="rect">
                      <a:avLst/>
                    </a:prstGeom>
                    <a:noFill/>
                    <a:ln>
                      <a:solidFill>
                        <a:schemeClr val="tx1"/>
                      </a:solidFill>
                    </a:ln>
                  </pic:spPr>
                </pic:pic>
              </a:graphicData>
            </a:graphic>
          </wp:inline>
        </w:drawing>
      </w:r>
    </w:p>
    <w:p w14:paraId="3916216A" w14:textId="4E8D7EB4" w:rsidR="00322CAA" w:rsidRPr="00101F3B" w:rsidRDefault="00322CAA" w:rsidP="00322CAA">
      <w:pPr>
        <w:pStyle w:val="NoSpacing"/>
        <w:ind w:firstLine="0"/>
        <w:jc w:val="center"/>
        <w:rPr>
          <w:rFonts w:cs="Times New Roman"/>
          <w:lang w:val="sr-Latn-BA"/>
        </w:rPr>
      </w:pPr>
      <w:r w:rsidRPr="00101F3B">
        <w:rPr>
          <w:rFonts w:cs="Times New Roman"/>
          <w:i/>
          <w:iCs/>
          <w:lang w:val="sr-Cyrl-BA"/>
        </w:rPr>
        <w:t xml:space="preserve">Слика </w:t>
      </w:r>
      <w:r w:rsidR="004B2026" w:rsidRPr="00101F3B">
        <w:rPr>
          <w:rFonts w:cs="Times New Roman"/>
          <w:i/>
          <w:iCs/>
          <w:lang w:val="sr-Cyrl-BA"/>
        </w:rPr>
        <w:t>3</w:t>
      </w:r>
      <w:r w:rsidRPr="00101F3B">
        <w:rPr>
          <w:rFonts w:cs="Times New Roman"/>
          <w:i/>
          <w:iCs/>
          <w:lang w:val="sr-Cyrl-BA"/>
        </w:rPr>
        <w:t>.</w:t>
      </w:r>
      <w:r w:rsidR="004B2026" w:rsidRPr="00101F3B">
        <w:rPr>
          <w:rFonts w:cs="Times New Roman"/>
          <w:i/>
          <w:iCs/>
          <w:lang w:val="sr-Cyrl-BA"/>
        </w:rPr>
        <w:t>1</w:t>
      </w:r>
      <w:r w:rsidRPr="00101F3B">
        <w:rPr>
          <w:rFonts w:cs="Times New Roman"/>
          <w:i/>
          <w:iCs/>
          <w:lang w:val="sr-Cyrl-BA"/>
        </w:rPr>
        <w:t>. Фазе процеса машинског учења</w:t>
      </w:r>
    </w:p>
    <w:p w14:paraId="0151AFF2" w14:textId="77777777" w:rsidR="00DD7A7F" w:rsidRPr="00101F3B" w:rsidRDefault="00AA0F4E" w:rsidP="00532390">
      <w:pPr>
        <w:pStyle w:val="Heading2"/>
        <w:numPr>
          <w:ilvl w:val="1"/>
          <w:numId w:val="1"/>
        </w:numPr>
        <w:rPr>
          <w:rFonts w:cs="Times New Roman"/>
          <w:lang w:val="sr-Cyrl-BA"/>
        </w:rPr>
      </w:pPr>
      <w:bookmarkStart w:id="1814" w:name="_Toc159792274"/>
      <w:r w:rsidRPr="00101F3B">
        <w:rPr>
          <w:rFonts w:cs="Times New Roman"/>
          <w:lang w:val="sr-Cyrl-BA"/>
        </w:rPr>
        <w:t>Дефинисање проблема</w:t>
      </w:r>
      <w:bookmarkEnd w:id="1814"/>
    </w:p>
    <w:p w14:paraId="35D78FB6" w14:textId="77777777" w:rsidR="00FF08FC" w:rsidRPr="00101F3B" w:rsidRDefault="00FF08FC" w:rsidP="00CB3AED">
      <w:pPr>
        <w:pStyle w:val="NoSpacing"/>
        <w:rPr>
          <w:rFonts w:cs="Times New Roman"/>
          <w:lang w:val="ru-RU"/>
        </w:rPr>
      </w:pPr>
      <w:r w:rsidRPr="00101F3B">
        <w:rPr>
          <w:rFonts w:cs="Times New Roman"/>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Pr="00101F3B" w:rsidRDefault="005564FF" w:rsidP="00CB3AED">
      <w:pPr>
        <w:pStyle w:val="NoSpacing"/>
        <w:rPr>
          <w:rFonts w:cs="Times New Roman"/>
        </w:rPr>
      </w:pPr>
      <w:r w:rsidRPr="00101F3B">
        <w:rPr>
          <w:rFonts w:cs="Times New Roman"/>
          <w:lang w:val="ru-RU"/>
        </w:rPr>
        <w:t>Б</w:t>
      </w:r>
      <w:r w:rsidR="00FF08FC" w:rsidRPr="00101F3B">
        <w:rPr>
          <w:rFonts w:cs="Times New Roman"/>
          <w:lang w:val="ru-RU"/>
        </w:rPr>
        <w:t>ез јасне дефиниције проблема, модел се може тренирати на погрешан начин, што може довести до недостатка жељених резултата. Стога је к</w:t>
      </w:r>
      <w:r w:rsidRPr="00101F3B">
        <w:rPr>
          <w:rFonts w:cs="Times New Roman"/>
          <w:lang w:val="ru-RU"/>
        </w:rPr>
        <w:t>љ</w:t>
      </w:r>
      <w:r w:rsidR="00FF08FC" w:rsidRPr="00101F3B">
        <w:rPr>
          <w:rFonts w:cs="Times New Roman"/>
          <w:lang w:val="ru-RU"/>
        </w:rPr>
        <w:t>учно прецизно одредити проблем и одговарајући приступ у рјешавању проблема, како би се постигао жељени исход.</w:t>
      </w:r>
      <w:r w:rsidR="00CB3AED" w:rsidRPr="00101F3B">
        <w:rPr>
          <w:rFonts w:cs="Times New Roman"/>
          <w:lang w:val="ru-RU"/>
        </w:rPr>
        <w:t xml:space="preserve"> </w:t>
      </w:r>
      <w:sdt>
        <w:sdtPr>
          <w:rPr>
            <w:rFonts w:cs="Times New Roman"/>
          </w:rPr>
          <w:id w:val="-215127171"/>
          <w:citation/>
        </w:sdtPr>
        <w:sdtContent>
          <w:r w:rsidR="003275FA" w:rsidRPr="00101F3B">
            <w:rPr>
              <w:rFonts w:cs="Times New Roman"/>
            </w:rPr>
            <w:fldChar w:fldCharType="begin"/>
          </w:r>
          <w:r w:rsidR="003275FA" w:rsidRPr="00101F3B">
            <w:rPr>
              <w:rFonts w:cs="Times New Roman"/>
              <w:lang w:val="ru-RU"/>
            </w:rPr>
            <w:instrText xml:space="preserve"> </w:instrText>
          </w:r>
          <w:r w:rsidR="003275FA" w:rsidRPr="00101F3B">
            <w:rPr>
              <w:rFonts w:cs="Times New Roman"/>
            </w:rPr>
            <w:instrText>CITATION</w:instrText>
          </w:r>
          <w:r w:rsidR="003275FA" w:rsidRPr="00101F3B">
            <w:rPr>
              <w:rFonts w:cs="Times New Roman"/>
              <w:lang w:val="ru-RU"/>
            </w:rPr>
            <w:instrText xml:space="preserve"> </w:instrText>
          </w:r>
          <w:r w:rsidR="003275FA" w:rsidRPr="00101F3B">
            <w:rPr>
              <w:rFonts w:cs="Times New Roman"/>
            </w:rPr>
            <w:instrText>Jam</w:instrText>
          </w:r>
          <w:r w:rsidR="003275FA" w:rsidRPr="00101F3B">
            <w:rPr>
              <w:rFonts w:cs="Times New Roman"/>
              <w:lang w:val="ru-RU"/>
            </w:rPr>
            <w:instrText>17 \</w:instrText>
          </w:r>
          <w:r w:rsidR="003275FA" w:rsidRPr="00101F3B">
            <w:rPr>
              <w:rFonts w:cs="Times New Roman"/>
            </w:rPr>
            <w:instrText>l</w:instrText>
          </w:r>
          <w:r w:rsidR="003275FA" w:rsidRPr="00101F3B">
            <w:rPr>
              <w:rFonts w:cs="Times New Roman"/>
              <w:lang w:val="ru-RU"/>
            </w:rPr>
            <w:instrText xml:space="preserve"> 6170 </w:instrText>
          </w:r>
          <w:r w:rsidR="003275FA" w:rsidRPr="00101F3B">
            <w:rPr>
              <w:rFonts w:cs="Times New Roman"/>
            </w:rPr>
            <w:fldChar w:fldCharType="separate"/>
          </w:r>
          <w:r w:rsidR="007779BE" w:rsidRPr="00101F3B">
            <w:rPr>
              <w:rFonts w:cs="Times New Roman"/>
              <w:noProof/>
              <w:lang w:val="ru-RU"/>
            </w:rPr>
            <w:t>[7]</w:t>
          </w:r>
          <w:r w:rsidR="003275FA" w:rsidRPr="00101F3B">
            <w:rPr>
              <w:rFonts w:cs="Times New Roman"/>
            </w:rPr>
            <w:fldChar w:fldCharType="end"/>
          </w:r>
        </w:sdtContent>
      </w:sdt>
    </w:p>
    <w:p w14:paraId="075F7318" w14:textId="77777777" w:rsidR="000D3CBF" w:rsidRPr="00101F3B" w:rsidRDefault="00C509AB" w:rsidP="00532390">
      <w:pPr>
        <w:pStyle w:val="Heading2"/>
        <w:numPr>
          <w:ilvl w:val="1"/>
          <w:numId w:val="1"/>
        </w:numPr>
        <w:rPr>
          <w:rFonts w:cs="Times New Roman"/>
          <w:lang w:val="sr-Cyrl-BA"/>
        </w:rPr>
      </w:pPr>
      <w:bookmarkStart w:id="1815" w:name="_Toc159792275"/>
      <w:r w:rsidRPr="00101F3B">
        <w:rPr>
          <w:rFonts w:cs="Times New Roman"/>
          <w:lang w:val="sr-Cyrl-BA"/>
        </w:rPr>
        <w:lastRenderedPageBreak/>
        <w:t>Прикупљање података</w:t>
      </w:r>
      <w:bookmarkEnd w:id="1815"/>
    </w:p>
    <w:p w14:paraId="6B2B8ACE" w14:textId="5CCF12EA" w:rsidR="00CB3AED" w:rsidRPr="00101F3B" w:rsidRDefault="00CB3AED" w:rsidP="008278A8">
      <w:pPr>
        <w:pStyle w:val="NoSpacing"/>
        <w:rPr>
          <w:rFonts w:cs="Times New Roman"/>
          <w:lang w:val="ru-RU"/>
        </w:rPr>
      </w:pPr>
      <w:r w:rsidRPr="00101F3B">
        <w:rPr>
          <w:rFonts w:cs="Times New Roman"/>
          <w:lang w:val="ru-RU"/>
        </w:rPr>
        <w:t>Фаза прикупљања података у машинском учењу представља процес узимања података из различитих извора</w:t>
      </w:r>
      <w:r w:rsidR="00503A05" w:rsidRPr="00101F3B">
        <w:rPr>
          <w:rFonts w:cs="Times New Roman"/>
          <w:lang w:val="ru-RU"/>
        </w:rPr>
        <w:t xml:space="preserve">, </w:t>
      </w:r>
      <w:r w:rsidRPr="00101F3B">
        <w:rPr>
          <w:rFonts w:cs="Times New Roman"/>
          <w:lang w:val="ru-RU"/>
        </w:rPr>
        <w:t>њихов</w:t>
      </w:r>
      <w:r w:rsidR="008278A8" w:rsidRPr="00101F3B">
        <w:rPr>
          <w:rFonts w:cs="Times New Roman"/>
          <w:lang w:val="ru-RU"/>
        </w:rPr>
        <w:t>у идентификацију и</w:t>
      </w:r>
      <w:r w:rsidRPr="00101F3B">
        <w:rPr>
          <w:rFonts w:cs="Times New Roman"/>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sidRPr="00101F3B">
        <w:rPr>
          <w:rFonts w:cs="Times New Roman"/>
          <w:lang w:val="ru-RU"/>
        </w:rPr>
        <w:t>Велика</w:t>
      </w:r>
      <w:r w:rsidRPr="00101F3B">
        <w:rPr>
          <w:rFonts w:cs="Times New Roman"/>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5C70246F" w:rsidR="00CB3AED" w:rsidRPr="00101F3B" w:rsidRDefault="00CB3AED" w:rsidP="008278A8">
      <w:pPr>
        <w:pStyle w:val="NoSpacing"/>
        <w:rPr>
          <w:rFonts w:cs="Times New Roman"/>
          <w:lang w:val="ru-RU"/>
        </w:rPr>
      </w:pPr>
      <w:r w:rsidRPr="00101F3B">
        <w:rPr>
          <w:rFonts w:cs="Times New Roman"/>
          <w:lang w:val="ru-RU"/>
        </w:rPr>
        <w:t>Подаци могу бити прикупљени</w:t>
      </w:r>
      <w:r w:rsidR="008278A8" w:rsidRPr="00101F3B">
        <w:rPr>
          <w:rFonts w:cs="Times New Roman"/>
          <w:lang w:val="ru-RU"/>
        </w:rPr>
        <w:t xml:space="preserve"> </w:t>
      </w:r>
      <w:r w:rsidRPr="00101F3B">
        <w:rPr>
          <w:rFonts w:cs="Times New Roman"/>
          <w:lang w:val="ru-RU"/>
        </w:rPr>
        <w:t>из једног извора података или из више извора</w:t>
      </w:r>
      <w:r w:rsidR="008278A8" w:rsidRPr="00101F3B">
        <w:rPr>
          <w:rFonts w:cs="Times New Roman"/>
          <w:lang w:val="ru-RU"/>
        </w:rPr>
        <w:t xml:space="preserve"> (</w:t>
      </w:r>
      <w:r w:rsidR="00503A05" w:rsidRPr="00101F3B">
        <w:rPr>
          <w:rFonts w:cs="Times New Roman"/>
          <w:lang w:val="ru-RU"/>
        </w:rPr>
        <w:t>преу</w:t>
      </w:r>
      <w:ins w:id="1816" w:author="Aleksandar Kelec" w:date="2023-11-26T15:46:00Z">
        <w:r w:rsidR="0075768F" w:rsidRPr="00101F3B">
          <w:rPr>
            <w:rFonts w:cs="Times New Roman"/>
            <w:lang w:val="ru-RU"/>
          </w:rPr>
          <w:t>з</w:t>
        </w:r>
      </w:ins>
      <w:r w:rsidR="00503A05" w:rsidRPr="00101F3B">
        <w:rPr>
          <w:rFonts w:cs="Times New Roman"/>
          <w:lang w:val="ru-RU"/>
        </w:rPr>
        <w:t xml:space="preserve">имањем, екстракцијом из </w:t>
      </w:r>
      <w:r w:rsidR="008278A8" w:rsidRPr="00101F3B">
        <w:rPr>
          <w:rFonts w:cs="Times New Roman"/>
          <w:lang w:val="ru-RU"/>
        </w:rPr>
        <w:t>баз</w:t>
      </w:r>
      <w:r w:rsidR="00503A05" w:rsidRPr="00101F3B">
        <w:rPr>
          <w:rFonts w:cs="Times New Roman"/>
          <w:lang w:val="ru-RU"/>
        </w:rPr>
        <w:t>а</w:t>
      </w:r>
      <w:r w:rsidR="008278A8" w:rsidRPr="00101F3B">
        <w:rPr>
          <w:rFonts w:cs="Times New Roman"/>
          <w:lang w:val="ru-RU"/>
        </w:rPr>
        <w:t xml:space="preserve"> података, интернет странице)</w:t>
      </w:r>
      <w:r w:rsidRPr="00101F3B">
        <w:rPr>
          <w:rFonts w:cs="Times New Roman"/>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101F3B" w:rsidRDefault="00CB3AED" w:rsidP="00CB3AED">
      <w:pPr>
        <w:pStyle w:val="NoSpacing"/>
        <w:rPr>
          <w:rFonts w:cs="Times New Roman"/>
          <w:lang w:val="ru-RU"/>
        </w:rPr>
      </w:pPr>
      <w:r w:rsidRPr="00101F3B">
        <w:rPr>
          <w:rFonts w:cs="Times New Roman"/>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sidRPr="00101F3B">
        <w:rPr>
          <w:rFonts w:cs="Times New Roman"/>
          <w:lang w:val="ru-RU"/>
        </w:rPr>
        <w:t>њихов утицај</w:t>
      </w:r>
      <w:r w:rsidRPr="00101F3B">
        <w:rPr>
          <w:rFonts w:cs="Times New Roman"/>
          <w:lang w:val="ru-RU"/>
        </w:rPr>
        <w:t xml:space="preserve"> на перформансе модела.</w:t>
      </w:r>
    </w:p>
    <w:p w14:paraId="22DE8627" w14:textId="77777777" w:rsidR="00050EDC" w:rsidRPr="00101F3B" w:rsidRDefault="00CB3AED" w:rsidP="00CB3AED">
      <w:pPr>
        <w:pStyle w:val="NoSpacing"/>
        <w:rPr>
          <w:rFonts w:cs="Times New Roman"/>
          <w:lang w:val="sr-Cyrl-BA"/>
        </w:rPr>
      </w:pPr>
      <w:r w:rsidRPr="00101F3B">
        <w:rPr>
          <w:rFonts w:cs="Times New Roman"/>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sidRPr="00101F3B">
            <w:rPr>
              <w:rFonts w:cs="Times New Roman"/>
              <w:lang w:val="sr-Cyrl-BA"/>
            </w:rPr>
            <w:fldChar w:fldCharType="begin"/>
          </w:r>
          <w:r w:rsidRPr="00101F3B">
            <w:rPr>
              <w:rFonts w:cs="Times New Roman"/>
              <w:lang w:val="sr-Latn-BA"/>
            </w:rPr>
            <w:instrText xml:space="preserve"> CITATION Wit11 \l 6170 </w:instrText>
          </w:r>
          <w:r w:rsidRPr="00101F3B">
            <w:rPr>
              <w:rFonts w:cs="Times New Roman"/>
              <w:lang w:val="sr-Cyrl-BA"/>
            </w:rPr>
            <w:fldChar w:fldCharType="separate"/>
          </w:r>
          <w:r w:rsidRPr="00101F3B">
            <w:rPr>
              <w:rFonts w:cs="Times New Roman"/>
              <w:noProof/>
              <w:lang w:val="sr-Latn-BA"/>
            </w:rPr>
            <w:t>[8]</w:t>
          </w:r>
          <w:r w:rsidRPr="00101F3B">
            <w:rPr>
              <w:rFonts w:cs="Times New Roman"/>
              <w:lang w:val="sr-Cyrl-BA"/>
            </w:rPr>
            <w:fldChar w:fldCharType="end"/>
          </w:r>
        </w:sdtContent>
      </w:sdt>
      <w:r w:rsidR="00856983" w:rsidRPr="00101F3B">
        <w:rPr>
          <w:rFonts w:cs="Times New Roman"/>
          <w:lang w:val="sr-Cyrl-BA"/>
        </w:rPr>
        <w:t xml:space="preserve">. </w:t>
      </w:r>
    </w:p>
    <w:p w14:paraId="57A77AE8" w14:textId="77777777" w:rsidR="00DF7825" w:rsidRPr="00101F3B" w:rsidRDefault="00C509AB" w:rsidP="00532390">
      <w:pPr>
        <w:pStyle w:val="Heading2"/>
        <w:numPr>
          <w:ilvl w:val="1"/>
          <w:numId w:val="1"/>
        </w:numPr>
        <w:rPr>
          <w:rFonts w:cs="Times New Roman"/>
          <w:lang w:val="sr-Cyrl-BA"/>
        </w:rPr>
      </w:pPr>
      <w:bookmarkStart w:id="1817" w:name="_Toc159792276"/>
      <w:r w:rsidRPr="00101F3B">
        <w:rPr>
          <w:rFonts w:cs="Times New Roman"/>
          <w:lang w:val="sr-Cyrl-BA"/>
        </w:rPr>
        <w:t>Припрема података</w:t>
      </w:r>
      <w:bookmarkEnd w:id="1817"/>
    </w:p>
    <w:p w14:paraId="4F22EC73" w14:textId="13531433" w:rsidR="00CB3AED" w:rsidRPr="00101F3B" w:rsidRDefault="006F0C0A" w:rsidP="00CB3AED">
      <w:pPr>
        <w:pStyle w:val="NoSpacing"/>
        <w:rPr>
          <w:rFonts w:cs="Times New Roman"/>
          <w:lang w:val="ru-RU"/>
        </w:rPr>
      </w:pPr>
      <w:r w:rsidRPr="00101F3B">
        <w:rPr>
          <w:rFonts w:cs="Times New Roman"/>
          <w:lang w:val="sr-Cyrl-BA"/>
        </w:rPr>
        <w:t>Фаза</w:t>
      </w:r>
      <w:r w:rsidR="00CB3AED" w:rsidRPr="00101F3B">
        <w:rPr>
          <w:rFonts w:cs="Times New Roman"/>
          <w:lang w:val="sr-Cyrl-BA"/>
        </w:rPr>
        <w:t xml:space="preserve"> припреме података </w:t>
      </w:r>
      <w:r w:rsidR="00CB3AED" w:rsidRPr="00101F3B">
        <w:rPr>
          <w:rFonts w:cs="Times New Roman"/>
          <w:lang w:val="ru-RU"/>
        </w:rPr>
        <w:t>укључује чишћење, трансформацију и припрему података за обраду и тренирање модела.</w:t>
      </w:r>
    </w:p>
    <w:p w14:paraId="09D5CD46" w14:textId="77777777" w:rsidR="00CB3AED" w:rsidRPr="00101F3B" w:rsidRDefault="00CB3AED" w:rsidP="00CB3AED">
      <w:pPr>
        <w:pStyle w:val="NoSpacing"/>
        <w:rPr>
          <w:rFonts w:cs="Times New Roman"/>
          <w:lang w:val="ru-RU"/>
        </w:rPr>
      </w:pPr>
      <w:r w:rsidRPr="00101F3B">
        <w:rPr>
          <w:rFonts w:cs="Times New Roman"/>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101F3B" w:rsidRDefault="00CB3AED" w:rsidP="00CB3AED">
      <w:pPr>
        <w:pStyle w:val="NoSpacing"/>
        <w:rPr>
          <w:rFonts w:cs="Times New Roman"/>
          <w:lang w:val="ru-RU"/>
        </w:rPr>
      </w:pPr>
      <w:r w:rsidRPr="00101F3B">
        <w:rPr>
          <w:rFonts w:cs="Times New Roman"/>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sidRPr="00101F3B">
        <w:rPr>
          <w:rFonts w:cs="Times New Roman"/>
          <w:lang w:val="ru-RU"/>
        </w:rPr>
        <w:t>атрибута</w:t>
      </w:r>
      <w:r w:rsidRPr="00101F3B">
        <w:rPr>
          <w:rFonts w:cs="Times New Roman"/>
          <w:lang w:val="ru-RU"/>
        </w:rPr>
        <w:t xml:space="preserve"> из постојећих података.</w:t>
      </w:r>
    </w:p>
    <w:p w14:paraId="6965CA45" w14:textId="753A9721" w:rsidR="00CB3AED" w:rsidRPr="00101F3B" w:rsidRDefault="00CB3AED" w:rsidP="00CB3AED">
      <w:pPr>
        <w:pStyle w:val="NoSpacing"/>
        <w:rPr>
          <w:rFonts w:cs="Times New Roman"/>
          <w:lang w:val="ru-RU"/>
        </w:rPr>
      </w:pPr>
      <w:r w:rsidRPr="00101F3B">
        <w:rPr>
          <w:rFonts w:cs="Times New Roman"/>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sidRPr="00101F3B">
        <w:rPr>
          <w:rFonts w:cs="Times New Roman"/>
          <w:lang w:val="ru-RU"/>
        </w:rPr>
        <w:t>ј</w:t>
      </w:r>
      <w:r w:rsidRPr="00101F3B">
        <w:rPr>
          <w:rFonts w:cs="Times New Roman"/>
          <w:lang w:val="ru-RU"/>
        </w:rPr>
        <w:t>ерио његову перформансу на другом скупу.</w:t>
      </w:r>
    </w:p>
    <w:p w14:paraId="010D97EE" w14:textId="77777777" w:rsidR="00D42244" w:rsidRPr="00101F3B" w:rsidRDefault="00CB3AED" w:rsidP="00CB3AED">
      <w:pPr>
        <w:pStyle w:val="NoSpacing"/>
        <w:rPr>
          <w:rFonts w:cs="Times New Roman"/>
          <w:sz w:val="28"/>
          <w:szCs w:val="32"/>
          <w:lang w:val="ru-RU"/>
        </w:rPr>
      </w:pPr>
      <w:r w:rsidRPr="00101F3B">
        <w:rPr>
          <w:rFonts w:cs="Times New Roman"/>
          <w:lang w:val="ru-RU"/>
        </w:rPr>
        <w:t>Без добро припремљених података, модел може бити неуспјешан у њиховој предикцији и генерализацији на нове податке.</w:t>
      </w:r>
      <w:r w:rsidR="00D42244" w:rsidRPr="00101F3B">
        <w:rPr>
          <w:rFonts w:cs="Times New Roman"/>
          <w:lang w:val="ru-RU"/>
        </w:rPr>
        <w:br w:type="page"/>
      </w:r>
    </w:p>
    <w:p w14:paraId="018A374B" w14:textId="77777777" w:rsidR="00DF7825" w:rsidRPr="00101F3B" w:rsidRDefault="00C509AB" w:rsidP="00532390">
      <w:pPr>
        <w:pStyle w:val="Heading2"/>
        <w:numPr>
          <w:ilvl w:val="1"/>
          <w:numId w:val="1"/>
        </w:numPr>
        <w:rPr>
          <w:rFonts w:cs="Times New Roman"/>
          <w:lang w:val="sr-Cyrl-BA"/>
        </w:rPr>
      </w:pPr>
      <w:bookmarkStart w:id="1818" w:name="_Toc159792277"/>
      <w:r w:rsidRPr="00101F3B">
        <w:rPr>
          <w:rFonts w:cs="Times New Roman"/>
          <w:lang w:val="sr-Cyrl-BA"/>
        </w:rPr>
        <w:lastRenderedPageBreak/>
        <w:t xml:space="preserve">Избор </w:t>
      </w:r>
      <w:r w:rsidR="00AA0F4E" w:rsidRPr="00101F3B">
        <w:rPr>
          <w:rFonts w:cs="Times New Roman"/>
          <w:lang w:val="sr-Cyrl-BA"/>
        </w:rPr>
        <w:t>модела</w:t>
      </w:r>
      <w:bookmarkEnd w:id="1818"/>
    </w:p>
    <w:p w14:paraId="2E77E3B5" w14:textId="7D59B33C" w:rsidR="00CB3AED" w:rsidRPr="00101F3B" w:rsidRDefault="00CB3AED" w:rsidP="00CB3AED">
      <w:pPr>
        <w:pStyle w:val="NoSpacing"/>
        <w:rPr>
          <w:rFonts w:cs="Times New Roman"/>
          <w:lang w:val="ru-RU"/>
        </w:rPr>
      </w:pPr>
      <w:r w:rsidRPr="00101F3B">
        <w:rPr>
          <w:rFonts w:cs="Times New Roman"/>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sidRPr="00101F3B">
        <w:rPr>
          <w:rFonts w:cs="Times New Roman"/>
          <w:lang w:val="ru-RU"/>
        </w:rPr>
        <w:t>који су</w:t>
      </w:r>
      <w:r w:rsidRPr="00101F3B">
        <w:rPr>
          <w:rFonts w:cs="Times New Roman"/>
          <w:lang w:val="ru-RU"/>
        </w:rPr>
        <w:t xml:space="preserve"> на располагању.</w:t>
      </w:r>
    </w:p>
    <w:p w14:paraId="48676337" w14:textId="6B2D3697" w:rsidR="00CB3AED" w:rsidRPr="00101F3B" w:rsidRDefault="006F0C0A" w:rsidP="00CB3AED">
      <w:pPr>
        <w:pStyle w:val="NoSpacing"/>
        <w:rPr>
          <w:rFonts w:cs="Times New Roman"/>
          <w:lang w:val="ru-RU"/>
        </w:rPr>
      </w:pPr>
      <w:r w:rsidRPr="00101F3B">
        <w:rPr>
          <w:rFonts w:cs="Times New Roman"/>
          <w:lang w:val="ru-RU"/>
        </w:rPr>
        <w:t>И</w:t>
      </w:r>
      <w:r w:rsidR="00CB3AED" w:rsidRPr="00101F3B">
        <w:rPr>
          <w:rFonts w:cs="Times New Roman"/>
          <w:lang w:val="ru-RU"/>
        </w:rPr>
        <w:t>збор модела се објашњава кроз неколико фаза. Прва ствар коју треба учинити је дефинисати проблем који се жели ријешити.</w:t>
      </w:r>
      <w:sdt>
        <w:sdtPr>
          <w:rPr>
            <w:rFonts w:cs="Times New Roman"/>
            <w:lang w:val="ru-RU"/>
          </w:rPr>
          <w:id w:val="-1552229340"/>
          <w:citation/>
        </w:sdtPr>
        <w:sdtContent>
          <w:r w:rsidRPr="00101F3B">
            <w:rPr>
              <w:rFonts w:cs="Times New Roman"/>
              <w:lang w:val="ru-RU"/>
            </w:rPr>
            <w:fldChar w:fldCharType="begin"/>
          </w:r>
          <w:r w:rsidRPr="00101F3B">
            <w:rPr>
              <w:rFonts w:cs="Times New Roman"/>
              <w:lang w:val="sr-Cyrl-BA"/>
            </w:rPr>
            <w:instrText xml:space="preserve"> CITATION Alp10 \l 7194 </w:instrText>
          </w:r>
          <w:r w:rsidRPr="00101F3B">
            <w:rPr>
              <w:rFonts w:cs="Times New Roman"/>
              <w:lang w:val="ru-RU"/>
            </w:rPr>
            <w:fldChar w:fldCharType="separate"/>
          </w:r>
          <w:r w:rsidRPr="00101F3B">
            <w:rPr>
              <w:rFonts w:cs="Times New Roman"/>
              <w:noProof/>
              <w:lang w:val="sr-Cyrl-BA"/>
            </w:rPr>
            <w:t xml:space="preserve"> [7]</w:t>
          </w:r>
          <w:r w:rsidRPr="00101F3B">
            <w:rPr>
              <w:rFonts w:cs="Times New Roman"/>
              <w:lang w:val="ru-RU"/>
            </w:rPr>
            <w:fldChar w:fldCharType="end"/>
          </w:r>
        </w:sdtContent>
      </w:sdt>
      <w:r w:rsidR="00CB3AED" w:rsidRPr="00101F3B">
        <w:rPr>
          <w:rFonts w:cs="Times New Roman"/>
          <w:lang w:val="ru-RU"/>
        </w:rPr>
        <w:t xml:space="preserve"> Ова дефиниција омогућава одабир адекватног типа модела. Након што се дефинише проблем, </w:t>
      </w:r>
      <w:r w:rsidR="00B54DCE" w:rsidRPr="00101F3B">
        <w:rPr>
          <w:rFonts w:cs="Times New Roman"/>
          <w:lang w:val="ru-RU"/>
        </w:rPr>
        <w:t>сљедећи</w:t>
      </w:r>
      <w:r w:rsidR="00CB3AED" w:rsidRPr="00101F3B">
        <w:rPr>
          <w:rFonts w:cs="Times New Roman"/>
          <w:lang w:val="ru-RU"/>
        </w:rPr>
        <w:t xml:space="preserve"> корак је преглед релевантних модела и препорука од стране стручњака у пољу.</w:t>
      </w:r>
    </w:p>
    <w:p w14:paraId="415618F9" w14:textId="4E9A1700" w:rsidR="00CB3AED" w:rsidRPr="00101F3B" w:rsidRDefault="00CB3AED" w:rsidP="00CB3AED">
      <w:pPr>
        <w:pStyle w:val="NoSpacing"/>
        <w:rPr>
          <w:rFonts w:cs="Times New Roman"/>
          <w:lang w:val="ru-RU"/>
        </w:rPr>
      </w:pPr>
      <w:r w:rsidRPr="00101F3B">
        <w:rPr>
          <w:rFonts w:cs="Times New Roman"/>
          <w:lang w:val="ru-RU"/>
        </w:rPr>
        <w:t>Након што се дефинише проблем и препоруч</w:t>
      </w:r>
      <w:r w:rsidR="006F0C0A" w:rsidRPr="00101F3B">
        <w:rPr>
          <w:rFonts w:cs="Times New Roman"/>
          <w:lang w:val="ru-RU"/>
        </w:rPr>
        <w:t>и</w:t>
      </w:r>
      <w:r w:rsidRPr="00101F3B">
        <w:rPr>
          <w:rFonts w:cs="Times New Roman"/>
          <w:lang w:val="ru-RU"/>
        </w:rPr>
        <w:t xml:space="preserve"> неколико модела, </w:t>
      </w:r>
      <w:r w:rsidR="00B54DCE" w:rsidRPr="00101F3B">
        <w:rPr>
          <w:rFonts w:cs="Times New Roman"/>
          <w:lang w:val="ru-RU"/>
        </w:rPr>
        <w:t>сљедећи</w:t>
      </w:r>
      <w:r w:rsidRPr="00101F3B">
        <w:rPr>
          <w:rFonts w:cs="Times New Roman"/>
          <w:lang w:val="ru-RU"/>
        </w:rPr>
        <w:t xml:space="preserve"> корак је евалуација ових модела у складу са дефинисаним критеријумима, као што су прецизност, брзина тренирања и примјене, стабилност, робустност, интерпретабилност и сл. </w:t>
      </w:r>
      <w:commentRangeStart w:id="1819"/>
      <w:del w:id="1820" w:author="Nikola Karpić" w:date="2024-01-14T23:06:00Z">
        <w:r w:rsidRPr="00101F3B" w:rsidDel="003514BA">
          <w:rPr>
            <w:rFonts w:cs="Times New Roman"/>
            <w:lang w:val="ru-RU"/>
          </w:rPr>
          <w:delText xml:space="preserve">Након што се дефинишу критеријуми, </w:delText>
        </w:r>
        <w:r w:rsidR="00B54DCE" w:rsidRPr="00101F3B" w:rsidDel="003514BA">
          <w:rPr>
            <w:rFonts w:cs="Times New Roman"/>
            <w:lang w:val="ru-RU"/>
          </w:rPr>
          <w:delText>с</w:delText>
        </w:r>
      </w:del>
      <w:ins w:id="1821" w:author="Nikola Karpić" w:date="2024-01-14T23:06:00Z">
        <w:r w:rsidR="003514BA" w:rsidRPr="00101F3B">
          <w:rPr>
            <w:rFonts w:cs="Times New Roman"/>
            <w:lang w:val="sr-Cyrl-BA"/>
          </w:rPr>
          <w:t>С</w:t>
        </w:r>
      </w:ins>
      <w:r w:rsidR="00B54DCE" w:rsidRPr="00101F3B">
        <w:rPr>
          <w:rFonts w:cs="Times New Roman"/>
          <w:lang w:val="ru-RU"/>
        </w:rPr>
        <w:t>љедећи</w:t>
      </w:r>
      <w:r w:rsidRPr="00101F3B">
        <w:rPr>
          <w:rFonts w:cs="Times New Roman"/>
          <w:lang w:val="ru-RU"/>
        </w:rPr>
        <w:t xml:space="preserve"> корак је стварни избор модела </w:t>
      </w:r>
      <w:del w:id="1822" w:author="Nikola Karpić" w:date="2024-01-14T23:07:00Z">
        <w:r w:rsidRPr="00101F3B" w:rsidDel="003514BA">
          <w:rPr>
            <w:rFonts w:cs="Times New Roman"/>
            <w:lang w:val="ru-RU"/>
          </w:rPr>
          <w:delText xml:space="preserve">уз помоћ приступа који укључује, одабир најбољег модела уз помоћ одабира </w:delText>
        </w:r>
      </w:del>
      <w:r w:rsidRPr="00101F3B">
        <w:rPr>
          <w:rFonts w:cs="Times New Roman"/>
          <w:lang w:val="ru-RU"/>
        </w:rPr>
        <w:t xml:space="preserve">на основу испитивања, </w:t>
      </w:r>
      <w:del w:id="1823" w:author="Nikola Karpić" w:date="2024-01-14T23:07:00Z">
        <w:r w:rsidRPr="00101F3B" w:rsidDel="003514BA">
          <w:rPr>
            <w:rFonts w:cs="Times New Roman"/>
            <w:lang w:val="ru-RU"/>
          </w:rPr>
          <w:delText>одабир модела на основу стручног знања</w:delText>
        </w:r>
      </w:del>
      <w:ins w:id="1824" w:author="Nikola Karpić" w:date="2024-01-14T23:07:00Z">
        <w:r w:rsidR="003514BA" w:rsidRPr="00101F3B">
          <w:rPr>
            <w:rFonts w:cs="Times New Roman"/>
            <w:lang w:val="sr-Cyrl-BA"/>
          </w:rPr>
          <w:t>искуства</w:t>
        </w:r>
      </w:ins>
      <w:r w:rsidRPr="00101F3B">
        <w:rPr>
          <w:rFonts w:cs="Times New Roman"/>
          <w:lang w:val="ru-RU"/>
        </w:rPr>
        <w:t xml:space="preserve"> или мјешавине </w:t>
      </w:r>
      <w:del w:id="1825" w:author="Nikola Karpić" w:date="2024-01-14T23:07:00Z">
        <w:r w:rsidRPr="00101F3B" w:rsidDel="003514BA">
          <w:rPr>
            <w:rFonts w:cs="Times New Roman"/>
            <w:lang w:val="ru-RU"/>
          </w:rPr>
          <w:delText xml:space="preserve">тих </w:delText>
        </w:r>
      </w:del>
      <w:ins w:id="1826" w:author="Nikola Karpić" w:date="2024-01-14T23:07:00Z">
        <w:r w:rsidR="003514BA" w:rsidRPr="00101F3B">
          <w:rPr>
            <w:rFonts w:cs="Times New Roman"/>
            <w:lang w:val="sr-Cyrl-BA"/>
          </w:rPr>
          <w:t>та два</w:t>
        </w:r>
        <w:r w:rsidR="003514BA" w:rsidRPr="00101F3B">
          <w:rPr>
            <w:rFonts w:cs="Times New Roman"/>
            <w:lang w:val="ru-RU"/>
          </w:rPr>
          <w:t xml:space="preserve"> </w:t>
        </w:r>
      </w:ins>
      <w:r w:rsidRPr="00101F3B">
        <w:rPr>
          <w:rFonts w:cs="Times New Roman"/>
          <w:lang w:val="ru-RU"/>
        </w:rPr>
        <w:t>приступа.</w:t>
      </w:r>
      <w:commentRangeEnd w:id="1819"/>
      <w:r w:rsidR="00AC1390" w:rsidRPr="0020112D">
        <w:rPr>
          <w:rStyle w:val="CommentReference"/>
          <w:rFonts w:cs="Times New Roman"/>
          <w:lang w:val="sr-Latn-BA"/>
          <w:rPrChange w:id="1827" w:author="Nikola Karpić" w:date="2024-02-25T23:34:00Z">
            <w:rPr>
              <w:rStyle w:val="CommentReference"/>
              <w:rFonts w:ascii="Arial" w:hAnsi="Arial"/>
              <w:lang w:val="sr-Latn-BA"/>
            </w:rPr>
          </w:rPrChange>
        </w:rPr>
        <w:commentReference w:id="1819"/>
      </w:r>
    </w:p>
    <w:p w14:paraId="1F08DE7A" w14:textId="25B17079" w:rsidR="00CB3AED" w:rsidRPr="00101F3B" w:rsidRDefault="006F0C0A" w:rsidP="00CB3AED">
      <w:pPr>
        <w:pStyle w:val="NoSpacing"/>
        <w:rPr>
          <w:rFonts w:cs="Times New Roman"/>
          <w:lang w:val="ru-RU"/>
        </w:rPr>
      </w:pPr>
      <w:r w:rsidRPr="00101F3B">
        <w:rPr>
          <w:rFonts w:cs="Times New Roman"/>
          <w:lang w:val="ru-RU"/>
        </w:rPr>
        <w:t xml:space="preserve">Погрешан </w:t>
      </w:r>
      <w:r w:rsidR="00CB3AED" w:rsidRPr="00101F3B">
        <w:rPr>
          <w:rFonts w:cs="Times New Roman"/>
          <w:lang w:val="ru-RU"/>
        </w:rPr>
        <w:t xml:space="preserve">избор модела може </w:t>
      </w:r>
      <w:del w:id="1828" w:author="Nikola Karpić" w:date="2024-01-14T23:07:00Z">
        <w:r w:rsidR="00CB3AED" w:rsidRPr="00101F3B" w:rsidDel="003514BA">
          <w:rPr>
            <w:rFonts w:cs="Times New Roman"/>
            <w:lang w:val="ru-RU"/>
          </w:rPr>
          <w:delText xml:space="preserve">резултирати </w:delText>
        </w:r>
      </w:del>
      <w:ins w:id="1829" w:author="Nikola Karpić" w:date="2024-01-14T23:07:00Z">
        <w:r w:rsidR="003514BA" w:rsidRPr="00101F3B">
          <w:rPr>
            <w:rFonts w:cs="Times New Roman"/>
            <w:lang w:val="ru-RU"/>
          </w:rPr>
          <w:t>резулт</w:t>
        </w:r>
        <w:r w:rsidR="003514BA" w:rsidRPr="00101F3B">
          <w:rPr>
            <w:rFonts w:cs="Times New Roman"/>
            <w:lang w:val="sr-Cyrl-BA"/>
          </w:rPr>
          <w:t>ов</w:t>
        </w:r>
        <w:r w:rsidR="003514BA" w:rsidRPr="00101F3B">
          <w:rPr>
            <w:rFonts w:cs="Times New Roman"/>
            <w:lang w:val="ru-RU"/>
          </w:rPr>
          <w:t xml:space="preserve">ати </w:t>
        </w:r>
      </w:ins>
      <w:r w:rsidR="00CB3AED" w:rsidRPr="00101F3B">
        <w:rPr>
          <w:rFonts w:cs="Times New Roman"/>
          <w:lang w:val="ru-RU"/>
        </w:rPr>
        <w:t>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Pr="00101F3B" w:rsidRDefault="00CB3AED" w:rsidP="00CB3AED">
      <w:pPr>
        <w:pStyle w:val="NoSpacing"/>
        <w:rPr>
          <w:rFonts w:cs="Times New Roman"/>
          <w:lang w:val="ru-RU"/>
        </w:rPr>
      </w:pPr>
      <w:r w:rsidRPr="00101F3B">
        <w:rPr>
          <w:rFonts w:cs="Times New Roman"/>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Pr="00101F3B" w:rsidRDefault="00AA0F4E" w:rsidP="00532390">
      <w:pPr>
        <w:pStyle w:val="Heading2"/>
        <w:numPr>
          <w:ilvl w:val="1"/>
          <w:numId w:val="1"/>
        </w:numPr>
        <w:rPr>
          <w:rFonts w:cs="Times New Roman"/>
          <w:lang w:val="sr-Cyrl-BA"/>
        </w:rPr>
      </w:pPr>
      <w:bookmarkStart w:id="1830" w:name="_Toc159792278"/>
      <w:r w:rsidRPr="00101F3B">
        <w:rPr>
          <w:rFonts w:cs="Times New Roman"/>
          <w:lang w:val="sr-Cyrl-BA"/>
        </w:rPr>
        <w:t>Тренирање модела</w:t>
      </w:r>
      <w:bookmarkEnd w:id="1830"/>
    </w:p>
    <w:p w14:paraId="4E950CBE" w14:textId="3DD2CE19" w:rsidR="009A6B14" w:rsidRPr="0020112D" w:rsidRDefault="009A6B14" w:rsidP="009A6B14">
      <w:pPr>
        <w:pStyle w:val="NoSpacing"/>
        <w:rPr>
          <w:rFonts w:cs="Times New Roman"/>
          <w:lang w:val="sr-Cyrl-BA"/>
          <w:rPrChange w:id="1831" w:author="Nikola Karpić" w:date="2024-02-25T23:34:00Z">
            <w:rPr>
              <w:lang w:val="ru-RU"/>
            </w:rPr>
          </w:rPrChange>
        </w:rPr>
      </w:pPr>
      <w:r w:rsidRPr="00101F3B">
        <w:rPr>
          <w:rFonts w:cs="Times New Roman"/>
          <w:lang w:val="ru-RU"/>
        </w:rPr>
        <w:t xml:space="preserve">Тренирање модела у машинском учењу представља процес у коме се моделу дају подаци како би се научио како да </w:t>
      </w:r>
      <w:r w:rsidR="00503A05" w:rsidRPr="00101F3B">
        <w:rPr>
          <w:rFonts w:cs="Times New Roman"/>
          <w:lang w:val="ru-RU"/>
        </w:rPr>
        <w:t>предвиди резултате за</w:t>
      </w:r>
      <w:r w:rsidRPr="00101F3B">
        <w:rPr>
          <w:rFonts w:cs="Times New Roman"/>
          <w:lang w:val="ru-RU"/>
        </w:rPr>
        <w:t xml:space="preserve"> нове примјере. </w:t>
      </w:r>
      <w:r w:rsidR="006F0C0A" w:rsidRPr="00101F3B">
        <w:rPr>
          <w:rFonts w:cs="Times New Roman"/>
          <w:lang w:val="ru-RU"/>
        </w:rPr>
        <w:t>Тренинг</w:t>
      </w:r>
      <w:r w:rsidRPr="00101F3B">
        <w:rPr>
          <w:rFonts w:cs="Times New Roman"/>
          <w:lang w:val="ru-RU"/>
        </w:rPr>
        <w:t xml:space="preserve"> модела </w:t>
      </w:r>
      <w:r w:rsidR="006F0C0A" w:rsidRPr="00101F3B">
        <w:rPr>
          <w:rFonts w:cs="Times New Roman"/>
          <w:lang w:val="ru-RU"/>
        </w:rPr>
        <w:t xml:space="preserve">се може описати </w:t>
      </w:r>
      <w:r w:rsidRPr="00101F3B">
        <w:rPr>
          <w:rFonts w:cs="Times New Roman"/>
          <w:lang w:val="ru-RU"/>
        </w:rPr>
        <w:t>као процес оптимизације функције губитка (</w:t>
      </w:r>
      <w:r w:rsidR="00503A05" w:rsidRPr="0020112D">
        <w:rPr>
          <w:rFonts w:cs="Times New Roman"/>
          <w:i/>
          <w:iCs/>
          <w:lang w:val="sr-Cyrl-BA"/>
          <w:rPrChange w:id="1832" w:author="Nikola Karpić" w:date="2024-02-25T23:34:00Z">
            <w:rPr>
              <w:lang w:val="sr-Cyrl-BA"/>
            </w:rPr>
          </w:rPrChange>
        </w:rPr>
        <w:t>енг.</w:t>
      </w:r>
      <w:r w:rsidR="00503A05" w:rsidRPr="00101F3B">
        <w:rPr>
          <w:rFonts w:cs="Times New Roman"/>
          <w:lang w:val="sr-Cyrl-BA"/>
        </w:rPr>
        <w:t xml:space="preserve"> </w:t>
      </w:r>
      <w:del w:id="1833" w:author="Nikola Karpić" w:date="2024-01-14T23:08:00Z">
        <w:r w:rsidR="00503A05" w:rsidRPr="00101F3B" w:rsidDel="003514BA">
          <w:rPr>
            <w:rFonts w:cs="Times New Roman"/>
            <w:i/>
            <w:iCs/>
          </w:rPr>
          <w:delText>L</w:delText>
        </w:r>
        <w:r w:rsidRPr="00101F3B" w:rsidDel="003514BA">
          <w:rPr>
            <w:rFonts w:cs="Times New Roman"/>
            <w:i/>
            <w:iCs/>
          </w:rPr>
          <w:delText>oss</w:delText>
        </w:r>
        <w:r w:rsidRPr="0020112D" w:rsidDel="003514BA">
          <w:rPr>
            <w:rFonts w:cs="Times New Roman"/>
            <w:i/>
            <w:iCs/>
            <w:lang w:val="sr-Cyrl-BA"/>
            <w:rPrChange w:id="1834" w:author="Nikola Karpić" w:date="2024-02-25T23:34:00Z">
              <w:rPr>
                <w:i/>
                <w:iCs/>
                <w:lang w:val="ru-RU"/>
              </w:rPr>
            </w:rPrChange>
          </w:rPr>
          <w:delText xml:space="preserve"> </w:delText>
        </w:r>
      </w:del>
      <w:ins w:id="1835" w:author="Nikola Karpić" w:date="2024-01-27T20:06:00Z">
        <w:r w:rsidR="006D6E7B" w:rsidRPr="00101F3B">
          <w:rPr>
            <w:rFonts w:cs="Times New Roman"/>
            <w:i/>
            <w:iCs/>
          </w:rPr>
          <w:t>L</w:t>
        </w:r>
      </w:ins>
      <w:ins w:id="1836" w:author="Nikola Karpić" w:date="2024-01-14T23:08:00Z">
        <w:r w:rsidR="003514BA" w:rsidRPr="00101F3B">
          <w:rPr>
            <w:rFonts w:cs="Times New Roman"/>
            <w:i/>
            <w:iCs/>
          </w:rPr>
          <w:t>oss</w:t>
        </w:r>
        <w:r w:rsidR="003514BA" w:rsidRPr="0020112D">
          <w:rPr>
            <w:rFonts w:cs="Times New Roman"/>
            <w:i/>
            <w:iCs/>
            <w:lang w:val="sr-Cyrl-BA"/>
            <w:rPrChange w:id="1837" w:author="Nikola Karpić" w:date="2024-02-25T23:34:00Z">
              <w:rPr>
                <w:i/>
                <w:iCs/>
                <w:lang w:val="ru-RU"/>
              </w:rPr>
            </w:rPrChange>
          </w:rPr>
          <w:t xml:space="preserve"> </w:t>
        </w:r>
      </w:ins>
      <w:del w:id="1838" w:author="Nikola Karpić" w:date="2024-01-14T23:08:00Z">
        <w:r w:rsidR="00503A05" w:rsidRPr="00101F3B" w:rsidDel="003514BA">
          <w:rPr>
            <w:rFonts w:cs="Times New Roman"/>
            <w:i/>
            <w:iCs/>
          </w:rPr>
          <w:delText>F</w:delText>
        </w:r>
        <w:r w:rsidRPr="00101F3B" w:rsidDel="003514BA">
          <w:rPr>
            <w:rFonts w:cs="Times New Roman"/>
            <w:i/>
            <w:iCs/>
          </w:rPr>
          <w:delText>unction</w:delText>
        </w:r>
      </w:del>
      <w:ins w:id="1839" w:author="Nikola Karpić" w:date="2024-01-27T20:06:00Z">
        <w:r w:rsidR="006D6E7B" w:rsidRPr="00101F3B">
          <w:rPr>
            <w:rFonts w:cs="Times New Roman"/>
            <w:i/>
            <w:iCs/>
          </w:rPr>
          <w:t>F</w:t>
        </w:r>
      </w:ins>
      <w:ins w:id="1840" w:author="Nikola Karpić" w:date="2024-01-14T23:08:00Z">
        <w:r w:rsidR="003514BA" w:rsidRPr="00101F3B">
          <w:rPr>
            <w:rFonts w:cs="Times New Roman"/>
            <w:i/>
            <w:iCs/>
          </w:rPr>
          <w:t>unction</w:t>
        </w:r>
      </w:ins>
      <w:r w:rsidRPr="0020112D">
        <w:rPr>
          <w:rFonts w:cs="Times New Roman"/>
          <w:lang w:val="sr-Cyrl-BA"/>
          <w:rPrChange w:id="1841" w:author="Nikola Karpić" w:date="2024-02-25T23:34:00Z">
            <w:rPr>
              <w:lang w:val="ru-RU"/>
            </w:rPr>
          </w:rPrChange>
        </w:rPr>
        <w:t>) или функције циља (</w:t>
      </w:r>
      <w:r w:rsidR="00503A05" w:rsidRPr="0020112D">
        <w:rPr>
          <w:rFonts w:cs="Times New Roman"/>
          <w:i/>
          <w:iCs/>
          <w:lang w:val="sr-Cyrl-BA"/>
          <w:rPrChange w:id="1842" w:author="Nikola Karpić" w:date="2024-02-25T23:34:00Z">
            <w:rPr>
              <w:lang w:val="ru-RU"/>
            </w:rPr>
          </w:rPrChange>
        </w:rPr>
        <w:t>енг.</w:t>
      </w:r>
      <w:r w:rsidR="00503A05" w:rsidRPr="0020112D">
        <w:rPr>
          <w:rFonts w:cs="Times New Roman"/>
          <w:lang w:val="sr-Cyrl-BA"/>
          <w:rPrChange w:id="1843" w:author="Nikola Karpić" w:date="2024-02-25T23:34:00Z">
            <w:rPr>
              <w:lang w:val="ru-RU"/>
            </w:rPr>
          </w:rPrChange>
        </w:rPr>
        <w:t xml:space="preserve"> </w:t>
      </w:r>
      <w:del w:id="1844" w:author="Nikola Karpić" w:date="2024-01-14T23:08:00Z">
        <w:r w:rsidR="00503A05" w:rsidRPr="00101F3B" w:rsidDel="003514BA">
          <w:rPr>
            <w:rFonts w:cs="Times New Roman"/>
            <w:i/>
            <w:iCs/>
          </w:rPr>
          <w:delText>O</w:delText>
        </w:r>
        <w:r w:rsidRPr="00101F3B" w:rsidDel="003514BA">
          <w:rPr>
            <w:rFonts w:cs="Times New Roman"/>
            <w:i/>
            <w:iCs/>
          </w:rPr>
          <w:delText>bjective</w:delText>
        </w:r>
        <w:r w:rsidRPr="0020112D" w:rsidDel="003514BA">
          <w:rPr>
            <w:rFonts w:cs="Times New Roman"/>
            <w:i/>
            <w:iCs/>
            <w:lang w:val="sr-Cyrl-BA"/>
            <w:rPrChange w:id="1845" w:author="Nikola Karpić" w:date="2024-02-25T23:34:00Z">
              <w:rPr>
                <w:i/>
                <w:iCs/>
                <w:lang w:val="ru-RU"/>
              </w:rPr>
            </w:rPrChange>
          </w:rPr>
          <w:delText xml:space="preserve"> </w:delText>
        </w:r>
      </w:del>
      <w:ins w:id="1846" w:author="Nikola Karpić" w:date="2024-01-27T20:06:00Z">
        <w:r w:rsidR="006D6E7B" w:rsidRPr="00101F3B">
          <w:rPr>
            <w:rFonts w:cs="Times New Roman"/>
            <w:i/>
            <w:iCs/>
          </w:rPr>
          <w:t>O</w:t>
        </w:r>
      </w:ins>
      <w:ins w:id="1847" w:author="Nikola Karpić" w:date="2024-01-14T23:08:00Z">
        <w:r w:rsidR="003514BA" w:rsidRPr="00101F3B">
          <w:rPr>
            <w:rFonts w:cs="Times New Roman"/>
            <w:i/>
            <w:iCs/>
          </w:rPr>
          <w:t>bjective</w:t>
        </w:r>
        <w:r w:rsidR="003514BA" w:rsidRPr="0020112D">
          <w:rPr>
            <w:rFonts w:cs="Times New Roman"/>
            <w:i/>
            <w:iCs/>
            <w:lang w:val="sr-Cyrl-BA"/>
            <w:rPrChange w:id="1848" w:author="Nikola Karpić" w:date="2024-02-25T23:34:00Z">
              <w:rPr>
                <w:i/>
                <w:iCs/>
                <w:lang w:val="ru-RU"/>
              </w:rPr>
            </w:rPrChange>
          </w:rPr>
          <w:t xml:space="preserve"> </w:t>
        </w:r>
      </w:ins>
      <w:ins w:id="1849" w:author="Nikola Karpić" w:date="2024-01-27T20:06:00Z">
        <w:r w:rsidR="006D6E7B" w:rsidRPr="00101F3B">
          <w:rPr>
            <w:rFonts w:cs="Times New Roman"/>
            <w:i/>
            <w:iCs/>
          </w:rPr>
          <w:t>F</w:t>
        </w:r>
      </w:ins>
      <w:del w:id="1850" w:author="Nikola Karpić" w:date="2024-01-27T20:06:00Z">
        <w:r w:rsidR="00503A05" w:rsidRPr="00101F3B" w:rsidDel="006D6E7B">
          <w:rPr>
            <w:rFonts w:cs="Times New Roman"/>
            <w:i/>
            <w:iCs/>
          </w:rPr>
          <w:delText>f</w:delText>
        </w:r>
      </w:del>
      <w:r w:rsidRPr="00101F3B">
        <w:rPr>
          <w:rFonts w:cs="Times New Roman"/>
          <w:i/>
          <w:iCs/>
        </w:rPr>
        <w:t>unction</w:t>
      </w:r>
      <w:r w:rsidRPr="0020112D">
        <w:rPr>
          <w:rFonts w:cs="Times New Roman"/>
          <w:lang w:val="sr-Cyrl-BA"/>
          <w:rPrChange w:id="1851" w:author="Nikola Karpić" w:date="2024-02-25T23:34:00Z">
            <w:rPr>
              <w:lang w:val="ru-RU"/>
            </w:rPr>
          </w:rPrChange>
        </w:rPr>
        <w:t>).</w:t>
      </w:r>
      <w:sdt>
        <w:sdtPr>
          <w:rPr>
            <w:rFonts w:cs="Times New Roman"/>
            <w:lang w:val="ru-RU"/>
          </w:rPr>
          <w:id w:val="-1145900020"/>
          <w:citation/>
        </w:sdtPr>
        <w:sdtContent>
          <w:r w:rsidR="006F0C0A" w:rsidRPr="00101F3B">
            <w:rPr>
              <w:rFonts w:cs="Times New Roman"/>
              <w:lang w:val="ru-RU"/>
            </w:rPr>
            <w:fldChar w:fldCharType="begin"/>
          </w:r>
          <w:r w:rsidR="006F0C0A" w:rsidRPr="00101F3B">
            <w:rPr>
              <w:rFonts w:cs="Times New Roman"/>
              <w:lang w:val="sr-Cyrl-BA"/>
            </w:rPr>
            <w:instrText xml:space="preserve"> CITATION Alp10 \l 7194 </w:instrText>
          </w:r>
          <w:r w:rsidR="006F0C0A" w:rsidRPr="00101F3B">
            <w:rPr>
              <w:rFonts w:cs="Times New Roman"/>
              <w:lang w:val="ru-RU"/>
            </w:rPr>
            <w:fldChar w:fldCharType="separate"/>
          </w:r>
          <w:r w:rsidR="006F0C0A" w:rsidRPr="00101F3B">
            <w:rPr>
              <w:rFonts w:cs="Times New Roman"/>
              <w:noProof/>
              <w:lang w:val="sr-Cyrl-BA"/>
            </w:rPr>
            <w:t xml:space="preserve"> [7]</w:t>
          </w:r>
          <w:r w:rsidR="006F0C0A" w:rsidRPr="00101F3B">
            <w:rPr>
              <w:rFonts w:cs="Times New Roman"/>
              <w:lang w:val="ru-RU"/>
            </w:rPr>
            <w:fldChar w:fldCharType="end"/>
          </w:r>
        </w:sdtContent>
      </w:sdt>
      <w:r w:rsidRPr="0020112D">
        <w:rPr>
          <w:rFonts w:cs="Times New Roman"/>
          <w:lang w:val="sr-Cyrl-BA"/>
          <w:rPrChange w:id="1852" w:author="Nikola Karpić" w:date="2024-02-25T23:34:00Z">
            <w:rPr>
              <w:lang w:val="ru-RU"/>
            </w:rPr>
          </w:rPrChange>
        </w:rPr>
        <w:t xml:space="preserve"> Функција губитка одређује колико је добар модел у предвиђању, а функција циља се користи за оптимизацију модела у смислу да се максимизије та функција.</w:t>
      </w:r>
    </w:p>
    <w:p w14:paraId="4716BAED" w14:textId="13CCBE13" w:rsidR="009A6B14" w:rsidRPr="00101F3B" w:rsidRDefault="009A6B14" w:rsidP="009A6B14">
      <w:pPr>
        <w:pStyle w:val="NoSpacing"/>
        <w:rPr>
          <w:rFonts w:cs="Times New Roman"/>
          <w:lang w:val="ru-RU"/>
        </w:rPr>
      </w:pPr>
      <w:r w:rsidRPr="00101F3B">
        <w:rPr>
          <w:rFonts w:cs="Times New Roman"/>
          <w:lang w:val="ru-RU"/>
        </w:rPr>
        <w:t xml:space="preserve">Процес </w:t>
      </w:r>
      <w:r w:rsidR="00503A05" w:rsidRPr="00101F3B">
        <w:rPr>
          <w:rFonts w:cs="Times New Roman"/>
          <w:lang w:val="ru-RU"/>
        </w:rPr>
        <w:t>тренирања</w:t>
      </w:r>
      <w:r w:rsidRPr="00101F3B">
        <w:rPr>
          <w:rFonts w:cs="Times New Roman"/>
          <w:lang w:val="ru-RU"/>
        </w:rPr>
        <w:t xml:space="preserve"> се обично спроводи коришћењем алгоритама за оптимизацију као што су градијентно спуштање (</w:t>
      </w:r>
      <w:r w:rsidR="006F0C0A" w:rsidRPr="0020112D">
        <w:rPr>
          <w:rFonts w:cs="Times New Roman"/>
          <w:i/>
          <w:iCs/>
          <w:lang w:val="ru-RU"/>
          <w:rPrChange w:id="1853" w:author="Nikola Karpić" w:date="2024-02-25T23:34:00Z">
            <w:rPr>
              <w:lang w:val="ru-RU"/>
            </w:rPr>
          </w:rPrChange>
        </w:rPr>
        <w:t>енг.</w:t>
      </w:r>
      <w:r w:rsidR="006F0C0A" w:rsidRPr="00101F3B">
        <w:rPr>
          <w:rFonts w:cs="Times New Roman"/>
          <w:i/>
          <w:iCs/>
          <w:lang w:val="ru-RU"/>
        </w:rPr>
        <w:t xml:space="preserve"> </w:t>
      </w:r>
      <w:del w:id="1854" w:author="Nikola Karpić" w:date="2024-01-14T23:08:00Z">
        <w:r w:rsidR="00503A05" w:rsidRPr="00101F3B" w:rsidDel="003514BA">
          <w:rPr>
            <w:rFonts w:cs="Times New Roman"/>
            <w:i/>
            <w:iCs/>
          </w:rPr>
          <w:delText>G</w:delText>
        </w:r>
        <w:r w:rsidRPr="00101F3B" w:rsidDel="003514BA">
          <w:rPr>
            <w:rFonts w:cs="Times New Roman"/>
            <w:i/>
            <w:iCs/>
          </w:rPr>
          <w:delText>radient</w:delText>
        </w:r>
        <w:r w:rsidRPr="00101F3B" w:rsidDel="003514BA">
          <w:rPr>
            <w:rFonts w:cs="Times New Roman"/>
            <w:i/>
            <w:iCs/>
            <w:lang w:val="ru-RU"/>
          </w:rPr>
          <w:delText xml:space="preserve"> </w:delText>
        </w:r>
      </w:del>
      <w:ins w:id="1855" w:author="Nikola Karpić" w:date="2024-01-27T20:07:00Z">
        <w:r w:rsidR="006D6E7B" w:rsidRPr="00101F3B">
          <w:rPr>
            <w:rFonts w:cs="Times New Roman"/>
            <w:i/>
            <w:iCs/>
          </w:rPr>
          <w:t>G</w:t>
        </w:r>
      </w:ins>
      <w:ins w:id="1856" w:author="Nikola Karpić" w:date="2024-01-14T23:08:00Z">
        <w:r w:rsidR="003514BA" w:rsidRPr="00101F3B">
          <w:rPr>
            <w:rFonts w:cs="Times New Roman"/>
            <w:i/>
            <w:iCs/>
          </w:rPr>
          <w:t>radient</w:t>
        </w:r>
        <w:r w:rsidR="003514BA" w:rsidRPr="00101F3B">
          <w:rPr>
            <w:rFonts w:cs="Times New Roman"/>
            <w:i/>
            <w:iCs/>
            <w:lang w:val="ru-RU"/>
          </w:rPr>
          <w:t xml:space="preserve"> </w:t>
        </w:r>
      </w:ins>
      <w:del w:id="1857" w:author="Nikola Karpić" w:date="2024-01-14T23:08:00Z">
        <w:r w:rsidR="00503A05" w:rsidRPr="00101F3B" w:rsidDel="003514BA">
          <w:rPr>
            <w:rFonts w:cs="Times New Roman"/>
            <w:i/>
            <w:iCs/>
          </w:rPr>
          <w:delText>D</w:delText>
        </w:r>
        <w:r w:rsidRPr="00101F3B" w:rsidDel="003514BA">
          <w:rPr>
            <w:rFonts w:cs="Times New Roman"/>
            <w:i/>
            <w:iCs/>
          </w:rPr>
          <w:delText>escent</w:delText>
        </w:r>
      </w:del>
      <w:ins w:id="1858" w:author="Nikola Karpić" w:date="2024-01-27T20:07:00Z">
        <w:r w:rsidR="006D6E7B" w:rsidRPr="00101F3B">
          <w:rPr>
            <w:rFonts w:cs="Times New Roman"/>
            <w:i/>
            <w:iCs/>
          </w:rPr>
          <w:t>D</w:t>
        </w:r>
      </w:ins>
      <w:ins w:id="1859" w:author="Nikola Karpić" w:date="2024-01-14T23:08:00Z">
        <w:r w:rsidR="003514BA" w:rsidRPr="00101F3B">
          <w:rPr>
            <w:rFonts w:cs="Times New Roman"/>
            <w:i/>
            <w:iCs/>
          </w:rPr>
          <w:t>escent</w:t>
        </w:r>
      </w:ins>
      <w:r w:rsidRPr="00101F3B">
        <w:rPr>
          <w:rFonts w:cs="Times New Roman"/>
          <w:lang w:val="ru-RU"/>
        </w:rPr>
        <w:t xml:space="preserve">), стохастичко градијентно спуштање и други. Модел се тренира користећи тренинг податке, а затим се </w:t>
      </w:r>
      <w:r w:rsidR="006F0C0A" w:rsidRPr="00101F3B">
        <w:rPr>
          <w:rFonts w:cs="Times New Roman"/>
          <w:lang w:val="ru-RU"/>
        </w:rPr>
        <w:t>оцјењује</w:t>
      </w:r>
      <w:r w:rsidRPr="00101F3B">
        <w:rPr>
          <w:rFonts w:cs="Times New Roman"/>
          <w:lang w:val="ru-RU"/>
        </w:rPr>
        <w:t xml:space="preserve"> користећи валидационе податке.</w:t>
      </w:r>
    </w:p>
    <w:p w14:paraId="4E0DF123" w14:textId="5F518F94" w:rsidR="009A6B14" w:rsidRPr="00101F3B" w:rsidRDefault="009A6B14" w:rsidP="009A6B14">
      <w:pPr>
        <w:pStyle w:val="NoSpacing"/>
        <w:rPr>
          <w:rFonts w:cs="Times New Roman"/>
          <w:lang w:val="ru-RU"/>
        </w:rPr>
      </w:pPr>
      <w:r w:rsidRPr="00101F3B">
        <w:rPr>
          <w:rFonts w:cs="Times New Roman"/>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sidRPr="00101F3B">
        <w:rPr>
          <w:rFonts w:cs="Times New Roman"/>
          <w:lang w:val="ru-RU"/>
        </w:rPr>
        <w:t xml:space="preserve">кроз </w:t>
      </w:r>
      <w:r w:rsidRPr="00101F3B">
        <w:rPr>
          <w:rFonts w:cs="Times New Roman"/>
          <w:lang w:val="ru-RU"/>
        </w:rPr>
        <w:t>које се тренира модел може варирати, а одлука о томе када прекинути трени</w:t>
      </w:r>
      <w:ins w:id="1860" w:author="Aleksandar Kelec" w:date="2023-11-26T18:55:00Z">
        <w:r w:rsidR="002B1D14" w:rsidRPr="00101F3B">
          <w:rPr>
            <w:rFonts w:cs="Times New Roman"/>
            <w:lang w:val="ru-RU"/>
          </w:rPr>
          <w:t>рање</w:t>
        </w:r>
      </w:ins>
      <w:del w:id="1861" w:author="Aleksandar Kelec" w:date="2023-11-26T18:55:00Z">
        <w:r w:rsidRPr="00101F3B" w:rsidDel="002B1D14">
          <w:rPr>
            <w:rFonts w:cs="Times New Roman"/>
            <w:lang w:val="ru-RU"/>
          </w:rPr>
          <w:delText>нг</w:delText>
        </w:r>
      </w:del>
      <w:r w:rsidRPr="00101F3B">
        <w:rPr>
          <w:rFonts w:cs="Times New Roman"/>
          <w:lang w:val="ru-RU"/>
        </w:rPr>
        <w:t xml:space="preserve"> зависи од многих фактора, као што су сложеност модела, величина скупа података, брзина оптимизације итд.</w:t>
      </w:r>
    </w:p>
    <w:p w14:paraId="07E899CB" w14:textId="7C15FDA8" w:rsidR="009C5046" w:rsidRPr="00101F3B" w:rsidRDefault="001176D8" w:rsidP="009A6B14">
      <w:pPr>
        <w:pStyle w:val="NoSpacing"/>
        <w:rPr>
          <w:rFonts w:cs="Times New Roman"/>
          <w:lang w:val="ru-RU"/>
        </w:rPr>
      </w:pPr>
      <w:r w:rsidRPr="00101F3B">
        <w:rPr>
          <w:rFonts w:cs="Times New Roman"/>
          <w:lang w:val="ru-RU"/>
        </w:rPr>
        <w:t>П</w:t>
      </w:r>
      <w:r w:rsidR="009A6B14" w:rsidRPr="00101F3B">
        <w:rPr>
          <w:rFonts w:cs="Times New Roman"/>
          <w:lang w:val="ru-RU"/>
        </w:rPr>
        <w:t>роцес тренирања модела није увијек једноставан и може захт</w:t>
      </w:r>
      <w:ins w:id="1862" w:author="Aleksandar Kelec" w:date="2023-11-26T18:54:00Z">
        <w:r w:rsidR="00D12B54" w:rsidRPr="00101F3B">
          <w:rPr>
            <w:rFonts w:cs="Times New Roman"/>
            <w:lang w:val="ru-RU"/>
          </w:rPr>
          <w:t>и</w:t>
        </w:r>
      </w:ins>
      <w:r w:rsidR="009A6B14" w:rsidRPr="00101F3B">
        <w:rPr>
          <w:rFonts w:cs="Times New Roman"/>
          <w:lang w:val="ru-RU"/>
        </w:rPr>
        <w:t>јевати велике ресурсе, посебно ако се користе комплексни модели или велики скупови података</w:t>
      </w:r>
      <w:r w:rsidRPr="00101F3B">
        <w:rPr>
          <w:rFonts w:cs="Times New Roman"/>
          <w:lang w:val="ru-RU"/>
        </w:rPr>
        <w:t>, па</w:t>
      </w:r>
      <w:r w:rsidR="009A6B14" w:rsidRPr="00101F3B">
        <w:rPr>
          <w:rFonts w:cs="Times New Roman"/>
          <w:lang w:val="ru-RU"/>
        </w:rPr>
        <w:t xml:space="preserve"> је важно </w:t>
      </w:r>
      <w:del w:id="1863" w:author="Aleksandar Kelec" w:date="2023-11-26T18:56:00Z">
        <w:r w:rsidR="009A6B14" w:rsidRPr="00101F3B" w:rsidDel="007A7A60">
          <w:rPr>
            <w:rFonts w:cs="Times New Roman"/>
            <w:lang w:val="ru-RU"/>
          </w:rPr>
          <w:delText xml:space="preserve">добро </w:delText>
        </w:r>
      </w:del>
      <w:r w:rsidRPr="00101F3B">
        <w:rPr>
          <w:rFonts w:cs="Times New Roman"/>
          <w:lang w:val="ru-RU"/>
        </w:rPr>
        <w:t>искористити га на одговарајући начин,</w:t>
      </w:r>
      <w:r w:rsidR="009A6B14" w:rsidRPr="00101F3B">
        <w:rPr>
          <w:rFonts w:cs="Times New Roman"/>
          <w:lang w:val="ru-RU"/>
        </w:rPr>
        <w:t xml:space="preserve"> како би се постигла адекватна предикција и генерализација модела на нове податке.</w:t>
      </w:r>
      <w:r w:rsidR="009C5046" w:rsidRPr="00101F3B">
        <w:rPr>
          <w:rFonts w:cs="Times New Roman"/>
          <w:lang w:val="ru-RU"/>
        </w:rPr>
        <w:br w:type="page"/>
      </w:r>
    </w:p>
    <w:p w14:paraId="0160BE91" w14:textId="77777777" w:rsidR="00DF7825" w:rsidRPr="00101F3B" w:rsidRDefault="00C509AB" w:rsidP="00532390">
      <w:pPr>
        <w:pStyle w:val="Heading2"/>
        <w:numPr>
          <w:ilvl w:val="1"/>
          <w:numId w:val="1"/>
        </w:numPr>
        <w:rPr>
          <w:rFonts w:cs="Times New Roman"/>
          <w:lang w:val="sr-Cyrl-BA"/>
        </w:rPr>
      </w:pPr>
      <w:bookmarkStart w:id="1864" w:name="_Toc159792279"/>
      <w:r w:rsidRPr="00101F3B">
        <w:rPr>
          <w:rFonts w:cs="Times New Roman"/>
          <w:lang w:val="sr-Cyrl-BA"/>
        </w:rPr>
        <w:lastRenderedPageBreak/>
        <w:t>Оцјењивање модела</w:t>
      </w:r>
      <w:bookmarkEnd w:id="1864"/>
    </w:p>
    <w:p w14:paraId="777B6E87" w14:textId="77777777" w:rsidR="009A6B14" w:rsidRPr="00101F3B" w:rsidRDefault="009A6B14" w:rsidP="009A6B14">
      <w:pPr>
        <w:pStyle w:val="NoSpacing"/>
        <w:rPr>
          <w:rFonts w:cs="Times New Roman"/>
          <w:lang w:val="ru-RU"/>
        </w:rPr>
      </w:pPr>
      <w:r w:rsidRPr="00101F3B">
        <w:rPr>
          <w:rFonts w:cs="Times New Roman"/>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3540C57B" w:rsidR="009A6B14" w:rsidRPr="00101F3B" w:rsidRDefault="009A6B14" w:rsidP="009A6B14">
      <w:pPr>
        <w:pStyle w:val="NoSpacing"/>
        <w:rPr>
          <w:rFonts w:cs="Times New Roman"/>
          <w:lang w:val="ru-RU"/>
        </w:rPr>
      </w:pPr>
      <w:r w:rsidRPr="00101F3B">
        <w:rPr>
          <w:rFonts w:cs="Times New Roman"/>
          <w:lang w:val="ru-RU"/>
        </w:rPr>
        <w:t>Постоје различите методе за оцјењивање модела, укључујући унакрсну провјеру (</w:t>
      </w:r>
      <w:r w:rsidR="00667899" w:rsidRPr="0020112D">
        <w:rPr>
          <w:rFonts w:cs="Times New Roman"/>
          <w:i/>
          <w:iCs/>
          <w:lang w:val="ru-RU"/>
          <w:rPrChange w:id="1865" w:author="Nikola Karpić" w:date="2024-02-25T23:34:00Z">
            <w:rPr>
              <w:lang w:val="ru-RU"/>
            </w:rPr>
          </w:rPrChange>
        </w:rPr>
        <w:t>енг.</w:t>
      </w:r>
      <w:r w:rsidR="00667899" w:rsidRPr="00101F3B">
        <w:rPr>
          <w:rFonts w:cs="Times New Roman"/>
          <w:lang w:val="ru-RU"/>
        </w:rPr>
        <w:t xml:space="preserve"> </w:t>
      </w:r>
      <w:del w:id="1866" w:author="Nikola Karpić" w:date="2024-01-14T23:08:00Z">
        <w:r w:rsidR="00667899" w:rsidRPr="00101F3B" w:rsidDel="003514BA">
          <w:rPr>
            <w:rFonts w:cs="Times New Roman"/>
            <w:i/>
            <w:iCs/>
          </w:rPr>
          <w:delText>C</w:delText>
        </w:r>
        <w:r w:rsidRPr="00101F3B" w:rsidDel="003514BA">
          <w:rPr>
            <w:rFonts w:cs="Times New Roman"/>
            <w:i/>
            <w:iCs/>
          </w:rPr>
          <w:delText>ross</w:delText>
        </w:r>
      </w:del>
      <w:ins w:id="1867" w:author="Nikola Karpić" w:date="2024-01-27T20:07:00Z">
        <w:r w:rsidR="00CD2684" w:rsidRPr="00101F3B">
          <w:rPr>
            <w:rFonts w:cs="Times New Roman"/>
            <w:i/>
            <w:iCs/>
          </w:rPr>
          <w:t>C</w:t>
        </w:r>
      </w:ins>
      <w:ins w:id="1868" w:author="Nikola Karpić" w:date="2024-01-14T23:08:00Z">
        <w:r w:rsidR="003514BA" w:rsidRPr="00101F3B">
          <w:rPr>
            <w:rFonts w:cs="Times New Roman"/>
            <w:i/>
            <w:iCs/>
          </w:rPr>
          <w:t>ross</w:t>
        </w:r>
      </w:ins>
      <w:r w:rsidRPr="0020112D">
        <w:rPr>
          <w:rFonts w:cs="Times New Roman"/>
          <w:i/>
          <w:iCs/>
          <w:rPrChange w:id="1869" w:author="Nikola Karpić" w:date="2024-02-25T23:34:00Z">
            <w:rPr>
              <w:i/>
              <w:iCs/>
              <w:lang w:val="ru-RU"/>
            </w:rPr>
          </w:rPrChange>
        </w:rPr>
        <w:t>-</w:t>
      </w:r>
      <w:del w:id="1870" w:author="Nikola Karpić" w:date="2024-01-27T20:07:00Z">
        <w:r w:rsidRPr="00101F3B" w:rsidDel="00CD2684">
          <w:rPr>
            <w:rFonts w:cs="Times New Roman"/>
            <w:i/>
            <w:iCs/>
          </w:rPr>
          <w:delText>validation</w:delText>
        </w:r>
      </w:del>
      <w:ins w:id="1871" w:author="Nikola Karpić" w:date="2024-01-27T20:07:00Z">
        <w:r w:rsidR="00CD2684" w:rsidRPr="00101F3B">
          <w:rPr>
            <w:rFonts w:cs="Times New Roman"/>
            <w:i/>
            <w:iCs/>
          </w:rPr>
          <w:t>Validation</w:t>
        </w:r>
      </w:ins>
      <w:r w:rsidRPr="0020112D">
        <w:rPr>
          <w:rFonts w:cs="Times New Roman"/>
          <w:rPrChange w:id="1872" w:author="Nikola Karpić" w:date="2024-02-25T23:34:00Z">
            <w:rPr>
              <w:lang w:val="ru-RU"/>
            </w:rPr>
          </w:rPrChange>
        </w:rPr>
        <w:t xml:space="preserve">), </w:t>
      </w:r>
      <w:r w:rsidRPr="00101F3B">
        <w:rPr>
          <w:rFonts w:cs="Times New Roman"/>
          <w:lang w:val="ru-RU"/>
        </w:rPr>
        <w:t>провјеру</w:t>
      </w:r>
      <w:r w:rsidRPr="0020112D">
        <w:rPr>
          <w:rFonts w:cs="Times New Roman"/>
          <w:rPrChange w:id="1873" w:author="Nikola Karpić" w:date="2024-02-25T23:34:00Z">
            <w:rPr>
              <w:lang w:val="ru-RU"/>
            </w:rPr>
          </w:rPrChange>
        </w:rPr>
        <w:t xml:space="preserve"> </w:t>
      </w:r>
      <w:r w:rsidRPr="00101F3B">
        <w:rPr>
          <w:rFonts w:cs="Times New Roman"/>
          <w:lang w:val="ru-RU"/>
        </w:rPr>
        <w:t>са</w:t>
      </w:r>
      <w:r w:rsidRPr="0020112D">
        <w:rPr>
          <w:rFonts w:cs="Times New Roman"/>
          <w:rPrChange w:id="1874" w:author="Nikola Karpić" w:date="2024-02-25T23:34:00Z">
            <w:rPr>
              <w:lang w:val="ru-RU"/>
            </w:rPr>
          </w:rPrChange>
        </w:rPr>
        <w:t xml:space="preserve"> </w:t>
      </w:r>
      <w:r w:rsidRPr="00101F3B">
        <w:rPr>
          <w:rFonts w:cs="Times New Roman"/>
          <w:lang w:val="ru-RU"/>
        </w:rPr>
        <w:t>непознатим</w:t>
      </w:r>
      <w:r w:rsidRPr="0020112D">
        <w:rPr>
          <w:rFonts w:cs="Times New Roman"/>
          <w:rPrChange w:id="1875" w:author="Nikola Karpić" w:date="2024-02-25T23:34:00Z">
            <w:rPr>
              <w:lang w:val="ru-RU"/>
            </w:rPr>
          </w:rPrChange>
        </w:rPr>
        <w:t xml:space="preserve"> </w:t>
      </w:r>
      <w:r w:rsidRPr="00101F3B">
        <w:rPr>
          <w:rFonts w:cs="Times New Roman"/>
          <w:lang w:val="ru-RU"/>
        </w:rPr>
        <w:t>скупом</w:t>
      </w:r>
      <w:r w:rsidRPr="0020112D">
        <w:rPr>
          <w:rFonts w:cs="Times New Roman"/>
          <w:rPrChange w:id="1876" w:author="Nikola Karpić" w:date="2024-02-25T23:34:00Z">
            <w:rPr>
              <w:lang w:val="ru-RU"/>
            </w:rPr>
          </w:rPrChange>
        </w:rPr>
        <w:t xml:space="preserve"> </w:t>
      </w:r>
      <w:r w:rsidRPr="00101F3B">
        <w:rPr>
          <w:rFonts w:cs="Times New Roman"/>
          <w:lang w:val="ru-RU"/>
        </w:rPr>
        <w:t>података</w:t>
      </w:r>
      <w:r w:rsidRPr="0020112D">
        <w:rPr>
          <w:rFonts w:cs="Times New Roman"/>
          <w:rPrChange w:id="1877" w:author="Nikola Karpić" w:date="2024-02-25T23:34:00Z">
            <w:rPr>
              <w:lang w:val="ru-RU"/>
            </w:rPr>
          </w:rPrChange>
        </w:rPr>
        <w:t xml:space="preserve"> (</w:t>
      </w:r>
      <w:r w:rsidR="00667899" w:rsidRPr="0020112D">
        <w:rPr>
          <w:rFonts w:cs="Times New Roman"/>
          <w:i/>
          <w:iCs/>
          <w:lang w:val="ru-RU"/>
          <w:rPrChange w:id="1878" w:author="Nikola Karpić" w:date="2024-02-25T23:34:00Z">
            <w:rPr>
              <w:lang w:val="ru-RU"/>
            </w:rPr>
          </w:rPrChange>
        </w:rPr>
        <w:t>енг</w:t>
      </w:r>
      <w:r w:rsidR="00667899" w:rsidRPr="0020112D">
        <w:rPr>
          <w:rFonts w:cs="Times New Roman"/>
          <w:i/>
          <w:iCs/>
          <w:rPrChange w:id="1879" w:author="Nikola Karpić" w:date="2024-02-25T23:34:00Z">
            <w:rPr>
              <w:lang w:val="ru-RU"/>
            </w:rPr>
          </w:rPrChange>
        </w:rPr>
        <w:t>.</w:t>
      </w:r>
      <w:r w:rsidR="00667899" w:rsidRPr="0020112D">
        <w:rPr>
          <w:rFonts w:cs="Times New Roman"/>
          <w:rPrChange w:id="1880" w:author="Nikola Karpić" w:date="2024-02-25T23:34:00Z">
            <w:rPr>
              <w:lang w:val="ru-RU"/>
            </w:rPr>
          </w:rPrChange>
        </w:rPr>
        <w:t xml:space="preserve"> </w:t>
      </w:r>
      <w:del w:id="1881" w:author="Nikola Karpić" w:date="2024-01-14T23:08:00Z">
        <w:r w:rsidR="00667899" w:rsidRPr="00101F3B" w:rsidDel="003514BA">
          <w:rPr>
            <w:rFonts w:cs="Times New Roman"/>
            <w:i/>
            <w:iCs/>
          </w:rPr>
          <w:delText>H</w:delText>
        </w:r>
        <w:r w:rsidRPr="00101F3B" w:rsidDel="003514BA">
          <w:rPr>
            <w:rFonts w:cs="Times New Roman"/>
            <w:i/>
            <w:iCs/>
          </w:rPr>
          <w:delText>oldout</w:delText>
        </w:r>
        <w:r w:rsidRPr="0020112D" w:rsidDel="003514BA">
          <w:rPr>
            <w:rFonts w:cs="Times New Roman"/>
            <w:i/>
            <w:iCs/>
            <w:rPrChange w:id="1882" w:author="Nikola Karpić" w:date="2024-02-25T23:34:00Z">
              <w:rPr>
                <w:i/>
                <w:iCs/>
                <w:lang w:val="ru-RU"/>
              </w:rPr>
            </w:rPrChange>
          </w:rPr>
          <w:delText xml:space="preserve"> </w:delText>
        </w:r>
      </w:del>
      <w:ins w:id="1883" w:author="Nikola Karpić" w:date="2024-01-27T20:07:00Z">
        <w:r w:rsidR="00CD2684" w:rsidRPr="00101F3B">
          <w:rPr>
            <w:rFonts w:cs="Times New Roman"/>
            <w:i/>
            <w:iCs/>
          </w:rPr>
          <w:t>H</w:t>
        </w:r>
      </w:ins>
      <w:ins w:id="1884" w:author="Nikola Karpić" w:date="2024-01-14T23:08:00Z">
        <w:r w:rsidR="003514BA" w:rsidRPr="00101F3B">
          <w:rPr>
            <w:rFonts w:cs="Times New Roman"/>
            <w:i/>
            <w:iCs/>
          </w:rPr>
          <w:t>oldout</w:t>
        </w:r>
        <w:r w:rsidR="003514BA" w:rsidRPr="0020112D">
          <w:rPr>
            <w:rFonts w:cs="Times New Roman"/>
            <w:i/>
            <w:iCs/>
            <w:rPrChange w:id="1885" w:author="Nikola Karpić" w:date="2024-02-25T23:34:00Z">
              <w:rPr>
                <w:i/>
                <w:iCs/>
                <w:lang w:val="ru-RU"/>
              </w:rPr>
            </w:rPrChange>
          </w:rPr>
          <w:t xml:space="preserve"> </w:t>
        </w:r>
      </w:ins>
      <w:del w:id="1886" w:author="Nikola Karpić" w:date="2024-01-14T23:08:00Z">
        <w:r w:rsidR="00667899" w:rsidRPr="00101F3B" w:rsidDel="003514BA">
          <w:rPr>
            <w:rFonts w:cs="Times New Roman"/>
            <w:i/>
            <w:iCs/>
          </w:rPr>
          <w:delText>V</w:delText>
        </w:r>
        <w:r w:rsidRPr="00101F3B" w:rsidDel="003514BA">
          <w:rPr>
            <w:rFonts w:cs="Times New Roman"/>
            <w:i/>
            <w:iCs/>
          </w:rPr>
          <w:delText>alidation</w:delText>
        </w:r>
      </w:del>
      <w:ins w:id="1887" w:author="Nikola Karpić" w:date="2024-01-27T20:07:00Z">
        <w:r w:rsidR="00CD2684" w:rsidRPr="00101F3B">
          <w:rPr>
            <w:rFonts w:cs="Times New Roman"/>
            <w:i/>
            <w:iCs/>
          </w:rPr>
          <w:t>V</w:t>
        </w:r>
      </w:ins>
      <w:ins w:id="1888" w:author="Nikola Karpić" w:date="2024-01-14T23:08:00Z">
        <w:r w:rsidR="003514BA" w:rsidRPr="00101F3B">
          <w:rPr>
            <w:rFonts w:cs="Times New Roman"/>
            <w:i/>
            <w:iCs/>
          </w:rPr>
          <w:t>alidation</w:t>
        </w:r>
      </w:ins>
      <w:r w:rsidRPr="0020112D">
        <w:rPr>
          <w:rFonts w:cs="Times New Roman"/>
          <w:rPrChange w:id="1889" w:author="Nikola Karpić" w:date="2024-02-25T23:34:00Z">
            <w:rPr>
              <w:lang w:val="ru-RU"/>
            </w:rPr>
          </w:rPrChange>
        </w:rPr>
        <w:t xml:space="preserve">) </w:t>
      </w:r>
      <w:r w:rsidRPr="00101F3B">
        <w:rPr>
          <w:rFonts w:cs="Times New Roman"/>
          <w:lang w:val="ru-RU"/>
        </w:rPr>
        <w:t>и</w:t>
      </w:r>
      <w:r w:rsidRPr="0020112D">
        <w:rPr>
          <w:rFonts w:cs="Times New Roman"/>
          <w:rPrChange w:id="1890" w:author="Nikola Karpić" w:date="2024-02-25T23:34:00Z">
            <w:rPr>
              <w:lang w:val="ru-RU"/>
            </w:rPr>
          </w:rPrChange>
        </w:rPr>
        <w:t xml:space="preserve"> </w:t>
      </w:r>
      <w:r w:rsidRPr="00101F3B">
        <w:rPr>
          <w:rFonts w:cs="Times New Roman"/>
          <w:lang w:val="ru-RU"/>
        </w:rPr>
        <w:t>процјену</w:t>
      </w:r>
      <w:r w:rsidRPr="0020112D">
        <w:rPr>
          <w:rFonts w:cs="Times New Roman"/>
          <w:rPrChange w:id="1891" w:author="Nikola Karpić" w:date="2024-02-25T23:34:00Z">
            <w:rPr>
              <w:lang w:val="ru-RU"/>
            </w:rPr>
          </w:rPrChange>
        </w:rPr>
        <w:t xml:space="preserve"> </w:t>
      </w:r>
      <w:r w:rsidRPr="00101F3B">
        <w:rPr>
          <w:rFonts w:cs="Times New Roman"/>
          <w:lang w:val="ru-RU"/>
        </w:rPr>
        <w:t>грешке</w:t>
      </w:r>
      <w:r w:rsidRPr="0020112D">
        <w:rPr>
          <w:rFonts w:cs="Times New Roman"/>
          <w:rPrChange w:id="1892" w:author="Nikola Karpić" w:date="2024-02-25T23:34:00Z">
            <w:rPr>
              <w:lang w:val="ru-RU"/>
            </w:rPr>
          </w:rPrChange>
        </w:rPr>
        <w:t xml:space="preserve"> (</w:t>
      </w:r>
      <w:r w:rsidR="00667899" w:rsidRPr="0020112D">
        <w:rPr>
          <w:rFonts w:cs="Times New Roman"/>
          <w:i/>
          <w:iCs/>
          <w:lang w:val="ru-RU"/>
          <w:rPrChange w:id="1893" w:author="Nikola Karpić" w:date="2024-02-25T23:34:00Z">
            <w:rPr>
              <w:lang w:val="ru-RU"/>
            </w:rPr>
          </w:rPrChange>
        </w:rPr>
        <w:t>енг</w:t>
      </w:r>
      <w:r w:rsidR="00667899" w:rsidRPr="0020112D">
        <w:rPr>
          <w:rFonts w:cs="Times New Roman"/>
          <w:i/>
          <w:iCs/>
          <w:rPrChange w:id="1894" w:author="Nikola Karpić" w:date="2024-02-25T23:34:00Z">
            <w:rPr>
              <w:lang w:val="ru-RU"/>
            </w:rPr>
          </w:rPrChange>
        </w:rPr>
        <w:t>.</w:t>
      </w:r>
      <w:r w:rsidR="00667899" w:rsidRPr="0020112D">
        <w:rPr>
          <w:rFonts w:cs="Times New Roman"/>
          <w:rPrChange w:id="1895" w:author="Nikola Karpić" w:date="2024-02-25T23:34:00Z">
            <w:rPr>
              <w:lang w:val="ru-RU"/>
            </w:rPr>
          </w:rPrChange>
        </w:rPr>
        <w:t xml:space="preserve"> </w:t>
      </w:r>
      <w:del w:id="1896" w:author="Nikola Karpić" w:date="2024-01-14T23:08:00Z">
        <w:r w:rsidR="00667899" w:rsidRPr="00101F3B" w:rsidDel="003514BA">
          <w:rPr>
            <w:rFonts w:cs="Times New Roman"/>
            <w:i/>
            <w:iCs/>
          </w:rPr>
          <w:delText>E</w:delText>
        </w:r>
        <w:r w:rsidRPr="00101F3B" w:rsidDel="003514BA">
          <w:rPr>
            <w:rFonts w:cs="Times New Roman"/>
            <w:i/>
            <w:iCs/>
          </w:rPr>
          <w:delText>rror</w:delText>
        </w:r>
        <w:r w:rsidRPr="0020112D" w:rsidDel="003514BA">
          <w:rPr>
            <w:rFonts w:cs="Times New Roman"/>
            <w:i/>
            <w:iCs/>
            <w:rPrChange w:id="1897" w:author="Nikola Karpić" w:date="2024-02-25T23:34:00Z">
              <w:rPr>
                <w:i/>
                <w:iCs/>
                <w:lang w:val="ru-RU"/>
              </w:rPr>
            </w:rPrChange>
          </w:rPr>
          <w:delText xml:space="preserve"> </w:delText>
        </w:r>
      </w:del>
      <w:ins w:id="1898" w:author="Nikola Karpić" w:date="2024-01-27T20:07:00Z">
        <w:r w:rsidR="00CD2684" w:rsidRPr="00101F3B">
          <w:rPr>
            <w:rFonts w:cs="Times New Roman"/>
            <w:i/>
            <w:iCs/>
          </w:rPr>
          <w:t>E</w:t>
        </w:r>
      </w:ins>
      <w:ins w:id="1899" w:author="Nikola Karpić" w:date="2024-01-14T23:08:00Z">
        <w:r w:rsidR="003514BA" w:rsidRPr="00101F3B">
          <w:rPr>
            <w:rFonts w:cs="Times New Roman"/>
            <w:i/>
            <w:iCs/>
          </w:rPr>
          <w:t>rror</w:t>
        </w:r>
        <w:r w:rsidR="003514BA" w:rsidRPr="00101F3B">
          <w:rPr>
            <w:rFonts w:cs="Times New Roman"/>
            <w:i/>
            <w:iCs/>
            <w:lang w:val="ru-RU"/>
          </w:rPr>
          <w:t xml:space="preserve"> </w:t>
        </w:r>
      </w:ins>
      <w:del w:id="1900" w:author="Nikola Karpić" w:date="2024-01-14T23:08:00Z">
        <w:r w:rsidR="00667899" w:rsidRPr="00101F3B" w:rsidDel="003514BA">
          <w:rPr>
            <w:rFonts w:cs="Times New Roman"/>
            <w:i/>
            <w:iCs/>
          </w:rPr>
          <w:delText>E</w:delText>
        </w:r>
        <w:r w:rsidRPr="00101F3B" w:rsidDel="003514BA">
          <w:rPr>
            <w:rFonts w:cs="Times New Roman"/>
            <w:i/>
            <w:iCs/>
          </w:rPr>
          <w:delText>stimation</w:delText>
        </w:r>
      </w:del>
      <w:ins w:id="1901" w:author="Nikola Karpić" w:date="2024-01-27T20:07:00Z">
        <w:r w:rsidR="00CD2684" w:rsidRPr="00101F3B">
          <w:rPr>
            <w:rFonts w:cs="Times New Roman"/>
            <w:i/>
            <w:iCs/>
          </w:rPr>
          <w:t>E</w:t>
        </w:r>
      </w:ins>
      <w:ins w:id="1902" w:author="Nikola Karpić" w:date="2024-01-14T23:08:00Z">
        <w:r w:rsidR="003514BA" w:rsidRPr="00101F3B">
          <w:rPr>
            <w:rFonts w:cs="Times New Roman"/>
            <w:i/>
            <w:iCs/>
          </w:rPr>
          <w:t>stimation</w:t>
        </w:r>
      </w:ins>
      <w:r w:rsidRPr="00101F3B">
        <w:rPr>
          <w:rFonts w:cs="Times New Roman"/>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0060E901" w:rsidR="009A6B14" w:rsidRPr="00101F3B" w:rsidRDefault="00667899" w:rsidP="009A6B14">
      <w:pPr>
        <w:pStyle w:val="NoSpacing"/>
        <w:rPr>
          <w:rFonts w:cs="Times New Roman"/>
          <w:lang w:val="ru-RU"/>
        </w:rPr>
      </w:pPr>
      <w:r w:rsidRPr="00101F3B">
        <w:rPr>
          <w:rFonts w:cs="Times New Roman"/>
          <w:lang w:val="ru-RU"/>
        </w:rPr>
        <w:t xml:space="preserve">Постоје </w:t>
      </w:r>
      <w:r w:rsidR="009A6B14" w:rsidRPr="00101F3B">
        <w:rPr>
          <w:rFonts w:cs="Times New Roman"/>
          <w:lang w:val="ru-RU"/>
        </w:rPr>
        <w:t>различити критери</w:t>
      </w:r>
      <w:ins w:id="1903" w:author="Aleksandar Kelec" w:date="2023-11-26T18:56:00Z">
        <w:r w:rsidR="007A7A60" w:rsidRPr="00101F3B">
          <w:rPr>
            <w:rFonts w:cs="Times New Roman"/>
            <w:lang w:val="ru-RU"/>
          </w:rPr>
          <w:t>ј</w:t>
        </w:r>
      </w:ins>
      <w:r w:rsidRPr="00101F3B">
        <w:rPr>
          <w:rFonts w:cs="Times New Roman"/>
          <w:lang w:val="ru-RU"/>
        </w:rPr>
        <w:t>уми</w:t>
      </w:r>
      <w:r w:rsidR="009A6B14" w:rsidRPr="00101F3B">
        <w:rPr>
          <w:rFonts w:cs="Times New Roman"/>
          <w:lang w:val="ru-RU"/>
        </w:rPr>
        <w:t xml:space="preserve"> за оцјењивање модела, укључујући прецизност (</w:t>
      </w:r>
      <w:r w:rsidRPr="0020112D">
        <w:rPr>
          <w:rFonts w:cs="Times New Roman"/>
          <w:i/>
          <w:iCs/>
          <w:lang w:val="ru-RU"/>
          <w:rPrChange w:id="1904" w:author="Nikola Karpić" w:date="2024-02-25T23:34:00Z">
            <w:rPr>
              <w:lang w:val="ru-RU"/>
            </w:rPr>
          </w:rPrChange>
        </w:rPr>
        <w:t>енг.</w:t>
      </w:r>
      <w:r w:rsidRPr="00101F3B">
        <w:rPr>
          <w:rFonts w:cs="Times New Roman"/>
          <w:lang w:val="ru-RU"/>
        </w:rPr>
        <w:t xml:space="preserve"> </w:t>
      </w:r>
      <w:del w:id="1905"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06" w:author="Nikola Karpić" w:date="2024-01-27T20:07:00Z">
        <w:r w:rsidR="00CD2684" w:rsidRPr="00101F3B">
          <w:rPr>
            <w:rFonts w:cs="Times New Roman"/>
            <w:i/>
            <w:iCs/>
          </w:rPr>
          <w:t>A</w:t>
        </w:r>
      </w:ins>
      <w:ins w:id="1907" w:author="Nikola Karpić" w:date="2024-01-14T23:08:00Z">
        <w:r w:rsidR="003514BA" w:rsidRPr="00101F3B">
          <w:rPr>
            <w:rFonts w:cs="Times New Roman"/>
            <w:i/>
            <w:iCs/>
          </w:rPr>
          <w:t>ccuracy</w:t>
        </w:r>
      </w:ins>
      <w:r w:rsidR="009A6B14" w:rsidRPr="0020112D">
        <w:rPr>
          <w:rFonts w:cs="Times New Roman"/>
          <w:rPrChange w:id="1908" w:author="Nikola Karpić" w:date="2024-02-25T23:34:00Z">
            <w:rPr>
              <w:lang w:val="ru-RU"/>
            </w:rPr>
          </w:rPrChange>
        </w:rPr>
        <w:t xml:space="preserve">), </w:t>
      </w:r>
      <w:r w:rsidR="009A6B14" w:rsidRPr="00101F3B">
        <w:rPr>
          <w:rFonts w:cs="Times New Roman"/>
          <w:lang w:val="ru-RU"/>
        </w:rPr>
        <w:t>прецизност</w:t>
      </w:r>
      <w:r w:rsidR="009A6B14" w:rsidRPr="0020112D">
        <w:rPr>
          <w:rFonts w:cs="Times New Roman"/>
          <w:rPrChange w:id="1909" w:author="Nikola Karpić" w:date="2024-02-25T23:34:00Z">
            <w:rPr>
              <w:lang w:val="ru-RU"/>
            </w:rPr>
          </w:rPrChange>
        </w:rPr>
        <w:t xml:space="preserve"> </w:t>
      </w:r>
      <w:r w:rsidR="009A6B14" w:rsidRPr="00101F3B">
        <w:rPr>
          <w:rFonts w:cs="Times New Roman"/>
          <w:lang w:val="ru-RU"/>
        </w:rPr>
        <w:t>учења</w:t>
      </w:r>
      <w:r w:rsidR="009A6B14" w:rsidRPr="0020112D">
        <w:rPr>
          <w:rFonts w:cs="Times New Roman"/>
          <w:rPrChange w:id="1910" w:author="Nikola Karpić" w:date="2024-02-25T23:34:00Z">
            <w:rPr>
              <w:lang w:val="ru-RU"/>
            </w:rPr>
          </w:rPrChange>
        </w:rPr>
        <w:t xml:space="preserve"> (</w:t>
      </w:r>
      <w:r w:rsidRPr="0020112D">
        <w:rPr>
          <w:rFonts w:cs="Times New Roman"/>
          <w:i/>
          <w:iCs/>
          <w:lang w:val="ru-RU"/>
          <w:rPrChange w:id="1911" w:author="Nikola Karpić" w:date="2024-02-25T23:34:00Z">
            <w:rPr>
              <w:lang w:val="ru-RU"/>
            </w:rPr>
          </w:rPrChange>
        </w:rPr>
        <w:t>енг</w:t>
      </w:r>
      <w:r w:rsidRPr="0020112D">
        <w:rPr>
          <w:rFonts w:cs="Times New Roman"/>
          <w:i/>
          <w:iCs/>
          <w:rPrChange w:id="1912" w:author="Nikola Karpić" w:date="2024-02-25T23:34:00Z">
            <w:rPr>
              <w:lang w:val="ru-RU"/>
            </w:rPr>
          </w:rPrChange>
        </w:rPr>
        <w:t>.</w:t>
      </w:r>
      <w:r w:rsidRPr="0020112D">
        <w:rPr>
          <w:rFonts w:cs="Times New Roman"/>
          <w:rPrChange w:id="1913" w:author="Nikola Karpić" w:date="2024-02-25T23:34:00Z">
            <w:rPr>
              <w:lang w:val="ru-RU"/>
            </w:rPr>
          </w:rPrChange>
        </w:rPr>
        <w:t xml:space="preserve"> </w:t>
      </w:r>
      <w:del w:id="1914" w:author="Nikola Karpić" w:date="2024-01-14T23:08:00Z">
        <w:r w:rsidRPr="00101F3B" w:rsidDel="003514BA">
          <w:rPr>
            <w:rFonts w:cs="Times New Roman"/>
            <w:i/>
            <w:iCs/>
          </w:rPr>
          <w:delText>L</w:delText>
        </w:r>
        <w:r w:rsidR="009A6B14" w:rsidRPr="00101F3B" w:rsidDel="003514BA">
          <w:rPr>
            <w:rFonts w:cs="Times New Roman"/>
            <w:i/>
            <w:iCs/>
          </w:rPr>
          <w:delText>earning</w:delText>
        </w:r>
        <w:r w:rsidR="009A6B14" w:rsidRPr="0020112D" w:rsidDel="003514BA">
          <w:rPr>
            <w:rFonts w:cs="Times New Roman"/>
            <w:i/>
            <w:iCs/>
            <w:rPrChange w:id="1915" w:author="Nikola Karpić" w:date="2024-02-25T23:34:00Z">
              <w:rPr>
                <w:i/>
                <w:iCs/>
                <w:lang w:val="ru-RU"/>
              </w:rPr>
            </w:rPrChange>
          </w:rPr>
          <w:delText xml:space="preserve"> </w:delText>
        </w:r>
      </w:del>
      <w:ins w:id="1916" w:author="Nikola Karpić" w:date="2024-01-27T20:07:00Z">
        <w:r w:rsidR="00CD2684" w:rsidRPr="00101F3B">
          <w:rPr>
            <w:rFonts w:cs="Times New Roman"/>
            <w:i/>
            <w:iCs/>
          </w:rPr>
          <w:t>L</w:t>
        </w:r>
      </w:ins>
      <w:ins w:id="1917" w:author="Nikola Karpić" w:date="2024-01-14T23:08:00Z">
        <w:r w:rsidR="003514BA" w:rsidRPr="00101F3B">
          <w:rPr>
            <w:rFonts w:cs="Times New Roman"/>
            <w:i/>
            <w:iCs/>
          </w:rPr>
          <w:t>earning</w:t>
        </w:r>
        <w:r w:rsidR="003514BA" w:rsidRPr="0020112D">
          <w:rPr>
            <w:rFonts w:cs="Times New Roman"/>
            <w:i/>
            <w:iCs/>
            <w:rPrChange w:id="1918" w:author="Nikola Karpić" w:date="2024-02-25T23:34:00Z">
              <w:rPr>
                <w:i/>
                <w:iCs/>
                <w:lang w:val="ru-RU"/>
              </w:rPr>
            </w:rPrChange>
          </w:rPr>
          <w:t xml:space="preserve"> </w:t>
        </w:r>
      </w:ins>
      <w:del w:id="1919"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20" w:author="Nikola Karpić" w:date="2024-01-27T20:07:00Z">
        <w:r w:rsidR="00CD2684" w:rsidRPr="00101F3B">
          <w:rPr>
            <w:rFonts w:cs="Times New Roman"/>
            <w:i/>
            <w:iCs/>
          </w:rPr>
          <w:t>A</w:t>
        </w:r>
      </w:ins>
      <w:ins w:id="1921" w:author="Nikola Karpić" w:date="2024-01-14T23:08:00Z">
        <w:r w:rsidR="003514BA" w:rsidRPr="00101F3B">
          <w:rPr>
            <w:rFonts w:cs="Times New Roman"/>
            <w:i/>
            <w:iCs/>
          </w:rPr>
          <w:t>ccuracy</w:t>
        </w:r>
      </w:ins>
      <w:r w:rsidR="009A6B14" w:rsidRPr="0020112D">
        <w:rPr>
          <w:rFonts w:cs="Times New Roman"/>
          <w:rPrChange w:id="1922" w:author="Nikola Karpić" w:date="2024-02-25T23:34:00Z">
            <w:rPr>
              <w:lang w:val="ru-RU"/>
            </w:rPr>
          </w:rPrChange>
        </w:rPr>
        <w:t xml:space="preserve">), </w:t>
      </w:r>
      <w:r w:rsidR="009A6B14" w:rsidRPr="00101F3B">
        <w:rPr>
          <w:rFonts w:cs="Times New Roman"/>
          <w:lang w:val="ru-RU"/>
        </w:rPr>
        <w:t>прецизност</w:t>
      </w:r>
      <w:r w:rsidR="009A6B14" w:rsidRPr="0020112D">
        <w:rPr>
          <w:rFonts w:cs="Times New Roman"/>
          <w:rPrChange w:id="1923" w:author="Nikola Karpić" w:date="2024-02-25T23:34:00Z">
            <w:rPr>
              <w:lang w:val="ru-RU"/>
            </w:rPr>
          </w:rPrChange>
        </w:rPr>
        <w:t xml:space="preserve"> </w:t>
      </w:r>
      <w:r w:rsidR="009A6B14" w:rsidRPr="00101F3B">
        <w:rPr>
          <w:rFonts w:cs="Times New Roman"/>
          <w:lang w:val="ru-RU"/>
        </w:rPr>
        <w:t>генерализације</w:t>
      </w:r>
      <w:r w:rsidR="009A6B14" w:rsidRPr="0020112D">
        <w:rPr>
          <w:rFonts w:cs="Times New Roman"/>
          <w:rPrChange w:id="1924" w:author="Nikola Karpić" w:date="2024-02-25T23:34:00Z">
            <w:rPr>
              <w:lang w:val="ru-RU"/>
            </w:rPr>
          </w:rPrChange>
        </w:rPr>
        <w:t xml:space="preserve"> (</w:t>
      </w:r>
      <w:r w:rsidRPr="0020112D">
        <w:rPr>
          <w:rFonts w:cs="Times New Roman"/>
          <w:i/>
          <w:iCs/>
          <w:lang w:val="ru-RU"/>
          <w:rPrChange w:id="1925" w:author="Nikola Karpić" w:date="2024-02-25T23:34:00Z">
            <w:rPr>
              <w:lang w:val="ru-RU"/>
            </w:rPr>
          </w:rPrChange>
        </w:rPr>
        <w:t>енг</w:t>
      </w:r>
      <w:r w:rsidRPr="0020112D">
        <w:rPr>
          <w:rFonts w:cs="Times New Roman"/>
          <w:i/>
          <w:iCs/>
          <w:rPrChange w:id="1926" w:author="Nikola Karpić" w:date="2024-02-25T23:34:00Z">
            <w:rPr>
              <w:lang w:val="ru-RU"/>
            </w:rPr>
          </w:rPrChange>
        </w:rPr>
        <w:t>.</w:t>
      </w:r>
      <w:r w:rsidRPr="0020112D">
        <w:rPr>
          <w:rFonts w:cs="Times New Roman"/>
          <w:rPrChange w:id="1927" w:author="Nikola Karpić" w:date="2024-02-25T23:34:00Z">
            <w:rPr>
              <w:lang w:val="ru-RU"/>
            </w:rPr>
          </w:rPrChange>
        </w:rPr>
        <w:t xml:space="preserve"> </w:t>
      </w:r>
      <w:del w:id="1928" w:author="Nikola Karpić" w:date="2024-01-14T23:08:00Z">
        <w:r w:rsidRPr="00101F3B" w:rsidDel="003514BA">
          <w:rPr>
            <w:rFonts w:cs="Times New Roman"/>
            <w:i/>
            <w:iCs/>
          </w:rPr>
          <w:delText>G</w:delText>
        </w:r>
        <w:r w:rsidR="009A6B14" w:rsidRPr="00101F3B" w:rsidDel="003514BA">
          <w:rPr>
            <w:rFonts w:cs="Times New Roman"/>
            <w:i/>
            <w:iCs/>
          </w:rPr>
          <w:delText>eneralization</w:delText>
        </w:r>
        <w:r w:rsidR="009A6B14" w:rsidRPr="0020112D" w:rsidDel="003514BA">
          <w:rPr>
            <w:rFonts w:cs="Times New Roman"/>
            <w:i/>
            <w:iCs/>
            <w:rPrChange w:id="1929" w:author="Nikola Karpić" w:date="2024-02-25T23:34:00Z">
              <w:rPr>
                <w:i/>
                <w:iCs/>
                <w:lang w:val="ru-RU"/>
              </w:rPr>
            </w:rPrChange>
          </w:rPr>
          <w:delText xml:space="preserve"> </w:delText>
        </w:r>
      </w:del>
      <w:ins w:id="1930" w:author="Nikola Karpić" w:date="2024-01-27T20:07:00Z">
        <w:r w:rsidR="00CD2684" w:rsidRPr="00101F3B">
          <w:rPr>
            <w:rFonts w:cs="Times New Roman"/>
            <w:i/>
            <w:iCs/>
          </w:rPr>
          <w:t>G</w:t>
        </w:r>
      </w:ins>
      <w:ins w:id="1931" w:author="Nikola Karpić" w:date="2024-01-14T23:08:00Z">
        <w:r w:rsidR="003514BA" w:rsidRPr="00101F3B">
          <w:rPr>
            <w:rFonts w:cs="Times New Roman"/>
            <w:i/>
            <w:iCs/>
          </w:rPr>
          <w:t>eneralization</w:t>
        </w:r>
        <w:r w:rsidR="003514BA" w:rsidRPr="0020112D">
          <w:rPr>
            <w:rFonts w:cs="Times New Roman"/>
            <w:i/>
            <w:iCs/>
            <w:rPrChange w:id="1932" w:author="Nikola Karpić" w:date="2024-02-25T23:34:00Z">
              <w:rPr>
                <w:i/>
                <w:iCs/>
                <w:lang w:val="ru-RU"/>
              </w:rPr>
            </w:rPrChange>
          </w:rPr>
          <w:t xml:space="preserve"> </w:t>
        </w:r>
      </w:ins>
      <w:del w:id="1933"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34" w:author="Nikola Karpić" w:date="2024-01-27T20:07:00Z">
        <w:r w:rsidR="00CD2684" w:rsidRPr="00101F3B">
          <w:rPr>
            <w:rFonts w:cs="Times New Roman"/>
            <w:i/>
            <w:iCs/>
          </w:rPr>
          <w:t>A</w:t>
        </w:r>
      </w:ins>
      <w:ins w:id="1935" w:author="Nikola Karpić" w:date="2024-01-14T23:08:00Z">
        <w:r w:rsidR="003514BA" w:rsidRPr="00101F3B">
          <w:rPr>
            <w:rFonts w:cs="Times New Roman"/>
            <w:i/>
            <w:iCs/>
          </w:rPr>
          <w:t>ccuracy</w:t>
        </w:r>
      </w:ins>
      <w:r w:rsidR="009A6B14" w:rsidRPr="0020112D">
        <w:rPr>
          <w:rFonts w:cs="Times New Roman"/>
          <w:rPrChange w:id="1936" w:author="Nikola Karpić" w:date="2024-02-25T23:34:00Z">
            <w:rPr>
              <w:lang w:val="ru-RU"/>
            </w:rPr>
          </w:rPrChange>
        </w:rPr>
        <w:t xml:space="preserve">), F1 </w:t>
      </w:r>
      <w:r w:rsidR="009A6B14" w:rsidRPr="00101F3B">
        <w:rPr>
          <w:rFonts w:cs="Times New Roman"/>
          <w:lang w:val="ru-RU"/>
        </w:rPr>
        <w:t>скор</w:t>
      </w:r>
      <w:r w:rsidR="009A6B14" w:rsidRPr="0020112D">
        <w:rPr>
          <w:rFonts w:cs="Times New Roman"/>
          <w:rPrChange w:id="1937" w:author="Nikola Karpić" w:date="2024-02-25T23:34:00Z">
            <w:rPr>
              <w:lang w:val="ru-RU"/>
            </w:rPr>
          </w:rPrChange>
        </w:rPr>
        <w:t xml:space="preserve"> </w:t>
      </w:r>
      <w:r w:rsidR="009A6B14" w:rsidRPr="00101F3B">
        <w:rPr>
          <w:rFonts w:cs="Times New Roman"/>
          <w:lang w:val="ru-RU"/>
        </w:rPr>
        <w:t>и</w:t>
      </w:r>
      <w:r w:rsidR="009A6B14" w:rsidRPr="0020112D">
        <w:rPr>
          <w:rFonts w:cs="Times New Roman"/>
          <w:rPrChange w:id="1938" w:author="Nikola Karpić" w:date="2024-02-25T23:34:00Z">
            <w:rPr>
              <w:lang w:val="ru-RU"/>
            </w:rPr>
          </w:rPrChange>
        </w:rPr>
        <w:t xml:space="preserve"> ROC </w:t>
      </w:r>
      <w:r w:rsidR="009A6B14" w:rsidRPr="00101F3B">
        <w:rPr>
          <w:rFonts w:cs="Times New Roman"/>
          <w:lang w:val="ru-RU"/>
        </w:rPr>
        <w:t>крив</w:t>
      </w:r>
      <w:ins w:id="1939" w:author="Aleksandar Kelec" w:date="2023-11-26T18:57:00Z">
        <w:r w:rsidR="007752B4" w:rsidRPr="00101F3B">
          <w:rPr>
            <w:rFonts w:cs="Times New Roman"/>
            <w:lang w:val="ru-RU"/>
          </w:rPr>
          <w:t>а</w:t>
        </w:r>
      </w:ins>
      <w:del w:id="1940" w:author="Aleksandar Kelec" w:date="2023-11-26T18:57:00Z">
        <w:r w:rsidR="009A6B14" w:rsidRPr="00101F3B" w:rsidDel="007752B4">
          <w:rPr>
            <w:rFonts w:cs="Times New Roman"/>
            <w:lang w:val="ru-RU"/>
          </w:rPr>
          <w:delText>у</w:delText>
        </w:r>
      </w:del>
      <w:r w:rsidR="009A6B14" w:rsidRPr="0020112D">
        <w:rPr>
          <w:rFonts w:cs="Times New Roman"/>
          <w:rPrChange w:id="1941" w:author="Nikola Karpić" w:date="2024-02-25T23:34:00Z">
            <w:rPr>
              <w:lang w:val="ru-RU"/>
            </w:rPr>
          </w:rPrChange>
        </w:rPr>
        <w:t xml:space="preserve">. </w:t>
      </w:r>
      <w:r w:rsidR="009A6B14" w:rsidRPr="00101F3B">
        <w:rPr>
          <w:rFonts w:cs="Times New Roman"/>
          <w:lang w:val="ru-RU"/>
        </w:rPr>
        <w:t>Ови критеријуми помажу у одређивању на које метрике се потребно фокусирати када се процјењују модели.</w:t>
      </w:r>
    </w:p>
    <w:p w14:paraId="0615D13E" w14:textId="15FEBBC6" w:rsidR="00990CFA" w:rsidRPr="00101F3B" w:rsidRDefault="009A6B14" w:rsidP="009A6B14">
      <w:pPr>
        <w:pStyle w:val="NoSpacing"/>
        <w:rPr>
          <w:rFonts w:cs="Times New Roman"/>
          <w:lang w:val="ru-RU"/>
        </w:rPr>
      </w:pPr>
      <w:r w:rsidRPr="00101F3B">
        <w:rPr>
          <w:rFonts w:cs="Times New Roman"/>
          <w:lang w:val="ru-RU"/>
        </w:rPr>
        <w:t>Важно је напоменути да коришћење ових критеријума зависи од конкретне ситуације у којој се модел примјењује и циљевима кој</w:t>
      </w:r>
      <w:ins w:id="1942" w:author="Aleksandar Kelec" w:date="2023-11-26T18:57:00Z">
        <w:r w:rsidR="008F4388" w:rsidRPr="00101F3B">
          <w:rPr>
            <w:rFonts w:cs="Times New Roman"/>
            <w:lang w:val="ru-RU"/>
          </w:rPr>
          <w:t>и</w:t>
        </w:r>
      </w:ins>
      <w:del w:id="1943" w:author="Aleksandar Kelec" w:date="2023-11-26T18:57:00Z">
        <w:r w:rsidRPr="00101F3B" w:rsidDel="008F4388">
          <w:rPr>
            <w:rFonts w:cs="Times New Roman"/>
            <w:lang w:val="ru-RU"/>
          </w:rPr>
          <w:delText>е</w:delText>
        </w:r>
      </w:del>
      <w:r w:rsidRPr="00101F3B">
        <w:rPr>
          <w:rFonts w:cs="Times New Roman"/>
          <w:lang w:val="ru-RU"/>
        </w:rPr>
        <w:t xml:space="preserve"> се желе постићи, </w:t>
      </w:r>
      <w:r w:rsidR="00667899" w:rsidRPr="00101F3B">
        <w:rPr>
          <w:rFonts w:cs="Times New Roman"/>
          <w:lang w:val="ru-RU"/>
        </w:rPr>
        <w:t>па</w:t>
      </w:r>
      <w:r w:rsidRPr="00101F3B">
        <w:rPr>
          <w:rFonts w:cs="Times New Roman"/>
          <w:lang w:val="ru-RU"/>
        </w:rPr>
        <w:t xml:space="preserve"> је важно разумјети њихове предности и недостатке при одабиру метрика за оцјењивање модела</w:t>
      </w:r>
      <w:r w:rsidR="00667899" w:rsidRPr="00101F3B">
        <w:rPr>
          <w:rFonts w:cs="Times New Roman"/>
          <w:lang w:val="ru-RU"/>
        </w:rPr>
        <w:t>, јер могу да утичу на</w:t>
      </w:r>
      <w:r w:rsidRPr="00101F3B">
        <w:rPr>
          <w:rFonts w:cs="Times New Roman"/>
          <w:lang w:val="ru-RU"/>
        </w:rPr>
        <w:t xml:space="preserve"> перформансе модела. </w:t>
      </w:r>
    </w:p>
    <w:p w14:paraId="6BBCD7EA" w14:textId="77777777" w:rsidR="00DF7825" w:rsidRPr="00101F3B" w:rsidRDefault="00AA0F4E" w:rsidP="00532390">
      <w:pPr>
        <w:pStyle w:val="Heading2"/>
        <w:numPr>
          <w:ilvl w:val="1"/>
          <w:numId w:val="1"/>
        </w:numPr>
        <w:rPr>
          <w:rFonts w:cs="Times New Roman"/>
          <w:lang w:val="sr-Cyrl-BA"/>
        </w:rPr>
      </w:pPr>
      <w:bookmarkStart w:id="1944" w:name="_Toc159792280"/>
      <w:r w:rsidRPr="00101F3B">
        <w:rPr>
          <w:rFonts w:cs="Times New Roman"/>
          <w:lang w:val="sr-Cyrl-BA"/>
        </w:rPr>
        <w:t>Прилагођавање модела</w:t>
      </w:r>
      <w:bookmarkEnd w:id="1944"/>
    </w:p>
    <w:p w14:paraId="46B4168E" w14:textId="77777777" w:rsidR="009A6B14" w:rsidRPr="00101F3B" w:rsidRDefault="009A6B14" w:rsidP="009A6B14">
      <w:pPr>
        <w:pStyle w:val="NoSpacing"/>
        <w:rPr>
          <w:rFonts w:cs="Times New Roman"/>
          <w:lang w:val="ru-RU"/>
        </w:rPr>
      </w:pPr>
      <w:r w:rsidRPr="00101F3B">
        <w:rPr>
          <w:rFonts w:cs="Times New Roman"/>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6EF58955" w:rsidR="009A6B14" w:rsidRPr="00101F3B" w:rsidRDefault="009A6B14" w:rsidP="009A6B14">
      <w:pPr>
        <w:pStyle w:val="NoSpacing"/>
        <w:rPr>
          <w:rFonts w:cs="Times New Roman"/>
          <w:lang w:val="ru-RU"/>
        </w:rPr>
      </w:pPr>
      <w:r w:rsidRPr="00101F3B">
        <w:rPr>
          <w:rFonts w:cs="Times New Roman"/>
          <w:lang w:val="ru-RU"/>
        </w:rPr>
        <w:t>Н</w:t>
      </w:r>
      <w:ins w:id="1945" w:author="Aleksandar Kelec" w:date="2023-11-26T18:58:00Z">
        <w:r w:rsidR="005319C3" w:rsidRPr="00101F3B">
          <w:rPr>
            <w:rFonts w:cs="Times New Roman"/>
            <w:lang w:val="ru-RU"/>
          </w:rPr>
          <w:t xml:space="preserve">а </w:t>
        </w:r>
      </w:ins>
      <w:r w:rsidRPr="00101F3B">
        <w:rPr>
          <w:rFonts w:cs="Times New Roman"/>
          <w:lang w:val="ru-RU"/>
        </w:rPr>
        <w:t>пр</w:t>
      </w:r>
      <w:ins w:id="1946" w:author="Aleksandar Kelec" w:date="2023-11-26T18:58:00Z">
        <w:r w:rsidR="005319C3" w:rsidRPr="00101F3B">
          <w:rPr>
            <w:rFonts w:cs="Times New Roman"/>
            <w:lang w:val="ru-RU"/>
          </w:rPr>
          <w:t>имјер,</w:t>
        </w:r>
      </w:ins>
      <w:del w:id="1947" w:author="Aleksandar Kelec" w:date="2023-11-26T18:58:00Z">
        <w:r w:rsidRPr="00101F3B" w:rsidDel="005319C3">
          <w:rPr>
            <w:rFonts w:cs="Times New Roman"/>
            <w:lang w:val="ru-RU"/>
          </w:rPr>
          <w:delText>.</w:delText>
        </w:r>
      </w:del>
      <w:r w:rsidRPr="00101F3B">
        <w:rPr>
          <w:rFonts w:cs="Times New Roman"/>
          <w:lang w:val="ru-RU"/>
        </w:rPr>
        <w:t xml:space="preserve"> ако се модел обучава на скупу података са сликама мачака и паса, а потом се </w:t>
      </w:r>
      <w:r w:rsidR="00B54DCE" w:rsidRPr="00101F3B">
        <w:rPr>
          <w:rFonts w:cs="Times New Roman"/>
          <w:lang w:val="ru-RU"/>
        </w:rPr>
        <w:t>примjењује</w:t>
      </w:r>
      <w:r w:rsidRPr="00101F3B">
        <w:rPr>
          <w:rFonts w:cs="Times New Roman"/>
          <w:lang w:val="ru-RU"/>
        </w:rPr>
        <w:t xml:space="preserve"> на скупу података са сликама дивљих животиња, модел ће се вјероватно лоше понашати</w:t>
      </w:r>
      <w:ins w:id="1948" w:author="Aleksandar Kelec" w:date="2023-11-26T18:58:00Z">
        <w:r w:rsidR="00CE362F" w:rsidRPr="00101F3B">
          <w:rPr>
            <w:rFonts w:cs="Times New Roman"/>
            <w:lang w:val="ru-RU"/>
          </w:rPr>
          <w:t>,</w:t>
        </w:r>
      </w:ins>
      <w:r w:rsidRPr="00101F3B">
        <w:rPr>
          <w:rFonts w:cs="Times New Roman"/>
          <w:lang w:val="ru-RU"/>
        </w:rPr>
        <w:t xml:space="preserve">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61FAAAA6" w:rsidR="009A6B14" w:rsidRPr="00101F3B" w:rsidRDefault="006044F1" w:rsidP="006044F1">
      <w:pPr>
        <w:pStyle w:val="NoSpacing"/>
        <w:rPr>
          <w:rFonts w:cs="Times New Roman"/>
          <w:lang w:val="ru-RU"/>
        </w:rPr>
      </w:pPr>
      <w:r w:rsidRPr="00101F3B">
        <w:rPr>
          <w:rFonts w:cs="Times New Roman"/>
          <w:lang w:val="ru-RU"/>
        </w:rPr>
        <w:t>П</w:t>
      </w:r>
      <w:r w:rsidR="009A6B14" w:rsidRPr="00101F3B">
        <w:rPr>
          <w:rFonts w:cs="Times New Roman"/>
          <w:lang w:val="ru-RU"/>
        </w:rPr>
        <w:t>остоје два основна начина за прилагођавање модела: надгледано и ненадгледано учење.</w:t>
      </w:r>
      <w:r w:rsidRPr="00101F3B">
        <w:rPr>
          <w:rFonts w:cs="Times New Roman"/>
          <w:lang w:val="ru-RU"/>
        </w:rPr>
        <w:t xml:space="preserve"> </w:t>
      </w:r>
      <w:r w:rsidR="009A6B14" w:rsidRPr="00101F3B">
        <w:rPr>
          <w:rFonts w:cs="Times New Roman"/>
          <w:lang w:val="ru-RU"/>
        </w:rPr>
        <w:t>Надгледано учење користи означене податке с</w:t>
      </w:r>
      <w:ins w:id="1949" w:author="Aleksandar Kelec" w:date="2023-11-26T18:59:00Z">
        <w:r w:rsidR="00CE362F" w:rsidRPr="00101F3B">
          <w:rPr>
            <w:rFonts w:cs="Times New Roman"/>
            <w:lang w:val="ru-RU"/>
          </w:rPr>
          <w:t>а</w:t>
        </w:r>
      </w:ins>
      <w:r w:rsidR="009A6B14" w:rsidRPr="00101F3B">
        <w:rPr>
          <w:rFonts w:cs="Times New Roman"/>
          <w:lang w:val="ru-RU"/>
        </w:rPr>
        <w:t xml:space="preserve"> жељеним излазима и користи их за изградњу модела који се потом оптимиз</w:t>
      </w:r>
      <w:r w:rsidR="00CD2173" w:rsidRPr="00101F3B">
        <w:rPr>
          <w:rFonts w:cs="Times New Roman"/>
          <w:lang w:val="ru-RU"/>
        </w:rPr>
        <w:t>ује</w:t>
      </w:r>
      <w:r w:rsidR="009A6B14" w:rsidRPr="00101F3B">
        <w:rPr>
          <w:rFonts w:cs="Times New Roman"/>
          <w:lang w:val="ru-RU"/>
        </w:rPr>
        <w:t xml:space="preserve"> користећи алгоритме који подешавају параметре модела на најбољи начин.</w:t>
      </w:r>
      <w:r w:rsidRPr="00101F3B">
        <w:rPr>
          <w:rFonts w:cs="Times New Roman"/>
          <w:lang w:val="ru-RU"/>
        </w:rPr>
        <w:t xml:space="preserve"> </w:t>
      </w:r>
      <w:r w:rsidR="009A6B14" w:rsidRPr="00101F3B">
        <w:rPr>
          <w:rFonts w:cs="Times New Roman"/>
          <w:lang w:val="ru-RU"/>
        </w:rPr>
        <w:t>Ненадгледано учење користи податке који нису означени с</w:t>
      </w:r>
      <w:ins w:id="1950" w:author="Aleksandar Kelec" w:date="2023-11-26T18:59:00Z">
        <w:r w:rsidR="00CE362F" w:rsidRPr="00101F3B">
          <w:rPr>
            <w:rFonts w:cs="Times New Roman"/>
            <w:lang w:val="ru-RU"/>
          </w:rPr>
          <w:t>а</w:t>
        </w:r>
      </w:ins>
      <w:r w:rsidR="009A6B14" w:rsidRPr="00101F3B">
        <w:rPr>
          <w:rFonts w:cs="Times New Roman"/>
          <w:lang w:val="ru-RU"/>
        </w:rPr>
        <w:t xml:space="preserve"> жељеним излазима и користи их за идентифи</w:t>
      </w:r>
      <w:r w:rsidR="00CD2173" w:rsidRPr="00101F3B">
        <w:rPr>
          <w:rFonts w:cs="Times New Roman"/>
          <w:lang w:val="ru-RU"/>
        </w:rPr>
        <w:t>ков</w:t>
      </w:r>
      <w:r w:rsidR="009A6B14" w:rsidRPr="00101F3B">
        <w:rPr>
          <w:rFonts w:cs="Times New Roman"/>
          <w:lang w:val="ru-RU"/>
        </w:rPr>
        <w:t>ање структура у подацима. Ова метода користи алгоритме који групишу податке и оптимиз</w:t>
      </w:r>
      <w:r w:rsidR="00E6085D" w:rsidRPr="00101F3B">
        <w:rPr>
          <w:rFonts w:cs="Times New Roman"/>
          <w:lang w:val="ru-RU"/>
        </w:rPr>
        <w:t>у</w:t>
      </w:r>
      <w:r w:rsidR="009A6B14" w:rsidRPr="00101F3B">
        <w:rPr>
          <w:rFonts w:cs="Times New Roman"/>
          <w:lang w:val="ru-RU"/>
        </w:rPr>
        <w:t>ју параметре модела како би се добила што боља груписања.</w:t>
      </w:r>
    </w:p>
    <w:p w14:paraId="162491D7" w14:textId="593A5A14" w:rsidR="00D42244" w:rsidRPr="00101F3B" w:rsidRDefault="006044F1" w:rsidP="006044F1">
      <w:pPr>
        <w:pStyle w:val="NoSpacing"/>
        <w:rPr>
          <w:rFonts w:cs="Times New Roman"/>
          <w:sz w:val="28"/>
          <w:szCs w:val="32"/>
          <w:lang w:val="ru-RU"/>
        </w:rPr>
      </w:pPr>
      <w:r w:rsidRPr="00101F3B">
        <w:rPr>
          <w:rFonts w:cs="Times New Roman"/>
          <w:lang w:val="ru-RU"/>
        </w:rPr>
        <w:t>Постоје разне</w:t>
      </w:r>
      <w:r w:rsidR="009A6B14" w:rsidRPr="00101F3B">
        <w:rPr>
          <w:rFonts w:cs="Times New Roman"/>
          <w:lang w:val="ru-RU"/>
        </w:rPr>
        <w:t xml:space="preserve"> методе оптимизације које се користе за прилагођавање модела, укључујући градијентни спуст, квази-</w:t>
      </w:r>
      <w:r w:rsidRPr="00101F3B">
        <w:rPr>
          <w:rFonts w:cs="Times New Roman"/>
          <w:lang w:val="ru-RU"/>
        </w:rPr>
        <w:t>Њ</w:t>
      </w:r>
      <w:r w:rsidR="009A6B14" w:rsidRPr="00101F3B">
        <w:rPr>
          <w:rFonts w:cs="Times New Roman"/>
          <w:lang w:val="ru-RU"/>
        </w:rPr>
        <w:t>утн методе и Марков-Ланов процес.</w:t>
      </w:r>
      <w:r w:rsidRPr="00101F3B">
        <w:rPr>
          <w:rFonts w:cs="Times New Roman"/>
          <w:lang w:val="ru-RU"/>
        </w:rPr>
        <w:t xml:space="preserve"> П</w:t>
      </w:r>
      <w:r w:rsidR="009A6B14" w:rsidRPr="00101F3B">
        <w:rPr>
          <w:rFonts w:cs="Times New Roman"/>
          <w:lang w:val="ru-RU"/>
        </w:rPr>
        <w:t>рилагођавање модела може бити компли</w:t>
      </w:r>
      <w:r w:rsidRPr="00101F3B">
        <w:rPr>
          <w:rFonts w:cs="Times New Roman"/>
          <w:lang w:val="ru-RU"/>
        </w:rPr>
        <w:t>ков</w:t>
      </w:r>
      <w:r w:rsidR="009A6B14" w:rsidRPr="00101F3B">
        <w:rPr>
          <w:rFonts w:cs="Times New Roman"/>
          <w:lang w:val="ru-RU"/>
        </w:rPr>
        <w:t xml:space="preserve">ано и захтјевно, </w:t>
      </w:r>
      <w:r w:rsidRPr="00101F3B">
        <w:rPr>
          <w:rFonts w:cs="Times New Roman"/>
          <w:lang w:val="ru-RU"/>
        </w:rPr>
        <w:t>па</w:t>
      </w:r>
      <w:r w:rsidR="009A6B14" w:rsidRPr="00101F3B">
        <w:rPr>
          <w:rFonts w:cs="Times New Roman"/>
          <w:lang w:val="ru-RU"/>
        </w:rPr>
        <w:t xml:space="preserve"> често захтијева интеракцију стручњака за машинско учење с експертима у конкретном домену како би се постигли најбољи резултати. </w:t>
      </w:r>
      <w:r w:rsidR="00D42244" w:rsidRPr="00101F3B">
        <w:rPr>
          <w:rFonts w:cs="Times New Roman"/>
          <w:lang w:val="ru-RU"/>
        </w:rPr>
        <w:br w:type="page"/>
      </w:r>
    </w:p>
    <w:p w14:paraId="13FB9F8D" w14:textId="77777777" w:rsidR="00DF7825" w:rsidRPr="00101F3B" w:rsidRDefault="00AA0F4E" w:rsidP="00532390">
      <w:pPr>
        <w:pStyle w:val="Heading2"/>
        <w:numPr>
          <w:ilvl w:val="1"/>
          <w:numId w:val="1"/>
        </w:numPr>
        <w:rPr>
          <w:rFonts w:cs="Times New Roman"/>
          <w:lang w:val="sr-Cyrl-BA"/>
        </w:rPr>
      </w:pPr>
      <w:bookmarkStart w:id="1951" w:name="_Toc159792281"/>
      <w:r w:rsidRPr="00101F3B">
        <w:rPr>
          <w:rFonts w:cs="Times New Roman"/>
          <w:lang w:val="sr-Cyrl-BA"/>
        </w:rPr>
        <w:lastRenderedPageBreak/>
        <w:t>Тестирање и п</w:t>
      </w:r>
      <w:r w:rsidR="00C509AB" w:rsidRPr="00101F3B">
        <w:rPr>
          <w:rFonts w:cs="Times New Roman"/>
          <w:lang w:val="sr-Cyrl-BA"/>
        </w:rPr>
        <w:t>римјена модела</w:t>
      </w:r>
      <w:bookmarkEnd w:id="1951"/>
    </w:p>
    <w:p w14:paraId="3724B1C6" w14:textId="68D9E2A8" w:rsidR="00B104CA" w:rsidRPr="00101F3B" w:rsidRDefault="00B104CA" w:rsidP="00B104CA">
      <w:pPr>
        <w:pStyle w:val="NoSpacing"/>
        <w:rPr>
          <w:rFonts w:cs="Times New Roman"/>
          <w:lang w:val="ru-RU"/>
        </w:rPr>
      </w:pPr>
      <w:r w:rsidRPr="00101F3B">
        <w:rPr>
          <w:rFonts w:cs="Times New Roman"/>
          <w:lang w:val="ru-RU"/>
        </w:rPr>
        <w:t xml:space="preserve">Процес тестирања и примјене модела у машинском учењу представља </w:t>
      </w:r>
      <w:r w:rsidR="00B54DCE" w:rsidRPr="00101F3B">
        <w:rPr>
          <w:rFonts w:cs="Times New Roman"/>
          <w:lang w:val="ru-RU"/>
        </w:rPr>
        <w:t>посљедњи</w:t>
      </w:r>
      <w:r w:rsidRPr="00101F3B">
        <w:rPr>
          <w:rFonts w:cs="Times New Roman"/>
          <w:lang w:val="ru-RU"/>
        </w:rPr>
        <w:t xml:space="preserve"> корак у изради модела. Циљ је провјерити колико добро модел ради на независном скупу података који није кориштен за обуку. 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101F3B" w:rsidRDefault="00B104CA" w:rsidP="00B104CA">
      <w:pPr>
        <w:pStyle w:val="NoSpacing"/>
        <w:rPr>
          <w:rFonts w:cs="Times New Roman"/>
          <w:lang w:val="ru-RU"/>
        </w:rPr>
      </w:pPr>
      <w:r w:rsidRPr="00101F3B">
        <w:rPr>
          <w:rFonts w:cs="Times New Roman"/>
          <w:lang w:val="ru-RU"/>
        </w:rPr>
        <w:t>Након што се модел тестира и процијени, потребно је провјерити колико је он генерали</w:t>
      </w:r>
      <w:r w:rsidR="00E6085D" w:rsidRPr="00101F3B">
        <w:rPr>
          <w:rFonts w:cs="Times New Roman"/>
          <w:lang w:val="ru-RU"/>
        </w:rPr>
        <w:t>ш</w:t>
      </w:r>
      <w:r w:rsidRPr="00101F3B">
        <w:rPr>
          <w:rFonts w:cs="Times New Roman"/>
          <w:lang w:val="ru-RU"/>
        </w:rPr>
        <w:t>ући и способан радити на цијелом скупу података. Ако се модел пока</w:t>
      </w:r>
      <w:r w:rsidRPr="00101F3B">
        <w:rPr>
          <w:rFonts w:cs="Times New Roman"/>
          <w:lang w:val="sr-Cyrl-BA"/>
        </w:rPr>
        <w:t>ж</w:t>
      </w:r>
      <w:r w:rsidRPr="00101F3B">
        <w:rPr>
          <w:rFonts w:cs="Times New Roman"/>
        </w:rPr>
        <w:t>e</w:t>
      </w:r>
      <w:r w:rsidRPr="00101F3B">
        <w:rPr>
          <w:rFonts w:cs="Times New Roman"/>
          <w:lang w:val="ru-RU"/>
        </w:rPr>
        <w:t xml:space="preserve"> неадекватним, потребно га је прилагодити и поново тестирати док се не постигне жељени ниво тачности.</w:t>
      </w:r>
    </w:p>
    <w:p w14:paraId="3AD3C15E" w14:textId="77777777" w:rsidR="00DF7825" w:rsidRPr="00101F3B" w:rsidRDefault="00B104CA" w:rsidP="00B104CA">
      <w:pPr>
        <w:pStyle w:val="NoSpacing"/>
        <w:rPr>
          <w:rFonts w:cs="Times New Roman"/>
          <w:lang w:val="ru-RU"/>
        </w:rPr>
      </w:pPr>
      <w:r w:rsidRPr="00101F3B">
        <w:rPr>
          <w:rFonts w:cs="Times New Roman"/>
          <w:lang w:val="ru-RU"/>
        </w:rPr>
        <w:t xml:space="preserve">Након што се постигне жељени ниво тачности,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sidRPr="00101F3B">
        <w:rPr>
          <w:rFonts w:cs="Times New Roman"/>
          <w:lang w:val="sr-Cyrl-BA"/>
        </w:rPr>
        <w:t>постизање</w:t>
      </w:r>
      <w:r w:rsidRPr="00101F3B">
        <w:rPr>
          <w:rFonts w:cs="Times New Roman"/>
          <w:lang w:val="ru-RU"/>
        </w:rPr>
        <w:t xml:space="preserve"> прецизности.</w:t>
      </w:r>
    </w:p>
    <w:p w14:paraId="65841F7B" w14:textId="77777777" w:rsidR="00990CFA" w:rsidRPr="00101F3B" w:rsidRDefault="00990CFA">
      <w:pPr>
        <w:rPr>
          <w:rFonts w:ascii="Times New Roman" w:hAnsi="Times New Roman" w:cs="Times New Roman"/>
          <w:sz w:val="36"/>
          <w:szCs w:val="40"/>
          <w:lang w:val="sr-Cyrl-BA"/>
        </w:rPr>
      </w:pPr>
      <w:r w:rsidRPr="0020112D">
        <w:rPr>
          <w:rFonts w:ascii="Times New Roman" w:hAnsi="Times New Roman" w:cs="Times New Roman"/>
          <w:lang w:val="sr-Cyrl-BA"/>
          <w:rPrChange w:id="1952" w:author="Nikola Karpić" w:date="2024-02-25T23:34:00Z">
            <w:rPr>
              <w:rFonts w:cs="Times New Roman"/>
              <w:lang w:val="sr-Cyrl-BA"/>
            </w:rPr>
          </w:rPrChange>
        </w:rPr>
        <w:br w:type="page"/>
      </w:r>
    </w:p>
    <w:p w14:paraId="78C1F13E" w14:textId="25B6811E" w:rsidR="00DF7825" w:rsidRPr="00101F3B" w:rsidRDefault="000340FF" w:rsidP="00532390">
      <w:pPr>
        <w:pStyle w:val="Heading1"/>
        <w:numPr>
          <w:ilvl w:val="0"/>
          <w:numId w:val="1"/>
        </w:numPr>
        <w:rPr>
          <w:rFonts w:cs="Times New Roman"/>
          <w:lang w:val="sr-Cyrl-BA"/>
        </w:rPr>
      </w:pPr>
      <w:bookmarkStart w:id="1953" w:name="_Toc159792282"/>
      <w:r w:rsidRPr="00101F3B">
        <w:rPr>
          <w:rFonts w:cs="Times New Roman"/>
          <w:lang w:val="sr-Cyrl-BA"/>
        </w:rPr>
        <w:lastRenderedPageBreak/>
        <w:t>Избор а</w:t>
      </w:r>
      <w:r w:rsidR="00C509AB" w:rsidRPr="00101F3B">
        <w:rPr>
          <w:rFonts w:cs="Times New Roman"/>
          <w:lang w:val="sr-Cyrl-BA"/>
        </w:rPr>
        <w:t>лгоритм</w:t>
      </w:r>
      <w:r w:rsidRPr="00101F3B">
        <w:rPr>
          <w:rFonts w:cs="Times New Roman"/>
          <w:lang w:val="sr-Cyrl-BA"/>
        </w:rPr>
        <w:t>а</w:t>
      </w:r>
      <w:bookmarkEnd w:id="1953"/>
    </w:p>
    <w:p w14:paraId="4350CD29" w14:textId="003C8D1E" w:rsidR="00B104CA" w:rsidRPr="00101F3B" w:rsidRDefault="00B104CA" w:rsidP="00B104CA">
      <w:pPr>
        <w:pStyle w:val="NoSpacing"/>
        <w:rPr>
          <w:rFonts w:cs="Times New Roman"/>
          <w:lang w:val="ru-RU"/>
        </w:rPr>
      </w:pPr>
      <w:r w:rsidRPr="00101F3B">
        <w:rPr>
          <w:rFonts w:cs="Times New Roman"/>
          <w:lang w:val="ru-RU"/>
        </w:rPr>
        <w:t>Избор алгоритма у машинском учењу</w:t>
      </w:r>
      <w:r w:rsidR="001176D8" w:rsidRPr="00101F3B">
        <w:rPr>
          <w:rFonts w:cs="Times New Roman"/>
          <w:lang w:val="ru-RU"/>
        </w:rPr>
        <w:t xml:space="preserve"> </w:t>
      </w:r>
      <w:r w:rsidRPr="00101F3B">
        <w:rPr>
          <w:rFonts w:cs="Times New Roman"/>
          <w:lang w:val="ru-RU"/>
        </w:rPr>
        <w:t xml:space="preserve">одређује квалитет модела и његову </w:t>
      </w:r>
      <w:r w:rsidR="001176D8" w:rsidRPr="00101F3B">
        <w:rPr>
          <w:rFonts w:cs="Times New Roman"/>
          <w:lang w:val="ru-RU"/>
        </w:rPr>
        <w:t>ефикасност</w:t>
      </w:r>
      <w:r w:rsidRPr="00101F3B">
        <w:rPr>
          <w:rFonts w:cs="Times New Roman"/>
          <w:lang w:val="ru-RU"/>
        </w:rPr>
        <w:t>. Различити фактори играју к</w:t>
      </w:r>
      <w:r w:rsidR="001176D8" w:rsidRPr="00101F3B">
        <w:rPr>
          <w:rFonts w:cs="Times New Roman"/>
          <w:lang w:val="ru-RU"/>
        </w:rPr>
        <w:t>љ</w:t>
      </w:r>
      <w:r w:rsidRPr="00101F3B">
        <w:rPr>
          <w:rFonts w:cs="Times New Roman"/>
          <w:lang w:val="ru-RU"/>
        </w:rPr>
        <w:t>учну улогу у избору алгоритма:</w:t>
      </w:r>
    </w:p>
    <w:p w14:paraId="0DDB7EA1" w14:textId="05784D4A" w:rsidR="00B104CA" w:rsidRPr="00101F3B" w:rsidRDefault="00B104CA" w:rsidP="00B104CA">
      <w:pPr>
        <w:pStyle w:val="NoSpacing"/>
        <w:numPr>
          <w:ilvl w:val="0"/>
          <w:numId w:val="5"/>
        </w:numPr>
        <w:rPr>
          <w:rFonts w:cs="Times New Roman"/>
          <w:lang w:val="ru-RU"/>
        </w:rPr>
      </w:pPr>
      <w:r w:rsidRPr="00101F3B">
        <w:rPr>
          <w:rFonts w:cs="Times New Roman"/>
          <w:lang w:val="ru-RU"/>
        </w:rPr>
        <w:t xml:space="preserve">Природа података: карактеристике података, као што су величина и врста, могу утицати на избор алгоритма. На </w:t>
      </w:r>
      <w:r w:rsidR="001B518E" w:rsidRPr="00101F3B">
        <w:rPr>
          <w:rFonts w:cs="Times New Roman"/>
          <w:lang w:val="ru-RU"/>
        </w:rPr>
        <w:t>примјер</w:t>
      </w:r>
      <w:r w:rsidRPr="00101F3B">
        <w:rPr>
          <w:rFonts w:cs="Times New Roman"/>
          <w:lang w:val="ru-RU"/>
        </w:rPr>
        <w:t xml:space="preserve">, ако су подаци дискретни, неки алгоритми као што су </w:t>
      </w:r>
      <w:commentRangeStart w:id="1954"/>
      <w:del w:id="1955" w:author="Nikola Karpić" w:date="2024-01-14T22:51:00Z">
        <w:r w:rsidRPr="00101F3B" w:rsidDel="00231D12">
          <w:rPr>
            <w:rFonts w:cs="Times New Roman"/>
            <w:lang w:val="ru-RU"/>
          </w:rPr>
          <w:delText xml:space="preserve">дрво </w:delText>
        </w:r>
      </w:del>
      <w:ins w:id="1956" w:author="Nikola Karpić" w:date="2024-01-14T22:51:00Z">
        <w:r w:rsidR="00231D12" w:rsidRPr="00101F3B">
          <w:rPr>
            <w:rFonts w:cs="Times New Roman"/>
            <w:lang w:val="sr-Cyrl-BA"/>
          </w:rPr>
          <w:t>стабло</w:t>
        </w:r>
        <w:r w:rsidR="00231D12" w:rsidRPr="00101F3B">
          <w:rPr>
            <w:rFonts w:cs="Times New Roman"/>
            <w:lang w:val="ru-RU"/>
          </w:rPr>
          <w:t xml:space="preserve"> </w:t>
        </w:r>
      </w:ins>
      <w:r w:rsidRPr="00101F3B">
        <w:rPr>
          <w:rFonts w:cs="Times New Roman"/>
          <w:lang w:val="ru-RU"/>
        </w:rPr>
        <w:t>одлучивања</w:t>
      </w:r>
      <w:commentRangeEnd w:id="1954"/>
      <w:r w:rsidR="00CE362F" w:rsidRPr="0020112D">
        <w:rPr>
          <w:rStyle w:val="CommentReference"/>
          <w:rFonts w:cs="Times New Roman"/>
          <w:lang w:val="sr-Latn-BA"/>
          <w:rPrChange w:id="1957" w:author="Nikola Karpić" w:date="2024-02-25T23:34:00Z">
            <w:rPr>
              <w:rStyle w:val="CommentReference"/>
              <w:rFonts w:ascii="Arial" w:hAnsi="Arial"/>
              <w:lang w:val="sr-Latn-BA"/>
            </w:rPr>
          </w:rPrChange>
        </w:rPr>
        <w:commentReference w:id="1954"/>
      </w:r>
      <w:r w:rsidRPr="00101F3B">
        <w:rPr>
          <w:rFonts w:cs="Times New Roman"/>
          <w:lang w:val="ru-RU"/>
        </w:rPr>
        <w:t xml:space="preserve"> </w:t>
      </w:r>
      <w:ins w:id="1958" w:author="Nikola Karpić" w:date="2024-01-14T22:50:00Z">
        <w:r w:rsidR="00231D12" w:rsidRPr="00101F3B">
          <w:rPr>
            <w:rFonts w:cs="Times New Roman"/>
            <w:lang w:val="sr-Cyrl-BA"/>
          </w:rPr>
          <w:t>(</w:t>
        </w:r>
      </w:ins>
      <w:ins w:id="1959" w:author="Nikola Karpić" w:date="2024-01-14T22:51:00Z">
        <w:r w:rsidR="00231D12" w:rsidRPr="00101F3B">
          <w:rPr>
            <w:rFonts w:cs="Times New Roman"/>
            <w:i/>
            <w:iCs/>
            <w:lang w:val="sr-Cyrl-BA"/>
          </w:rPr>
          <w:t xml:space="preserve">енг. </w:t>
        </w:r>
      </w:ins>
      <w:ins w:id="1960" w:author="Nikola Karpić" w:date="2024-01-27T20:08:00Z">
        <w:r w:rsidR="00CD2684" w:rsidRPr="00101F3B">
          <w:rPr>
            <w:rFonts w:cs="Times New Roman"/>
            <w:i/>
            <w:iCs/>
            <w:lang w:val="sr-Latn-BA"/>
          </w:rPr>
          <w:t>D</w:t>
        </w:r>
      </w:ins>
      <w:ins w:id="1961" w:author="Nikola Karpić" w:date="2024-01-14T22:51:00Z">
        <w:r w:rsidR="00231D12" w:rsidRPr="00101F3B">
          <w:rPr>
            <w:rFonts w:cs="Times New Roman"/>
            <w:i/>
            <w:iCs/>
            <w:lang w:val="sr-Cyrl-BA"/>
          </w:rPr>
          <w:t xml:space="preserve">ecision </w:t>
        </w:r>
      </w:ins>
      <w:ins w:id="1962" w:author="Nikola Karpić" w:date="2024-01-27T20:08:00Z">
        <w:r w:rsidR="00CD2684" w:rsidRPr="00101F3B">
          <w:rPr>
            <w:rFonts w:cs="Times New Roman"/>
            <w:i/>
            <w:iCs/>
            <w:lang w:val="sr-Latn-BA"/>
          </w:rPr>
          <w:t>T</w:t>
        </w:r>
      </w:ins>
      <w:ins w:id="1963" w:author="Nikola Karpić" w:date="2024-01-14T22:51:00Z">
        <w:r w:rsidR="00231D12" w:rsidRPr="00101F3B">
          <w:rPr>
            <w:rFonts w:cs="Times New Roman"/>
            <w:i/>
            <w:iCs/>
            <w:lang w:val="sr-Cyrl-BA"/>
          </w:rPr>
          <w:t>ree</w:t>
        </w:r>
      </w:ins>
      <w:ins w:id="1964" w:author="Nikola Karpić" w:date="2024-01-14T22:50:00Z">
        <w:r w:rsidR="00231D12" w:rsidRPr="00101F3B">
          <w:rPr>
            <w:rFonts w:cs="Times New Roman"/>
            <w:lang w:val="sr-Cyrl-BA"/>
          </w:rPr>
          <w:t xml:space="preserve">) </w:t>
        </w:r>
      </w:ins>
      <w:r w:rsidRPr="00101F3B">
        <w:rPr>
          <w:rFonts w:cs="Times New Roman"/>
          <w:lang w:val="ru-RU"/>
        </w:rPr>
        <w:t>могу бити погоднији од алгоритама заснованих на регресији.</w:t>
      </w:r>
    </w:p>
    <w:p w14:paraId="3895AD12" w14:textId="33A3DADA" w:rsidR="00B104CA" w:rsidRPr="00101F3B" w:rsidRDefault="00B104CA" w:rsidP="00B104CA">
      <w:pPr>
        <w:pStyle w:val="NoSpacing"/>
        <w:numPr>
          <w:ilvl w:val="0"/>
          <w:numId w:val="5"/>
        </w:numPr>
        <w:rPr>
          <w:rFonts w:cs="Times New Roman"/>
          <w:lang w:val="ru-RU"/>
        </w:rPr>
      </w:pPr>
      <w:r w:rsidRPr="00101F3B">
        <w:rPr>
          <w:rFonts w:cs="Times New Roman"/>
          <w:lang w:val="ru-RU"/>
        </w:rPr>
        <w:t xml:space="preserve">Циљ проблема: циљ проблема, као што је класификација, регресија или </w:t>
      </w:r>
      <w:r w:rsidR="001176D8" w:rsidRPr="00101F3B">
        <w:rPr>
          <w:rFonts w:cs="Times New Roman"/>
          <w:lang w:val="ru-RU"/>
        </w:rPr>
        <w:t>кластерисање</w:t>
      </w:r>
      <w:r w:rsidRPr="00101F3B">
        <w:rPr>
          <w:rFonts w:cs="Times New Roman"/>
          <w:lang w:val="ru-RU"/>
        </w:rPr>
        <w:t>, такође може утицати на избор алгоритма.</w:t>
      </w:r>
    </w:p>
    <w:p w14:paraId="611D696C"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Перформансе: треба узети у обзир перформансе алгоритма у погледу брзине и прецизности.</w:t>
      </w:r>
    </w:p>
    <w:p w14:paraId="14FB1922"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Комплексност модела: такође је важно размотрити комплексност модела и способност тумачења модела.</w:t>
      </w:r>
    </w:p>
    <w:p w14:paraId="7FFFE971" w14:textId="77777777" w:rsidR="000340FF" w:rsidRPr="00101F3B" w:rsidRDefault="00B104CA" w:rsidP="00B104CA">
      <w:pPr>
        <w:pStyle w:val="NoSpacing"/>
        <w:rPr>
          <w:rFonts w:cs="Times New Roman"/>
          <w:lang w:val="ru-RU"/>
        </w:rPr>
      </w:pPr>
      <w:r w:rsidRPr="00101F3B">
        <w:rPr>
          <w:rFonts w:cs="Times New Roman"/>
          <w:lang w:val="ru-RU"/>
        </w:rPr>
        <w:t>Избор</w:t>
      </w:r>
      <w:r w:rsidR="000340FF" w:rsidRPr="00101F3B">
        <w:rPr>
          <w:rFonts w:cs="Times New Roman"/>
          <w:lang w:val="ru-RU"/>
        </w:rPr>
        <w:t xml:space="preserve"> алгоритма захт</w:t>
      </w:r>
      <w:r w:rsidRPr="00101F3B">
        <w:rPr>
          <w:rFonts w:cs="Times New Roman"/>
          <w:lang w:val="ru-RU"/>
        </w:rPr>
        <w:t>иј</w:t>
      </w:r>
      <w:r w:rsidR="000340FF" w:rsidRPr="00101F3B">
        <w:rPr>
          <w:rFonts w:cs="Times New Roman"/>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Pr="00101F3B" w:rsidRDefault="00C509AB" w:rsidP="00532390">
      <w:pPr>
        <w:pStyle w:val="Heading2"/>
        <w:numPr>
          <w:ilvl w:val="1"/>
          <w:numId w:val="1"/>
        </w:numPr>
        <w:rPr>
          <w:rFonts w:cs="Times New Roman"/>
          <w:lang w:val="sr-Cyrl-BA"/>
        </w:rPr>
      </w:pPr>
      <w:bookmarkStart w:id="1965" w:name="_Toc159792283"/>
      <w:r w:rsidRPr="00101F3B">
        <w:rPr>
          <w:rFonts w:cs="Times New Roman"/>
          <w:lang w:val="sr-Cyrl-BA"/>
        </w:rPr>
        <w:t>Логистичка регресија</w:t>
      </w:r>
      <w:bookmarkEnd w:id="1965"/>
    </w:p>
    <w:p w14:paraId="2A8628D4" w14:textId="7EB3F8B1" w:rsidR="000340FF" w:rsidRPr="00101F3B" w:rsidRDefault="000340FF" w:rsidP="00260017">
      <w:pPr>
        <w:pStyle w:val="NoSpacing"/>
        <w:rPr>
          <w:rFonts w:cs="Times New Roman"/>
          <w:lang w:val="ru-RU"/>
        </w:rPr>
      </w:pPr>
      <w:r w:rsidRPr="0020112D">
        <w:rPr>
          <w:rFonts w:cs="Times New Roman"/>
          <w:lang w:val="sr-Cyrl-BA"/>
          <w:rPrChange w:id="1966" w:author="Nikola Karpić" w:date="2024-02-25T23:34:00Z">
            <w:rPr>
              <w:lang w:val="ru-RU"/>
            </w:rPr>
          </w:rPrChange>
        </w:rPr>
        <w:t>Логистичка регресија (</w:t>
      </w:r>
      <w:r w:rsidRPr="0020112D">
        <w:rPr>
          <w:rFonts w:cs="Times New Roman"/>
          <w:i/>
          <w:iCs/>
          <w:lang w:val="sr-Cyrl-BA"/>
          <w:rPrChange w:id="1967" w:author="Nikola Karpić" w:date="2024-02-25T23:34:00Z">
            <w:rPr>
              <w:lang w:val="ru-RU"/>
            </w:rPr>
          </w:rPrChange>
        </w:rPr>
        <w:t>енг.</w:t>
      </w:r>
      <w:r w:rsidRPr="0020112D">
        <w:rPr>
          <w:rFonts w:cs="Times New Roman"/>
          <w:lang w:val="sr-Cyrl-BA"/>
          <w:rPrChange w:id="1968" w:author="Nikola Karpić" w:date="2024-02-25T23:34:00Z">
            <w:rPr>
              <w:lang w:val="ru-RU"/>
            </w:rPr>
          </w:rPrChange>
        </w:rPr>
        <w:t xml:space="preserve"> </w:t>
      </w:r>
      <w:del w:id="1969" w:author="Nikola Karpić" w:date="2024-01-14T23:15:00Z">
        <w:r w:rsidR="007B6A1A" w:rsidRPr="00101F3B" w:rsidDel="0009399A">
          <w:rPr>
            <w:rFonts w:cs="Times New Roman"/>
            <w:i/>
            <w:iCs/>
            <w:lang w:val="en-US"/>
          </w:rPr>
          <w:delText>Logistic</w:delText>
        </w:r>
        <w:r w:rsidR="007B6A1A" w:rsidRPr="0020112D" w:rsidDel="0009399A">
          <w:rPr>
            <w:rFonts w:cs="Times New Roman"/>
            <w:i/>
            <w:iCs/>
            <w:lang w:val="sr-Cyrl-BA"/>
            <w:rPrChange w:id="1970" w:author="Nikola Karpić" w:date="2024-02-25T23:34:00Z">
              <w:rPr>
                <w:i/>
                <w:iCs/>
                <w:lang w:val="ru-RU"/>
              </w:rPr>
            </w:rPrChange>
          </w:rPr>
          <w:delText xml:space="preserve"> </w:delText>
        </w:r>
      </w:del>
      <w:ins w:id="1971" w:author="Nikola Karpić" w:date="2024-01-27T20:08:00Z">
        <w:r w:rsidR="00CD2684" w:rsidRPr="00101F3B">
          <w:rPr>
            <w:rFonts w:cs="Times New Roman"/>
            <w:i/>
            <w:iCs/>
            <w:lang w:val="en-US"/>
          </w:rPr>
          <w:t>L</w:t>
        </w:r>
      </w:ins>
      <w:ins w:id="1972" w:author="Nikola Karpić" w:date="2024-01-14T23:15:00Z">
        <w:r w:rsidR="0009399A" w:rsidRPr="00101F3B">
          <w:rPr>
            <w:rFonts w:cs="Times New Roman"/>
            <w:i/>
            <w:iCs/>
            <w:lang w:val="en-US"/>
          </w:rPr>
          <w:t>ogistic</w:t>
        </w:r>
        <w:r w:rsidR="0009399A" w:rsidRPr="0020112D">
          <w:rPr>
            <w:rFonts w:cs="Times New Roman"/>
            <w:i/>
            <w:iCs/>
            <w:lang w:val="sr-Cyrl-BA"/>
            <w:rPrChange w:id="1973" w:author="Nikola Karpić" w:date="2024-02-25T23:34:00Z">
              <w:rPr>
                <w:i/>
                <w:iCs/>
                <w:lang w:val="ru-RU"/>
              </w:rPr>
            </w:rPrChange>
          </w:rPr>
          <w:t xml:space="preserve"> </w:t>
        </w:r>
      </w:ins>
      <w:del w:id="1974" w:author="Nikola Karpić" w:date="2024-01-14T23:15:00Z">
        <w:r w:rsidR="007B6A1A" w:rsidRPr="00101F3B" w:rsidDel="0009399A">
          <w:rPr>
            <w:rFonts w:cs="Times New Roman"/>
            <w:i/>
            <w:iCs/>
            <w:lang w:val="en-US"/>
          </w:rPr>
          <w:delText>Regression</w:delText>
        </w:r>
      </w:del>
      <w:ins w:id="1975" w:author="Nikola Karpić" w:date="2024-01-27T20:08:00Z">
        <w:r w:rsidR="00CD2684" w:rsidRPr="00101F3B">
          <w:rPr>
            <w:rFonts w:cs="Times New Roman"/>
            <w:i/>
            <w:iCs/>
            <w:lang w:val="en-US"/>
          </w:rPr>
          <w:t>R</w:t>
        </w:r>
      </w:ins>
      <w:ins w:id="1976" w:author="Nikola Karpić" w:date="2024-01-14T23:15:00Z">
        <w:r w:rsidR="0009399A" w:rsidRPr="00101F3B">
          <w:rPr>
            <w:rFonts w:cs="Times New Roman"/>
            <w:i/>
            <w:iCs/>
            <w:lang w:val="en-US"/>
          </w:rPr>
          <w:t>egression</w:t>
        </w:r>
      </w:ins>
      <w:r w:rsidRPr="0020112D">
        <w:rPr>
          <w:rFonts w:cs="Times New Roman"/>
          <w:lang w:val="sr-Cyrl-BA"/>
          <w:rPrChange w:id="1977" w:author="Nikola Karpić" w:date="2024-02-25T23:34:00Z">
            <w:rPr>
              <w:lang w:val="ru-RU"/>
            </w:rPr>
          </w:rPrChange>
        </w:rPr>
        <w:t xml:space="preserve">) је </w:t>
      </w:r>
      <w:r w:rsidR="001176D8" w:rsidRPr="0020112D">
        <w:rPr>
          <w:rFonts w:cs="Times New Roman"/>
          <w:lang w:val="sr-Cyrl-BA"/>
          <w:rPrChange w:id="1978" w:author="Nikola Karpić" w:date="2024-02-25T23:34:00Z">
            <w:rPr>
              <w:lang w:val="ru-RU"/>
            </w:rPr>
          </w:rPrChange>
        </w:rPr>
        <w:t>статистички алат који има за циљ да моделира биномни резултат с једном или више објашњивих промјењивих</w:t>
      </w:r>
      <w:r w:rsidRPr="0020112D">
        <w:rPr>
          <w:rFonts w:cs="Times New Roman"/>
          <w:lang w:val="sr-Cyrl-BA"/>
          <w:rPrChange w:id="1979" w:author="Nikola Karpić" w:date="2024-02-25T23:34:00Z">
            <w:rPr>
              <w:lang w:val="ru-RU"/>
            </w:rPr>
          </w:rPrChange>
        </w:rPr>
        <w:t xml:space="preserve">. </w:t>
      </w:r>
      <w:r w:rsidRPr="00101F3B">
        <w:rPr>
          <w:rFonts w:cs="Times New Roman"/>
          <w:lang w:val="ru-RU"/>
        </w:rPr>
        <w:t xml:space="preserve">У машинском учењу, овај </w:t>
      </w:r>
      <w:r w:rsidR="001176D8" w:rsidRPr="00101F3B">
        <w:rPr>
          <w:rFonts w:cs="Times New Roman"/>
          <w:lang w:val="ru-RU"/>
        </w:rPr>
        <w:t>алат</w:t>
      </w:r>
      <w:r w:rsidRPr="00101F3B">
        <w:rPr>
          <w:rFonts w:cs="Times New Roman"/>
          <w:lang w:val="ru-RU"/>
        </w:rPr>
        <w:t xml:space="preserve"> често се користи за </w:t>
      </w:r>
      <w:r w:rsidR="001176D8" w:rsidRPr="00101F3B">
        <w:rPr>
          <w:rFonts w:cs="Times New Roman"/>
          <w:lang w:val="ru-RU"/>
        </w:rPr>
        <w:t>рјешавање</w:t>
      </w:r>
      <w:r w:rsidRPr="00101F3B">
        <w:rPr>
          <w:rFonts w:cs="Times New Roman"/>
          <w:lang w:val="ru-RU"/>
        </w:rPr>
        <w:t xml:space="preserve"> проблема, у којима је циљ да се предвиди припадност објеката некој од двије класе.</w:t>
      </w:r>
      <w:r w:rsidR="00260017" w:rsidRPr="00101F3B">
        <w:rPr>
          <w:rFonts w:cs="Times New Roman"/>
          <w:lang w:val="ru-RU"/>
        </w:rPr>
        <w:t xml:space="preserve"> </w:t>
      </w:r>
      <w:r w:rsidRPr="00101F3B">
        <w:rPr>
          <w:rFonts w:cs="Times New Roman"/>
          <w:lang w:val="ru-RU"/>
        </w:rPr>
        <w:t xml:space="preserve">Основа алгоритма је линеарна регресија, али умјесто да се користи континуална зависна </w:t>
      </w:r>
      <w:r w:rsidR="001176D8" w:rsidRPr="00101F3B">
        <w:rPr>
          <w:rFonts w:cs="Times New Roman"/>
          <w:lang w:val="ru-RU"/>
        </w:rPr>
        <w:t>промјењива</w:t>
      </w:r>
      <w:r w:rsidRPr="00101F3B">
        <w:rPr>
          <w:rFonts w:cs="Times New Roman"/>
          <w:lang w:val="ru-RU"/>
        </w:rPr>
        <w:t>, логистичка регресија користи логистичку функцију (</w:t>
      </w:r>
      <w:r w:rsidRPr="0020112D">
        <w:rPr>
          <w:rFonts w:cs="Times New Roman"/>
          <w:i/>
          <w:iCs/>
          <w:lang w:val="ru-RU"/>
          <w:rPrChange w:id="1980" w:author="Nikola Karpić" w:date="2024-02-25T23:34:00Z">
            <w:rPr>
              <w:lang w:val="ru-RU"/>
            </w:rPr>
          </w:rPrChange>
        </w:rPr>
        <w:t>енг.</w:t>
      </w:r>
      <w:r w:rsidRPr="00101F3B">
        <w:rPr>
          <w:rFonts w:cs="Times New Roman"/>
          <w:lang w:val="ru-RU"/>
        </w:rPr>
        <w:t xml:space="preserve"> </w:t>
      </w:r>
      <w:del w:id="1981" w:author="Nikola Karpić" w:date="2024-01-14T23:15:00Z">
        <w:r w:rsidR="001176D8" w:rsidRPr="00101F3B" w:rsidDel="0009399A">
          <w:rPr>
            <w:rFonts w:cs="Times New Roman"/>
            <w:i/>
            <w:iCs/>
            <w:lang w:val="en-US"/>
          </w:rPr>
          <w:delText>Logistic</w:delText>
        </w:r>
        <w:r w:rsidR="001176D8" w:rsidRPr="00101F3B" w:rsidDel="0009399A">
          <w:rPr>
            <w:rFonts w:cs="Times New Roman"/>
            <w:i/>
            <w:iCs/>
            <w:lang w:val="ru-RU"/>
          </w:rPr>
          <w:delText xml:space="preserve"> </w:delText>
        </w:r>
      </w:del>
      <w:ins w:id="1982" w:author="Nikola Karpić" w:date="2024-01-27T20:08:00Z">
        <w:r w:rsidR="00CD2684" w:rsidRPr="00101F3B">
          <w:rPr>
            <w:rFonts w:cs="Times New Roman"/>
            <w:i/>
            <w:iCs/>
            <w:lang w:val="en-US"/>
          </w:rPr>
          <w:t>L</w:t>
        </w:r>
      </w:ins>
      <w:ins w:id="1983" w:author="Nikola Karpić" w:date="2024-01-14T23:15:00Z">
        <w:r w:rsidR="0009399A" w:rsidRPr="00101F3B">
          <w:rPr>
            <w:rFonts w:cs="Times New Roman"/>
            <w:i/>
            <w:iCs/>
            <w:lang w:val="en-US"/>
          </w:rPr>
          <w:t>ogistic</w:t>
        </w:r>
        <w:r w:rsidR="0009399A" w:rsidRPr="00101F3B">
          <w:rPr>
            <w:rFonts w:cs="Times New Roman"/>
            <w:i/>
            <w:iCs/>
            <w:lang w:val="ru-RU"/>
          </w:rPr>
          <w:t xml:space="preserve"> </w:t>
        </w:r>
      </w:ins>
      <w:del w:id="1984" w:author="Nikola Karpić" w:date="2024-01-14T23:15:00Z">
        <w:r w:rsidR="001176D8" w:rsidRPr="00101F3B" w:rsidDel="0009399A">
          <w:rPr>
            <w:rFonts w:cs="Times New Roman"/>
            <w:i/>
            <w:iCs/>
            <w:lang w:val="en-US"/>
          </w:rPr>
          <w:delText>Function</w:delText>
        </w:r>
      </w:del>
      <w:ins w:id="1985" w:author="Nikola Karpić" w:date="2024-01-27T20:08:00Z">
        <w:r w:rsidR="00CD2684" w:rsidRPr="00101F3B">
          <w:rPr>
            <w:rFonts w:cs="Times New Roman"/>
            <w:i/>
            <w:iCs/>
            <w:lang w:val="en-US"/>
          </w:rPr>
          <w:t>F</w:t>
        </w:r>
      </w:ins>
      <w:ins w:id="1986" w:author="Nikola Karpić" w:date="2024-01-14T23:15:00Z">
        <w:r w:rsidR="0009399A" w:rsidRPr="00101F3B">
          <w:rPr>
            <w:rFonts w:cs="Times New Roman"/>
            <w:i/>
            <w:iCs/>
            <w:lang w:val="en-US"/>
          </w:rPr>
          <w:t>unction</w:t>
        </w:r>
      </w:ins>
      <w:r w:rsidRPr="00101F3B">
        <w:rPr>
          <w:rFonts w:cs="Times New Roman"/>
          <w:lang w:val="ru-RU"/>
        </w:rPr>
        <w:t>) како би се моделирао однос између</w:t>
      </w:r>
      <w:del w:id="1987" w:author="Aleksandar Kelec" w:date="2023-11-26T19:04:00Z">
        <w:r w:rsidRPr="00101F3B" w:rsidDel="00D3194C">
          <w:rPr>
            <w:rFonts w:cs="Times New Roman"/>
            <w:lang w:val="ru-RU"/>
          </w:rPr>
          <w:delText xml:space="preserve"> </w:delText>
        </w:r>
      </w:del>
      <w:r w:rsidRPr="00101F3B">
        <w:rPr>
          <w:rFonts w:cs="Times New Roman"/>
          <w:lang w:val="ru-RU"/>
        </w:rPr>
        <w:t xml:space="preserve"> и бинарне зависне варијабле. Логистичка функција враћа излаз између 0 и 1 који се може интерпретирати као </w:t>
      </w:r>
      <w:r w:rsidR="00B54DCE" w:rsidRPr="00101F3B">
        <w:rPr>
          <w:rFonts w:cs="Times New Roman"/>
          <w:lang w:val="ru-RU"/>
        </w:rPr>
        <w:t>вјероватно</w:t>
      </w:r>
      <w:r w:rsidRPr="00101F3B">
        <w:rPr>
          <w:rFonts w:cs="Times New Roman"/>
          <w:lang w:val="ru-RU"/>
        </w:rPr>
        <w:t>ћ</w:t>
      </w:r>
      <w:ins w:id="1988" w:author="Aleksandar Kelec" w:date="2023-11-26T19:05:00Z">
        <w:r w:rsidR="00EA4A5A" w:rsidRPr="00101F3B">
          <w:rPr>
            <w:rFonts w:cs="Times New Roman"/>
            <w:lang w:val="ru-RU"/>
          </w:rPr>
          <w:t>а</w:t>
        </w:r>
      </w:ins>
      <w:del w:id="1989" w:author="Aleksandar Kelec" w:date="2023-11-26T19:05:00Z">
        <w:r w:rsidRPr="00101F3B" w:rsidDel="00EA4A5A">
          <w:rPr>
            <w:rFonts w:cs="Times New Roman"/>
            <w:lang w:val="ru-RU"/>
          </w:rPr>
          <w:delText>у</w:delText>
        </w:r>
      </w:del>
      <w:r w:rsidRPr="00101F3B">
        <w:rPr>
          <w:rFonts w:cs="Times New Roman"/>
          <w:lang w:val="ru-RU"/>
        </w:rPr>
        <w:t xml:space="preserve"> припадности објекта једној од двије класе.</w:t>
      </w:r>
    </w:p>
    <w:p w14:paraId="77D926ED" w14:textId="0BA159B7" w:rsidR="000340FF" w:rsidRPr="00101F3B" w:rsidRDefault="000340FF" w:rsidP="00260017">
      <w:pPr>
        <w:pStyle w:val="NoSpacing"/>
        <w:rPr>
          <w:rFonts w:cs="Times New Roman"/>
          <w:lang w:val="ru-RU"/>
        </w:rPr>
      </w:pPr>
      <w:r w:rsidRPr="00101F3B">
        <w:rPr>
          <w:rFonts w:cs="Times New Roman"/>
          <w:lang w:val="ru-RU"/>
        </w:rPr>
        <w:t>У процесу тренирања, алгоритам користи градијентни спуст (</w:t>
      </w:r>
      <w:r w:rsidRPr="0020112D">
        <w:rPr>
          <w:rFonts w:cs="Times New Roman"/>
          <w:i/>
          <w:iCs/>
          <w:lang w:val="ru-RU"/>
          <w:rPrChange w:id="1990" w:author="Nikola Karpić" w:date="2024-02-25T23:34:00Z">
            <w:rPr>
              <w:lang w:val="ru-RU"/>
            </w:rPr>
          </w:rPrChange>
        </w:rPr>
        <w:t>енг.</w:t>
      </w:r>
      <w:r w:rsidRPr="00101F3B">
        <w:rPr>
          <w:rFonts w:cs="Times New Roman"/>
          <w:lang w:val="ru-RU"/>
        </w:rPr>
        <w:t xml:space="preserve"> </w:t>
      </w:r>
      <w:del w:id="1991" w:author="Nikola Karpić" w:date="2024-01-14T23:15:00Z">
        <w:r w:rsidR="00B54DCE" w:rsidRPr="00101F3B" w:rsidDel="0009399A">
          <w:rPr>
            <w:rFonts w:cs="Times New Roman"/>
            <w:i/>
            <w:iCs/>
            <w:lang w:val="ru-RU"/>
          </w:rPr>
          <w:delText xml:space="preserve">Gradient </w:delText>
        </w:r>
      </w:del>
      <w:ins w:id="1992" w:author="Nikola Karpić" w:date="2024-01-27T20:08:00Z">
        <w:r w:rsidR="00CD2684" w:rsidRPr="00101F3B">
          <w:rPr>
            <w:rFonts w:cs="Times New Roman"/>
            <w:i/>
            <w:iCs/>
            <w:lang w:val="sr-Latn-BA"/>
          </w:rPr>
          <w:t>G</w:t>
        </w:r>
      </w:ins>
      <w:ins w:id="1993" w:author="Nikola Karpić" w:date="2024-01-14T23:15:00Z">
        <w:r w:rsidR="0009399A" w:rsidRPr="00101F3B">
          <w:rPr>
            <w:rFonts w:cs="Times New Roman"/>
            <w:i/>
            <w:iCs/>
            <w:lang w:val="ru-RU"/>
          </w:rPr>
          <w:t xml:space="preserve">radient </w:t>
        </w:r>
      </w:ins>
      <w:del w:id="1994" w:author="Nikola Karpić" w:date="2024-01-14T23:15:00Z">
        <w:r w:rsidR="00B54DCE" w:rsidRPr="00101F3B" w:rsidDel="0009399A">
          <w:rPr>
            <w:rFonts w:cs="Times New Roman"/>
            <w:i/>
            <w:iCs/>
            <w:lang w:val="ru-RU"/>
          </w:rPr>
          <w:delText>Descent</w:delText>
        </w:r>
      </w:del>
      <w:ins w:id="1995" w:author="Nikola Karpić" w:date="2024-01-27T20:08:00Z">
        <w:r w:rsidR="00CD2684" w:rsidRPr="00101F3B">
          <w:rPr>
            <w:rFonts w:cs="Times New Roman"/>
            <w:i/>
            <w:iCs/>
            <w:lang w:val="sr-Latn-BA"/>
          </w:rPr>
          <w:t>D</w:t>
        </w:r>
      </w:ins>
      <w:ins w:id="1996" w:author="Nikola Karpić" w:date="2024-01-14T23:15:00Z">
        <w:r w:rsidR="0009399A" w:rsidRPr="00101F3B">
          <w:rPr>
            <w:rFonts w:cs="Times New Roman"/>
            <w:i/>
            <w:iCs/>
            <w:lang w:val="ru-RU"/>
          </w:rPr>
          <w:t>escent</w:t>
        </w:r>
      </w:ins>
      <w:r w:rsidRPr="00101F3B">
        <w:rPr>
          <w:rFonts w:cs="Times New Roman"/>
          <w:lang w:val="ru-RU"/>
        </w:rPr>
        <w:t>)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w:t>
      </w:r>
      <w:r w:rsidRPr="0020112D">
        <w:rPr>
          <w:rFonts w:cs="Times New Roman"/>
          <w:i/>
          <w:iCs/>
          <w:lang w:val="ru-RU"/>
          <w:rPrChange w:id="1997" w:author="Nikola Karpić" w:date="2024-02-25T23:34:00Z">
            <w:rPr>
              <w:lang w:val="ru-RU"/>
            </w:rPr>
          </w:rPrChange>
        </w:rPr>
        <w:t>енг.</w:t>
      </w:r>
      <w:r w:rsidRPr="00101F3B">
        <w:rPr>
          <w:rFonts w:cs="Times New Roman"/>
          <w:lang w:val="ru-RU"/>
        </w:rPr>
        <w:t xml:space="preserve"> </w:t>
      </w:r>
      <w:del w:id="1998" w:author="Nikola Karpić" w:date="2024-01-14T23:15:00Z">
        <w:r w:rsidR="00B54DCE" w:rsidRPr="00101F3B" w:rsidDel="0009399A">
          <w:rPr>
            <w:rFonts w:cs="Times New Roman"/>
            <w:i/>
            <w:iCs/>
            <w:lang w:val="ru-RU"/>
          </w:rPr>
          <w:delText xml:space="preserve">Loss </w:delText>
        </w:r>
      </w:del>
      <w:ins w:id="1999" w:author="Nikola Karpić" w:date="2024-01-27T20:08:00Z">
        <w:r w:rsidR="00CD2684" w:rsidRPr="00101F3B">
          <w:rPr>
            <w:rFonts w:cs="Times New Roman"/>
            <w:i/>
            <w:iCs/>
            <w:lang w:val="sr-Latn-BA"/>
          </w:rPr>
          <w:t>L</w:t>
        </w:r>
      </w:ins>
      <w:ins w:id="2000" w:author="Nikola Karpić" w:date="2024-01-14T23:15:00Z">
        <w:r w:rsidR="0009399A" w:rsidRPr="00101F3B">
          <w:rPr>
            <w:rFonts w:cs="Times New Roman"/>
            <w:i/>
            <w:iCs/>
            <w:lang w:val="ru-RU"/>
          </w:rPr>
          <w:t xml:space="preserve">oss </w:t>
        </w:r>
      </w:ins>
      <w:del w:id="2001" w:author="Nikola Karpić" w:date="2024-01-14T23:15:00Z">
        <w:r w:rsidR="00B54DCE" w:rsidRPr="00101F3B" w:rsidDel="0009399A">
          <w:rPr>
            <w:rFonts w:cs="Times New Roman"/>
            <w:i/>
            <w:iCs/>
            <w:lang w:val="ru-RU"/>
          </w:rPr>
          <w:delText>Function</w:delText>
        </w:r>
      </w:del>
      <w:ins w:id="2002" w:author="Nikola Karpić" w:date="2024-01-27T20:08:00Z">
        <w:r w:rsidR="00CD2684" w:rsidRPr="00101F3B">
          <w:rPr>
            <w:rFonts w:cs="Times New Roman"/>
            <w:i/>
            <w:iCs/>
            <w:lang w:val="sr-Latn-BA"/>
          </w:rPr>
          <w:t>F</w:t>
        </w:r>
      </w:ins>
      <w:ins w:id="2003" w:author="Nikola Karpić" w:date="2024-01-14T23:15:00Z">
        <w:r w:rsidR="0009399A" w:rsidRPr="00101F3B">
          <w:rPr>
            <w:rFonts w:cs="Times New Roman"/>
            <w:i/>
            <w:iCs/>
            <w:lang w:val="ru-RU"/>
          </w:rPr>
          <w:t>unction</w:t>
        </w:r>
      </w:ins>
      <w:r w:rsidRPr="00101F3B">
        <w:rPr>
          <w:rFonts w:cs="Times New Roman"/>
          <w:lang w:val="ru-RU"/>
        </w:rPr>
        <w:t>) и</w:t>
      </w:r>
      <w:ins w:id="2004" w:author="Aleksandar Kelec" w:date="2023-11-26T19:06:00Z">
        <w:r w:rsidR="00B14102" w:rsidRPr="00101F3B">
          <w:rPr>
            <w:rFonts w:cs="Times New Roman"/>
            <w:lang w:val="ru-RU"/>
          </w:rPr>
          <w:t>,</w:t>
        </w:r>
      </w:ins>
      <w:r w:rsidRPr="00101F3B">
        <w:rPr>
          <w:rFonts w:cs="Times New Roman"/>
          <w:lang w:val="ru-RU"/>
        </w:rPr>
        <w:t xml:space="preserve"> користећи их</w:t>
      </w:r>
      <w:ins w:id="2005" w:author="Aleksandar Kelec" w:date="2023-11-26T19:06:00Z">
        <w:r w:rsidR="00B14102" w:rsidRPr="00101F3B">
          <w:rPr>
            <w:rFonts w:cs="Times New Roman"/>
            <w:lang w:val="ru-RU"/>
          </w:rPr>
          <w:t>,</w:t>
        </w:r>
      </w:ins>
      <w:r w:rsidRPr="00101F3B">
        <w:rPr>
          <w:rFonts w:cs="Times New Roman"/>
          <w:lang w:val="ru-RU"/>
        </w:rPr>
        <w:t xml:space="preserve"> </w:t>
      </w:r>
      <w:del w:id="2006" w:author="Aleksandar Kelec" w:date="2023-11-26T19:06:00Z">
        <w:r w:rsidRPr="00101F3B" w:rsidDel="00B14102">
          <w:rPr>
            <w:rFonts w:cs="Times New Roman"/>
            <w:lang w:val="ru-RU"/>
          </w:rPr>
          <w:delText xml:space="preserve">се </w:delText>
        </w:r>
      </w:del>
      <w:r w:rsidRPr="00101F3B">
        <w:rPr>
          <w:rFonts w:cs="Times New Roman"/>
          <w:lang w:val="ru-RU"/>
        </w:rPr>
        <w:t>ажурирају</w:t>
      </w:r>
      <w:ins w:id="2007" w:author="Aleksandar Kelec" w:date="2023-11-26T19:06:00Z">
        <w:r w:rsidR="00B14102" w:rsidRPr="00101F3B">
          <w:rPr>
            <w:rFonts w:cs="Times New Roman"/>
            <w:lang w:val="ru-RU"/>
          </w:rPr>
          <w:t xml:space="preserve"> се</w:t>
        </w:r>
      </w:ins>
      <w:r w:rsidRPr="00101F3B">
        <w:rPr>
          <w:rFonts w:cs="Times New Roman"/>
          <w:lang w:val="ru-RU"/>
        </w:rPr>
        <w:t xml:space="preserve"> коефицијенти у логистичкој функцији.</w:t>
      </w:r>
    </w:p>
    <w:p w14:paraId="60B75119" w14:textId="29B35998" w:rsidR="000340FF" w:rsidRPr="00101F3B" w:rsidRDefault="000340FF" w:rsidP="00D44804">
      <w:pPr>
        <w:pStyle w:val="NoSpacing"/>
        <w:rPr>
          <w:rFonts w:cs="Times New Roman"/>
          <w:lang w:val="ru-RU"/>
        </w:rPr>
      </w:pPr>
      <w:r w:rsidRPr="00101F3B">
        <w:rPr>
          <w:rFonts w:cs="Times New Roman"/>
          <w:lang w:val="ru-RU"/>
        </w:rPr>
        <w:t xml:space="preserve">Након што се </w:t>
      </w:r>
      <w:commentRangeStart w:id="2008"/>
      <w:del w:id="2009" w:author="Nikola Karpić" w:date="2024-01-14T22:52:00Z">
        <w:r w:rsidRPr="00101F3B" w:rsidDel="00231D12">
          <w:rPr>
            <w:rFonts w:cs="Times New Roman"/>
            <w:lang w:val="ru-RU"/>
          </w:rPr>
          <w:delText xml:space="preserve">алгоритам </w:delText>
        </w:r>
      </w:del>
      <w:commentRangeEnd w:id="2008"/>
      <w:ins w:id="2010" w:author="Nikola Karpić" w:date="2024-01-14T22:52:00Z">
        <w:r w:rsidR="00231D12" w:rsidRPr="00101F3B">
          <w:rPr>
            <w:rFonts w:cs="Times New Roman"/>
            <w:lang w:val="sr-Cyrl-BA"/>
          </w:rPr>
          <w:t>модел</w:t>
        </w:r>
        <w:r w:rsidR="00231D12" w:rsidRPr="00101F3B">
          <w:rPr>
            <w:rFonts w:cs="Times New Roman"/>
            <w:lang w:val="ru-RU"/>
          </w:rPr>
          <w:t xml:space="preserve"> </w:t>
        </w:r>
      </w:ins>
      <w:r w:rsidR="0077407A" w:rsidRPr="0020112D">
        <w:rPr>
          <w:rStyle w:val="CommentReference"/>
          <w:rFonts w:cs="Times New Roman"/>
          <w:lang w:val="sr-Latn-BA"/>
          <w:rPrChange w:id="2011" w:author="Nikola Karpić" w:date="2024-02-25T23:34:00Z">
            <w:rPr>
              <w:rStyle w:val="CommentReference"/>
              <w:rFonts w:ascii="Arial" w:hAnsi="Arial"/>
              <w:lang w:val="sr-Latn-BA"/>
            </w:rPr>
          </w:rPrChange>
        </w:rPr>
        <w:commentReference w:id="2008"/>
      </w:r>
      <w:r w:rsidRPr="00101F3B">
        <w:rPr>
          <w:rFonts w:cs="Times New Roman"/>
          <w:lang w:val="ru-RU"/>
        </w:rPr>
        <w:t xml:space="preserve">тренира, може се користити за предвиђање припадности нових објеката једној од двије класе на основу вриједности њихових </w:t>
      </w:r>
      <w:commentRangeStart w:id="2012"/>
      <w:del w:id="2013" w:author="Nikola Karpić" w:date="2024-01-14T22:52:00Z">
        <w:r w:rsidRPr="00101F3B" w:rsidDel="00231D12">
          <w:rPr>
            <w:rFonts w:cs="Times New Roman"/>
            <w:lang w:val="ru-RU"/>
          </w:rPr>
          <w:delText>значајки</w:delText>
        </w:r>
        <w:commentRangeEnd w:id="2012"/>
        <w:r w:rsidR="00921FC2" w:rsidRPr="0020112D" w:rsidDel="00231D12">
          <w:rPr>
            <w:rStyle w:val="CommentReference"/>
            <w:rFonts w:cs="Times New Roman"/>
            <w:lang w:val="sr-Latn-BA"/>
            <w:rPrChange w:id="2014" w:author="Nikola Karpić" w:date="2024-02-25T23:34:00Z">
              <w:rPr>
                <w:rStyle w:val="CommentReference"/>
                <w:rFonts w:ascii="Arial" w:hAnsi="Arial"/>
                <w:lang w:val="sr-Latn-BA"/>
              </w:rPr>
            </w:rPrChange>
          </w:rPr>
          <w:commentReference w:id="2012"/>
        </w:r>
      </w:del>
      <w:ins w:id="2015" w:author="Nikola Karpić" w:date="2024-01-14T22:52:00Z">
        <w:r w:rsidR="00231D12" w:rsidRPr="00101F3B">
          <w:rPr>
            <w:rFonts w:cs="Times New Roman"/>
            <w:lang w:val="sr-Cyrl-BA"/>
          </w:rPr>
          <w:t>ознака</w:t>
        </w:r>
      </w:ins>
      <w:r w:rsidRPr="00101F3B">
        <w:rPr>
          <w:rFonts w:cs="Times New Roman"/>
          <w:lang w:val="ru-RU"/>
        </w:rPr>
        <w:t xml:space="preserve">. У овом случају, логистичка функција се користи за израчунавање </w:t>
      </w:r>
      <w:r w:rsidR="00B54DCE" w:rsidRPr="00101F3B">
        <w:rPr>
          <w:rFonts w:cs="Times New Roman"/>
          <w:lang w:val="ru-RU"/>
        </w:rPr>
        <w:t>вјероватно</w:t>
      </w:r>
      <w:r w:rsidRPr="00101F3B">
        <w:rPr>
          <w:rFonts w:cs="Times New Roman"/>
          <w:lang w:val="ru-RU"/>
        </w:rPr>
        <w:t xml:space="preserve">ће припадности објекта некој класи, а коначна класификација се врши тако што се </w:t>
      </w:r>
      <w:r w:rsidR="00B54DCE" w:rsidRPr="00101F3B">
        <w:rPr>
          <w:rFonts w:cs="Times New Roman"/>
          <w:lang w:val="ru-RU"/>
        </w:rPr>
        <w:t>вјероватно</w:t>
      </w:r>
      <w:r w:rsidRPr="00101F3B">
        <w:rPr>
          <w:rFonts w:cs="Times New Roman"/>
          <w:lang w:val="ru-RU"/>
        </w:rPr>
        <w:t>ћа пореди са неким прагом (</w:t>
      </w:r>
      <w:r w:rsidRPr="0020112D">
        <w:rPr>
          <w:rFonts w:cs="Times New Roman"/>
          <w:i/>
          <w:iCs/>
          <w:lang w:val="ru-RU"/>
          <w:rPrChange w:id="2016" w:author="Nikola Karpić" w:date="2024-02-25T23:34:00Z">
            <w:rPr>
              <w:lang w:val="ru-RU"/>
            </w:rPr>
          </w:rPrChange>
        </w:rPr>
        <w:t>енг.</w:t>
      </w:r>
      <w:r w:rsidRPr="00101F3B">
        <w:rPr>
          <w:rFonts w:cs="Times New Roman"/>
          <w:lang w:val="ru-RU"/>
        </w:rPr>
        <w:t xml:space="preserve"> </w:t>
      </w:r>
      <w:r w:rsidR="001176D8" w:rsidRPr="00101F3B">
        <w:rPr>
          <w:rFonts w:cs="Times New Roman"/>
          <w:i/>
          <w:iCs/>
          <w:lang w:val="sr-Latn-BA"/>
        </w:rPr>
        <w:t>Threshold</w:t>
      </w:r>
      <w:r w:rsidRPr="00101F3B">
        <w:rPr>
          <w:rFonts w:cs="Times New Roman"/>
          <w:lang w:val="ru-RU"/>
        </w:rPr>
        <w:t>), обично 0.5.</w:t>
      </w:r>
    </w:p>
    <w:p w14:paraId="73AF27C9" w14:textId="5D4209C1" w:rsidR="000340FF" w:rsidRPr="00101F3B" w:rsidRDefault="000340FF" w:rsidP="000340FF">
      <w:pPr>
        <w:pStyle w:val="NoSpacing"/>
        <w:rPr>
          <w:rFonts w:cs="Times New Roman"/>
          <w:lang w:val="ru-RU"/>
        </w:rPr>
      </w:pPr>
      <w:r w:rsidRPr="00101F3B">
        <w:rPr>
          <w:rFonts w:cs="Times New Roman"/>
          <w:lang w:val="ru-RU"/>
        </w:rPr>
        <w:t xml:space="preserve">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w:t>
      </w:r>
      <w:del w:id="2017" w:author="Nikola Karpić" w:date="2024-01-14T22:59:00Z">
        <w:r w:rsidRPr="00101F3B" w:rsidDel="003514BA">
          <w:rPr>
            <w:rFonts w:cs="Times New Roman"/>
            <w:lang w:val="ru-RU"/>
          </w:rPr>
          <w:delText>значајки</w:delText>
        </w:r>
      </w:del>
      <w:ins w:id="2018" w:author="Nikola Karpić" w:date="2024-01-14T22:59:00Z">
        <w:r w:rsidR="003514BA" w:rsidRPr="00101F3B">
          <w:rPr>
            <w:rFonts w:cs="Times New Roman"/>
            <w:lang w:val="sr-Cyrl-BA"/>
          </w:rPr>
          <w:t>атрибута</w:t>
        </w:r>
      </w:ins>
      <w:r w:rsidRPr="00101F3B">
        <w:rPr>
          <w:rFonts w:cs="Times New Roman"/>
          <w:lang w:val="ru-RU"/>
        </w:rPr>
        <w:t>, величину скупа података и врсту проблем</w:t>
      </w:r>
      <w:ins w:id="2019" w:author="Aleksandar Kelec" w:date="2023-11-26T19:08:00Z">
        <w:r w:rsidR="00783486" w:rsidRPr="00101F3B">
          <w:rPr>
            <w:rFonts w:cs="Times New Roman"/>
            <w:lang w:val="ru-RU"/>
          </w:rPr>
          <w:t>а.</w:t>
        </w:r>
      </w:ins>
    </w:p>
    <w:p w14:paraId="219645F4" w14:textId="77777777" w:rsidR="00DF7825" w:rsidRPr="00101F3B" w:rsidRDefault="00C509AB" w:rsidP="00532390">
      <w:pPr>
        <w:pStyle w:val="Heading2"/>
        <w:numPr>
          <w:ilvl w:val="1"/>
          <w:numId w:val="1"/>
        </w:numPr>
        <w:rPr>
          <w:rFonts w:cs="Times New Roman"/>
        </w:rPr>
      </w:pPr>
      <w:bookmarkStart w:id="2020" w:name="_Toc159792284"/>
      <w:r w:rsidRPr="00101F3B">
        <w:rPr>
          <w:rFonts w:cs="Times New Roman"/>
        </w:rPr>
        <w:lastRenderedPageBreak/>
        <w:t>Gaussian Naive Byes Classifier</w:t>
      </w:r>
      <w:bookmarkEnd w:id="2020"/>
    </w:p>
    <w:p w14:paraId="1D0665E7" w14:textId="12EC9761" w:rsidR="00260017" w:rsidRPr="00101F3B" w:rsidRDefault="00E6085D" w:rsidP="00E6085D">
      <w:pPr>
        <w:pStyle w:val="NoSpacing"/>
        <w:rPr>
          <w:rFonts w:cs="Times New Roman"/>
          <w:lang w:val="ru-RU"/>
        </w:rPr>
      </w:pPr>
      <w:r w:rsidRPr="00101F3B">
        <w:rPr>
          <w:rFonts w:cs="Times New Roman"/>
          <w:lang w:val="ru-RU"/>
        </w:rPr>
        <w:t xml:space="preserve">Gaussian Naive Byes Classifier </w:t>
      </w:r>
      <w:ins w:id="2021" w:author="Nikola Karpić" w:date="2024-01-14T23:17:00Z">
        <w:r w:rsidR="0009399A" w:rsidRPr="00101F3B">
          <w:rPr>
            <w:rFonts w:cs="Times New Roman"/>
            <w:lang w:val="sr-Latn-BA"/>
          </w:rPr>
          <w:t xml:space="preserve">(GNB) </w:t>
        </w:r>
      </w:ins>
      <w:r w:rsidR="00260017" w:rsidRPr="00101F3B">
        <w:rPr>
          <w:rFonts w:cs="Times New Roman"/>
          <w:lang w:val="ru-RU"/>
        </w:rPr>
        <w:t xml:space="preserve">је алгоритам класификације базиран на </w:t>
      </w:r>
      <w:r w:rsidRPr="00101F3B">
        <w:rPr>
          <w:rFonts w:cs="Times New Roman"/>
          <w:lang w:val="ru-RU"/>
        </w:rPr>
        <w:t>Бајесовој</w:t>
      </w:r>
      <w:r w:rsidR="00260017" w:rsidRPr="00101F3B">
        <w:rPr>
          <w:rFonts w:cs="Times New Roman"/>
          <w:lang w:val="ru-RU"/>
        </w:rPr>
        <w:t xml:space="preserve"> теорем</w:t>
      </w:r>
      <w:r w:rsidRPr="00101F3B">
        <w:rPr>
          <w:rFonts w:cs="Times New Roman"/>
          <w:lang w:val="ru-RU"/>
        </w:rPr>
        <w:t>и</w:t>
      </w:r>
      <w:r w:rsidR="00260017" w:rsidRPr="00101F3B">
        <w:rPr>
          <w:rFonts w:cs="Times New Roman"/>
          <w:lang w:val="ru-RU"/>
        </w:rPr>
        <w:t xml:space="preserve"> и претпоставци да свака карактеристика у подацима има нормалну распод</w:t>
      </w:r>
      <w:r w:rsidRPr="00101F3B">
        <w:rPr>
          <w:rFonts w:cs="Times New Roman"/>
          <w:lang w:val="ru-RU"/>
        </w:rPr>
        <w:t>ј</w:t>
      </w:r>
      <w:r w:rsidR="00260017" w:rsidRPr="00101F3B">
        <w:rPr>
          <w:rFonts w:cs="Times New Roman"/>
          <w:lang w:val="ru-RU"/>
        </w:rPr>
        <w:t>елу. Алгоритам се користи за класификацију у којима имамо н-категорија и н-карактеристик</w:t>
      </w:r>
      <w:ins w:id="2022" w:author="Aleksandar Kelec" w:date="2023-11-26T19:09:00Z">
        <w:r w:rsidR="00234E15" w:rsidRPr="00101F3B">
          <w:rPr>
            <w:rFonts w:cs="Times New Roman"/>
            <w:lang w:val="ru-RU"/>
          </w:rPr>
          <w:t>а</w:t>
        </w:r>
      </w:ins>
      <w:del w:id="2023" w:author="Aleksandar Kelec" w:date="2023-11-26T19:09:00Z">
        <w:r w:rsidR="00260017" w:rsidRPr="00101F3B" w:rsidDel="00234E15">
          <w:rPr>
            <w:rFonts w:cs="Times New Roman"/>
            <w:lang w:val="ru-RU"/>
          </w:rPr>
          <w:delText>е</w:delText>
        </w:r>
      </w:del>
      <w:r w:rsidR="00260017" w:rsidRPr="00101F3B">
        <w:rPr>
          <w:rFonts w:cs="Times New Roman"/>
          <w:lang w:val="ru-RU"/>
        </w:rPr>
        <w:t xml:space="preserve"> за сваку инстанцу у подацима.</w:t>
      </w:r>
    </w:p>
    <w:p w14:paraId="1980149B" w14:textId="677D80E8" w:rsidR="00260017" w:rsidRPr="00101F3B" w:rsidRDefault="00260017" w:rsidP="00D44804">
      <w:pPr>
        <w:pStyle w:val="NoSpacing"/>
        <w:rPr>
          <w:rFonts w:cs="Times New Roman"/>
          <w:lang w:val="ru-RU"/>
        </w:rPr>
      </w:pPr>
      <w:r w:rsidRPr="00101F3B">
        <w:rPr>
          <w:rFonts w:cs="Times New Roman"/>
          <w:lang w:val="ru-RU"/>
        </w:rPr>
        <w:t xml:space="preserve">Процес функционисања </w:t>
      </w:r>
      <w:del w:id="2024" w:author="Nikola Karpić" w:date="2024-01-14T23:17:00Z">
        <w:r w:rsidR="00E6085D" w:rsidRPr="00101F3B" w:rsidDel="0009399A">
          <w:rPr>
            <w:rFonts w:cs="Times New Roman"/>
            <w:lang w:val="ru-RU"/>
          </w:rPr>
          <w:delText>Gaussian Naive Byes Classifier</w:delText>
        </w:r>
      </w:del>
      <w:ins w:id="2025" w:author="Nikola Karpić" w:date="2024-01-14T23:17:00Z">
        <w:r w:rsidR="0009399A" w:rsidRPr="00101F3B">
          <w:rPr>
            <w:rFonts w:cs="Times New Roman"/>
            <w:lang w:val="sr-Latn-BA"/>
          </w:rPr>
          <w:t>GNB</w:t>
        </w:r>
      </w:ins>
      <w:r w:rsidR="00E6085D" w:rsidRPr="00101F3B">
        <w:rPr>
          <w:rFonts w:cs="Times New Roman"/>
          <w:lang w:val="ru-RU"/>
        </w:rPr>
        <w:t xml:space="preserve"> алгоритма</w:t>
      </w:r>
      <w:r w:rsidRPr="00101F3B">
        <w:rPr>
          <w:rFonts w:cs="Times New Roman"/>
          <w:lang w:val="ru-RU"/>
        </w:rPr>
        <w:t xml:space="preserve"> почиње са рачунањем </w:t>
      </w:r>
      <w:r w:rsidR="00E6085D" w:rsidRPr="00101F3B">
        <w:rPr>
          <w:rFonts w:cs="Times New Roman"/>
          <w:lang w:val="sr-Latn-BA"/>
        </w:rPr>
        <w:t xml:space="preserve">Gaussian Probability Desity Function </w:t>
      </w:r>
      <w:r w:rsidRPr="00101F3B">
        <w:rPr>
          <w:rFonts w:cs="Times New Roman"/>
          <w:lang w:val="ru-RU"/>
        </w:rPr>
        <w:t>(</w:t>
      </w:r>
      <w:r w:rsidR="00E6085D" w:rsidRPr="00101F3B">
        <w:rPr>
          <w:rFonts w:cs="Times New Roman"/>
          <w:lang w:val="sr-Latn-BA"/>
        </w:rPr>
        <w:t>PDF</w:t>
      </w:r>
      <w:r w:rsidRPr="00101F3B">
        <w:rPr>
          <w:rFonts w:cs="Times New Roman"/>
          <w:lang w:val="ru-RU"/>
        </w:rPr>
        <w:t xml:space="preserve">) за сваку карактеристику у свакој категорији. Овај </w:t>
      </w:r>
      <w:r w:rsidR="00E6085D" w:rsidRPr="00101F3B">
        <w:rPr>
          <w:rFonts w:cs="Times New Roman"/>
          <w:lang w:val="sr-Latn-BA"/>
        </w:rPr>
        <w:t>PDF</w:t>
      </w:r>
      <w:r w:rsidRPr="00101F3B">
        <w:rPr>
          <w:rFonts w:cs="Times New Roman"/>
          <w:lang w:val="ru-RU"/>
        </w:rPr>
        <w:t xml:space="preserve"> описује како се карактеристике распод</w:t>
      </w:r>
      <w:ins w:id="2026" w:author="Aleksandar Kelec" w:date="2023-11-26T19:09:00Z">
        <w:r w:rsidR="005D4572" w:rsidRPr="00101F3B">
          <w:rPr>
            <w:rFonts w:cs="Times New Roman"/>
            <w:lang w:val="ru-RU"/>
          </w:rPr>
          <w:t>ј</w:t>
        </w:r>
      </w:ins>
      <w:r w:rsidRPr="00101F3B">
        <w:rPr>
          <w:rFonts w:cs="Times New Roman"/>
          <w:lang w:val="ru-RU"/>
        </w:rPr>
        <w:t xml:space="preserve">ељују у датој категорији. Након тога, </w:t>
      </w:r>
      <w:r w:rsidR="00E6085D" w:rsidRPr="00101F3B">
        <w:rPr>
          <w:rFonts w:cs="Times New Roman"/>
          <w:lang w:val="ru-RU"/>
        </w:rPr>
        <w:t>Бајесова</w:t>
      </w:r>
      <w:r w:rsidRPr="00101F3B">
        <w:rPr>
          <w:rFonts w:cs="Times New Roman"/>
          <w:lang w:val="ru-RU"/>
        </w:rPr>
        <w:t xml:space="preserve"> теорема се користи за рачунање </w:t>
      </w:r>
      <w:commentRangeStart w:id="2027"/>
      <w:del w:id="2028" w:author="Nikola Karpić" w:date="2024-01-14T23:15:00Z">
        <w:r w:rsidRPr="00101F3B" w:rsidDel="0009399A">
          <w:rPr>
            <w:rFonts w:cs="Times New Roman"/>
            <w:lang w:val="ru-RU"/>
          </w:rPr>
          <w:delText>вјеројатно</w:delText>
        </w:r>
        <w:r w:rsidR="00E6085D" w:rsidRPr="00101F3B" w:rsidDel="0009399A">
          <w:rPr>
            <w:rFonts w:cs="Times New Roman"/>
            <w:lang w:val="ru-RU"/>
          </w:rPr>
          <w:delText>ће</w:delText>
        </w:r>
        <w:r w:rsidRPr="00101F3B" w:rsidDel="0009399A">
          <w:rPr>
            <w:rFonts w:cs="Times New Roman"/>
            <w:lang w:val="ru-RU"/>
          </w:rPr>
          <w:delText xml:space="preserve"> </w:delText>
        </w:r>
      </w:del>
      <w:commentRangeEnd w:id="2027"/>
      <w:ins w:id="2029" w:author="Nikola Karpić" w:date="2024-01-14T23:15:00Z">
        <w:r w:rsidR="0009399A" w:rsidRPr="00101F3B">
          <w:rPr>
            <w:rFonts w:cs="Times New Roman"/>
            <w:lang w:val="ru-RU"/>
          </w:rPr>
          <w:t>вјеро</w:t>
        </w:r>
        <w:r w:rsidR="0009399A" w:rsidRPr="00101F3B">
          <w:rPr>
            <w:rFonts w:cs="Times New Roman"/>
            <w:lang w:val="sr-Cyrl-BA"/>
          </w:rPr>
          <w:t>в</w:t>
        </w:r>
        <w:r w:rsidR="0009399A" w:rsidRPr="00101F3B">
          <w:rPr>
            <w:rFonts w:cs="Times New Roman"/>
            <w:lang w:val="ru-RU"/>
          </w:rPr>
          <w:t xml:space="preserve">атноће </w:t>
        </w:r>
      </w:ins>
      <w:r w:rsidR="005D4572" w:rsidRPr="0020112D">
        <w:rPr>
          <w:rStyle w:val="CommentReference"/>
          <w:rFonts w:cs="Times New Roman"/>
          <w:lang w:val="sr-Latn-BA"/>
          <w:rPrChange w:id="2030" w:author="Nikola Karpić" w:date="2024-02-25T23:34:00Z">
            <w:rPr>
              <w:rStyle w:val="CommentReference"/>
              <w:rFonts w:ascii="Arial" w:hAnsi="Arial"/>
              <w:lang w:val="sr-Latn-BA"/>
            </w:rPr>
          </w:rPrChange>
        </w:rPr>
        <w:commentReference w:id="2027"/>
      </w:r>
      <w:r w:rsidRPr="00101F3B">
        <w:rPr>
          <w:rFonts w:cs="Times New Roman"/>
          <w:lang w:val="ru-RU"/>
        </w:rPr>
        <w:t xml:space="preserve">за сваку категорију за дату инстанцу података. </w:t>
      </w:r>
      <w:commentRangeStart w:id="2031"/>
      <w:del w:id="2032" w:author="Nikola Karpić" w:date="2024-01-14T23:15:00Z">
        <w:r w:rsidRPr="00101F3B" w:rsidDel="0009399A">
          <w:rPr>
            <w:rFonts w:cs="Times New Roman"/>
            <w:lang w:val="ru-RU"/>
          </w:rPr>
          <w:delText>Вјеројатно</w:delText>
        </w:r>
        <w:r w:rsidR="00E6085D" w:rsidRPr="00101F3B" w:rsidDel="0009399A">
          <w:rPr>
            <w:rFonts w:cs="Times New Roman"/>
            <w:lang w:val="ru-RU"/>
          </w:rPr>
          <w:delText>ће</w:delText>
        </w:r>
        <w:r w:rsidRPr="00101F3B" w:rsidDel="0009399A">
          <w:rPr>
            <w:rFonts w:cs="Times New Roman"/>
            <w:lang w:val="ru-RU"/>
          </w:rPr>
          <w:delText xml:space="preserve"> </w:delText>
        </w:r>
      </w:del>
      <w:commentRangeEnd w:id="2031"/>
      <w:ins w:id="2033" w:author="Nikola Karpić" w:date="2024-01-14T23:15:00Z">
        <w:r w:rsidR="0009399A" w:rsidRPr="00101F3B">
          <w:rPr>
            <w:rFonts w:cs="Times New Roman"/>
            <w:lang w:val="ru-RU"/>
          </w:rPr>
          <w:t>Вјеро</w:t>
        </w:r>
        <w:r w:rsidR="0009399A" w:rsidRPr="00101F3B">
          <w:rPr>
            <w:rFonts w:cs="Times New Roman"/>
            <w:lang w:val="sr-Cyrl-BA"/>
          </w:rPr>
          <w:t>в</w:t>
        </w:r>
        <w:r w:rsidR="0009399A" w:rsidRPr="00101F3B">
          <w:rPr>
            <w:rFonts w:cs="Times New Roman"/>
            <w:lang w:val="ru-RU"/>
          </w:rPr>
          <w:t xml:space="preserve">атноће </w:t>
        </w:r>
      </w:ins>
      <w:r w:rsidR="00234E15" w:rsidRPr="0020112D">
        <w:rPr>
          <w:rStyle w:val="CommentReference"/>
          <w:rFonts w:cs="Times New Roman"/>
          <w:lang w:val="sr-Latn-BA"/>
          <w:rPrChange w:id="2034" w:author="Nikola Karpić" w:date="2024-02-25T23:34:00Z">
            <w:rPr>
              <w:rStyle w:val="CommentReference"/>
              <w:rFonts w:ascii="Arial" w:hAnsi="Arial"/>
              <w:lang w:val="sr-Latn-BA"/>
            </w:rPr>
          </w:rPrChange>
        </w:rPr>
        <w:commentReference w:id="2031"/>
      </w:r>
      <w:r w:rsidRPr="00101F3B">
        <w:rPr>
          <w:rFonts w:cs="Times New Roman"/>
          <w:lang w:val="ru-RU"/>
        </w:rPr>
        <w:t>се комбин</w:t>
      </w:r>
      <w:del w:id="2035" w:author="Aleksandar Kelec" w:date="2023-11-26T19:08:00Z">
        <w:r w:rsidRPr="00101F3B" w:rsidDel="00234E15">
          <w:rPr>
            <w:rFonts w:cs="Times New Roman"/>
            <w:lang w:val="ru-RU"/>
          </w:rPr>
          <w:delText>и</w:delText>
        </w:r>
      </w:del>
      <w:r w:rsidR="00E6085D" w:rsidRPr="00101F3B">
        <w:rPr>
          <w:rFonts w:cs="Times New Roman"/>
          <w:lang w:val="ru-RU"/>
        </w:rPr>
        <w:t>у</w:t>
      </w:r>
      <w:r w:rsidRPr="00101F3B">
        <w:rPr>
          <w:rFonts w:cs="Times New Roman"/>
          <w:lang w:val="ru-RU"/>
        </w:rPr>
        <w:t xml:space="preserve">ју за све карактеристике у датој инстанци и на крају се израчунава коначна </w:t>
      </w:r>
      <w:commentRangeStart w:id="2036"/>
      <w:del w:id="2037" w:author="Nikola Karpić" w:date="2024-01-14T23:15:00Z">
        <w:r w:rsidRPr="00101F3B" w:rsidDel="0009399A">
          <w:rPr>
            <w:rFonts w:cs="Times New Roman"/>
            <w:lang w:val="ru-RU"/>
          </w:rPr>
          <w:delText xml:space="preserve">вјеројатност </w:delText>
        </w:r>
      </w:del>
      <w:commentRangeEnd w:id="2036"/>
      <w:ins w:id="2038" w:author="Nikola Karpić" w:date="2024-01-14T23:16:00Z">
        <w:r w:rsidR="0009399A" w:rsidRPr="00101F3B">
          <w:rPr>
            <w:rFonts w:cs="Times New Roman"/>
            <w:lang w:val="sr-Cyrl-BA"/>
          </w:rPr>
          <w:t>вјероватноћа</w:t>
        </w:r>
      </w:ins>
      <w:ins w:id="2039" w:author="Nikola Karpić" w:date="2024-01-14T23:15:00Z">
        <w:r w:rsidR="0009399A" w:rsidRPr="00101F3B">
          <w:rPr>
            <w:rFonts w:cs="Times New Roman"/>
            <w:lang w:val="ru-RU"/>
          </w:rPr>
          <w:t xml:space="preserve"> </w:t>
        </w:r>
      </w:ins>
      <w:r w:rsidR="005D4572" w:rsidRPr="0020112D">
        <w:rPr>
          <w:rStyle w:val="CommentReference"/>
          <w:rFonts w:cs="Times New Roman"/>
          <w:lang w:val="sr-Latn-BA"/>
          <w:rPrChange w:id="2040" w:author="Nikola Karpić" w:date="2024-02-25T23:34:00Z">
            <w:rPr>
              <w:rStyle w:val="CommentReference"/>
              <w:rFonts w:ascii="Arial" w:hAnsi="Arial"/>
              <w:lang w:val="sr-Latn-BA"/>
            </w:rPr>
          </w:rPrChange>
        </w:rPr>
        <w:commentReference w:id="2036"/>
      </w:r>
      <w:r w:rsidRPr="00101F3B">
        <w:rPr>
          <w:rFonts w:cs="Times New Roman"/>
          <w:lang w:val="ru-RU"/>
        </w:rPr>
        <w:t xml:space="preserve">за сваку категорију. Инстанца се класификује у категорију са највећом </w:t>
      </w:r>
      <w:commentRangeStart w:id="2041"/>
      <w:del w:id="2042" w:author="Nikola Karpić" w:date="2024-01-14T23:16:00Z">
        <w:r w:rsidRPr="00101F3B" w:rsidDel="0009399A">
          <w:rPr>
            <w:rFonts w:cs="Times New Roman"/>
            <w:lang w:val="ru-RU"/>
          </w:rPr>
          <w:delText>вјеројатношћу</w:delText>
        </w:r>
      </w:del>
      <w:commentRangeEnd w:id="2041"/>
      <w:ins w:id="2043" w:author="Nikola Karpić" w:date="2024-01-14T23:16:00Z">
        <w:r w:rsidR="0009399A" w:rsidRPr="00101F3B">
          <w:rPr>
            <w:rFonts w:cs="Times New Roman"/>
            <w:lang w:val="sr-Cyrl-BA"/>
          </w:rPr>
          <w:t>вјероватноћом</w:t>
        </w:r>
      </w:ins>
      <w:del w:id="2044" w:author="Nikola Karpić" w:date="2024-01-14T23:16:00Z">
        <w:r w:rsidR="005D4572" w:rsidRPr="0020112D" w:rsidDel="0009399A">
          <w:rPr>
            <w:rStyle w:val="CommentReference"/>
            <w:rFonts w:cs="Times New Roman"/>
            <w:lang w:val="sr-Latn-BA"/>
            <w:rPrChange w:id="2045" w:author="Nikola Karpić" w:date="2024-02-25T23:34:00Z">
              <w:rPr>
                <w:rStyle w:val="CommentReference"/>
                <w:rFonts w:ascii="Arial" w:hAnsi="Arial"/>
                <w:lang w:val="sr-Latn-BA"/>
              </w:rPr>
            </w:rPrChange>
          </w:rPr>
          <w:commentReference w:id="2041"/>
        </w:r>
      </w:del>
      <w:r w:rsidRPr="00101F3B">
        <w:rPr>
          <w:rFonts w:cs="Times New Roman"/>
          <w:lang w:val="ru-RU"/>
        </w:rPr>
        <w:t>.</w:t>
      </w:r>
    </w:p>
    <w:p w14:paraId="61A32EEF" w14:textId="3596EA86" w:rsidR="00260017" w:rsidRPr="00101F3B" w:rsidRDefault="00260017" w:rsidP="00D44804">
      <w:pPr>
        <w:pStyle w:val="NoSpacing"/>
        <w:rPr>
          <w:rFonts w:cs="Times New Roman"/>
          <w:lang w:val="ru-RU"/>
        </w:rPr>
      </w:pPr>
      <w:r w:rsidRPr="00101F3B">
        <w:rPr>
          <w:rFonts w:cs="Times New Roman"/>
          <w:lang w:val="ru-RU"/>
        </w:rPr>
        <w:t xml:space="preserve">Међутим, претпоставка да свака карактеристика има нормалну </w:t>
      </w:r>
      <w:r w:rsidR="00E6085D" w:rsidRPr="00101F3B">
        <w:rPr>
          <w:rFonts w:cs="Times New Roman"/>
          <w:lang w:val="ru-RU"/>
        </w:rPr>
        <w:t>расподјел</w:t>
      </w:r>
      <w:r w:rsidRPr="00101F3B">
        <w:rPr>
          <w:rFonts w:cs="Times New Roman"/>
          <w:lang w:val="ru-RU"/>
        </w:rPr>
        <w:t>у често може бити погрешна у стварним подацима, што може довести до лоших резултата класификације</w:t>
      </w:r>
      <w:r w:rsidR="00E6085D" w:rsidRPr="00101F3B">
        <w:rPr>
          <w:rFonts w:cs="Times New Roman"/>
          <w:lang w:val="ru-RU"/>
        </w:rPr>
        <w:t>, па</w:t>
      </w:r>
      <w:r w:rsidRPr="00101F3B">
        <w:rPr>
          <w:rFonts w:cs="Times New Roman"/>
          <w:lang w:val="ru-RU"/>
        </w:rPr>
        <w:t xml:space="preserve"> је важно провјеравати и примјењивати адекватне претпоставке о </w:t>
      </w:r>
      <w:r w:rsidR="00E6085D" w:rsidRPr="00101F3B">
        <w:rPr>
          <w:rFonts w:cs="Times New Roman"/>
          <w:lang w:val="ru-RU"/>
        </w:rPr>
        <w:t>расподјел</w:t>
      </w:r>
      <w:r w:rsidRPr="00101F3B">
        <w:rPr>
          <w:rFonts w:cs="Times New Roman"/>
          <w:lang w:val="ru-RU"/>
        </w:rPr>
        <w:t>и када се користи овај алгоритам.</w:t>
      </w:r>
    </w:p>
    <w:p w14:paraId="4C4C829B" w14:textId="00F898F6" w:rsidR="00260017" w:rsidRPr="00101F3B" w:rsidRDefault="00E6085D" w:rsidP="00260017">
      <w:pPr>
        <w:pStyle w:val="NoSpacing"/>
        <w:rPr>
          <w:rFonts w:cs="Times New Roman"/>
          <w:lang w:val="ru-RU"/>
        </w:rPr>
      </w:pPr>
      <w:del w:id="2046" w:author="Nikola Karpić" w:date="2024-01-14T23:17:00Z">
        <w:r w:rsidRPr="00101F3B" w:rsidDel="0009399A">
          <w:rPr>
            <w:rFonts w:cs="Times New Roman"/>
            <w:lang w:val="ru-RU"/>
          </w:rPr>
          <w:delText>Gaussian Naive Byes Classifier</w:delText>
        </w:r>
      </w:del>
      <w:ins w:id="2047" w:author="Nikola Karpić" w:date="2024-01-14T23:17:00Z">
        <w:r w:rsidR="0009399A" w:rsidRPr="00101F3B">
          <w:rPr>
            <w:rFonts w:cs="Times New Roman"/>
            <w:lang w:val="sr-Latn-BA"/>
          </w:rPr>
          <w:t>GNB</w:t>
        </w:r>
      </w:ins>
      <w:r w:rsidRPr="00101F3B">
        <w:rPr>
          <w:rFonts w:cs="Times New Roman"/>
          <w:lang w:val="ru-RU"/>
        </w:rPr>
        <w:t xml:space="preserve"> </w:t>
      </w:r>
      <w:r w:rsidR="00260017" w:rsidRPr="00101F3B">
        <w:rPr>
          <w:rFonts w:cs="Times New Roman"/>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Pr="00101F3B" w:rsidRDefault="00C509AB" w:rsidP="00532390">
      <w:pPr>
        <w:pStyle w:val="Heading2"/>
        <w:numPr>
          <w:ilvl w:val="1"/>
          <w:numId w:val="1"/>
        </w:numPr>
        <w:rPr>
          <w:rFonts w:cs="Times New Roman"/>
          <w:lang w:val="en-US"/>
        </w:rPr>
      </w:pPr>
      <w:bookmarkStart w:id="2048" w:name="_Toc159792285"/>
      <w:r w:rsidRPr="00101F3B">
        <w:rPr>
          <w:rFonts w:cs="Times New Roman"/>
          <w:lang w:val="en-US"/>
        </w:rPr>
        <w:t>K Nearest Neighbors Classifier</w:t>
      </w:r>
      <w:bookmarkEnd w:id="2048"/>
    </w:p>
    <w:p w14:paraId="349954D2" w14:textId="3F7C612E" w:rsidR="00260017" w:rsidRPr="00101F3B" w:rsidRDefault="00E6085D" w:rsidP="00D44804">
      <w:pPr>
        <w:pStyle w:val="NoSpacing"/>
        <w:rPr>
          <w:rFonts w:cs="Times New Roman"/>
          <w:lang w:val="ru-RU"/>
        </w:rPr>
      </w:pPr>
      <w:r w:rsidRPr="00101F3B">
        <w:rPr>
          <w:rFonts w:cs="Times New Roman"/>
          <w:lang w:val="en-US"/>
        </w:rPr>
        <w:t xml:space="preserve">K Nearest Neighbors Classifier </w:t>
      </w:r>
      <w:r w:rsidR="00260017" w:rsidRPr="00101F3B">
        <w:rPr>
          <w:rFonts w:cs="Times New Roman"/>
          <w:lang w:val="en-US"/>
        </w:rPr>
        <w:t>(</w:t>
      </w:r>
      <w:r w:rsidRPr="00101F3B">
        <w:rPr>
          <w:rFonts w:cs="Times New Roman"/>
          <w:lang w:val="sr-Latn-BA"/>
        </w:rPr>
        <w:t>KNN</w:t>
      </w:r>
      <w:r w:rsidR="00260017" w:rsidRPr="00101F3B">
        <w:rPr>
          <w:rFonts w:cs="Times New Roman"/>
          <w:lang w:val="en-US"/>
        </w:rPr>
        <w:t xml:space="preserve">) </w:t>
      </w:r>
      <w:r w:rsidR="00260017" w:rsidRPr="00101F3B">
        <w:rPr>
          <w:rFonts w:cs="Times New Roman"/>
          <w:lang w:val="ru-RU"/>
        </w:rPr>
        <w:t>алгоритам</w:t>
      </w:r>
      <w:r w:rsidR="00260017" w:rsidRPr="00101F3B">
        <w:rPr>
          <w:rFonts w:cs="Times New Roman"/>
          <w:lang w:val="en-US"/>
        </w:rPr>
        <w:t xml:space="preserve"> </w:t>
      </w:r>
      <w:r w:rsidR="00260017" w:rsidRPr="00101F3B">
        <w:rPr>
          <w:rFonts w:cs="Times New Roman"/>
          <w:lang w:val="ru-RU"/>
        </w:rPr>
        <w:t>је</w:t>
      </w:r>
      <w:r w:rsidR="00260017" w:rsidRPr="00101F3B">
        <w:rPr>
          <w:rFonts w:cs="Times New Roman"/>
          <w:lang w:val="en-US"/>
        </w:rPr>
        <w:t xml:space="preserve"> </w:t>
      </w:r>
      <w:r w:rsidR="00260017" w:rsidRPr="00101F3B">
        <w:rPr>
          <w:rFonts w:cs="Times New Roman"/>
          <w:lang w:val="ru-RU"/>
        </w:rPr>
        <w:t>један</w:t>
      </w:r>
      <w:r w:rsidR="00260017" w:rsidRPr="00101F3B">
        <w:rPr>
          <w:rFonts w:cs="Times New Roman"/>
          <w:lang w:val="en-US"/>
        </w:rPr>
        <w:t xml:space="preserve"> </w:t>
      </w:r>
      <w:r w:rsidR="00260017" w:rsidRPr="00101F3B">
        <w:rPr>
          <w:rFonts w:cs="Times New Roman"/>
          <w:lang w:val="ru-RU"/>
        </w:rPr>
        <w:t>од</w:t>
      </w:r>
      <w:r w:rsidR="00260017" w:rsidRPr="00101F3B">
        <w:rPr>
          <w:rFonts w:cs="Times New Roman"/>
          <w:lang w:val="en-US"/>
        </w:rPr>
        <w:t xml:space="preserve"> </w:t>
      </w:r>
      <w:r w:rsidR="00260017" w:rsidRPr="00101F3B">
        <w:rPr>
          <w:rFonts w:cs="Times New Roman"/>
          <w:lang w:val="ru-RU"/>
        </w:rPr>
        <w:t>најједноставнијих</w:t>
      </w:r>
      <w:r w:rsidR="00260017" w:rsidRPr="00101F3B">
        <w:rPr>
          <w:rFonts w:cs="Times New Roman"/>
          <w:lang w:val="en-US"/>
        </w:rPr>
        <w:t xml:space="preserve"> </w:t>
      </w:r>
      <w:r w:rsidR="00260017" w:rsidRPr="00101F3B">
        <w:rPr>
          <w:rFonts w:cs="Times New Roman"/>
          <w:lang w:val="ru-RU"/>
        </w:rPr>
        <w:t>и</w:t>
      </w:r>
      <w:r w:rsidR="00260017" w:rsidRPr="00101F3B">
        <w:rPr>
          <w:rFonts w:cs="Times New Roman"/>
          <w:lang w:val="en-US"/>
        </w:rPr>
        <w:t xml:space="preserve"> </w:t>
      </w:r>
      <w:r w:rsidR="00260017" w:rsidRPr="00101F3B">
        <w:rPr>
          <w:rFonts w:cs="Times New Roman"/>
          <w:lang w:val="ru-RU"/>
        </w:rPr>
        <w:t>најчешће</w:t>
      </w:r>
      <w:r w:rsidR="00260017" w:rsidRPr="00101F3B">
        <w:rPr>
          <w:rFonts w:cs="Times New Roman"/>
          <w:lang w:val="en-US"/>
        </w:rPr>
        <w:t xml:space="preserve"> </w:t>
      </w:r>
      <w:r w:rsidR="00260017" w:rsidRPr="00101F3B">
        <w:rPr>
          <w:rFonts w:cs="Times New Roman"/>
          <w:lang w:val="ru-RU"/>
        </w:rPr>
        <w:t>кориштених</w:t>
      </w:r>
      <w:r w:rsidR="00260017" w:rsidRPr="00101F3B">
        <w:rPr>
          <w:rFonts w:cs="Times New Roman"/>
          <w:lang w:val="en-US"/>
        </w:rPr>
        <w:t xml:space="preserve"> </w:t>
      </w:r>
      <w:r w:rsidR="00260017" w:rsidRPr="00101F3B">
        <w:rPr>
          <w:rFonts w:cs="Times New Roman"/>
          <w:lang w:val="ru-RU"/>
        </w:rPr>
        <w:t>алгоритама</w:t>
      </w:r>
      <w:r w:rsidR="00260017" w:rsidRPr="00101F3B">
        <w:rPr>
          <w:rFonts w:cs="Times New Roman"/>
          <w:lang w:val="en-US"/>
        </w:rPr>
        <w:t xml:space="preserve"> </w:t>
      </w:r>
      <w:r w:rsidR="00260017" w:rsidRPr="00101F3B">
        <w:rPr>
          <w:rFonts w:cs="Times New Roman"/>
          <w:lang w:val="ru-RU"/>
        </w:rPr>
        <w:t>у</w:t>
      </w:r>
      <w:r w:rsidR="00260017" w:rsidRPr="00101F3B">
        <w:rPr>
          <w:rFonts w:cs="Times New Roman"/>
          <w:lang w:val="en-US"/>
        </w:rPr>
        <w:t xml:space="preserve"> </w:t>
      </w:r>
      <w:r w:rsidR="00260017" w:rsidRPr="00101F3B">
        <w:rPr>
          <w:rFonts w:cs="Times New Roman"/>
          <w:lang w:val="ru-RU"/>
        </w:rPr>
        <w:t>машинском</w:t>
      </w:r>
      <w:r w:rsidR="00260017" w:rsidRPr="00101F3B">
        <w:rPr>
          <w:rFonts w:cs="Times New Roman"/>
          <w:lang w:val="en-US"/>
        </w:rPr>
        <w:t xml:space="preserve"> </w:t>
      </w:r>
      <w:r w:rsidR="00260017" w:rsidRPr="00101F3B">
        <w:rPr>
          <w:rFonts w:cs="Times New Roman"/>
          <w:lang w:val="ru-RU"/>
        </w:rPr>
        <w:t>учењу</w:t>
      </w:r>
      <w:r w:rsidR="00260017" w:rsidRPr="00101F3B">
        <w:rPr>
          <w:rFonts w:cs="Times New Roman"/>
          <w:lang w:val="en-US"/>
        </w:rPr>
        <w:t xml:space="preserve">, </w:t>
      </w:r>
      <w:r w:rsidR="00260017" w:rsidRPr="00101F3B">
        <w:rPr>
          <w:rFonts w:cs="Times New Roman"/>
          <w:lang w:val="ru-RU"/>
        </w:rPr>
        <w:t>коришћен</w:t>
      </w:r>
      <w:r w:rsidR="00260017" w:rsidRPr="00101F3B">
        <w:rPr>
          <w:rFonts w:cs="Times New Roman"/>
          <w:lang w:val="en-US"/>
        </w:rPr>
        <w:t xml:space="preserve"> </w:t>
      </w:r>
      <w:r w:rsidR="00260017" w:rsidRPr="00101F3B">
        <w:rPr>
          <w:rFonts w:cs="Times New Roman"/>
          <w:lang w:val="ru-RU"/>
        </w:rPr>
        <w:t>за</w:t>
      </w:r>
      <w:r w:rsidR="00260017" w:rsidRPr="00101F3B">
        <w:rPr>
          <w:rFonts w:cs="Times New Roman"/>
          <w:lang w:val="en-US"/>
        </w:rPr>
        <w:t xml:space="preserve"> </w:t>
      </w:r>
      <w:r w:rsidR="00260017" w:rsidRPr="00101F3B">
        <w:rPr>
          <w:rFonts w:cs="Times New Roman"/>
          <w:lang w:val="ru-RU"/>
        </w:rPr>
        <w:t>класификацију</w:t>
      </w:r>
      <w:r w:rsidR="00260017" w:rsidRPr="00101F3B">
        <w:rPr>
          <w:rFonts w:cs="Times New Roman"/>
          <w:lang w:val="en-US"/>
        </w:rPr>
        <w:t xml:space="preserve">. </w:t>
      </w:r>
      <w:r w:rsidR="00260017" w:rsidRPr="00101F3B">
        <w:rPr>
          <w:rFonts w:cs="Times New Roman"/>
          <w:lang w:val="ru-RU"/>
        </w:rPr>
        <w:t>Овај алгоритам користи концепт к-најближих сус</w:t>
      </w:r>
      <w:r w:rsidRPr="00101F3B">
        <w:rPr>
          <w:rFonts w:cs="Times New Roman"/>
          <w:lang w:val="sr-Latn-BA"/>
        </w:rPr>
        <w:t>j</w:t>
      </w:r>
      <w:r w:rsidR="00260017" w:rsidRPr="00101F3B">
        <w:rPr>
          <w:rFonts w:cs="Times New Roman"/>
          <w:lang w:val="ru-RU"/>
        </w:rPr>
        <w:t>еда за класификацију нових објеката.</w:t>
      </w:r>
    </w:p>
    <w:p w14:paraId="7957DAC5" w14:textId="3E360676" w:rsidR="00260017" w:rsidRPr="00101F3B" w:rsidRDefault="00260017" w:rsidP="00D44804">
      <w:pPr>
        <w:pStyle w:val="NoSpacing"/>
        <w:rPr>
          <w:rFonts w:cs="Times New Roman"/>
          <w:lang w:val="ru-RU"/>
        </w:rPr>
      </w:pPr>
      <w:r w:rsidRPr="00101F3B">
        <w:rPr>
          <w:rFonts w:cs="Times New Roman"/>
          <w:lang w:val="ru-RU"/>
        </w:rPr>
        <w:t xml:space="preserve">Алгоритам </w:t>
      </w:r>
      <w:r w:rsidR="00E6085D" w:rsidRPr="00101F3B">
        <w:rPr>
          <w:rFonts w:cs="Times New Roman"/>
          <w:lang w:val="sr-Latn-BA"/>
        </w:rPr>
        <w:t>KNN</w:t>
      </w:r>
      <w:r w:rsidR="00E6085D" w:rsidRPr="00101F3B">
        <w:rPr>
          <w:rFonts w:cs="Times New Roman"/>
          <w:lang w:val="ru-RU"/>
        </w:rPr>
        <w:t xml:space="preserve"> </w:t>
      </w:r>
      <w:r w:rsidRPr="00101F3B">
        <w:rPr>
          <w:rFonts w:cs="Times New Roman"/>
          <w:lang w:val="ru-RU"/>
        </w:rPr>
        <w:t xml:space="preserve">представља једноставну верзију алгоритма класификације, </w:t>
      </w:r>
      <w:r w:rsidR="00497CF6" w:rsidRPr="00101F3B">
        <w:rPr>
          <w:rFonts w:cs="Times New Roman"/>
          <w:lang w:val="ru-RU"/>
        </w:rPr>
        <w:t>гдје</w:t>
      </w:r>
      <w:r w:rsidRPr="00101F3B">
        <w:rPr>
          <w:rFonts w:cs="Times New Roman"/>
          <w:lang w:val="ru-RU"/>
        </w:rPr>
        <w:t xml:space="preserve"> се узима у обзир к-најближих сус</w:t>
      </w:r>
      <w:r w:rsidR="00E6085D" w:rsidRPr="00101F3B">
        <w:rPr>
          <w:rFonts w:cs="Times New Roman"/>
          <w:lang w:val="sr-Latn-BA"/>
        </w:rPr>
        <w:t>j</w:t>
      </w:r>
      <w:r w:rsidRPr="00101F3B">
        <w:rPr>
          <w:rFonts w:cs="Times New Roman"/>
          <w:lang w:val="ru-RU"/>
        </w:rPr>
        <w:t>еда објекта који се покушава класификовати.</w:t>
      </w:r>
      <w:r w:rsidR="00497CF6" w:rsidRPr="00101F3B">
        <w:rPr>
          <w:rFonts w:cs="Times New Roman"/>
          <w:lang w:val="ru-RU"/>
        </w:rPr>
        <w:t xml:space="preserve"> </w:t>
      </w:r>
    </w:p>
    <w:p w14:paraId="3A70B9A5" w14:textId="6AEC8036" w:rsidR="00260017" w:rsidRPr="00101F3B" w:rsidRDefault="00260017" w:rsidP="00D44804">
      <w:pPr>
        <w:pStyle w:val="NoSpacing"/>
        <w:rPr>
          <w:rFonts w:cs="Times New Roman"/>
          <w:lang w:val="ru-RU"/>
        </w:rPr>
      </w:pPr>
      <w:r w:rsidRPr="00101F3B">
        <w:rPr>
          <w:rFonts w:cs="Times New Roman"/>
          <w:lang w:val="ru-RU"/>
        </w:rPr>
        <w:t>Одређивање к-најближих сус</w:t>
      </w:r>
      <w:r w:rsidR="00E6085D" w:rsidRPr="00101F3B">
        <w:rPr>
          <w:rFonts w:cs="Times New Roman"/>
          <w:lang w:val="sr-Latn-BA"/>
        </w:rPr>
        <w:t>j</w:t>
      </w:r>
      <w:r w:rsidRPr="00101F3B">
        <w:rPr>
          <w:rFonts w:cs="Times New Roman"/>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sidRPr="00101F3B">
        <w:rPr>
          <w:rFonts w:cs="Times New Roman"/>
          <w:lang w:val="ru-RU"/>
        </w:rPr>
        <w:t>сусједи</w:t>
      </w:r>
      <w:r w:rsidRPr="00101F3B">
        <w:rPr>
          <w:rFonts w:cs="Times New Roman"/>
          <w:lang w:val="ru-RU"/>
        </w:rPr>
        <w:t>.</w:t>
      </w:r>
    </w:p>
    <w:p w14:paraId="118EAF02" w14:textId="0DFF882A" w:rsidR="00260017" w:rsidRPr="00101F3B" w:rsidRDefault="00260017" w:rsidP="00D44804">
      <w:pPr>
        <w:pStyle w:val="NoSpacing"/>
        <w:rPr>
          <w:rFonts w:cs="Times New Roman"/>
          <w:lang w:val="ru-RU"/>
        </w:rPr>
      </w:pPr>
      <w:r w:rsidRPr="00101F3B">
        <w:rPr>
          <w:rFonts w:cs="Times New Roman"/>
          <w:lang w:val="ru-RU"/>
        </w:rPr>
        <w:t>На крају, класификација новог објекта се врши преко гласања к-најближих сус</w:t>
      </w:r>
      <w:r w:rsidR="00E6085D" w:rsidRPr="00101F3B">
        <w:rPr>
          <w:rFonts w:cs="Times New Roman"/>
          <w:lang w:val="sr-Latn-BA"/>
        </w:rPr>
        <w:t>j</w:t>
      </w:r>
      <w:r w:rsidRPr="00101F3B">
        <w:rPr>
          <w:rFonts w:cs="Times New Roman"/>
          <w:lang w:val="ru-RU"/>
        </w:rPr>
        <w:t>еда, тако што се узима у обзир најчешћа класа међу њима.</w:t>
      </w:r>
    </w:p>
    <w:p w14:paraId="29DC9ED1" w14:textId="16E8A396" w:rsidR="00260017" w:rsidRPr="00101F3B" w:rsidRDefault="00260017" w:rsidP="00260017">
      <w:pPr>
        <w:pStyle w:val="NoSpacing"/>
        <w:rPr>
          <w:rFonts w:cs="Times New Roman"/>
          <w:lang w:val="ru-RU"/>
        </w:rPr>
      </w:pPr>
      <w:r w:rsidRPr="00101F3B">
        <w:rPr>
          <w:rFonts w:cs="Times New Roman"/>
          <w:lang w:val="ru-RU"/>
        </w:rPr>
        <w:t xml:space="preserve">У поређењу са другим алгоритмима, </w:t>
      </w:r>
      <w:r w:rsidR="00E6085D" w:rsidRPr="00101F3B">
        <w:rPr>
          <w:rFonts w:cs="Times New Roman"/>
          <w:lang w:val="sr-Latn-BA"/>
        </w:rPr>
        <w:t>KNN</w:t>
      </w:r>
      <w:r w:rsidR="00E6085D" w:rsidRPr="00101F3B">
        <w:rPr>
          <w:rFonts w:cs="Times New Roman"/>
          <w:lang w:val="ru-RU"/>
        </w:rPr>
        <w:t xml:space="preserve"> </w:t>
      </w:r>
      <w:r w:rsidRPr="00101F3B">
        <w:rPr>
          <w:rFonts w:cs="Times New Roman"/>
          <w:lang w:val="ru-RU"/>
        </w:rPr>
        <w:t>је једноставан за прим</w:t>
      </w:r>
      <w:ins w:id="2049" w:author="Aleksandar Kelec" w:date="2023-11-26T19:10:00Z">
        <w:r w:rsidR="005D4572" w:rsidRPr="00101F3B">
          <w:rPr>
            <w:rFonts w:cs="Times New Roman"/>
            <w:lang w:val="ru-RU"/>
          </w:rPr>
          <w:t>ј</w:t>
        </w:r>
      </w:ins>
      <w:r w:rsidRPr="00101F3B">
        <w:rPr>
          <w:rFonts w:cs="Times New Roman"/>
          <w:lang w:val="ru-RU"/>
        </w:rPr>
        <w:t>ену, а истовремено ефикасан у класификацији различитих типова података. Међутим, један од недостатака овог алгоритма је што се рачуна</w:t>
      </w:r>
      <w:del w:id="2050" w:author="Aleksandar Kelec" w:date="2023-11-26T19:11:00Z">
        <w:r w:rsidRPr="00101F3B" w:rsidDel="005D4572">
          <w:rPr>
            <w:rFonts w:cs="Times New Roman"/>
            <w:lang w:val="ru-RU"/>
          </w:rPr>
          <w:delText>ћу</w:delText>
        </w:r>
      </w:del>
      <w:r w:rsidRPr="00101F3B">
        <w:rPr>
          <w:rFonts w:cs="Times New Roman"/>
          <w:lang w:val="ru-RU"/>
        </w:rPr>
        <w:t>ју удаљености између свих објеката у тренинг скупу и новог објекта, што може бити захт</w:t>
      </w:r>
      <w:r w:rsidR="00497CF6" w:rsidRPr="00101F3B">
        <w:rPr>
          <w:rFonts w:cs="Times New Roman"/>
          <w:lang w:val="ru-RU"/>
        </w:rPr>
        <w:t>ј</w:t>
      </w:r>
      <w:r w:rsidRPr="00101F3B">
        <w:rPr>
          <w:rFonts w:cs="Times New Roman"/>
          <w:lang w:val="ru-RU"/>
        </w:rPr>
        <w:t>евно за израчунавање за велике податке.</w:t>
      </w:r>
    </w:p>
    <w:p w14:paraId="291FA1C2" w14:textId="77777777" w:rsidR="00DF7825" w:rsidRPr="00101F3B" w:rsidRDefault="00C509AB" w:rsidP="00532390">
      <w:pPr>
        <w:pStyle w:val="Heading2"/>
        <w:numPr>
          <w:ilvl w:val="1"/>
          <w:numId w:val="1"/>
        </w:numPr>
        <w:rPr>
          <w:rFonts w:cs="Times New Roman"/>
          <w:lang w:val="en-US"/>
        </w:rPr>
      </w:pPr>
      <w:bookmarkStart w:id="2051" w:name="_Toc159792286"/>
      <w:r w:rsidRPr="00101F3B">
        <w:rPr>
          <w:rFonts w:cs="Times New Roman"/>
          <w:lang w:val="en-US"/>
        </w:rPr>
        <w:t>Decision Tree Classifier</w:t>
      </w:r>
      <w:bookmarkEnd w:id="2051"/>
    </w:p>
    <w:p w14:paraId="3D8D4B0C" w14:textId="631ABA9B" w:rsidR="00260017" w:rsidRPr="00101F3B" w:rsidRDefault="00497CF6" w:rsidP="00D44804">
      <w:pPr>
        <w:pStyle w:val="NoSpacing"/>
        <w:rPr>
          <w:rFonts w:cs="Times New Roman"/>
          <w:lang w:val="ru-RU"/>
        </w:rPr>
      </w:pPr>
      <w:commentRangeStart w:id="2052"/>
      <w:r w:rsidRPr="00101F3B">
        <w:rPr>
          <w:rFonts w:cs="Times New Roman"/>
          <w:lang w:val="en-US"/>
        </w:rPr>
        <w:t>Decision</w:t>
      </w:r>
      <w:r w:rsidRPr="00101F3B">
        <w:rPr>
          <w:rFonts w:cs="Times New Roman"/>
          <w:lang w:val="ru-RU"/>
        </w:rPr>
        <w:t xml:space="preserve"> </w:t>
      </w:r>
      <w:r w:rsidRPr="00101F3B">
        <w:rPr>
          <w:rFonts w:cs="Times New Roman"/>
          <w:lang w:val="en-US"/>
        </w:rPr>
        <w:t>Tree</w:t>
      </w:r>
      <w:r w:rsidRPr="00101F3B">
        <w:rPr>
          <w:rFonts w:cs="Times New Roman"/>
          <w:lang w:val="ru-RU"/>
        </w:rPr>
        <w:t xml:space="preserve"> </w:t>
      </w:r>
      <w:r w:rsidRPr="00101F3B">
        <w:rPr>
          <w:rFonts w:cs="Times New Roman"/>
          <w:lang w:val="en-US"/>
        </w:rPr>
        <w:t>Classifier</w:t>
      </w:r>
      <w:ins w:id="2053" w:author="Nikola Karpić" w:date="2024-01-14T23:16:00Z">
        <w:r w:rsidR="0009399A" w:rsidRPr="0020112D">
          <w:rPr>
            <w:rFonts w:cs="Times New Roman"/>
            <w:lang w:val="ru-RU"/>
            <w:rPrChange w:id="2054" w:author="Nikola Karpić" w:date="2024-02-25T23:34:00Z">
              <w:rPr>
                <w:lang w:val="en-US"/>
              </w:rPr>
            </w:rPrChange>
          </w:rPr>
          <w:t xml:space="preserve"> </w:t>
        </w:r>
        <w:r w:rsidR="0009399A" w:rsidRPr="00101F3B">
          <w:rPr>
            <w:rFonts w:cs="Times New Roman"/>
            <w:lang w:val="sr-Cyrl-BA"/>
          </w:rPr>
          <w:t>(</w:t>
        </w:r>
        <w:r w:rsidR="0009399A" w:rsidRPr="00101F3B">
          <w:rPr>
            <w:rFonts w:cs="Times New Roman"/>
            <w:lang w:val="sr-Latn-BA"/>
          </w:rPr>
          <w:t>DT</w:t>
        </w:r>
        <w:r w:rsidR="0009399A" w:rsidRPr="00101F3B">
          <w:rPr>
            <w:rFonts w:cs="Times New Roman"/>
            <w:lang w:val="sr-Cyrl-BA"/>
          </w:rPr>
          <w:t>)</w:t>
        </w:r>
      </w:ins>
      <w:r w:rsidRPr="00101F3B">
        <w:rPr>
          <w:rFonts w:cs="Times New Roman"/>
          <w:lang w:val="ru-RU"/>
        </w:rPr>
        <w:t xml:space="preserve"> </w:t>
      </w:r>
      <w:commentRangeEnd w:id="2052"/>
      <w:r w:rsidR="00311E98" w:rsidRPr="0020112D">
        <w:rPr>
          <w:rStyle w:val="CommentReference"/>
          <w:rFonts w:cs="Times New Roman"/>
          <w:lang w:val="sr-Latn-BA"/>
          <w:rPrChange w:id="2055" w:author="Nikola Karpić" w:date="2024-02-25T23:34:00Z">
            <w:rPr>
              <w:rStyle w:val="CommentReference"/>
              <w:rFonts w:ascii="Arial" w:hAnsi="Arial"/>
              <w:lang w:val="sr-Latn-BA"/>
            </w:rPr>
          </w:rPrChange>
        </w:rPr>
        <w:commentReference w:id="2052"/>
      </w:r>
      <w:r w:rsidR="00260017" w:rsidRPr="00101F3B">
        <w:rPr>
          <w:rFonts w:cs="Times New Roman"/>
          <w:lang w:val="ru-RU"/>
        </w:rPr>
        <w:t xml:space="preserve">алгоритам се користи за разврставање података. Овај алгоритам користи стабло одлучивања као своју главну структуру, </w:t>
      </w:r>
      <w:r w:rsidRPr="00101F3B">
        <w:rPr>
          <w:rFonts w:cs="Times New Roman"/>
          <w:lang w:val="ru-RU"/>
        </w:rPr>
        <w:t>гдје</w:t>
      </w:r>
      <w:r w:rsidR="00260017" w:rsidRPr="00101F3B">
        <w:rPr>
          <w:rFonts w:cs="Times New Roman"/>
          <w:lang w:val="ru-RU"/>
        </w:rPr>
        <w:t xml:space="preserve"> се разматрају различит</w:t>
      </w:r>
      <w:r w:rsidRPr="00101F3B">
        <w:rPr>
          <w:rFonts w:cs="Times New Roman"/>
          <w:lang w:val="ru-RU"/>
        </w:rPr>
        <w:t>и</w:t>
      </w:r>
      <w:r w:rsidR="00260017" w:rsidRPr="00101F3B">
        <w:rPr>
          <w:rFonts w:cs="Times New Roman"/>
          <w:lang w:val="ru-RU"/>
        </w:rPr>
        <w:t xml:space="preserve"> атрибут</w:t>
      </w:r>
      <w:r w:rsidRPr="00101F3B">
        <w:rPr>
          <w:rFonts w:cs="Times New Roman"/>
          <w:lang w:val="ru-RU"/>
        </w:rPr>
        <w:t>и</w:t>
      </w:r>
      <w:r w:rsidR="00260017" w:rsidRPr="00101F3B">
        <w:rPr>
          <w:rFonts w:cs="Times New Roman"/>
          <w:lang w:val="ru-RU"/>
        </w:rPr>
        <w:t xml:space="preserve"> унутар </w:t>
      </w:r>
      <w:r w:rsidRPr="00101F3B">
        <w:rPr>
          <w:rFonts w:cs="Times New Roman"/>
          <w:lang w:val="ru-RU"/>
        </w:rPr>
        <w:t xml:space="preserve">скупа </w:t>
      </w:r>
      <w:r w:rsidR="00260017" w:rsidRPr="00101F3B">
        <w:rPr>
          <w:rFonts w:cs="Times New Roman"/>
          <w:lang w:val="ru-RU"/>
        </w:rPr>
        <w:t>података и доносе се одлуке о томе како да се подаци разврстају.</w:t>
      </w:r>
    </w:p>
    <w:p w14:paraId="7084CE58" w14:textId="58441D52" w:rsidR="00260017" w:rsidRPr="00101F3B" w:rsidRDefault="00260017" w:rsidP="00D44804">
      <w:pPr>
        <w:pStyle w:val="NoSpacing"/>
        <w:rPr>
          <w:rFonts w:cs="Times New Roman"/>
          <w:lang w:val="ru-RU"/>
        </w:rPr>
      </w:pPr>
      <w:r w:rsidRPr="00101F3B">
        <w:rPr>
          <w:rFonts w:cs="Times New Roman"/>
          <w:lang w:val="ru-RU"/>
        </w:rPr>
        <w:t>Стабло одлучивања користи дв</w:t>
      </w:r>
      <w:r w:rsidR="00497CF6" w:rsidRPr="00101F3B">
        <w:rPr>
          <w:rFonts w:cs="Times New Roman"/>
          <w:lang w:val="ru-RU"/>
        </w:rPr>
        <w:t>иј</w:t>
      </w:r>
      <w:r w:rsidRPr="00101F3B">
        <w:rPr>
          <w:rFonts w:cs="Times New Roman"/>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sidRPr="00101F3B">
        <w:rPr>
          <w:rFonts w:cs="Times New Roman"/>
          <w:lang w:val="ru-RU"/>
        </w:rPr>
        <w:t>његових</w:t>
      </w:r>
      <w:r w:rsidRPr="00101F3B">
        <w:rPr>
          <w:rFonts w:cs="Times New Roman"/>
          <w:lang w:val="ru-RU"/>
        </w:rPr>
        <w:t xml:space="preserve"> подчворова, који се затим поново </w:t>
      </w:r>
      <w:r w:rsidR="00497CF6" w:rsidRPr="00101F3B">
        <w:rPr>
          <w:rFonts w:cs="Times New Roman"/>
          <w:lang w:val="ru-RU"/>
        </w:rPr>
        <w:t>разматрају</w:t>
      </w:r>
      <w:r w:rsidRPr="00101F3B">
        <w:rPr>
          <w:rFonts w:cs="Times New Roman"/>
          <w:lang w:val="ru-RU"/>
        </w:rPr>
        <w:t>. Ова</w:t>
      </w:r>
      <w:r w:rsidR="00497CF6" w:rsidRPr="00101F3B">
        <w:rPr>
          <w:rFonts w:cs="Times New Roman"/>
          <w:lang w:val="ru-RU"/>
        </w:rPr>
        <w:t>ј</w:t>
      </w:r>
      <w:r w:rsidRPr="00101F3B">
        <w:rPr>
          <w:rFonts w:cs="Times New Roman"/>
          <w:lang w:val="ru-RU"/>
        </w:rPr>
        <w:t xml:space="preserve"> процес тумачења се понавља све док </w:t>
      </w:r>
      <w:r w:rsidR="00497CF6" w:rsidRPr="00101F3B">
        <w:rPr>
          <w:rFonts w:cs="Times New Roman"/>
          <w:lang w:val="ru-RU"/>
        </w:rPr>
        <w:t xml:space="preserve">се </w:t>
      </w:r>
      <w:r w:rsidRPr="00101F3B">
        <w:rPr>
          <w:rFonts w:cs="Times New Roman"/>
          <w:lang w:val="ru-RU"/>
        </w:rPr>
        <w:t xml:space="preserve">не дође до листа, који означава коначно </w:t>
      </w:r>
      <w:r w:rsidR="00497CF6" w:rsidRPr="00101F3B">
        <w:rPr>
          <w:rFonts w:cs="Times New Roman"/>
          <w:lang w:val="ru-RU"/>
        </w:rPr>
        <w:t xml:space="preserve">мјесто код </w:t>
      </w:r>
      <w:r w:rsidRPr="00101F3B">
        <w:rPr>
          <w:rFonts w:cs="Times New Roman"/>
          <w:lang w:val="ru-RU"/>
        </w:rPr>
        <w:t>разврставањ</w:t>
      </w:r>
      <w:r w:rsidR="00497CF6" w:rsidRPr="00101F3B">
        <w:rPr>
          <w:rFonts w:cs="Times New Roman"/>
          <w:lang w:val="ru-RU"/>
        </w:rPr>
        <w:t>а</w:t>
      </w:r>
      <w:r w:rsidRPr="00101F3B">
        <w:rPr>
          <w:rFonts w:cs="Times New Roman"/>
          <w:lang w:val="ru-RU"/>
        </w:rPr>
        <w:t xml:space="preserve"> података.</w:t>
      </w:r>
    </w:p>
    <w:p w14:paraId="31ECEEA5" w14:textId="31AB974F" w:rsidR="00260017" w:rsidRPr="00101F3B" w:rsidRDefault="00497CF6" w:rsidP="00D44804">
      <w:pPr>
        <w:pStyle w:val="NoSpacing"/>
        <w:rPr>
          <w:rFonts w:cs="Times New Roman"/>
          <w:lang w:val="ru-RU"/>
        </w:rPr>
      </w:pPr>
      <w:del w:id="2056" w:author="Nikola Karpić" w:date="2024-01-14T23:18:00Z">
        <w:r w:rsidRPr="00101F3B" w:rsidDel="0009399A">
          <w:rPr>
            <w:rFonts w:cs="Times New Roman"/>
            <w:lang w:val="en-US"/>
          </w:rPr>
          <w:lastRenderedPageBreak/>
          <w:delText>Decision</w:delText>
        </w:r>
        <w:r w:rsidRPr="00101F3B" w:rsidDel="0009399A">
          <w:rPr>
            <w:rFonts w:cs="Times New Roman"/>
            <w:lang w:val="ru-RU"/>
          </w:rPr>
          <w:delText xml:space="preserve"> </w:delText>
        </w:r>
        <w:r w:rsidRPr="00101F3B" w:rsidDel="0009399A">
          <w:rPr>
            <w:rFonts w:cs="Times New Roman"/>
            <w:lang w:val="en-US"/>
          </w:rPr>
          <w:delText>Tree</w:delText>
        </w:r>
        <w:r w:rsidRPr="00101F3B" w:rsidDel="0009399A">
          <w:rPr>
            <w:rFonts w:cs="Times New Roman"/>
            <w:lang w:val="ru-RU"/>
          </w:rPr>
          <w:delText xml:space="preserve"> </w:delText>
        </w:r>
        <w:r w:rsidRPr="00101F3B" w:rsidDel="0009399A">
          <w:rPr>
            <w:rFonts w:cs="Times New Roman"/>
            <w:lang w:val="en-US"/>
          </w:rPr>
          <w:delText>Classifier</w:delText>
        </w:r>
      </w:del>
      <w:ins w:id="2057" w:author="Nikola Karpić" w:date="2024-01-14T23:18:00Z">
        <w:r w:rsidR="0009399A" w:rsidRPr="00101F3B">
          <w:rPr>
            <w:rFonts w:cs="Times New Roman"/>
            <w:lang w:val="en-US"/>
          </w:rPr>
          <w:t>DT</w:t>
        </w:r>
      </w:ins>
      <w:r w:rsidRPr="00101F3B">
        <w:rPr>
          <w:rFonts w:cs="Times New Roman"/>
          <w:lang w:val="ru-RU"/>
        </w:rPr>
        <w:t xml:space="preserve"> </w:t>
      </w:r>
      <w:r w:rsidR="00260017" w:rsidRPr="00101F3B">
        <w:rPr>
          <w:rFonts w:cs="Times New Roman"/>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sidRPr="00101F3B">
        <w:rPr>
          <w:rFonts w:cs="Times New Roman"/>
          <w:lang w:val="ru-RU"/>
        </w:rPr>
        <w:t>е</w:t>
      </w:r>
      <w:r w:rsidR="00260017" w:rsidRPr="00101F3B">
        <w:rPr>
          <w:rFonts w:cs="Times New Roman"/>
          <w:lang w:val="ru-RU"/>
        </w:rPr>
        <w:t xml:space="preserve"> </w:t>
      </w:r>
      <w:r w:rsidRPr="00101F3B">
        <w:rPr>
          <w:rFonts w:cs="Times New Roman"/>
          <w:lang w:val="ru-RU"/>
        </w:rPr>
        <w:t>претходни</w:t>
      </w:r>
      <w:r w:rsidR="00260017" w:rsidRPr="00101F3B">
        <w:rPr>
          <w:rFonts w:cs="Times New Roman"/>
          <w:lang w:val="ru-RU"/>
        </w:rPr>
        <w:t xml:space="preserve"> подаци како би се створило стабло одлучивања, које се онда користи да се разврстају нови подаци.</w:t>
      </w:r>
    </w:p>
    <w:p w14:paraId="698C0056" w14:textId="02A5B843" w:rsidR="00260017" w:rsidRPr="00101F3B" w:rsidRDefault="00260017" w:rsidP="00D44804">
      <w:pPr>
        <w:pStyle w:val="NoSpacing"/>
        <w:rPr>
          <w:rFonts w:cs="Times New Roman"/>
          <w:lang w:val="ru-RU"/>
        </w:rPr>
      </w:pPr>
      <w:r w:rsidRPr="00101F3B">
        <w:rPr>
          <w:rFonts w:cs="Times New Roman"/>
          <w:lang w:val="ru-RU"/>
        </w:rPr>
        <w:t>Овај алгоритам је једноставан за разум</w:t>
      </w:r>
      <w:r w:rsidR="00497CF6" w:rsidRPr="00101F3B">
        <w:rPr>
          <w:rFonts w:cs="Times New Roman"/>
          <w:lang w:val="ru-RU"/>
        </w:rPr>
        <w:t>иј</w:t>
      </w:r>
      <w:r w:rsidRPr="00101F3B">
        <w:rPr>
          <w:rFonts w:cs="Times New Roman"/>
          <w:lang w:val="ru-RU"/>
        </w:rPr>
        <w:t xml:space="preserve">евање и имплементирање, што га чини </w:t>
      </w:r>
      <w:del w:id="2058" w:author="Aleksandar Kelec" w:date="2023-11-26T19:14:00Z">
        <w:r w:rsidRPr="00101F3B" w:rsidDel="000509A7">
          <w:rPr>
            <w:rFonts w:cs="Times New Roman"/>
            <w:lang w:val="ru-RU"/>
          </w:rPr>
          <w:delText xml:space="preserve">идеалним </w:delText>
        </w:r>
      </w:del>
      <w:ins w:id="2059" w:author="Aleksandar Kelec" w:date="2023-11-26T19:14:00Z">
        <w:r w:rsidR="000509A7" w:rsidRPr="00101F3B">
          <w:rPr>
            <w:rFonts w:cs="Times New Roman"/>
            <w:lang w:val="ru-RU"/>
          </w:rPr>
          <w:t xml:space="preserve">погодним </w:t>
        </w:r>
      </w:ins>
      <w:r w:rsidRPr="00101F3B">
        <w:rPr>
          <w:rFonts w:cs="Times New Roman"/>
          <w:lang w:val="ru-RU"/>
        </w:rPr>
        <w:t xml:space="preserve">за многе </w:t>
      </w:r>
      <w:r w:rsidR="00497CF6" w:rsidRPr="00101F3B">
        <w:rPr>
          <w:rFonts w:cs="Times New Roman"/>
          <w:lang w:val="ru-RU"/>
        </w:rPr>
        <w:t>примјене укључујући финансије, трговину, медицинске и друге индустрије.</w:t>
      </w:r>
      <w:r w:rsidRPr="00101F3B">
        <w:rPr>
          <w:rFonts w:cs="Times New Roman"/>
          <w:lang w:val="ru-RU"/>
        </w:rPr>
        <w:t xml:space="preserve"> Међутим, постоје нек</w:t>
      </w:r>
      <w:r w:rsidR="00497CF6" w:rsidRPr="00101F3B">
        <w:rPr>
          <w:rFonts w:cs="Times New Roman"/>
          <w:lang w:val="ru-RU"/>
        </w:rPr>
        <w:t>и</w:t>
      </w:r>
      <w:r w:rsidRPr="00101F3B">
        <w:rPr>
          <w:rFonts w:cs="Times New Roman"/>
          <w:lang w:val="ru-RU"/>
        </w:rPr>
        <w:t xml:space="preserve"> недоста</w:t>
      </w:r>
      <w:r w:rsidR="00497CF6" w:rsidRPr="00101F3B">
        <w:rPr>
          <w:rFonts w:cs="Times New Roman"/>
          <w:lang w:val="ru-RU"/>
        </w:rPr>
        <w:t>ци</w:t>
      </w:r>
      <w:r w:rsidRPr="00101F3B">
        <w:rPr>
          <w:rFonts w:cs="Times New Roman"/>
          <w:lang w:val="ru-RU"/>
        </w:rPr>
        <w:t xml:space="preserve"> као што </w:t>
      </w:r>
      <w:r w:rsidR="00497CF6" w:rsidRPr="00101F3B">
        <w:rPr>
          <w:rFonts w:cs="Times New Roman"/>
          <w:lang w:val="ru-RU"/>
        </w:rPr>
        <w:t>склоност</w:t>
      </w:r>
      <w:r w:rsidRPr="00101F3B">
        <w:rPr>
          <w:rFonts w:cs="Times New Roman"/>
          <w:lang w:val="ru-RU"/>
        </w:rPr>
        <w:t xml:space="preserve"> </w:t>
      </w:r>
      <w:r w:rsidR="00497CF6" w:rsidRPr="00101F3B">
        <w:rPr>
          <w:rFonts w:cs="Times New Roman"/>
          <w:lang w:val="sr-Cyrl-BA"/>
        </w:rPr>
        <w:t xml:space="preserve">преприлагођавању </w:t>
      </w:r>
      <w:r w:rsidRPr="00101F3B">
        <w:rPr>
          <w:rFonts w:cs="Times New Roman"/>
          <w:lang w:val="ru-RU"/>
        </w:rPr>
        <w:t>и потреба за одређивањем границе када се разматрају атрибути.</w:t>
      </w:r>
    </w:p>
    <w:p w14:paraId="0590C4AF" w14:textId="77777777" w:rsidR="00DF7825" w:rsidRPr="00101F3B" w:rsidRDefault="00C509AB" w:rsidP="00532390">
      <w:pPr>
        <w:pStyle w:val="Heading2"/>
        <w:numPr>
          <w:ilvl w:val="1"/>
          <w:numId w:val="1"/>
        </w:numPr>
        <w:rPr>
          <w:rFonts w:cs="Times New Roman"/>
          <w:lang w:val="en-US"/>
        </w:rPr>
      </w:pPr>
      <w:bookmarkStart w:id="2060" w:name="_Toc159792287"/>
      <w:r w:rsidRPr="00101F3B">
        <w:rPr>
          <w:rFonts w:cs="Times New Roman"/>
          <w:lang w:val="en-US"/>
        </w:rPr>
        <w:t>Random Forest Classifier</w:t>
      </w:r>
      <w:bookmarkEnd w:id="2060"/>
    </w:p>
    <w:p w14:paraId="1DD632F6" w14:textId="108911B6" w:rsidR="00260017" w:rsidRPr="00101F3B" w:rsidRDefault="006B1429" w:rsidP="00D44804">
      <w:pPr>
        <w:pStyle w:val="NoSpacing"/>
        <w:rPr>
          <w:rFonts w:cs="Times New Roman"/>
          <w:lang w:val="ru-RU"/>
        </w:rPr>
      </w:pPr>
      <w:commentRangeStart w:id="2061"/>
      <w:r w:rsidRPr="00101F3B">
        <w:rPr>
          <w:rFonts w:cs="Times New Roman"/>
          <w:lang w:val="en-US"/>
        </w:rPr>
        <w:t>Random</w:t>
      </w:r>
      <w:r w:rsidRPr="00101F3B">
        <w:rPr>
          <w:rFonts w:cs="Times New Roman"/>
          <w:lang w:val="ru-RU"/>
        </w:rPr>
        <w:t xml:space="preserve"> </w:t>
      </w:r>
      <w:r w:rsidRPr="00101F3B">
        <w:rPr>
          <w:rFonts w:cs="Times New Roman"/>
          <w:lang w:val="en-US"/>
        </w:rPr>
        <w:t>Forest</w:t>
      </w:r>
      <w:r w:rsidRPr="00101F3B">
        <w:rPr>
          <w:rFonts w:cs="Times New Roman"/>
          <w:lang w:val="ru-RU"/>
        </w:rPr>
        <w:t xml:space="preserve"> </w:t>
      </w:r>
      <w:r w:rsidRPr="00101F3B">
        <w:rPr>
          <w:rFonts w:cs="Times New Roman"/>
          <w:lang w:val="en-US"/>
        </w:rPr>
        <w:t>Classifier</w:t>
      </w:r>
      <w:ins w:id="2062" w:author="Nikola Karpić" w:date="2024-01-14T23:17:00Z">
        <w:r w:rsidR="0009399A" w:rsidRPr="0020112D">
          <w:rPr>
            <w:rFonts w:cs="Times New Roman"/>
            <w:lang w:val="ru-RU"/>
            <w:rPrChange w:id="2063" w:author="Nikola Karpić" w:date="2024-02-25T23:34:00Z">
              <w:rPr>
                <w:lang w:val="en-US"/>
              </w:rPr>
            </w:rPrChange>
          </w:rPr>
          <w:t xml:space="preserve"> </w:t>
        </w:r>
        <w:r w:rsidR="0009399A" w:rsidRPr="00101F3B">
          <w:rPr>
            <w:rFonts w:cs="Times New Roman"/>
            <w:lang w:val="sr-Latn-BA"/>
          </w:rPr>
          <w:t>(RF)</w:t>
        </w:r>
      </w:ins>
      <w:r w:rsidRPr="00101F3B">
        <w:rPr>
          <w:rFonts w:cs="Times New Roman"/>
          <w:lang w:val="ru-RU"/>
        </w:rPr>
        <w:t xml:space="preserve"> </w:t>
      </w:r>
      <w:commentRangeEnd w:id="2061"/>
      <w:r w:rsidR="00311E98" w:rsidRPr="0020112D">
        <w:rPr>
          <w:rStyle w:val="CommentReference"/>
          <w:rFonts w:cs="Times New Roman"/>
          <w:lang w:val="sr-Latn-BA"/>
          <w:rPrChange w:id="2064" w:author="Nikola Karpić" w:date="2024-02-25T23:34:00Z">
            <w:rPr>
              <w:rStyle w:val="CommentReference"/>
              <w:rFonts w:ascii="Arial" w:hAnsi="Arial"/>
              <w:lang w:val="sr-Latn-BA"/>
            </w:rPr>
          </w:rPrChange>
        </w:rPr>
        <w:commentReference w:id="2061"/>
      </w:r>
      <w:r w:rsidR="00260017" w:rsidRPr="00101F3B">
        <w:rPr>
          <w:rFonts w:cs="Times New Roman"/>
          <w:lang w:val="ru-RU"/>
        </w:rPr>
        <w:t xml:space="preserve">је алгоритам који се користи </w:t>
      </w:r>
      <w:r w:rsidRPr="00101F3B">
        <w:rPr>
          <w:rFonts w:cs="Times New Roman"/>
          <w:lang w:val="ru-RU"/>
        </w:rPr>
        <w:t xml:space="preserve">и </w:t>
      </w:r>
      <w:r w:rsidR="00260017" w:rsidRPr="00101F3B">
        <w:rPr>
          <w:rFonts w:cs="Times New Roman"/>
          <w:lang w:val="ru-RU"/>
        </w:rPr>
        <w:t xml:space="preserve">за класификацију и </w:t>
      </w:r>
      <w:r w:rsidRPr="00101F3B">
        <w:rPr>
          <w:rFonts w:cs="Times New Roman"/>
          <w:lang w:val="ru-RU"/>
        </w:rPr>
        <w:t xml:space="preserve">за </w:t>
      </w:r>
      <w:r w:rsidR="00260017" w:rsidRPr="00101F3B">
        <w:rPr>
          <w:rFonts w:cs="Times New Roman"/>
          <w:lang w:val="ru-RU"/>
        </w:rPr>
        <w:t xml:space="preserve">регресију. Овај алгоритам користи </w:t>
      </w:r>
      <w:r w:rsidRPr="00101F3B">
        <w:rPr>
          <w:rFonts w:cs="Times New Roman"/>
          <w:lang w:val="ru-RU"/>
        </w:rPr>
        <w:t>много</w:t>
      </w:r>
      <w:r w:rsidR="00260017" w:rsidRPr="00101F3B">
        <w:rPr>
          <w:rFonts w:cs="Times New Roman"/>
          <w:lang w:val="ru-RU"/>
        </w:rPr>
        <w:t xml:space="preserve"> одвојених стабала одлучивања</w:t>
      </w:r>
      <w:r w:rsidRPr="00101F3B">
        <w:rPr>
          <w:rFonts w:cs="Times New Roman"/>
          <w:lang w:val="ru-RU"/>
        </w:rPr>
        <w:t xml:space="preserve"> (насумичну шуму стабала одлучивања)</w:t>
      </w:r>
      <w:r w:rsidR="00260017" w:rsidRPr="00101F3B">
        <w:rPr>
          <w:rFonts w:cs="Times New Roman"/>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w:t>
      </w:r>
      <w:commentRangeStart w:id="2065"/>
      <w:r w:rsidR="00260017" w:rsidRPr="00101F3B">
        <w:rPr>
          <w:rFonts w:cs="Times New Roman"/>
          <w:lang w:val="ru-RU"/>
        </w:rPr>
        <w:t>проц</w:t>
      </w:r>
      <w:ins w:id="2066" w:author="Nikola Karpić" w:date="2024-01-27T20:17:00Z">
        <w:r w:rsidR="00A82E9D" w:rsidRPr="00101F3B">
          <w:rPr>
            <w:rFonts w:cs="Times New Roman"/>
            <w:lang w:val="sr-Cyrl-BA"/>
          </w:rPr>
          <w:t>ј</w:t>
        </w:r>
      </w:ins>
      <w:r w:rsidR="00260017" w:rsidRPr="00101F3B">
        <w:rPr>
          <w:rFonts w:cs="Times New Roman"/>
          <w:lang w:val="ru-RU"/>
        </w:rPr>
        <w:t>ене</w:t>
      </w:r>
      <w:commentRangeEnd w:id="2065"/>
      <w:r w:rsidR="00DA24EC" w:rsidRPr="0020112D">
        <w:rPr>
          <w:rStyle w:val="CommentReference"/>
          <w:rFonts w:cs="Times New Roman"/>
          <w:lang w:val="sr-Latn-BA"/>
          <w:rPrChange w:id="2067" w:author="Nikola Karpić" w:date="2024-02-25T23:34:00Z">
            <w:rPr>
              <w:rStyle w:val="CommentReference"/>
              <w:rFonts w:ascii="Arial" w:hAnsi="Arial"/>
              <w:lang w:val="sr-Latn-BA"/>
            </w:rPr>
          </w:rPrChange>
        </w:rPr>
        <w:commentReference w:id="2065"/>
      </w:r>
      <w:r w:rsidR="00260017" w:rsidRPr="00101F3B">
        <w:rPr>
          <w:rFonts w:cs="Times New Roman"/>
          <w:lang w:val="ru-RU"/>
        </w:rPr>
        <w:t xml:space="preserve">, а затим се користи гласање да се добије финална </w:t>
      </w:r>
      <w:commentRangeStart w:id="2068"/>
      <w:r w:rsidR="00260017" w:rsidRPr="00101F3B">
        <w:rPr>
          <w:rFonts w:cs="Times New Roman"/>
          <w:lang w:val="ru-RU"/>
        </w:rPr>
        <w:t>проц</w:t>
      </w:r>
      <w:ins w:id="2069" w:author="Nikola Karpić" w:date="2024-01-27T20:17:00Z">
        <w:r w:rsidR="00A82E9D" w:rsidRPr="00101F3B">
          <w:rPr>
            <w:rFonts w:cs="Times New Roman"/>
            <w:lang w:val="sr-Cyrl-BA"/>
          </w:rPr>
          <w:t>ј</w:t>
        </w:r>
      </w:ins>
      <w:r w:rsidR="00260017" w:rsidRPr="00101F3B">
        <w:rPr>
          <w:rFonts w:cs="Times New Roman"/>
          <w:lang w:val="ru-RU"/>
        </w:rPr>
        <w:t>ена</w:t>
      </w:r>
      <w:commentRangeEnd w:id="2068"/>
      <w:r w:rsidR="00DA24EC" w:rsidRPr="0020112D">
        <w:rPr>
          <w:rStyle w:val="CommentReference"/>
          <w:rFonts w:cs="Times New Roman"/>
          <w:lang w:val="sr-Latn-BA"/>
          <w:rPrChange w:id="2070" w:author="Nikola Karpić" w:date="2024-02-25T23:34:00Z">
            <w:rPr>
              <w:rStyle w:val="CommentReference"/>
              <w:rFonts w:ascii="Arial" w:hAnsi="Arial"/>
              <w:lang w:val="sr-Latn-BA"/>
            </w:rPr>
          </w:rPrChange>
        </w:rPr>
        <w:commentReference w:id="2068"/>
      </w:r>
      <w:r w:rsidR="00260017" w:rsidRPr="00101F3B">
        <w:rPr>
          <w:rFonts w:cs="Times New Roman"/>
          <w:lang w:val="ru-RU"/>
        </w:rPr>
        <w:t>.</w:t>
      </w:r>
    </w:p>
    <w:p w14:paraId="3D6DC27C" w14:textId="2CD8BA83" w:rsidR="00260017" w:rsidRPr="00101F3B" w:rsidRDefault="00260017" w:rsidP="00D44804">
      <w:pPr>
        <w:pStyle w:val="NoSpacing"/>
        <w:rPr>
          <w:rFonts w:cs="Times New Roman"/>
          <w:lang w:val="ru-RU"/>
        </w:rPr>
      </w:pPr>
      <w:r w:rsidRPr="00101F3B">
        <w:rPr>
          <w:rFonts w:cs="Times New Roman"/>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sidRPr="00101F3B">
        <w:rPr>
          <w:rFonts w:cs="Times New Roman"/>
          <w:lang w:val="ru-RU"/>
        </w:rPr>
        <w:t>вјероватно</w:t>
      </w:r>
      <w:r w:rsidRPr="00101F3B">
        <w:rPr>
          <w:rFonts w:cs="Times New Roman"/>
          <w:lang w:val="ru-RU"/>
        </w:rPr>
        <w:t xml:space="preserve">ће </w:t>
      </w:r>
      <w:ins w:id="2071" w:author="Nikola Karpić" w:date="2024-01-14T23:18:00Z">
        <w:r w:rsidR="0009399A" w:rsidRPr="00101F3B">
          <w:rPr>
            <w:rFonts w:cs="Times New Roman"/>
            <w:lang w:val="sr-Cyrl-BA"/>
          </w:rPr>
          <w:t xml:space="preserve">преприлагођавања </w:t>
        </w:r>
        <w:r w:rsidR="0009399A" w:rsidRPr="0020112D">
          <w:rPr>
            <w:rFonts w:cs="Times New Roman"/>
            <w:i/>
            <w:iCs/>
            <w:lang w:val="sr-Cyrl-BA"/>
            <w:rPrChange w:id="2072" w:author="Nikola Karpić" w:date="2024-02-25T23:34:00Z">
              <w:rPr>
                <w:lang w:val="sr-Cyrl-BA"/>
              </w:rPr>
            </w:rPrChange>
          </w:rPr>
          <w:t>(</w:t>
        </w:r>
      </w:ins>
      <w:ins w:id="2073" w:author="Nikola Karpić" w:date="2024-01-14T23:19:00Z">
        <w:r w:rsidR="0009399A" w:rsidRPr="00101F3B">
          <w:rPr>
            <w:rFonts w:cs="Times New Roman"/>
            <w:i/>
            <w:iCs/>
            <w:lang w:val="sr-Cyrl-BA"/>
          </w:rPr>
          <w:t xml:space="preserve">енг. </w:t>
        </w:r>
      </w:ins>
      <w:ins w:id="2074" w:author="Nikola Karpić" w:date="2024-01-27T20:09:00Z">
        <w:r w:rsidR="00545611" w:rsidRPr="00101F3B">
          <w:rPr>
            <w:rFonts w:cs="Times New Roman"/>
            <w:i/>
            <w:iCs/>
            <w:lang w:val="sr-Latn-BA"/>
          </w:rPr>
          <w:t>O</w:t>
        </w:r>
      </w:ins>
      <w:ins w:id="2075" w:author="Nikola Karpić" w:date="2024-01-14T23:19:00Z">
        <w:r w:rsidR="0009399A" w:rsidRPr="00101F3B">
          <w:rPr>
            <w:rFonts w:cs="Times New Roman"/>
            <w:i/>
            <w:iCs/>
            <w:lang w:val="sr-Latn-BA"/>
          </w:rPr>
          <w:t>verfitting</w:t>
        </w:r>
        <w:r w:rsidR="0009399A" w:rsidRPr="00101F3B">
          <w:rPr>
            <w:rFonts w:cs="Times New Roman"/>
            <w:i/>
            <w:iCs/>
            <w:lang w:val="sr-Cyrl-BA"/>
          </w:rPr>
          <w:t>).</w:t>
        </w:r>
      </w:ins>
      <w:commentRangeStart w:id="2076"/>
      <w:del w:id="2077" w:author="Nikola Karpić" w:date="2024-01-14T23:18:00Z">
        <w:r w:rsidRPr="0020112D" w:rsidDel="0009399A">
          <w:rPr>
            <w:rFonts w:cs="Times New Roman"/>
            <w:i/>
            <w:iCs/>
            <w:lang w:val="ru-RU"/>
            <w:rPrChange w:id="2078" w:author="Nikola Karpić" w:date="2024-02-25T23:34:00Z">
              <w:rPr>
                <w:lang w:val="ru-RU"/>
              </w:rPr>
            </w:rPrChange>
          </w:rPr>
          <w:delText>оверфиттинг</w:delText>
        </w:r>
        <w:commentRangeEnd w:id="2076"/>
        <w:r w:rsidR="006C6F26" w:rsidRPr="0020112D" w:rsidDel="0009399A">
          <w:rPr>
            <w:rStyle w:val="CommentReference"/>
            <w:rFonts w:cs="Times New Roman"/>
            <w:i/>
            <w:iCs/>
            <w:lang w:val="sr-Latn-BA"/>
            <w:rPrChange w:id="2079" w:author="Nikola Karpić" w:date="2024-02-25T23:34:00Z">
              <w:rPr>
                <w:rStyle w:val="CommentReference"/>
                <w:rFonts w:ascii="Arial" w:hAnsi="Arial"/>
                <w:lang w:val="sr-Latn-BA"/>
              </w:rPr>
            </w:rPrChange>
          </w:rPr>
          <w:commentReference w:id="2076"/>
        </w:r>
        <w:r w:rsidRPr="0020112D" w:rsidDel="0009399A">
          <w:rPr>
            <w:rFonts w:cs="Times New Roman"/>
            <w:i/>
            <w:iCs/>
            <w:lang w:val="ru-RU"/>
            <w:rPrChange w:id="2080" w:author="Nikola Karpić" w:date="2024-02-25T23:34:00Z">
              <w:rPr>
                <w:lang w:val="ru-RU"/>
              </w:rPr>
            </w:rPrChange>
          </w:rPr>
          <w:delText>-а.</w:delText>
        </w:r>
      </w:del>
      <w:r w:rsidRPr="00101F3B">
        <w:rPr>
          <w:rFonts w:cs="Times New Roman"/>
          <w:lang w:val="ru-RU"/>
        </w:rPr>
        <w:t xml:space="preserve"> Такође, овај алгоритам има бољ</w:t>
      </w:r>
      <w:ins w:id="2081" w:author="Aleksandar Kelec" w:date="2023-11-26T19:16:00Z">
        <w:r w:rsidR="00C415DF" w:rsidRPr="00101F3B">
          <w:rPr>
            <w:rFonts w:cs="Times New Roman"/>
            <w:lang w:val="ru-RU"/>
          </w:rPr>
          <w:t>е</w:t>
        </w:r>
      </w:ins>
      <w:del w:id="2082" w:author="Aleksandar Kelec" w:date="2023-11-26T19:16:00Z">
        <w:r w:rsidRPr="00101F3B" w:rsidDel="00C415DF">
          <w:rPr>
            <w:rFonts w:cs="Times New Roman"/>
            <w:lang w:val="ru-RU"/>
          </w:rPr>
          <w:delText>у</w:delText>
        </w:r>
      </w:del>
      <w:r w:rsidRPr="00101F3B">
        <w:rPr>
          <w:rFonts w:cs="Times New Roman"/>
          <w:lang w:val="ru-RU"/>
        </w:rPr>
        <w:t xml:space="preserve"> перформанс</w:t>
      </w:r>
      <w:ins w:id="2083" w:author="Aleksandar Kelec" w:date="2023-11-26T19:16:00Z">
        <w:r w:rsidR="00C415DF" w:rsidRPr="00101F3B">
          <w:rPr>
            <w:rFonts w:cs="Times New Roman"/>
            <w:lang w:val="ru-RU"/>
          </w:rPr>
          <w:t>е</w:t>
        </w:r>
      </w:ins>
      <w:del w:id="2084" w:author="Aleksandar Kelec" w:date="2023-11-26T19:16:00Z">
        <w:r w:rsidRPr="00101F3B" w:rsidDel="00C415DF">
          <w:rPr>
            <w:rFonts w:cs="Times New Roman"/>
            <w:lang w:val="ru-RU"/>
          </w:rPr>
          <w:delText>у</w:delText>
        </w:r>
      </w:del>
      <w:r w:rsidRPr="00101F3B">
        <w:rPr>
          <w:rFonts w:cs="Times New Roman"/>
          <w:lang w:val="ru-RU"/>
        </w:rPr>
        <w:t xml:space="preserve"> у случајевима када има много атрибута, што често може довести до проблема у класичном стаблу одлучивања.</w:t>
      </w:r>
    </w:p>
    <w:p w14:paraId="36CAF4F3" w14:textId="6C00B20A" w:rsidR="00260017" w:rsidRPr="00101F3B" w:rsidRDefault="00260017" w:rsidP="00260017">
      <w:pPr>
        <w:pStyle w:val="NoSpacing"/>
        <w:rPr>
          <w:rFonts w:cs="Times New Roman"/>
          <w:lang w:val="ru-RU"/>
        </w:rPr>
      </w:pPr>
      <w:r w:rsidRPr="00101F3B">
        <w:rPr>
          <w:rFonts w:cs="Times New Roman"/>
          <w:lang w:val="ru-RU"/>
        </w:rPr>
        <w:t xml:space="preserve">Коришћење </w:t>
      </w:r>
      <w:del w:id="2085" w:author="Nikola Karpić" w:date="2024-01-14T23:18:00Z">
        <w:r w:rsidRPr="00101F3B" w:rsidDel="0009399A">
          <w:rPr>
            <w:rFonts w:cs="Times New Roman"/>
            <w:lang w:val="ru-RU"/>
          </w:rPr>
          <w:delText>рандом форест</w:delText>
        </w:r>
      </w:del>
      <w:ins w:id="2086" w:author="Nikola Karpić" w:date="2024-01-14T23:18:00Z">
        <w:r w:rsidR="0009399A" w:rsidRPr="00101F3B">
          <w:rPr>
            <w:rFonts w:cs="Times New Roman"/>
            <w:lang w:val="sr-Latn-BA"/>
          </w:rPr>
          <w:t>RF</w:t>
        </w:r>
      </w:ins>
      <w:r w:rsidRPr="00101F3B">
        <w:rPr>
          <w:rFonts w:cs="Times New Roman"/>
          <w:lang w:val="ru-RU"/>
        </w:rPr>
        <w:t xml:space="preserve">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w:t>
      </w:r>
      <w:commentRangeStart w:id="2087"/>
      <w:r w:rsidRPr="00101F3B">
        <w:rPr>
          <w:rFonts w:cs="Times New Roman"/>
          <w:lang w:val="ru-RU"/>
        </w:rPr>
        <w:t>прим</w:t>
      </w:r>
      <w:ins w:id="2088" w:author="Nikola Karpić" w:date="2024-01-27T20:17:00Z">
        <w:r w:rsidR="00687F98" w:rsidRPr="00101F3B">
          <w:rPr>
            <w:rFonts w:cs="Times New Roman"/>
            <w:lang w:val="sr-Cyrl-BA"/>
          </w:rPr>
          <w:t>ј</w:t>
        </w:r>
      </w:ins>
      <w:r w:rsidRPr="00101F3B">
        <w:rPr>
          <w:rFonts w:cs="Times New Roman"/>
          <w:lang w:val="ru-RU"/>
        </w:rPr>
        <w:t xml:space="preserve">ене </w:t>
      </w:r>
      <w:commentRangeEnd w:id="2087"/>
      <w:r w:rsidR="00DB369F" w:rsidRPr="0020112D">
        <w:rPr>
          <w:rStyle w:val="CommentReference"/>
          <w:rFonts w:cs="Times New Roman"/>
          <w:lang w:val="sr-Latn-BA"/>
          <w:rPrChange w:id="2089" w:author="Nikola Karpić" w:date="2024-02-25T23:34:00Z">
            <w:rPr>
              <w:rStyle w:val="CommentReference"/>
              <w:rFonts w:ascii="Arial" w:hAnsi="Arial"/>
              <w:lang w:val="sr-Latn-BA"/>
            </w:rPr>
          </w:rPrChange>
        </w:rPr>
        <w:commentReference w:id="2087"/>
      </w:r>
      <w:r w:rsidRPr="00101F3B">
        <w:rPr>
          <w:rFonts w:cs="Times New Roman"/>
          <w:lang w:val="ru-RU"/>
        </w:rPr>
        <w:t>у различитим областима.</w:t>
      </w:r>
    </w:p>
    <w:p w14:paraId="33BA9681" w14:textId="77777777" w:rsidR="00DF7825" w:rsidRPr="00101F3B" w:rsidRDefault="00C509AB" w:rsidP="00532390">
      <w:pPr>
        <w:pStyle w:val="Heading2"/>
        <w:numPr>
          <w:ilvl w:val="1"/>
          <w:numId w:val="1"/>
        </w:numPr>
        <w:rPr>
          <w:rFonts w:cs="Times New Roman"/>
          <w:lang w:val="en-US"/>
        </w:rPr>
      </w:pPr>
      <w:bookmarkStart w:id="2090" w:name="_Toc159792288"/>
      <w:r w:rsidRPr="00101F3B">
        <w:rPr>
          <w:rFonts w:cs="Times New Roman"/>
          <w:lang w:val="en-US"/>
        </w:rPr>
        <w:t>Gradient Boosting Classifier</w:t>
      </w:r>
      <w:bookmarkEnd w:id="2090"/>
    </w:p>
    <w:p w14:paraId="00B7376F" w14:textId="7E8C4B3B" w:rsidR="002065A0" w:rsidRPr="00101F3B" w:rsidRDefault="006B1429" w:rsidP="00226C07">
      <w:pPr>
        <w:pStyle w:val="NoSpacing"/>
        <w:rPr>
          <w:rFonts w:cs="Times New Roman"/>
          <w:lang w:val="ru-RU"/>
        </w:rPr>
      </w:pPr>
      <w:commentRangeStart w:id="2091"/>
      <w:r w:rsidRPr="00101F3B">
        <w:rPr>
          <w:rFonts w:cs="Times New Roman"/>
          <w:lang w:val="ru-RU"/>
        </w:rPr>
        <w:t>Gradient Boosting Classifier</w:t>
      </w:r>
      <w:ins w:id="2092" w:author="Nikola Karpić" w:date="2024-01-14T23:19:00Z">
        <w:r w:rsidR="0009399A" w:rsidRPr="00101F3B">
          <w:rPr>
            <w:rFonts w:cs="Times New Roman"/>
            <w:lang w:val="sr-Latn-BA"/>
          </w:rPr>
          <w:t xml:space="preserve"> (GB</w:t>
        </w:r>
      </w:ins>
      <w:ins w:id="2093" w:author="Nikola Karpić" w:date="2024-01-27T20:18:00Z">
        <w:r w:rsidR="00545C0B" w:rsidRPr="00101F3B">
          <w:rPr>
            <w:rFonts w:cs="Times New Roman"/>
            <w:lang w:val="sr-Latn-BA"/>
          </w:rPr>
          <w:t>T</w:t>
        </w:r>
      </w:ins>
      <w:ins w:id="2094" w:author="Nikola Karpić" w:date="2024-01-14T23:19:00Z">
        <w:r w:rsidR="0009399A" w:rsidRPr="00101F3B">
          <w:rPr>
            <w:rFonts w:cs="Times New Roman"/>
            <w:lang w:val="sr-Latn-BA"/>
          </w:rPr>
          <w:t>)</w:t>
        </w:r>
      </w:ins>
      <w:r w:rsidRPr="00101F3B">
        <w:rPr>
          <w:rFonts w:cs="Times New Roman"/>
          <w:lang w:val="sr-Latn-BA"/>
        </w:rPr>
        <w:t xml:space="preserve"> </w:t>
      </w:r>
      <w:commentRangeEnd w:id="2091"/>
      <w:r w:rsidR="00311E98" w:rsidRPr="0020112D">
        <w:rPr>
          <w:rStyle w:val="CommentReference"/>
          <w:rFonts w:cs="Times New Roman"/>
          <w:lang w:val="sr-Latn-BA"/>
          <w:rPrChange w:id="2095" w:author="Nikola Karpić" w:date="2024-02-25T23:34:00Z">
            <w:rPr>
              <w:rStyle w:val="CommentReference"/>
              <w:rFonts w:ascii="Arial" w:hAnsi="Arial"/>
              <w:lang w:val="sr-Latn-BA"/>
            </w:rPr>
          </w:rPrChange>
        </w:rPr>
        <w:commentReference w:id="2091"/>
      </w:r>
      <w:r w:rsidR="002065A0" w:rsidRPr="00101F3B">
        <w:rPr>
          <w:rFonts w:cs="Times New Roman"/>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sidRPr="00101F3B">
        <w:rPr>
          <w:rFonts w:cs="Times New Roman"/>
          <w:lang w:val="ru-RU"/>
        </w:rPr>
        <w:t xml:space="preserve"> Користи</w:t>
      </w:r>
      <w:r w:rsidR="002065A0" w:rsidRPr="00101F3B">
        <w:rPr>
          <w:rFonts w:cs="Times New Roman"/>
          <w:lang w:val="ru-RU"/>
        </w:rPr>
        <w:t xml:space="preserve"> технику </w:t>
      </w:r>
      <w:r w:rsidR="00226C07" w:rsidRPr="00101F3B">
        <w:rPr>
          <w:rFonts w:cs="Times New Roman"/>
          <w:lang w:val="ru-RU"/>
        </w:rPr>
        <w:t>бустинг</w:t>
      </w:r>
      <w:r w:rsidR="00226C07" w:rsidRPr="00101F3B">
        <w:rPr>
          <w:rFonts w:cs="Times New Roman"/>
          <w:lang w:val="sr-Latn-BA"/>
        </w:rPr>
        <w:t xml:space="preserve"> </w:t>
      </w:r>
      <w:r w:rsidR="00226C07" w:rsidRPr="00101F3B">
        <w:rPr>
          <w:rFonts w:cs="Times New Roman"/>
          <w:lang w:val="sr-Cyrl-BA"/>
        </w:rPr>
        <w:t>(</w:t>
      </w:r>
      <w:r w:rsidR="00226C07" w:rsidRPr="0020112D">
        <w:rPr>
          <w:rFonts w:cs="Times New Roman"/>
          <w:i/>
          <w:iCs/>
          <w:lang w:val="sr-Cyrl-BA"/>
          <w:rPrChange w:id="2096" w:author="Nikola Karpić" w:date="2024-02-25T23:34:00Z">
            <w:rPr>
              <w:lang w:val="sr-Cyrl-BA"/>
            </w:rPr>
          </w:rPrChange>
        </w:rPr>
        <w:t>ен</w:t>
      </w:r>
      <w:ins w:id="2097" w:author="Aleksandar Kelec" w:date="2023-11-26T19:17:00Z">
        <w:r w:rsidR="00DB369F" w:rsidRPr="0020112D">
          <w:rPr>
            <w:rFonts w:cs="Times New Roman"/>
            <w:i/>
            <w:iCs/>
            <w:lang w:val="sr-Cyrl-BA"/>
            <w:rPrChange w:id="2098" w:author="Nikola Karpić" w:date="2024-02-25T23:34:00Z">
              <w:rPr>
                <w:lang w:val="sr-Cyrl-BA"/>
              </w:rPr>
            </w:rPrChange>
          </w:rPr>
          <w:t>г</w:t>
        </w:r>
      </w:ins>
      <w:del w:id="2099" w:author="Aleksandar Kelec" w:date="2023-11-26T19:17:00Z">
        <w:r w:rsidR="00226C07" w:rsidRPr="0020112D" w:rsidDel="00DB369F">
          <w:rPr>
            <w:rFonts w:cs="Times New Roman"/>
            <w:i/>
            <w:iCs/>
            <w:lang w:val="sr-Cyrl-BA"/>
            <w:rPrChange w:id="2100" w:author="Nikola Karpić" w:date="2024-02-25T23:34:00Z">
              <w:rPr>
                <w:lang w:val="sr-Cyrl-BA"/>
              </w:rPr>
            </w:rPrChange>
          </w:rPr>
          <w:delText>ф</w:delText>
        </w:r>
      </w:del>
      <w:r w:rsidR="00226C07" w:rsidRPr="0020112D">
        <w:rPr>
          <w:rFonts w:cs="Times New Roman"/>
          <w:i/>
          <w:iCs/>
          <w:lang w:val="sr-Cyrl-BA"/>
          <w:rPrChange w:id="2101" w:author="Nikola Karpić" w:date="2024-02-25T23:34:00Z">
            <w:rPr>
              <w:lang w:val="sr-Cyrl-BA"/>
            </w:rPr>
          </w:rPrChange>
        </w:rPr>
        <w:t>.</w:t>
      </w:r>
      <w:r w:rsidR="00226C07" w:rsidRPr="00101F3B">
        <w:rPr>
          <w:rFonts w:cs="Times New Roman"/>
          <w:lang w:val="sr-Cyrl-BA"/>
        </w:rPr>
        <w:t xml:space="preserve"> </w:t>
      </w:r>
      <w:del w:id="2102" w:author="Nikola Karpić" w:date="2024-01-14T23:19:00Z">
        <w:r w:rsidR="00226C07" w:rsidRPr="00101F3B" w:rsidDel="00CF167F">
          <w:rPr>
            <w:rFonts w:cs="Times New Roman"/>
            <w:i/>
            <w:iCs/>
            <w:lang w:val="sr-Latn-BA"/>
          </w:rPr>
          <w:delText>Boosting</w:delText>
        </w:r>
      </w:del>
      <w:ins w:id="2103" w:author="Nikola Karpić" w:date="2024-01-27T20:09:00Z">
        <w:r w:rsidR="0082079A" w:rsidRPr="00101F3B">
          <w:rPr>
            <w:rFonts w:cs="Times New Roman"/>
            <w:i/>
            <w:iCs/>
            <w:lang w:val="sr-Latn-BA"/>
          </w:rPr>
          <w:t>B</w:t>
        </w:r>
      </w:ins>
      <w:ins w:id="2104" w:author="Nikola Karpić" w:date="2024-01-14T23:19:00Z">
        <w:r w:rsidR="00CF167F" w:rsidRPr="00101F3B">
          <w:rPr>
            <w:rFonts w:cs="Times New Roman"/>
            <w:i/>
            <w:iCs/>
            <w:lang w:val="sr-Latn-BA"/>
          </w:rPr>
          <w:t>oosting</w:t>
        </w:r>
      </w:ins>
      <w:r w:rsidR="00226C07" w:rsidRPr="0020112D">
        <w:rPr>
          <w:rFonts w:cs="Times New Roman"/>
          <w:iCs/>
          <w:lang w:val="sr-Cyrl-BA"/>
          <w:rPrChange w:id="2105" w:author="Nikola Karpić" w:date="2024-02-25T23:34:00Z">
            <w:rPr>
              <w:i/>
              <w:iCs/>
              <w:lang w:val="sr-Cyrl-BA"/>
            </w:rPr>
          </w:rPrChange>
        </w:rPr>
        <w:t>)</w:t>
      </w:r>
      <w:r w:rsidR="002065A0" w:rsidRPr="00101F3B">
        <w:rPr>
          <w:rFonts w:cs="Times New Roman"/>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6B1C26DA" w:rsidR="002065A0" w:rsidRPr="00101F3B" w:rsidRDefault="006B1429" w:rsidP="00D44804">
      <w:pPr>
        <w:pStyle w:val="NoSpacing"/>
        <w:rPr>
          <w:rFonts w:cs="Times New Roman"/>
          <w:lang w:val="ru-RU"/>
        </w:rPr>
      </w:pPr>
      <w:del w:id="2106" w:author="Nikola Karpić" w:date="2024-01-14T23:19:00Z">
        <w:r w:rsidRPr="00101F3B" w:rsidDel="00CF167F">
          <w:rPr>
            <w:rFonts w:cs="Times New Roman"/>
            <w:lang w:val="ru-RU"/>
          </w:rPr>
          <w:delText>Gradient Boosting Classifier</w:delText>
        </w:r>
      </w:del>
      <w:ins w:id="2107" w:author="Nikola Karpić" w:date="2024-01-14T23:19:00Z">
        <w:r w:rsidR="00CF167F" w:rsidRPr="00101F3B">
          <w:rPr>
            <w:rFonts w:cs="Times New Roman"/>
            <w:lang w:val="sr-Latn-BA"/>
          </w:rPr>
          <w:t>GB</w:t>
        </w:r>
      </w:ins>
      <w:r w:rsidRPr="00101F3B">
        <w:rPr>
          <w:rFonts w:cs="Times New Roman"/>
          <w:lang w:val="sr-Latn-BA"/>
        </w:rPr>
        <w:t xml:space="preserve"> </w:t>
      </w:r>
      <w:r w:rsidR="002065A0" w:rsidRPr="00101F3B">
        <w:rPr>
          <w:rFonts w:cs="Times New Roman"/>
          <w:lang w:val="ru-RU"/>
        </w:rPr>
        <w:t xml:space="preserve">такође користи технику </w:t>
      </w:r>
      <w:r w:rsidR="00B54DCE" w:rsidRPr="00101F3B">
        <w:rPr>
          <w:rFonts w:cs="Times New Roman"/>
          <w:lang w:val="ru-RU"/>
        </w:rPr>
        <w:t>Gradient Descent</w:t>
      </w:r>
      <w:r w:rsidR="002065A0" w:rsidRPr="00101F3B">
        <w:rPr>
          <w:rFonts w:cs="Times New Roman"/>
          <w:lang w:val="ru-RU"/>
        </w:rPr>
        <w:t xml:space="preserve"> за одређивање правца у ком ће се класификатори </w:t>
      </w:r>
      <w:r w:rsidR="00226C07" w:rsidRPr="00101F3B">
        <w:rPr>
          <w:rFonts w:cs="Times New Roman"/>
          <w:lang w:val="ru-RU"/>
        </w:rPr>
        <w:t>обучавати</w:t>
      </w:r>
      <w:r w:rsidR="002065A0" w:rsidRPr="00101F3B">
        <w:rPr>
          <w:rFonts w:cs="Times New Roman"/>
          <w:lang w:val="ru-RU"/>
        </w:rPr>
        <w:t xml:space="preserve">. </w:t>
      </w:r>
      <w:r w:rsidR="00B54DCE" w:rsidRPr="00101F3B">
        <w:rPr>
          <w:rFonts w:cs="Times New Roman"/>
          <w:lang w:val="ru-RU"/>
        </w:rPr>
        <w:t>Gradient Descent</w:t>
      </w:r>
      <w:r w:rsidR="002065A0" w:rsidRPr="00101F3B">
        <w:rPr>
          <w:rFonts w:cs="Times New Roman"/>
          <w:lang w:val="ru-RU"/>
        </w:rPr>
        <w:t xml:space="preserve"> користи функцију губитка (</w:t>
      </w:r>
      <w:r w:rsidR="00BA6B53" w:rsidRPr="0020112D">
        <w:rPr>
          <w:rFonts w:cs="Times New Roman"/>
          <w:i/>
          <w:iCs/>
          <w:lang w:val="ru-RU"/>
          <w:rPrChange w:id="2108" w:author="Nikola Karpić" w:date="2024-02-25T23:34:00Z">
            <w:rPr>
              <w:lang w:val="ru-RU"/>
            </w:rPr>
          </w:rPrChange>
        </w:rPr>
        <w:t>енг.</w:t>
      </w:r>
      <w:r w:rsidR="00BA6B53" w:rsidRPr="00101F3B">
        <w:rPr>
          <w:rFonts w:cs="Times New Roman"/>
          <w:lang w:val="ru-RU"/>
        </w:rPr>
        <w:t xml:space="preserve"> </w:t>
      </w:r>
      <w:del w:id="2109" w:author="Nikola Karpić" w:date="2024-01-14T23:19:00Z">
        <w:r w:rsidR="00B54DCE" w:rsidRPr="00101F3B" w:rsidDel="00CF167F">
          <w:rPr>
            <w:rFonts w:cs="Times New Roman"/>
            <w:i/>
            <w:iCs/>
            <w:lang w:val="ru-RU"/>
          </w:rPr>
          <w:delText xml:space="preserve">Loss </w:delText>
        </w:r>
      </w:del>
      <w:ins w:id="2110" w:author="Nikola Karpić" w:date="2024-01-27T20:09:00Z">
        <w:r w:rsidR="00AB08DF" w:rsidRPr="00101F3B">
          <w:rPr>
            <w:rFonts w:cs="Times New Roman"/>
            <w:i/>
            <w:iCs/>
            <w:lang w:val="sr-Latn-BA"/>
          </w:rPr>
          <w:t>L</w:t>
        </w:r>
      </w:ins>
      <w:ins w:id="2111" w:author="Nikola Karpić" w:date="2024-01-14T23:19:00Z">
        <w:r w:rsidR="00CF167F" w:rsidRPr="00101F3B">
          <w:rPr>
            <w:rFonts w:cs="Times New Roman"/>
            <w:i/>
            <w:iCs/>
            <w:lang w:val="ru-RU"/>
          </w:rPr>
          <w:t xml:space="preserve">oss </w:t>
        </w:r>
      </w:ins>
      <w:del w:id="2112" w:author="Nikola Karpić" w:date="2024-01-14T23:19:00Z">
        <w:r w:rsidR="00B54DCE" w:rsidRPr="00101F3B" w:rsidDel="00CF167F">
          <w:rPr>
            <w:rFonts w:cs="Times New Roman"/>
            <w:i/>
            <w:iCs/>
            <w:lang w:val="ru-RU"/>
          </w:rPr>
          <w:delText>Function</w:delText>
        </w:r>
      </w:del>
      <w:ins w:id="2113" w:author="Nikola Karpić" w:date="2024-01-27T20:09:00Z">
        <w:r w:rsidR="00AB08DF" w:rsidRPr="00101F3B">
          <w:rPr>
            <w:rFonts w:cs="Times New Roman"/>
            <w:i/>
            <w:iCs/>
            <w:lang w:val="sr-Latn-BA"/>
          </w:rPr>
          <w:t>F</w:t>
        </w:r>
      </w:ins>
      <w:ins w:id="2114" w:author="Nikola Karpić" w:date="2024-01-14T23:19:00Z">
        <w:r w:rsidR="00CF167F" w:rsidRPr="00101F3B">
          <w:rPr>
            <w:rFonts w:cs="Times New Roman"/>
            <w:i/>
            <w:iCs/>
            <w:lang w:val="ru-RU"/>
          </w:rPr>
          <w:t>unction</w:t>
        </w:r>
      </w:ins>
      <w:r w:rsidR="002065A0" w:rsidRPr="00101F3B">
        <w:rPr>
          <w:rFonts w:cs="Times New Roman"/>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sidRPr="00101F3B">
        <w:rPr>
          <w:rFonts w:cs="Times New Roman"/>
          <w:lang w:val="ru-RU"/>
        </w:rPr>
        <w:t>рјешење</w:t>
      </w:r>
      <w:r w:rsidR="002065A0" w:rsidRPr="00101F3B">
        <w:rPr>
          <w:rFonts w:cs="Times New Roman"/>
          <w:lang w:val="ru-RU"/>
        </w:rPr>
        <w:t xml:space="preserve">, које ће смањити </w:t>
      </w:r>
      <w:r w:rsidR="00226C07" w:rsidRPr="00101F3B">
        <w:rPr>
          <w:rFonts w:cs="Times New Roman"/>
          <w:lang w:val="ru-RU"/>
        </w:rPr>
        <w:t>укупан</w:t>
      </w:r>
      <w:del w:id="2115" w:author="Aleksandar Kelec" w:date="2023-11-26T19:18:00Z">
        <w:r w:rsidR="00226C07" w:rsidRPr="00101F3B" w:rsidDel="002A11D2">
          <w:rPr>
            <w:rFonts w:cs="Times New Roman"/>
            <w:lang w:val="ru-RU"/>
          </w:rPr>
          <w:delText>и</w:delText>
        </w:r>
      </w:del>
      <w:r w:rsidR="00226C07" w:rsidRPr="00101F3B">
        <w:rPr>
          <w:rFonts w:cs="Times New Roman"/>
          <w:lang w:val="ru-RU"/>
        </w:rPr>
        <w:t xml:space="preserve"> број грешака</w:t>
      </w:r>
      <w:r w:rsidR="002065A0" w:rsidRPr="00101F3B">
        <w:rPr>
          <w:rFonts w:cs="Times New Roman"/>
          <w:lang w:val="ru-RU"/>
        </w:rPr>
        <w:t>.</w:t>
      </w:r>
    </w:p>
    <w:p w14:paraId="2CD80F49" w14:textId="190C503B" w:rsidR="00260017" w:rsidRPr="00101F3B" w:rsidRDefault="00226C07" w:rsidP="002065A0">
      <w:pPr>
        <w:pStyle w:val="NoSpacing"/>
        <w:rPr>
          <w:rFonts w:cs="Times New Roman"/>
          <w:lang w:val="ru-RU"/>
        </w:rPr>
      </w:pPr>
      <w:r w:rsidRPr="00101F3B">
        <w:rPr>
          <w:rFonts w:cs="Times New Roman"/>
          <w:lang w:val="ru-RU"/>
        </w:rPr>
        <w:t>Овај алгоритам</w:t>
      </w:r>
      <w:r w:rsidR="006B1429" w:rsidRPr="00101F3B">
        <w:rPr>
          <w:rFonts w:cs="Times New Roman"/>
          <w:lang w:val="sr-Latn-BA"/>
        </w:rPr>
        <w:t xml:space="preserve"> </w:t>
      </w:r>
      <w:r w:rsidR="002065A0" w:rsidRPr="00101F3B">
        <w:rPr>
          <w:rFonts w:cs="Times New Roman"/>
          <w:lang w:val="ru-RU"/>
        </w:rPr>
        <w:t>обично даје боље резултате од других</w:t>
      </w:r>
      <w:r w:rsidRPr="00101F3B">
        <w:rPr>
          <w:rFonts w:cs="Times New Roman"/>
          <w:lang w:val="ru-RU"/>
        </w:rPr>
        <w:t>,</w:t>
      </w:r>
      <w:r w:rsidR="002065A0" w:rsidRPr="00101F3B">
        <w:rPr>
          <w:rFonts w:cs="Times New Roman"/>
          <w:lang w:val="ru-RU"/>
        </w:rPr>
        <w:t xml:space="preserve"> једноставнијих класификатора, попут логистичке регресије или </w:t>
      </w:r>
      <w:r w:rsidR="006B1429" w:rsidRPr="00101F3B">
        <w:rPr>
          <w:rFonts w:cs="Times New Roman"/>
          <w:lang w:val="ru-RU"/>
        </w:rPr>
        <w:t>наивн</w:t>
      </w:r>
      <w:r w:rsidR="00BA6B53" w:rsidRPr="00101F3B">
        <w:rPr>
          <w:rFonts w:cs="Times New Roman"/>
          <w:lang w:val="ru-RU"/>
        </w:rPr>
        <w:t>ог</w:t>
      </w:r>
      <w:r w:rsidR="006B1429" w:rsidRPr="00101F3B">
        <w:rPr>
          <w:rFonts w:cs="Times New Roman"/>
          <w:lang w:val="ru-RU"/>
        </w:rPr>
        <w:t xml:space="preserve"> Бајес</w:t>
      </w:r>
      <w:r w:rsidR="002065A0" w:rsidRPr="00101F3B">
        <w:rPr>
          <w:rFonts w:cs="Times New Roman"/>
          <w:lang w:val="ru-RU"/>
        </w:rPr>
        <w:t xml:space="preserve"> класификатора. Међутим, </w:t>
      </w:r>
      <w:del w:id="2116" w:author="Nikola Karpić" w:date="2024-01-14T23:19:00Z">
        <w:r w:rsidR="006B1429" w:rsidRPr="00101F3B" w:rsidDel="00CF167F">
          <w:rPr>
            <w:rFonts w:cs="Times New Roman"/>
            <w:lang w:val="ru-RU"/>
          </w:rPr>
          <w:delText>Gradient Boosting Classifier</w:delText>
        </w:r>
      </w:del>
      <w:ins w:id="2117" w:author="Nikola Karpić" w:date="2024-01-14T23:19:00Z">
        <w:r w:rsidR="00CF167F" w:rsidRPr="00101F3B">
          <w:rPr>
            <w:rFonts w:cs="Times New Roman"/>
            <w:lang w:val="sr-Latn-BA"/>
          </w:rPr>
          <w:t>GB</w:t>
        </w:r>
      </w:ins>
      <w:r w:rsidR="006B1429" w:rsidRPr="00101F3B">
        <w:rPr>
          <w:rFonts w:cs="Times New Roman"/>
          <w:lang w:val="sr-Latn-BA"/>
        </w:rPr>
        <w:t xml:space="preserve"> </w:t>
      </w:r>
      <w:r w:rsidR="002065A0" w:rsidRPr="00101F3B">
        <w:rPr>
          <w:rFonts w:cs="Times New Roman"/>
          <w:lang w:val="ru-RU"/>
        </w:rPr>
        <w:t xml:space="preserve">је такође склон </w:t>
      </w:r>
      <w:r w:rsidR="006B1429" w:rsidRPr="00101F3B">
        <w:rPr>
          <w:rFonts w:cs="Times New Roman"/>
          <w:lang w:val="sr-Cyrl-BA"/>
        </w:rPr>
        <w:t>преприлагођавању</w:t>
      </w:r>
      <w:r w:rsidR="002065A0" w:rsidRPr="00101F3B">
        <w:rPr>
          <w:rFonts w:cs="Times New Roman"/>
          <w:lang w:val="ru-RU"/>
        </w:rPr>
        <w:t xml:space="preserve">, </w:t>
      </w:r>
      <w:r w:rsidR="00BA6B53" w:rsidRPr="00101F3B">
        <w:rPr>
          <w:rFonts w:cs="Times New Roman"/>
          <w:lang w:val="ru-RU"/>
        </w:rPr>
        <w:t>па</w:t>
      </w:r>
      <w:r w:rsidR="002065A0" w:rsidRPr="00101F3B">
        <w:rPr>
          <w:rFonts w:cs="Times New Roman"/>
          <w:lang w:val="ru-RU"/>
        </w:rPr>
        <w:t xml:space="preserve"> је </w:t>
      </w:r>
      <w:r w:rsidR="00BA6B53" w:rsidRPr="00101F3B">
        <w:rPr>
          <w:rFonts w:cs="Times New Roman"/>
          <w:lang w:val="ru-RU"/>
        </w:rPr>
        <w:t>потребно</w:t>
      </w:r>
      <w:r w:rsidR="002065A0" w:rsidRPr="00101F3B">
        <w:rPr>
          <w:rFonts w:cs="Times New Roman"/>
          <w:lang w:val="ru-RU"/>
        </w:rPr>
        <w:t xml:space="preserve"> пронаћи оптималну комбинацију броја класификатора и хиперпараметара.</w:t>
      </w:r>
    </w:p>
    <w:p w14:paraId="77CF2125" w14:textId="77777777" w:rsidR="00DF7825" w:rsidRPr="00101F3B" w:rsidRDefault="00C509AB" w:rsidP="00532390">
      <w:pPr>
        <w:pStyle w:val="Heading2"/>
        <w:numPr>
          <w:ilvl w:val="1"/>
          <w:numId w:val="1"/>
        </w:numPr>
        <w:rPr>
          <w:rFonts w:cs="Times New Roman"/>
          <w:lang w:val="en-US"/>
        </w:rPr>
      </w:pPr>
      <w:bookmarkStart w:id="2118" w:name="_Toc159792289"/>
      <w:r w:rsidRPr="00101F3B">
        <w:rPr>
          <w:rFonts w:cs="Times New Roman"/>
          <w:lang w:val="en-US"/>
        </w:rPr>
        <w:lastRenderedPageBreak/>
        <w:t>Support Vector Machine Classifier</w:t>
      </w:r>
      <w:bookmarkEnd w:id="2118"/>
    </w:p>
    <w:p w14:paraId="603784C9" w14:textId="2737A3EC" w:rsidR="002065A0" w:rsidRPr="00101F3B" w:rsidRDefault="00226C07" w:rsidP="00D44804">
      <w:pPr>
        <w:pStyle w:val="NoSpacing"/>
        <w:rPr>
          <w:rFonts w:cs="Times New Roman"/>
          <w:lang w:val="en-US"/>
        </w:rPr>
      </w:pPr>
      <w:r w:rsidRPr="00101F3B">
        <w:rPr>
          <w:rFonts w:cs="Times New Roman"/>
          <w:lang w:val="en-US"/>
        </w:rPr>
        <w:t xml:space="preserve">Support Vector Machine </w:t>
      </w:r>
      <w:r w:rsidR="002065A0" w:rsidRPr="00101F3B">
        <w:rPr>
          <w:rFonts w:cs="Times New Roman"/>
          <w:lang w:val="en-US"/>
        </w:rPr>
        <w:t>(</w:t>
      </w:r>
      <w:r w:rsidRPr="00101F3B">
        <w:rPr>
          <w:rFonts w:cs="Times New Roman"/>
          <w:lang w:val="sr-Latn-BA"/>
        </w:rPr>
        <w:t>SVM</w:t>
      </w:r>
      <w:r w:rsidR="002065A0" w:rsidRPr="00101F3B">
        <w:rPr>
          <w:rFonts w:cs="Times New Roman"/>
          <w:lang w:val="en-US"/>
        </w:rPr>
        <w:t xml:space="preserve">) </w:t>
      </w:r>
      <w:r w:rsidRPr="00101F3B">
        <w:rPr>
          <w:rFonts w:cs="Times New Roman"/>
          <w:lang w:val="en-US"/>
        </w:rPr>
        <w:t xml:space="preserve">Classifier </w:t>
      </w:r>
      <w:r w:rsidR="002065A0" w:rsidRPr="00101F3B">
        <w:rPr>
          <w:rFonts w:cs="Times New Roman"/>
          <w:lang w:val="ru-RU"/>
        </w:rPr>
        <w:t>је</w:t>
      </w:r>
      <w:r w:rsidR="002065A0" w:rsidRPr="00101F3B">
        <w:rPr>
          <w:rFonts w:cs="Times New Roman"/>
          <w:lang w:val="en-US"/>
        </w:rPr>
        <w:t xml:space="preserve"> </w:t>
      </w:r>
      <w:r w:rsidR="002065A0" w:rsidRPr="00101F3B">
        <w:rPr>
          <w:rFonts w:cs="Times New Roman"/>
          <w:lang w:val="ru-RU"/>
        </w:rPr>
        <w:t>алгоритам</w:t>
      </w:r>
      <w:r w:rsidR="002065A0" w:rsidRPr="00101F3B">
        <w:rPr>
          <w:rFonts w:cs="Times New Roman"/>
          <w:lang w:val="en-US"/>
        </w:rPr>
        <w:t xml:space="preserve"> </w:t>
      </w:r>
      <w:r w:rsidR="002065A0" w:rsidRPr="00101F3B">
        <w:rPr>
          <w:rFonts w:cs="Times New Roman"/>
          <w:lang w:val="ru-RU"/>
        </w:rPr>
        <w:t>машинског</w:t>
      </w:r>
      <w:r w:rsidR="002065A0" w:rsidRPr="00101F3B">
        <w:rPr>
          <w:rFonts w:cs="Times New Roman"/>
          <w:lang w:val="en-US"/>
        </w:rPr>
        <w:t xml:space="preserve"> </w:t>
      </w:r>
      <w:r w:rsidR="002065A0" w:rsidRPr="00101F3B">
        <w:rPr>
          <w:rFonts w:cs="Times New Roman"/>
          <w:lang w:val="ru-RU"/>
        </w:rPr>
        <w:t>учења</w:t>
      </w:r>
      <w:r w:rsidR="002065A0" w:rsidRPr="00101F3B">
        <w:rPr>
          <w:rFonts w:cs="Times New Roman"/>
          <w:lang w:val="en-US"/>
        </w:rPr>
        <w:t xml:space="preserve"> </w:t>
      </w:r>
      <w:r w:rsidR="002065A0" w:rsidRPr="00101F3B">
        <w:rPr>
          <w:rFonts w:cs="Times New Roman"/>
          <w:lang w:val="ru-RU"/>
        </w:rPr>
        <w:t>који</w:t>
      </w:r>
      <w:r w:rsidR="002065A0" w:rsidRPr="00101F3B">
        <w:rPr>
          <w:rFonts w:cs="Times New Roman"/>
          <w:lang w:val="en-US"/>
        </w:rPr>
        <w:t xml:space="preserve"> </w:t>
      </w:r>
      <w:r w:rsidR="002065A0" w:rsidRPr="00101F3B">
        <w:rPr>
          <w:rFonts w:cs="Times New Roman"/>
          <w:lang w:val="ru-RU"/>
        </w:rPr>
        <w:t>користи</w:t>
      </w:r>
      <w:r w:rsidR="002065A0" w:rsidRPr="00101F3B">
        <w:rPr>
          <w:rFonts w:cs="Times New Roman"/>
          <w:lang w:val="en-US"/>
        </w:rPr>
        <w:t xml:space="preserve"> </w:t>
      </w:r>
      <w:r w:rsidR="002065A0" w:rsidRPr="00101F3B">
        <w:rPr>
          <w:rFonts w:cs="Times New Roman"/>
          <w:lang w:val="ru-RU"/>
        </w:rPr>
        <w:t>математичке</w:t>
      </w:r>
      <w:r w:rsidR="002065A0" w:rsidRPr="00101F3B">
        <w:rPr>
          <w:rFonts w:cs="Times New Roman"/>
          <w:lang w:val="en-US"/>
        </w:rPr>
        <w:t xml:space="preserve"> </w:t>
      </w:r>
      <w:r w:rsidR="002065A0" w:rsidRPr="00101F3B">
        <w:rPr>
          <w:rFonts w:cs="Times New Roman"/>
          <w:lang w:val="ru-RU"/>
        </w:rPr>
        <w:t>моделе</w:t>
      </w:r>
      <w:r w:rsidR="002065A0" w:rsidRPr="00101F3B">
        <w:rPr>
          <w:rFonts w:cs="Times New Roman"/>
          <w:lang w:val="en-US"/>
        </w:rPr>
        <w:t xml:space="preserve"> </w:t>
      </w:r>
      <w:r w:rsidR="002065A0" w:rsidRPr="00101F3B">
        <w:rPr>
          <w:rFonts w:cs="Times New Roman"/>
          <w:lang w:val="ru-RU"/>
        </w:rPr>
        <w:t>како</w:t>
      </w:r>
      <w:r w:rsidR="002065A0" w:rsidRPr="00101F3B">
        <w:rPr>
          <w:rFonts w:cs="Times New Roman"/>
          <w:lang w:val="en-US"/>
        </w:rPr>
        <w:t xml:space="preserve"> </w:t>
      </w:r>
      <w:r w:rsidR="002065A0" w:rsidRPr="00101F3B">
        <w:rPr>
          <w:rFonts w:cs="Times New Roman"/>
          <w:lang w:val="ru-RU"/>
        </w:rPr>
        <w:t>би</w:t>
      </w:r>
      <w:r w:rsidR="002065A0" w:rsidRPr="00101F3B">
        <w:rPr>
          <w:rFonts w:cs="Times New Roman"/>
          <w:lang w:val="en-US"/>
        </w:rPr>
        <w:t xml:space="preserve"> </w:t>
      </w:r>
      <w:r w:rsidR="002065A0" w:rsidRPr="00101F3B">
        <w:rPr>
          <w:rFonts w:cs="Times New Roman"/>
          <w:lang w:val="ru-RU"/>
        </w:rPr>
        <w:t>предвидио</w:t>
      </w:r>
      <w:r w:rsidR="002065A0" w:rsidRPr="00101F3B">
        <w:rPr>
          <w:rFonts w:cs="Times New Roman"/>
          <w:lang w:val="en-US"/>
        </w:rPr>
        <w:t xml:space="preserve"> </w:t>
      </w:r>
      <w:r w:rsidR="002065A0" w:rsidRPr="00101F3B">
        <w:rPr>
          <w:rFonts w:cs="Times New Roman"/>
          <w:lang w:val="ru-RU"/>
        </w:rPr>
        <w:t>категорију</w:t>
      </w:r>
      <w:r w:rsidR="002065A0" w:rsidRPr="00101F3B">
        <w:rPr>
          <w:rFonts w:cs="Times New Roman"/>
          <w:lang w:val="en-US"/>
        </w:rPr>
        <w:t xml:space="preserve"> </w:t>
      </w:r>
      <w:r w:rsidR="002065A0" w:rsidRPr="00101F3B">
        <w:rPr>
          <w:rFonts w:cs="Times New Roman"/>
          <w:lang w:val="ru-RU"/>
        </w:rPr>
        <w:t>новог</w:t>
      </w:r>
      <w:r w:rsidR="002065A0" w:rsidRPr="00101F3B">
        <w:rPr>
          <w:rFonts w:cs="Times New Roman"/>
          <w:lang w:val="en-US"/>
        </w:rPr>
        <w:t xml:space="preserve"> </w:t>
      </w:r>
      <w:r w:rsidR="001B518E" w:rsidRPr="00101F3B">
        <w:rPr>
          <w:rFonts w:cs="Times New Roman"/>
          <w:lang w:val="ru-RU"/>
        </w:rPr>
        <w:t>примјер</w:t>
      </w:r>
      <w:r w:rsidR="002065A0" w:rsidRPr="00101F3B">
        <w:rPr>
          <w:rFonts w:cs="Times New Roman"/>
          <w:lang w:val="ru-RU"/>
        </w:rPr>
        <w:t>а</w:t>
      </w:r>
      <w:r w:rsidR="002065A0" w:rsidRPr="00101F3B">
        <w:rPr>
          <w:rFonts w:cs="Times New Roman"/>
          <w:lang w:val="en-US"/>
        </w:rPr>
        <w:t xml:space="preserve">. </w:t>
      </w:r>
      <w:r w:rsidRPr="00101F3B">
        <w:rPr>
          <w:rFonts w:cs="Times New Roman"/>
          <w:lang w:val="sr-Latn-BA"/>
        </w:rPr>
        <w:t>SVM</w:t>
      </w:r>
      <w:r w:rsidRPr="00101F3B">
        <w:rPr>
          <w:rFonts w:cs="Times New Roman"/>
          <w:lang w:val="en-US"/>
        </w:rPr>
        <w:t xml:space="preserve"> </w:t>
      </w:r>
      <w:r w:rsidR="002065A0" w:rsidRPr="00101F3B">
        <w:rPr>
          <w:rFonts w:cs="Times New Roman"/>
          <w:lang w:val="ru-RU"/>
        </w:rPr>
        <w:t>користи</w:t>
      </w:r>
      <w:r w:rsidR="002065A0" w:rsidRPr="00101F3B">
        <w:rPr>
          <w:rFonts w:cs="Times New Roman"/>
          <w:lang w:val="en-US"/>
        </w:rPr>
        <w:t xml:space="preserve"> </w:t>
      </w:r>
      <w:r w:rsidR="002065A0" w:rsidRPr="00101F3B">
        <w:rPr>
          <w:rFonts w:cs="Times New Roman"/>
          <w:lang w:val="ru-RU"/>
        </w:rPr>
        <w:t>теорију</w:t>
      </w:r>
      <w:r w:rsidR="002065A0" w:rsidRPr="00101F3B">
        <w:rPr>
          <w:rFonts w:cs="Times New Roman"/>
          <w:lang w:val="en-US"/>
        </w:rPr>
        <w:t xml:space="preserve"> </w:t>
      </w:r>
      <w:r w:rsidR="002065A0" w:rsidRPr="00101F3B">
        <w:rPr>
          <w:rFonts w:cs="Times New Roman"/>
          <w:lang w:val="ru-RU"/>
        </w:rPr>
        <w:t>оптимизације</w:t>
      </w:r>
      <w:r w:rsidR="002065A0" w:rsidRPr="00101F3B">
        <w:rPr>
          <w:rFonts w:cs="Times New Roman"/>
          <w:lang w:val="en-US"/>
        </w:rPr>
        <w:t xml:space="preserve"> </w:t>
      </w:r>
      <w:r w:rsidR="002065A0" w:rsidRPr="00101F3B">
        <w:rPr>
          <w:rFonts w:cs="Times New Roman"/>
          <w:lang w:val="ru-RU"/>
        </w:rPr>
        <w:t>да</w:t>
      </w:r>
      <w:r w:rsidR="002065A0" w:rsidRPr="00101F3B">
        <w:rPr>
          <w:rFonts w:cs="Times New Roman"/>
          <w:lang w:val="en-US"/>
        </w:rPr>
        <w:t xml:space="preserve"> </w:t>
      </w:r>
      <w:r w:rsidR="002065A0" w:rsidRPr="00101F3B">
        <w:rPr>
          <w:rFonts w:cs="Times New Roman"/>
          <w:lang w:val="ru-RU"/>
        </w:rPr>
        <w:t>би</w:t>
      </w:r>
      <w:r w:rsidR="002065A0" w:rsidRPr="00101F3B">
        <w:rPr>
          <w:rFonts w:cs="Times New Roman"/>
          <w:lang w:val="en-US"/>
        </w:rPr>
        <w:t xml:space="preserve"> </w:t>
      </w:r>
      <w:r w:rsidR="002065A0" w:rsidRPr="00101F3B">
        <w:rPr>
          <w:rFonts w:cs="Times New Roman"/>
          <w:lang w:val="ru-RU"/>
        </w:rPr>
        <w:t>формирао</w:t>
      </w:r>
      <w:r w:rsidR="002065A0" w:rsidRPr="00101F3B">
        <w:rPr>
          <w:rFonts w:cs="Times New Roman"/>
          <w:lang w:val="en-US"/>
        </w:rPr>
        <w:t xml:space="preserve"> </w:t>
      </w:r>
      <w:r w:rsidR="002065A0" w:rsidRPr="00101F3B">
        <w:rPr>
          <w:rFonts w:cs="Times New Roman"/>
          <w:lang w:val="ru-RU"/>
        </w:rPr>
        <w:t>јед</w:t>
      </w:r>
      <w:r w:rsidR="00C36F7B" w:rsidRPr="00101F3B">
        <w:rPr>
          <w:rFonts w:cs="Times New Roman"/>
          <w:lang w:val="ru-RU"/>
        </w:rPr>
        <w:t>ну</w:t>
      </w:r>
      <w:r w:rsidR="002065A0" w:rsidRPr="00101F3B">
        <w:rPr>
          <w:rFonts w:cs="Times New Roman"/>
          <w:lang w:val="en-US"/>
        </w:rPr>
        <w:t xml:space="preserve"> </w:t>
      </w:r>
      <w:r w:rsidR="002065A0" w:rsidRPr="00101F3B">
        <w:rPr>
          <w:rFonts w:cs="Times New Roman"/>
          <w:lang w:val="ru-RU"/>
        </w:rPr>
        <w:t>или</w:t>
      </w:r>
      <w:r w:rsidR="002065A0" w:rsidRPr="00101F3B">
        <w:rPr>
          <w:rFonts w:cs="Times New Roman"/>
          <w:lang w:val="en-US"/>
        </w:rPr>
        <w:t xml:space="preserve"> </w:t>
      </w:r>
      <w:r w:rsidR="002065A0" w:rsidRPr="00101F3B">
        <w:rPr>
          <w:rFonts w:cs="Times New Roman"/>
          <w:lang w:val="ru-RU"/>
        </w:rPr>
        <w:t>више</w:t>
      </w:r>
      <w:r w:rsidR="002065A0" w:rsidRPr="00101F3B">
        <w:rPr>
          <w:rFonts w:cs="Times New Roman"/>
          <w:lang w:val="en-US"/>
        </w:rPr>
        <w:t xml:space="preserve"> </w:t>
      </w:r>
      <w:r w:rsidR="002065A0" w:rsidRPr="00101F3B">
        <w:rPr>
          <w:rFonts w:cs="Times New Roman"/>
          <w:lang w:val="ru-RU"/>
        </w:rPr>
        <w:t>хиперсуперфиција</w:t>
      </w:r>
      <w:r w:rsidR="002065A0" w:rsidRPr="00101F3B">
        <w:rPr>
          <w:rFonts w:cs="Times New Roman"/>
          <w:lang w:val="en-US"/>
        </w:rPr>
        <w:t xml:space="preserve"> (</w:t>
      </w:r>
      <w:r w:rsidR="002065A0" w:rsidRPr="00101F3B">
        <w:rPr>
          <w:rFonts w:cs="Times New Roman"/>
          <w:lang w:val="ru-RU"/>
        </w:rPr>
        <w:t>тј</w:t>
      </w:r>
      <w:r w:rsidR="002065A0" w:rsidRPr="00101F3B">
        <w:rPr>
          <w:rFonts w:cs="Times New Roman"/>
          <w:lang w:val="en-US"/>
        </w:rPr>
        <w:t xml:space="preserve">. </w:t>
      </w:r>
      <w:r w:rsidR="002065A0" w:rsidRPr="00101F3B">
        <w:rPr>
          <w:rFonts w:cs="Times New Roman"/>
          <w:lang w:val="ru-RU"/>
        </w:rPr>
        <w:t>линија</w:t>
      </w:r>
      <w:r w:rsidR="002065A0" w:rsidRPr="00101F3B">
        <w:rPr>
          <w:rFonts w:cs="Times New Roman"/>
          <w:lang w:val="en-US"/>
        </w:rPr>
        <w:t xml:space="preserve"> </w:t>
      </w:r>
      <w:r w:rsidR="002065A0" w:rsidRPr="00101F3B">
        <w:rPr>
          <w:rFonts w:cs="Times New Roman"/>
          <w:lang w:val="ru-RU"/>
        </w:rPr>
        <w:t>или</w:t>
      </w:r>
      <w:r w:rsidR="002065A0" w:rsidRPr="00101F3B">
        <w:rPr>
          <w:rFonts w:cs="Times New Roman"/>
          <w:lang w:val="en-US"/>
        </w:rPr>
        <w:t xml:space="preserve"> </w:t>
      </w:r>
      <w:r w:rsidR="002065A0" w:rsidRPr="00101F3B">
        <w:rPr>
          <w:rFonts w:cs="Times New Roman"/>
          <w:lang w:val="ru-RU"/>
        </w:rPr>
        <w:t>хиперраван</w:t>
      </w:r>
      <w:r w:rsidR="002065A0" w:rsidRPr="00101F3B">
        <w:rPr>
          <w:rFonts w:cs="Times New Roman"/>
          <w:lang w:val="en-US"/>
        </w:rPr>
        <w:t xml:space="preserve">) </w:t>
      </w:r>
      <w:r w:rsidR="002065A0" w:rsidRPr="00101F3B">
        <w:rPr>
          <w:rFonts w:cs="Times New Roman"/>
          <w:lang w:val="ru-RU"/>
        </w:rPr>
        <w:t>кој</w:t>
      </w:r>
      <w:r w:rsidR="00C36F7B" w:rsidRPr="00101F3B">
        <w:rPr>
          <w:rFonts w:cs="Times New Roman"/>
          <w:lang w:val="ru-RU"/>
        </w:rPr>
        <w:t>е</w:t>
      </w:r>
      <w:r w:rsidR="002065A0" w:rsidRPr="00101F3B">
        <w:rPr>
          <w:rFonts w:cs="Times New Roman"/>
          <w:lang w:val="en-US"/>
        </w:rPr>
        <w:t xml:space="preserve"> </w:t>
      </w:r>
      <w:r w:rsidR="002065A0" w:rsidRPr="00101F3B">
        <w:rPr>
          <w:rFonts w:cs="Times New Roman"/>
          <w:lang w:val="ru-RU"/>
        </w:rPr>
        <w:t>најбоље</w:t>
      </w:r>
      <w:r w:rsidR="002065A0" w:rsidRPr="00101F3B">
        <w:rPr>
          <w:rFonts w:cs="Times New Roman"/>
          <w:lang w:val="en-US"/>
        </w:rPr>
        <w:t xml:space="preserve"> </w:t>
      </w:r>
      <w:r w:rsidR="002065A0" w:rsidRPr="00101F3B">
        <w:rPr>
          <w:rFonts w:cs="Times New Roman"/>
          <w:lang w:val="ru-RU"/>
        </w:rPr>
        <w:t>раздваја</w:t>
      </w:r>
      <w:r w:rsidR="00C36F7B" w:rsidRPr="00101F3B">
        <w:rPr>
          <w:rFonts w:cs="Times New Roman"/>
          <w:lang w:val="ru-RU"/>
        </w:rPr>
        <w:t>ју</w:t>
      </w:r>
      <w:r w:rsidR="002065A0" w:rsidRPr="00101F3B">
        <w:rPr>
          <w:rFonts w:cs="Times New Roman"/>
          <w:lang w:val="en-US"/>
        </w:rPr>
        <w:t xml:space="preserve"> </w:t>
      </w:r>
      <w:r w:rsidR="001B518E" w:rsidRPr="00101F3B">
        <w:rPr>
          <w:rFonts w:cs="Times New Roman"/>
          <w:lang w:val="ru-RU"/>
        </w:rPr>
        <w:t>примјер</w:t>
      </w:r>
      <w:r w:rsidR="002065A0" w:rsidRPr="00101F3B">
        <w:rPr>
          <w:rFonts w:cs="Times New Roman"/>
          <w:lang w:val="ru-RU"/>
        </w:rPr>
        <w:t>е</w:t>
      </w:r>
      <w:r w:rsidR="002065A0" w:rsidRPr="00101F3B">
        <w:rPr>
          <w:rFonts w:cs="Times New Roman"/>
          <w:lang w:val="en-US"/>
        </w:rPr>
        <w:t xml:space="preserve"> </w:t>
      </w:r>
      <w:r w:rsidR="002065A0" w:rsidRPr="00101F3B">
        <w:rPr>
          <w:rFonts w:cs="Times New Roman"/>
          <w:lang w:val="ru-RU"/>
        </w:rPr>
        <w:t>у</w:t>
      </w:r>
      <w:r w:rsidR="002065A0" w:rsidRPr="00101F3B">
        <w:rPr>
          <w:rFonts w:cs="Times New Roman"/>
          <w:lang w:val="en-US"/>
        </w:rPr>
        <w:t xml:space="preserve"> </w:t>
      </w:r>
      <w:r w:rsidR="002065A0" w:rsidRPr="00101F3B">
        <w:rPr>
          <w:rFonts w:cs="Times New Roman"/>
          <w:lang w:val="ru-RU"/>
        </w:rPr>
        <w:t>скупу</w:t>
      </w:r>
      <w:r w:rsidR="002065A0" w:rsidRPr="00101F3B">
        <w:rPr>
          <w:rFonts w:cs="Times New Roman"/>
          <w:lang w:val="en-US"/>
        </w:rPr>
        <w:t xml:space="preserve"> </w:t>
      </w:r>
      <w:r w:rsidR="002065A0" w:rsidRPr="00101F3B">
        <w:rPr>
          <w:rFonts w:cs="Times New Roman"/>
          <w:lang w:val="ru-RU"/>
        </w:rPr>
        <w:t>података</w:t>
      </w:r>
      <w:r w:rsidR="002065A0" w:rsidRPr="00101F3B">
        <w:rPr>
          <w:rFonts w:cs="Times New Roman"/>
          <w:lang w:val="en-US"/>
        </w:rPr>
        <w:t xml:space="preserve"> </w:t>
      </w:r>
      <w:r w:rsidR="002065A0" w:rsidRPr="00101F3B">
        <w:rPr>
          <w:rFonts w:cs="Times New Roman"/>
          <w:lang w:val="ru-RU"/>
        </w:rPr>
        <w:t>у</w:t>
      </w:r>
      <w:r w:rsidR="002065A0" w:rsidRPr="00101F3B">
        <w:rPr>
          <w:rFonts w:cs="Times New Roman"/>
          <w:lang w:val="en-US"/>
        </w:rPr>
        <w:t xml:space="preserve"> </w:t>
      </w:r>
      <w:r w:rsidR="002065A0" w:rsidRPr="00101F3B">
        <w:rPr>
          <w:rFonts w:cs="Times New Roman"/>
          <w:lang w:val="ru-RU"/>
        </w:rPr>
        <w:t>одговарајуће</w:t>
      </w:r>
      <w:r w:rsidR="002065A0" w:rsidRPr="00101F3B">
        <w:rPr>
          <w:rFonts w:cs="Times New Roman"/>
          <w:lang w:val="en-US"/>
        </w:rPr>
        <w:t xml:space="preserve"> </w:t>
      </w:r>
      <w:r w:rsidR="002065A0" w:rsidRPr="00101F3B">
        <w:rPr>
          <w:rFonts w:cs="Times New Roman"/>
          <w:lang w:val="ru-RU"/>
        </w:rPr>
        <w:t>категорије</w:t>
      </w:r>
      <w:r w:rsidR="002065A0" w:rsidRPr="00101F3B">
        <w:rPr>
          <w:rFonts w:cs="Times New Roman"/>
          <w:lang w:val="en-US"/>
        </w:rPr>
        <w:t>.</w:t>
      </w:r>
    </w:p>
    <w:p w14:paraId="4CEDEA4F" w14:textId="1C9862AA" w:rsidR="002065A0" w:rsidRPr="00101F3B" w:rsidRDefault="002065A0" w:rsidP="00D44804">
      <w:pPr>
        <w:pStyle w:val="NoSpacing"/>
        <w:rPr>
          <w:rFonts w:cs="Times New Roman"/>
          <w:lang w:val="ru-RU"/>
        </w:rPr>
      </w:pPr>
      <w:r w:rsidRPr="00101F3B">
        <w:rPr>
          <w:rFonts w:cs="Times New Roman"/>
          <w:lang w:val="ru-RU"/>
        </w:rPr>
        <w:t>Приликом</w:t>
      </w:r>
      <w:r w:rsidRPr="00101F3B">
        <w:rPr>
          <w:rFonts w:cs="Times New Roman"/>
          <w:lang w:val="en-US"/>
        </w:rPr>
        <w:t xml:space="preserve"> </w:t>
      </w:r>
      <w:r w:rsidRPr="00101F3B">
        <w:rPr>
          <w:rFonts w:cs="Times New Roman"/>
          <w:lang w:val="ru-RU"/>
        </w:rPr>
        <w:t>формирања</w:t>
      </w:r>
      <w:r w:rsidRPr="00101F3B">
        <w:rPr>
          <w:rFonts w:cs="Times New Roman"/>
          <w:lang w:val="en-US"/>
        </w:rPr>
        <w:t xml:space="preserve"> </w:t>
      </w:r>
      <w:r w:rsidRPr="00101F3B">
        <w:rPr>
          <w:rFonts w:cs="Times New Roman"/>
          <w:lang w:val="ru-RU"/>
        </w:rPr>
        <w:t>хиперсуперфиција</w:t>
      </w:r>
      <w:r w:rsidRPr="00101F3B">
        <w:rPr>
          <w:rFonts w:cs="Times New Roman"/>
          <w:lang w:val="en-US"/>
        </w:rPr>
        <w:t xml:space="preserve">, </w:t>
      </w:r>
      <w:r w:rsidRPr="00101F3B">
        <w:rPr>
          <w:rFonts w:cs="Times New Roman"/>
          <w:lang w:val="ru-RU"/>
        </w:rPr>
        <w:t>циља</w:t>
      </w:r>
      <w:r w:rsidRPr="00101F3B">
        <w:rPr>
          <w:rFonts w:cs="Times New Roman"/>
          <w:lang w:val="en-US"/>
        </w:rPr>
        <w:t xml:space="preserve"> </w:t>
      </w:r>
      <w:r w:rsidRPr="00101F3B">
        <w:rPr>
          <w:rFonts w:cs="Times New Roman"/>
          <w:lang w:val="ru-RU"/>
        </w:rPr>
        <w:t>на</w:t>
      </w:r>
      <w:r w:rsidRPr="00101F3B">
        <w:rPr>
          <w:rFonts w:cs="Times New Roman"/>
          <w:lang w:val="en-US"/>
        </w:rPr>
        <w:t xml:space="preserve"> </w:t>
      </w:r>
      <w:r w:rsidRPr="00101F3B">
        <w:rPr>
          <w:rFonts w:cs="Times New Roman"/>
          <w:lang w:val="ru-RU"/>
        </w:rPr>
        <w:t>то</w:t>
      </w:r>
      <w:r w:rsidRPr="00101F3B">
        <w:rPr>
          <w:rFonts w:cs="Times New Roman"/>
          <w:lang w:val="en-US"/>
        </w:rPr>
        <w:t xml:space="preserve"> </w:t>
      </w:r>
      <w:r w:rsidRPr="00101F3B">
        <w:rPr>
          <w:rFonts w:cs="Times New Roman"/>
          <w:lang w:val="ru-RU"/>
        </w:rPr>
        <w:t>да</w:t>
      </w:r>
      <w:r w:rsidRPr="00101F3B">
        <w:rPr>
          <w:rFonts w:cs="Times New Roman"/>
          <w:lang w:val="en-US"/>
        </w:rPr>
        <w:t xml:space="preserve"> </w:t>
      </w:r>
      <w:r w:rsidRPr="00101F3B">
        <w:rPr>
          <w:rFonts w:cs="Times New Roman"/>
          <w:lang w:val="ru-RU"/>
        </w:rPr>
        <w:t>пронађе</w:t>
      </w:r>
      <w:r w:rsidRPr="00101F3B">
        <w:rPr>
          <w:rFonts w:cs="Times New Roman"/>
          <w:lang w:val="en-US"/>
        </w:rPr>
        <w:t xml:space="preserve"> </w:t>
      </w:r>
      <w:r w:rsidRPr="00101F3B">
        <w:rPr>
          <w:rFonts w:cs="Times New Roman"/>
          <w:lang w:val="ru-RU"/>
        </w:rPr>
        <w:t>хиперсуперфицију</w:t>
      </w:r>
      <w:r w:rsidRPr="00101F3B">
        <w:rPr>
          <w:rFonts w:cs="Times New Roman"/>
          <w:lang w:val="en-US"/>
        </w:rPr>
        <w:t xml:space="preserve"> </w:t>
      </w:r>
      <w:r w:rsidRPr="00101F3B">
        <w:rPr>
          <w:rFonts w:cs="Times New Roman"/>
          <w:lang w:val="ru-RU"/>
        </w:rPr>
        <w:t>која</w:t>
      </w:r>
      <w:r w:rsidRPr="00101F3B">
        <w:rPr>
          <w:rFonts w:cs="Times New Roman"/>
          <w:lang w:val="en-US"/>
        </w:rPr>
        <w:t xml:space="preserve"> </w:t>
      </w:r>
      <w:r w:rsidRPr="00101F3B">
        <w:rPr>
          <w:rFonts w:cs="Times New Roman"/>
          <w:lang w:val="ru-RU"/>
        </w:rPr>
        <w:t>је</w:t>
      </w:r>
      <w:r w:rsidRPr="00101F3B">
        <w:rPr>
          <w:rFonts w:cs="Times New Roman"/>
          <w:lang w:val="en-US"/>
        </w:rPr>
        <w:t xml:space="preserve"> </w:t>
      </w:r>
      <w:r w:rsidRPr="00101F3B">
        <w:rPr>
          <w:rFonts w:cs="Times New Roman"/>
          <w:lang w:val="ru-RU"/>
        </w:rPr>
        <w:t>најудаљенија</w:t>
      </w:r>
      <w:r w:rsidRPr="00101F3B">
        <w:rPr>
          <w:rFonts w:cs="Times New Roman"/>
          <w:lang w:val="en-US"/>
        </w:rPr>
        <w:t xml:space="preserve"> </w:t>
      </w:r>
      <w:r w:rsidRPr="00101F3B">
        <w:rPr>
          <w:rFonts w:cs="Times New Roman"/>
          <w:lang w:val="ru-RU"/>
        </w:rPr>
        <w:t>од</w:t>
      </w:r>
      <w:r w:rsidRPr="00101F3B">
        <w:rPr>
          <w:rFonts w:cs="Times New Roman"/>
          <w:lang w:val="en-US"/>
        </w:rPr>
        <w:t xml:space="preserve"> </w:t>
      </w:r>
      <w:r w:rsidRPr="00101F3B">
        <w:rPr>
          <w:rFonts w:cs="Times New Roman"/>
          <w:lang w:val="ru-RU"/>
        </w:rPr>
        <w:t>најближих</w:t>
      </w:r>
      <w:r w:rsidRPr="00101F3B">
        <w:rPr>
          <w:rFonts w:cs="Times New Roman"/>
          <w:lang w:val="en-US"/>
        </w:rPr>
        <w:t xml:space="preserve"> </w:t>
      </w:r>
      <w:r w:rsidR="001B518E" w:rsidRPr="00101F3B">
        <w:rPr>
          <w:rFonts w:cs="Times New Roman"/>
          <w:lang w:val="ru-RU"/>
        </w:rPr>
        <w:t>примјер</w:t>
      </w:r>
      <w:r w:rsidRPr="00101F3B">
        <w:rPr>
          <w:rFonts w:cs="Times New Roman"/>
          <w:lang w:val="ru-RU"/>
        </w:rPr>
        <w:t>а</w:t>
      </w:r>
      <w:r w:rsidRPr="00101F3B">
        <w:rPr>
          <w:rFonts w:cs="Times New Roman"/>
          <w:lang w:val="en-US"/>
        </w:rPr>
        <w:t xml:space="preserve"> </w:t>
      </w:r>
      <w:r w:rsidRPr="00101F3B">
        <w:rPr>
          <w:rFonts w:cs="Times New Roman"/>
          <w:lang w:val="ru-RU"/>
        </w:rPr>
        <w:t>из</w:t>
      </w:r>
      <w:r w:rsidRPr="00101F3B">
        <w:rPr>
          <w:rFonts w:cs="Times New Roman"/>
          <w:lang w:val="en-US"/>
        </w:rPr>
        <w:t xml:space="preserve"> </w:t>
      </w:r>
      <w:r w:rsidRPr="00101F3B">
        <w:rPr>
          <w:rFonts w:cs="Times New Roman"/>
          <w:lang w:val="ru-RU"/>
        </w:rPr>
        <w:t>сваке</w:t>
      </w:r>
      <w:r w:rsidRPr="00101F3B">
        <w:rPr>
          <w:rFonts w:cs="Times New Roman"/>
          <w:lang w:val="en-US"/>
        </w:rPr>
        <w:t xml:space="preserve"> </w:t>
      </w:r>
      <w:r w:rsidRPr="00101F3B">
        <w:rPr>
          <w:rFonts w:cs="Times New Roman"/>
          <w:lang w:val="ru-RU"/>
        </w:rPr>
        <w:t>категорије</w:t>
      </w:r>
      <w:r w:rsidRPr="00101F3B">
        <w:rPr>
          <w:rFonts w:cs="Times New Roman"/>
          <w:lang w:val="en-US"/>
        </w:rPr>
        <w:t xml:space="preserve">, </w:t>
      </w:r>
      <w:r w:rsidRPr="00101F3B">
        <w:rPr>
          <w:rFonts w:cs="Times New Roman"/>
          <w:lang w:val="ru-RU"/>
        </w:rPr>
        <w:t>што</w:t>
      </w:r>
      <w:r w:rsidRPr="00101F3B">
        <w:rPr>
          <w:rFonts w:cs="Times New Roman"/>
          <w:lang w:val="en-US"/>
        </w:rPr>
        <w:t xml:space="preserve"> </w:t>
      </w:r>
      <w:r w:rsidRPr="00101F3B">
        <w:rPr>
          <w:rFonts w:cs="Times New Roman"/>
          <w:lang w:val="ru-RU"/>
        </w:rPr>
        <w:t>се</w:t>
      </w:r>
      <w:r w:rsidRPr="00101F3B">
        <w:rPr>
          <w:rFonts w:cs="Times New Roman"/>
          <w:lang w:val="en-US"/>
        </w:rPr>
        <w:t xml:space="preserve"> </w:t>
      </w:r>
      <w:r w:rsidRPr="00101F3B">
        <w:rPr>
          <w:rFonts w:cs="Times New Roman"/>
          <w:lang w:val="ru-RU"/>
        </w:rPr>
        <w:t>назива</w:t>
      </w:r>
      <w:r w:rsidRPr="00101F3B">
        <w:rPr>
          <w:rFonts w:cs="Times New Roman"/>
          <w:lang w:val="en-US"/>
        </w:rPr>
        <w:t xml:space="preserve"> </w:t>
      </w:r>
      <w:r w:rsidRPr="00101F3B">
        <w:rPr>
          <w:rFonts w:cs="Times New Roman"/>
          <w:lang w:val="ru-RU"/>
        </w:rPr>
        <w:t>маргином</w:t>
      </w:r>
      <w:r w:rsidRPr="00101F3B">
        <w:rPr>
          <w:rFonts w:cs="Times New Roman"/>
          <w:lang w:val="en-US"/>
        </w:rPr>
        <w:t xml:space="preserve">. </w:t>
      </w:r>
      <w:r w:rsidRPr="00101F3B">
        <w:rPr>
          <w:rFonts w:cs="Times New Roman"/>
          <w:lang w:val="ru-RU"/>
        </w:rPr>
        <w:t xml:space="preserve">Овај приступ омогућава </w:t>
      </w:r>
      <w:r w:rsidR="00226C07" w:rsidRPr="00101F3B">
        <w:rPr>
          <w:rFonts w:cs="Times New Roman"/>
          <w:lang w:val="sr-Latn-BA"/>
        </w:rPr>
        <w:t>SVM</w:t>
      </w:r>
      <w:del w:id="2119" w:author="Nikola Karpić" w:date="2024-01-14T23:19:00Z">
        <w:r w:rsidR="00226C07" w:rsidRPr="00101F3B" w:rsidDel="00CF167F">
          <w:rPr>
            <w:rFonts w:cs="Times New Roman"/>
            <w:lang w:val="ru-RU"/>
          </w:rPr>
          <w:delText xml:space="preserve"> </w:delText>
        </w:r>
      </w:del>
      <w:r w:rsidRPr="00101F3B">
        <w:rPr>
          <w:rFonts w:cs="Times New Roman"/>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21867064" w:rsidR="002065A0" w:rsidRPr="00101F3B" w:rsidRDefault="00226C07" w:rsidP="00C36F7B">
      <w:pPr>
        <w:pStyle w:val="NoSpacing"/>
        <w:rPr>
          <w:rFonts w:cs="Times New Roman"/>
          <w:lang w:val="ru-RU"/>
        </w:rPr>
      </w:pP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има два главна мода рада: 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који користи линеарне хиперсуперфиције за раздвајање </w:t>
      </w:r>
      <w:r w:rsidR="001B518E" w:rsidRPr="00101F3B">
        <w:rPr>
          <w:rFonts w:cs="Times New Roman"/>
          <w:lang w:val="ru-RU"/>
        </w:rPr>
        <w:t>примјер</w:t>
      </w:r>
      <w:r w:rsidR="002065A0" w:rsidRPr="00101F3B">
        <w:rPr>
          <w:rFonts w:cs="Times New Roman"/>
          <w:lang w:val="ru-RU"/>
        </w:rPr>
        <w:t xml:space="preserve">а у категорије, и нелинеарни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који користи нелинеарне хиперсуперфиције. Нелинеарни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се може користити у ситуацијама када 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не може довољно добро да раздвоји </w:t>
      </w:r>
      <w:r w:rsidR="001B518E" w:rsidRPr="00101F3B">
        <w:rPr>
          <w:rFonts w:cs="Times New Roman"/>
          <w:lang w:val="ru-RU"/>
        </w:rPr>
        <w:t>примјер</w:t>
      </w:r>
      <w:r w:rsidR="002065A0" w:rsidRPr="00101F3B">
        <w:rPr>
          <w:rFonts w:cs="Times New Roman"/>
          <w:lang w:val="ru-RU"/>
        </w:rPr>
        <w:t>е у категорије.</w:t>
      </w:r>
      <w:r w:rsidR="00C36F7B" w:rsidRPr="00101F3B">
        <w:rPr>
          <w:rFonts w:cs="Times New Roman"/>
          <w:lang w:val="sr-Cyrl-BA"/>
        </w:rPr>
        <w:t xml:space="preserve"> </w:t>
      </w:r>
      <w:del w:id="2120" w:author="Aleksandar Kelec" w:date="2023-11-26T19:19:00Z">
        <w:r w:rsidR="002065A0" w:rsidRPr="00101F3B" w:rsidDel="003328DB">
          <w:rPr>
            <w:rFonts w:cs="Times New Roman"/>
            <w:lang w:val="ru-RU"/>
          </w:rPr>
          <w:delText>т</w:delText>
        </w:r>
      </w:del>
      <w:ins w:id="2121" w:author="Aleksandar Kelec" w:date="2023-11-26T19:19:00Z">
        <w:r w:rsidR="003328DB" w:rsidRPr="00101F3B">
          <w:rPr>
            <w:rFonts w:cs="Times New Roman"/>
            <w:lang w:val="ru-RU"/>
          </w:rPr>
          <w:t>Т</w:t>
        </w:r>
      </w:ins>
      <w:r w:rsidR="002065A0" w:rsidRPr="00101F3B">
        <w:rPr>
          <w:rFonts w:cs="Times New Roman"/>
          <w:lang w:val="ru-RU"/>
        </w:rPr>
        <w:t>акође</w:t>
      </w:r>
      <w:ins w:id="2122" w:author="Aleksandar Kelec" w:date="2023-11-26T19:19:00Z">
        <w:r w:rsidR="00E559AA" w:rsidRPr="00101F3B">
          <w:rPr>
            <w:rFonts w:cs="Times New Roman"/>
            <w:lang w:val="ru-RU"/>
          </w:rPr>
          <w:t>,</w:t>
        </w:r>
      </w:ins>
      <w:r w:rsidR="002065A0" w:rsidRPr="00101F3B">
        <w:rPr>
          <w:rFonts w:cs="Times New Roman"/>
          <w:lang w:val="ru-RU"/>
        </w:rPr>
        <w:t xml:space="preserve"> подржава и технике регуларизације, што га чини погодним за рад са великим скуповима података и тешким проблемима класификације.</w:t>
      </w:r>
      <w:r w:rsidR="00C36F7B" w:rsidRPr="00101F3B">
        <w:rPr>
          <w:rFonts w:cs="Times New Roman"/>
          <w:lang w:val="ru-RU"/>
        </w:rPr>
        <w:t xml:space="preserve"> Овај алгоритам се често користи за</w:t>
      </w:r>
      <w:r w:rsidR="002065A0" w:rsidRPr="00101F3B">
        <w:rPr>
          <w:rFonts w:cs="Times New Roman"/>
          <w:lang w:val="ru-RU"/>
        </w:rPr>
        <w:t xml:space="preserve"> анализу текста, слика и геномск</w:t>
      </w:r>
      <w:r w:rsidR="00C36F7B" w:rsidRPr="00101F3B">
        <w:rPr>
          <w:rFonts w:cs="Times New Roman"/>
          <w:lang w:val="ru-RU"/>
        </w:rPr>
        <w:t>их</w:t>
      </w:r>
      <w:r w:rsidR="002065A0" w:rsidRPr="00101F3B">
        <w:rPr>
          <w:rFonts w:cs="Times New Roman"/>
          <w:lang w:val="ru-RU"/>
        </w:rPr>
        <w:t xml:space="preserve"> подат</w:t>
      </w:r>
      <w:r w:rsidR="00C36F7B" w:rsidRPr="00101F3B">
        <w:rPr>
          <w:rFonts w:cs="Times New Roman"/>
          <w:lang w:val="ru-RU"/>
        </w:rPr>
        <w:t>а</w:t>
      </w:r>
      <w:r w:rsidR="002065A0" w:rsidRPr="00101F3B">
        <w:rPr>
          <w:rFonts w:cs="Times New Roman"/>
          <w:lang w:val="ru-RU"/>
        </w:rPr>
        <w:t>к</w:t>
      </w:r>
      <w:r w:rsidR="00C36F7B" w:rsidRPr="00101F3B">
        <w:rPr>
          <w:rFonts w:cs="Times New Roman"/>
          <w:lang w:val="ru-RU"/>
        </w:rPr>
        <w:t>а</w:t>
      </w:r>
      <w:r w:rsidR="002065A0" w:rsidRPr="00101F3B">
        <w:rPr>
          <w:rFonts w:cs="Times New Roman"/>
          <w:lang w:val="ru-RU"/>
        </w:rPr>
        <w:t>.</w:t>
      </w:r>
    </w:p>
    <w:p w14:paraId="710297C2" w14:textId="77777777" w:rsidR="00DF7825" w:rsidRPr="00101F3B" w:rsidRDefault="00C509AB" w:rsidP="00532390">
      <w:pPr>
        <w:pStyle w:val="Heading2"/>
        <w:numPr>
          <w:ilvl w:val="1"/>
          <w:numId w:val="1"/>
        </w:numPr>
        <w:rPr>
          <w:rFonts w:cs="Times New Roman"/>
          <w:lang w:val="en-US"/>
        </w:rPr>
      </w:pPr>
      <w:bookmarkStart w:id="2123" w:name="_Toc159792290"/>
      <w:r w:rsidRPr="00101F3B">
        <w:rPr>
          <w:rFonts w:cs="Times New Roman"/>
          <w:lang w:val="en-US"/>
        </w:rPr>
        <w:t>LightGBM Classifier</w:t>
      </w:r>
      <w:bookmarkEnd w:id="2123"/>
    </w:p>
    <w:p w14:paraId="0B84E9DC" w14:textId="5B5F18D0" w:rsidR="002065A0" w:rsidRPr="00101F3B" w:rsidRDefault="00C36F7B" w:rsidP="00D44804">
      <w:pPr>
        <w:pStyle w:val="NoSpacing"/>
        <w:rPr>
          <w:rFonts w:cs="Times New Roman"/>
          <w:lang w:val="ru-RU"/>
        </w:rPr>
      </w:pPr>
      <w:r w:rsidRPr="00101F3B">
        <w:rPr>
          <w:rFonts w:cs="Times New Roman"/>
          <w:lang w:val="en-US"/>
        </w:rPr>
        <w:t>LightGBM</w:t>
      </w:r>
      <w:r w:rsidRPr="00101F3B">
        <w:rPr>
          <w:rFonts w:cs="Times New Roman"/>
          <w:lang w:val="ru-RU"/>
        </w:rPr>
        <w:t xml:space="preserve"> </w:t>
      </w:r>
      <w:r w:rsidR="002065A0" w:rsidRPr="00101F3B">
        <w:rPr>
          <w:rFonts w:cs="Times New Roman"/>
          <w:lang w:val="ru-RU"/>
        </w:rPr>
        <w:t xml:space="preserve">је алгоритам за машинско учење који се користи за класификацију и регресију. </w:t>
      </w:r>
      <w:r w:rsidRPr="00101F3B">
        <w:rPr>
          <w:rFonts w:cs="Times New Roman"/>
          <w:lang w:val="ru-RU"/>
        </w:rPr>
        <w:t>Развијен је</w:t>
      </w:r>
      <w:r w:rsidR="002065A0" w:rsidRPr="00101F3B">
        <w:rPr>
          <w:rFonts w:cs="Times New Roman"/>
          <w:lang w:val="ru-RU"/>
        </w:rPr>
        <w:t xml:space="preserve"> као оптимизована верзија </w:t>
      </w:r>
      <w:r w:rsidRPr="00101F3B">
        <w:rPr>
          <w:rFonts w:cs="Times New Roman"/>
          <w:lang w:val="sr-Latn-BA"/>
        </w:rPr>
        <w:t>Gradient Boosting Machine</w:t>
      </w:r>
      <w:r w:rsidR="002065A0" w:rsidRPr="00101F3B">
        <w:rPr>
          <w:rFonts w:cs="Times New Roman"/>
          <w:lang w:val="ru-RU"/>
        </w:rPr>
        <w:t xml:space="preserve"> (</w:t>
      </w:r>
      <w:r w:rsidRPr="00101F3B">
        <w:rPr>
          <w:rFonts w:cs="Times New Roman"/>
          <w:lang w:val="en-US"/>
        </w:rPr>
        <w:t>GBM</w:t>
      </w:r>
      <w:r w:rsidR="002065A0" w:rsidRPr="00101F3B">
        <w:rPr>
          <w:rFonts w:cs="Times New Roman"/>
          <w:lang w:val="ru-RU"/>
        </w:rPr>
        <w:t>)</w:t>
      </w:r>
      <w:r w:rsidRPr="00101F3B">
        <w:rPr>
          <w:rFonts w:cs="Times New Roman"/>
          <w:lang w:val="ru-RU"/>
        </w:rPr>
        <w:t xml:space="preserve"> алгоритма</w:t>
      </w:r>
      <w:r w:rsidR="002065A0" w:rsidRPr="00101F3B">
        <w:rPr>
          <w:rFonts w:cs="Times New Roman"/>
          <w:lang w:val="ru-RU"/>
        </w:rPr>
        <w:t xml:space="preserve">, користећи технике које убрзавају процес тренинга. </w:t>
      </w:r>
      <w:r w:rsidRPr="00101F3B">
        <w:rPr>
          <w:rFonts w:cs="Times New Roman"/>
          <w:lang w:val="en-US"/>
        </w:rPr>
        <w:t>LightGBM</w:t>
      </w:r>
      <w:r w:rsidRPr="00101F3B">
        <w:rPr>
          <w:rFonts w:cs="Times New Roman"/>
          <w:lang w:val="ru-RU"/>
        </w:rPr>
        <w:t xml:space="preserve"> </w:t>
      </w:r>
      <w:r w:rsidR="002065A0" w:rsidRPr="00101F3B">
        <w:rPr>
          <w:rFonts w:cs="Times New Roman"/>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sidRPr="00101F3B">
        <w:rPr>
          <w:rFonts w:cs="Times New Roman"/>
          <w:lang w:val="ru-RU"/>
        </w:rPr>
        <w:t xml:space="preserve"> учења.</w:t>
      </w:r>
    </w:p>
    <w:p w14:paraId="47778811" w14:textId="07E303F3" w:rsidR="002065A0" w:rsidRPr="00101F3B" w:rsidRDefault="00C36F7B" w:rsidP="00C36F7B">
      <w:pPr>
        <w:pStyle w:val="NoSpacing"/>
        <w:rPr>
          <w:rFonts w:cs="Times New Roman"/>
          <w:lang w:val="ru-RU"/>
        </w:rPr>
      </w:pPr>
      <w:r w:rsidRPr="00101F3B">
        <w:rPr>
          <w:rFonts w:cs="Times New Roman"/>
          <w:lang w:val="sr-Cyrl-BA"/>
        </w:rPr>
        <w:t>Он</w:t>
      </w:r>
      <w:r w:rsidRPr="00101F3B">
        <w:rPr>
          <w:rFonts w:cs="Times New Roman"/>
          <w:lang w:val="ru-RU"/>
        </w:rPr>
        <w:t xml:space="preserve"> </w:t>
      </w:r>
      <w:r w:rsidR="002065A0" w:rsidRPr="00101F3B">
        <w:rPr>
          <w:rFonts w:cs="Times New Roman"/>
          <w:lang w:val="ru-RU"/>
        </w:rPr>
        <w:t xml:space="preserve">се разликује од стандардних </w:t>
      </w:r>
      <w:r w:rsidRPr="00101F3B">
        <w:rPr>
          <w:rFonts w:cs="Times New Roman"/>
          <w:lang w:val="en-US"/>
        </w:rPr>
        <w:t>GBM</w:t>
      </w:r>
      <w:r w:rsidRPr="00101F3B">
        <w:rPr>
          <w:rFonts w:cs="Times New Roman"/>
          <w:lang w:val="ru-RU"/>
        </w:rPr>
        <w:t xml:space="preserve"> </w:t>
      </w:r>
      <w:r w:rsidR="002065A0" w:rsidRPr="00101F3B">
        <w:rPr>
          <w:rFonts w:cs="Times New Roman"/>
          <w:lang w:val="ru-RU"/>
        </w:rPr>
        <w:t xml:space="preserve">алгоритама по томе што користи хистограм за </w:t>
      </w:r>
      <w:commentRangeStart w:id="2124"/>
      <w:r w:rsidR="002065A0" w:rsidRPr="00101F3B">
        <w:rPr>
          <w:rFonts w:cs="Times New Roman"/>
          <w:lang w:val="ru-RU"/>
        </w:rPr>
        <w:t>распо</w:t>
      </w:r>
      <w:ins w:id="2125" w:author="Nikola Karpić" w:date="2024-01-27T20:18:00Z">
        <w:r w:rsidR="003F2B9F" w:rsidRPr="00101F3B">
          <w:rPr>
            <w:rFonts w:cs="Times New Roman"/>
            <w:lang w:val="sr-Cyrl-BA"/>
          </w:rPr>
          <w:t>дј</w:t>
        </w:r>
      </w:ins>
      <w:del w:id="2126" w:author="Nikola Karpić" w:date="2024-01-27T20:18:00Z">
        <w:r w:rsidR="002065A0" w:rsidRPr="00101F3B" w:rsidDel="003F2B9F">
          <w:rPr>
            <w:rFonts w:cs="Times New Roman"/>
            <w:lang w:val="ru-RU"/>
          </w:rPr>
          <w:delText>ђ</w:delText>
        </w:r>
      </w:del>
      <w:r w:rsidR="002065A0" w:rsidRPr="00101F3B">
        <w:rPr>
          <w:rFonts w:cs="Times New Roman"/>
          <w:lang w:val="ru-RU"/>
        </w:rPr>
        <w:t xml:space="preserve">елу </w:t>
      </w:r>
      <w:commentRangeEnd w:id="2124"/>
      <w:r w:rsidR="00E559AA" w:rsidRPr="0020112D">
        <w:rPr>
          <w:rStyle w:val="CommentReference"/>
          <w:rFonts w:cs="Times New Roman"/>
          <w:lang w:val="sr-Latn-BA"/>
          <w:rPrChange w:id="2127" w:author="Nikola Karpić" w:date="2024-02-25T23:34:00Z">
            <w:rPr>
              <w:rStyle w:val="CommentReference"/>
              <w:rFonts w:ascii="Arial" w:hAnsi="Arial"/>
              <w:lang w:val="sr-Latn-BA"/>
            </w:rPr>
          </w:rPrChange>
        </w:rPr>
        <w:commentReference w:id="2124"/>
      </w:r>
      <w:r w:rsidR="002065A0" w:rsidRPr="00101F3B">
        <w:rPr>
          <w:rFonts w:cs="Times New Roman"/>
          <w:lang w:val="ru-RU"/>
        </w:rPr>
        <w:t>особина у сваком чвору. Овај приступ значајно смањује потребан број итерација у процесу учења, а</w:t>
      </w:r>
      <w:ins w:id="2128" w:author="Nikola Karpić" w:date="2024-01-27T20:20:00Z">
        <w:r w:rsidR="006432EE" w:rsidRPr="00101F3B">
          <w:rPr>
            <w:rFonts w:cs="Times New Roman"/>
            <w:lang w:val="sr-Cyrl-BA"/>
          </w:rPr>
          <w:t xml:space="preserve"> </w:t>
        </w:r>
      </w:ins>
      <w:ins w:id="2129" w:author="Aleksandar Kelec" w:date="2023-11-26T19:20:00Z">
        <w:del w:id="2130" w:author="Nikola Karpić" w:date="2024-01-27T20:20:00Z">
          <w:r w:rsidR="00393039" w:rsidRPr="00101F3B" w:rsidDel="006432EE">
            <w:rPr>
              <w:rFonts w:cs="Times New Roman"/>
              <w:lang w:val="ru-RU"/>
            </w:rPr>
            <w:delText>,</w:delText>
          </w:r>
        </w:del>
      </w:ins>
      <w:del w:id="2131" w:author="Nikola Karpić" w:date="2024-01-27T20:20:00Z">
        <w:r w:rsidR="002065A0" w:rsidRPr="00101F3B" w:rsidDel="006432EE">
          <w:rPr>
            <w:rFonts w:cs="Times New Roman"/>
            <w:lang w:val="ru-RU"/>
          </w:rPr>
          <w:delText xml:space="preserve"> </w:delText>
        </w:r>
      </w:del>
      <w:r w:rsidR="002065A0" w:rsidRPr="00101F3B">
        <w:rPr>
          <w:rFonts w:cs="Times New Roman"/>
          <w:lang w:val="ru-RU"/>
        </w:rPr>
        <w:t>такође</w:t>
      </w:r>
      <w:ins w:id="2132" w:author="Aleksandar Kelec" w:date="2023-11-26T19:20:00Z">
        <w:r w:rsidR="00393039" w:rsidRPr="00101F3B">
          <w:rPr>
            <w:rFonts w:cs="Times New Roman"/>
            <w:lang w:val="ru-RU"/>
          </w:rPr>
          <w:t>,</w:t>
        </w:r>
      </w:ins>
      <w:r w:rsidR="002065A0" w:rsidRPr="00101F3B">
        <w:rPr>
          <w:rFonts w:cs="Times New Roman"/>
          <w:lang w:val="ru-RU"/>
        </w:rPr>
        <w:t xml:space="preserve"> олакшава и </w:t>
      </w:r>
      <w:r w:rsidRPr="00101F3B">
        <w:rPr>
          <w:rFonts w:cs="Times New Roman"/>
          <w:lang w:val="ru-RU"/>
        </w:rPr>
        <w:t>убрзава</w:t>
      </w:r>
      <w:r w:rsidR="002065A0" w:rsidRPr="00101F3B">
        <w:rPr>
          <w:rFonts w:cs="Times New Roman"/>
          <w:lang w:val="ru-RU"/>
        </w:rPr>
        <w:t xml:space="preserve"> приступ подацима. </w:t>
      </w:r>
      <w:r w:rsidRPr="00101F3B">
        <w:rPr>
          <w:rFonts w:cs="Times New Roman"/>
          <w:lang w:val="ru-RU"/>
        </w:rPr>
        <w:t>Т</w:t>
      </w:r>
      <w:r w:rsidR="002065A0" w:rsidRPr="00101F3B">
        <w:rPr>
          <w:rFonts w:cs="Times New Roman"/>
          <w:lang w:val="ru-RU"/>
        </w:rPr>
        <w:t>акође</w:t>
      </w:r>
      <w:r w:rsidRPr="00101F3B">
        <w:rPr>
          <w:rFonts w:cs="Times New Roman"/>
          <w:lang w:val="ru-RU"/>
        </w:rPr>
        <w:t>,</w:t>
      </w:r>
      <w:r w:rsidR="002065A0" w:rsidRPr="00101F3B">
        <w:rPr>
          <w:rFonts w:cs="Times New Roman"/>
          <w:lang w:val="ru-RU"/>
        </w:rPr>
        <w:t xml:space="preserve"> користи бинарн</w:t>
      </w:r>
      <w:r w:rsidRPr="00101F3B">
        <w:rPr>
          <w:rFonts w:cs="Times New Roman"/>
          <w:lang w:val="ru-RU"/>
        </w:rPr>
        <w:t>о</w:t>
      </w:r>
      <w:r w:rsidR="002065A0" w:rsidRPr="00101F3B">
        <w:rPr>
          <w:rFonts w:cs="Times New Roman"/>
          <w:lang w:val="ru-RU"/>
        </w:rPr>
        <w:t xml:space="preserve"> </w:t>
      </w:r>
      <w:r w:rsidRPr="00101F3B">
        <w:rPr>
          <w:rFonts w:cs="Times New Roman"/>
          <w:lang w:val="ru-RU"/>
        </w:rPr>
        <w:t>претраживање</w:t>
      </w:r>
      <w:r w:rsidR="002065A0" w:rsidRPr="00101F3B">
        <w:rPr>
          <w:rFonts w:cs="Times New Roman"/>
          <w:lang w:val="ru-RU"/>
        </w:rPr>
        <w:t>, што даље смањује вријеме потребно за извршење процеса</w:t>
      </w:r>
      <w:r w:rsidRPr="00101F3B">
        <w:rPr>
          <w:rFonts w:cs="Times New Roman"/>
          <w:lang w:val="ru-RU"/>
        </w:rPr>
        <w:t xml:space="preserve"> учења.</w:t>
      </w:r>
      <w:ins w:id="2133" w:author="Aleksandar Kelec" w:date="2023-11-26T19:20:00Z">
        <w:r w:rsidR="00CA37EF" w:rsidRPr="00101F3B">
          <w:rPr>
            <w:rFonts w:cs="Times New Roman"/>
            <w:lang w:val="ru-RU"/>
          </w:rPr>
          <w:t xml:space="preserve"> </w:t>
        </w:r>
      </w:ins>
      <w:r w:rsidRPr="00101F3B">
        <w:rPr>
          <w:rFonts w:cs="Times New Roman"/>
          <w:lang w:val="ru-RU"/>
        </w:rPr>
        <w:t>Овај алгоритам</w:t>
      </w:r>
      <w:r w:rsidR="002065A0" w:rsidRPr="00101F3B">
        <w:rPr>
          <w:rFonts w:cs="Times New Roman"/>
          <w:lang w:val="ru-RU"/>
        </w:rPr>
        <w:t xml:space="preserve"> има способност учења на различитим типовима података, укључујући и велике подат</w:t>
      </w:r>
      <w:r w:rsidRPr="00101F3B">
        <w:rPr>
          <w:rFonts w:cs="Times New Roman"/>
          <w:lang w:val="ru-RU"/>
        </w:rPr>
        <w:t>ке</w:t>
      </w:r>
      <w:r w:rsidR="002065A0" w:rsidRPr="00101F3B">
        <w:rPr>
          <w:rFonts w:cs="Times New Roman"/>
          <w:lang w:val="ru-RU"/>
        </w:rPr>
        <w:t xml:space="preserve"> и </w:t>
      </w:r>
      <w:r w:rsidRPr="00101F3B">
        <w:rPr>
          <w:rFonts w:cs="Times New Roman"/>
          <w:lang w:val="ru-RU"/>
        </w:rPr>
        <w:t>скупове података са спојеним подацима</w:t>
      </w:r>
      <w:r w:rsidR="002065A0" w:rsidRPr="00101F3B">
        <w:rPr>
          <w:rFonts w:cs="Times New Roman"/>
          <w:lang w:val="ru-RU"/>
        </w:rPr>
        <w:t xml:space="preserve">. </w:t>
      </w:r>
      <w:r w:rsidRPr="00101F3B">
        <w:rPr>
          <w:rFonts w:cs="Times New Roman"/>
          <w:lang w:val="ru-RU"/>
        </w:rPr>
        <w:t>Т</w:t>
      </w:r>
      <w:r w:rsidR="002065A0" w:rsidRPr="00101F3B">
        <w:rPr>
          <w:rFonts w:cs="Times New Roman"/>
          <w:lang w:val="ru-RU"/>
        </w:rPr>
        <w:t>акође</w:t>
      </w:r>
      <w:r w:rsidRPr="00101F3B">
        <w:rPr>
          <w:rFonts w:cs="Times New Roman"/>
          <w:lang w:val="ru-RU"/>
        </w:rPr>
        <w:t>, он</w:t>
      </w:r>
      <w:r w:rsidR="002065A0" w:rsidRPr="00101F3B">
        <w:rPr>
          <w:rFonts w:cs="Times New Roman"/>
          <w:lang w:val="ru-RU"/>
        </w:rPr>
        <w:t xml:space="preserve"> има добр</w:t>
      </w:r>
      <w:r w:rsidRPr="00101F3B">
        <w:rPr>
          <w:rFonts w:cs="Times New Roman"/>
          <w:lang w:val="ru-RU"/>
        </w:rPr>
        <w:t>е</w:t>
      </w:r>
      <w:r w:rsidR="002065A0" w:rsidRPr="00101F3B">
        <w:rPr>
          <w:rFonts w:cs="Times New Roman"/>
          <w:lang w:val="ru-RU"/>
        </w:rPr>
        <w:t xml:space="preserve"> перформанс</w:t>
      </w:r>
      <w:r w:rsidRPr="00101F3B">
        <w:rPr>
          <w:rFonts w:cs="Times New Roman"/>
          <w:lang w:val="ru-RU"/>
        </w:rPr>
        <w:t>е</w:t>
      </w:r>
      <w:r w:rsidR="002065A0" w:rsidRPr="00101F3B">
        <w:rPr>
          <w:rFonts w:cs="Times New Roman"/>
          <w:lang w:val="ru-RU"/>
        </w:rPr>
        <w:t xml:space="preserve"> на проблемима са небалансираним подацима, када има више примјера једне класе него друге.</w:t>
      </w:r>
    </w:p>
    <w:p w14:paraId="5905F976" w14:textId="51CD8DA8" w:rsidR="00990CFA" w:rsidRPr="00101F3B" w:rsidRDefault="00C36F7B" w:rsidP="00990CFA">
      <w:pPr>
        <w:pStyle w:val="NoSpacing"/>
        <w:rPr>
          <w:rFonts w:cs="Times New Roman"/>
          <w:lang w:val="ru-RU"/>
        </w:rPr>
      </w:pPr>
      <w:r w:rsidRPr="00101F3B">
        <w:rPr>
          <w:rFonts w:cs="Times New Roman"/>
          <w:lang w:val="en-US"/>
        </w:rPr>
        <w:t>LightGBM</w:t>
      </w:r>
      <w:r w:rsidRPr="00101F3B">
        <w:rPr>
          <w:rFonts w:cs="Times New Roman"/>
          <w:lang w:val="ru-RU"/>
        </w:rPr>
        <w:t xml:space="preserve"> </w:t>
      </w:r>
      <w:r w:rsidR="002065A0" w:rsidRPr="00101F3B">
        <w:rPr>
          <w:rFonts w:cs="Times New Roman"/>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Pr="00101F3B" w:rsidRDefault="00C509AB" w:rsidP="00532390">
      <w:pPr>
        <w:pStyle w:val="Heading2"/>
        <w:numPr>
          <w:ilvl w:val="1"/>
          <w:numId w:val="1"/>
        </w:numPr>
        <w:rPr>
          <w:rFonts w:cs="Times New Roman"/>
          <w:lang w:val="en-US"/>
        </w:rPr>
      </w:pPr>
      <w:bookmarkStart w:id="2134" w:name="_Toc159792291"/>
      <w:r w:rsidRPr="00101F3B">
        <w:rPr>
          <w:rFonts w:cs="Times New Roman"/>
          <w:lang w:val="en-US"/>
        </w:rPr>
        <w:t>K</w:t>
      </w:r>
      <w:r w:rsidR="00990CFA" w:rsidRPr="00101F3B">
        <w:rPr>
          <w:rFonts w:cs="Times New Roman"/>
          <w:lang w:val="en-US"/>
        </w:rPr>
        <w:t xml:space="preserve"> </w:t>
      </w:r>
      <w:r w:rsidRPr="00101F3B">
        <w:rPr>
          <w:rFonts w:cs="Times New Roman"/>
          <w:lang w:val="en-US"/>
        </w:rPr>
        <w:t>Nearest Neighbors Regressor</w:t>
      </w:r>
      <w:bookmarkEnd w:id="2134"/>
    </w:p>
    <w:p w14:paraId="73DC72DC" w14:textId="194F6841" w:rsidR="00566131" w:rsidRPr="00101F3B" w:rsidRDefault="00C36F7B" w:rsidP="00D44804">
      <w:pPr>
        <w:pStyle w:val="NoSpacing"/>
        <w:rPr>
          <w:rFonts w:cs="Times New Roman"/>
          <w:lang w:val="ru-RU"/>
        </w:rPr>
      </w:pPr>
      <w:r w:rsidRPr="00101F3B">
        <w:rPr>
          <w:rFonts w:cs="Times New Roman"/>
          <w:lang w:val="en-US"/>
        </w:rPr>
        <w:t>K Nearest Neighbors Regressor</w:t>
      </w:r>
      <w:r w:rsidR="00665E77" w:rsidRPr="00101F3B">
        <w:rPr>
          <w:rFonts w:cs="Times New Roman"/>
          <w:lang w:val="sr-Cyrl-BA"/>
        </w:rPr>
        <w:t xml:space="preserve"> </w:t>
      </w:r>
      <w:r w:rsidR="00566131" w:rsidRPr="00101F3B">
        <w:rPr>
          <w:rFonts w:cs="Times New Roman"/>
          <w:lang w:val="ru-RU"/>
        </w:rPr>
        <w:t>алгоритам</w:t>
      </w:r>
      <w:r w:rsidR="00566131" w:rsidRPr="00101F3B">
        <w:rPr>
          <w:rFonts w:cs="Times New Roman"/>
          <w:lang w:val="en-US"/>
        </w:rPr>
        <w:t xml:space="preserve"> </w:t>
      </w:r>
      <w:r w:rsidR="00566131" w:rsidRPr="00101F3B">
        <w:rPr>
          <w:rFonts w:cs="Times New Roman"/>
          <w:lang w:val="ru-RU"/>
        </w:rPr>
        <w:t>је</w:t>
      </w:r>
      <w:r w:rsidR="00566131" w:rsidRPr="00101F3B">
        <w:rPr>
          <w:rFonts w:cs="Times New Roman"/>
          <w:lang w:val="en-US"/>
        </w:rPr>
        <w:t xml:space="preserve"> </w:t>
      </w:r>
      <w:r w:rsidR="00566131" w:rsidRPr="00101F3B">
        <w:rPr>
          <w:rFonts w:cs="Times New Roman"/>
          <w:lang w:val="ru-RU"/>
        </w:rPr>
        <w:t>тип</w:t>
      </w:r>
      <w:r w:rsidR="00566131" w:rsidRPr="00101F3B">
        <w:rPr>
          <w:rFonts w:cs="Times New Roman"/>
          <w:lang w:val="en-US"/>
        </w:rPr>
        <w:t xml:space="preserve"> </w:t>
      </w:r>
      <w:r w:rsidR="00566131" w:rsidRPr="00101F3B">
        <w:rPr>
          <w:rFonts w:cs="Times New Roman"/>
          <w:lang w:val="ru-RU"/>
        </w:rPr>
        <w:t>регресијског</w:t>
      </w:r>
      <w:r w:rsidR="00566131" w:rsidRPr="00101F3B">
        <w:rPr>
          <w:rFonts w:cs="Times New Roman"/>
          <w:lang w:val="en-US"/>
        </w:rPr>
        <w:t xml:space="preserve"> </w:t>
      </w:r>
      <w:r w:rsidR="00566131" w:rsidRPr="00101F3B">
        <w:rPr>
          <w:rFonts w:cs="Times New Roman"/>
          <w:lang w:val="ru-RU"/>
        </w:rPr>
        <w:t>модела</w:t>
      </w:r>
      <w:r w:rsidR="00566131" w:rsidRPr="00101F3B">
        <w:rPr>
          <w:rFonts w:cs="Times New Roman"/>
          <w:lang w:val="en-US"/>
        </w:rPr>
        <w:t xml:space="preserve"> </w:t>
      </w:r>
      <w:r w:rsidR="00566131" w:rsidRPr="00101F3B">
        <w:rPr>
          <w:rFonts w:cs="Times New Roman"/>
          <w:lang w:val="ru-RU"/>
        </w:rPr>
        <w:t>који</w:t>
      </w:r>
      <w:r w:rsidR="00566131" w:rsidRPr="00101F3B">
        <w:rPr>
          <w:rFonts w:cs="Times New Roman"/>
          <w:lang w:val="en-US"/>
        </w:rPr>
        <w:t xml:space="preserve"> </w:t>
      </w:r>
      <w:r w:rsidR="00566131" w:rsidRPr="00101F3B">
        <w:rPr>
          <w:rFonts w:cs="Times New Roman"/>
          <w:lang w:val="ru-RU"/>
        </w:rPr>
        <w:t>се</w:t>
      </w:r>
      <w:r w:rsidR="00566131" w:rsidRPr="00101F3B">
        <w:rPr>
          <w:rFonts w:cs="Times New Roman"/>
          <w:lang w:val="en-US"/>
        </w:rPr>
        <w:t xml:space="preserve"> </w:t>
      </w:r>
      <w:r w:rsidR="00566131" w:rsidRPr="00101F3B">
        <w:rPr>
          <w:rFonts w:cs="Times New Roman"/>
          <w:lang w:val="ru-RU"/>
        </w:rPr>
        <w:t>заснива</w:t>
      </w:r>
      <w:r w:rsidR="00566131" w:rsidRPr="00101F3B">
        <w:rPr>
          <w:rFonts w:cs="Times New Roman"/>
          <w:lang w:val="en-US"/>
        </w:rPr>
        <w:t xml:space="preserve"> </w:t>
      </w:r>
      <w:r w:rsidR="00566131" w:rsidRPr="00101F3B">
        <w:rPr>
          <w:rFonts w:cs="Times New Roman"/>
          <w:lang w:val="ru-RU"/>
        </w:rPr>
        <w:t>на</w:t>
      </w:r>
      <w:r w:rsidR="00566131" w:rsidRPr="00101F3B">
        <w:rPr>
          <w:rFonts w:cs="Times New Roman"/>
          <w:lang w:val="en-US"/>
        </w:rPr>
        <w:t xml:space="preserve"> </w:t>
      </w:r>
      <w:r w:rsidR="00566131" w:rsidRPr="00101F3B">
        <w:rPr>
          <w:rFonts w:cs="Times New Roman"/>
          <w:lang w:val="ru-RU"/>
        </w:rPr>
        <w:t>принципу</w:t>
      </w:r>
      <w:r w:rsidR="00566131" w:rsidRPr="00101F3B">
        <w:rPr>
          <w:rFonts w:cs="Times New Roman"/>
          <w:lang w:val="en-US"/>
        </w:rPr>
        <w:t xml:space="preserve"> </w:t>
      </w:r>
      <w:r w:rsidR="00566131" w:rsidRPr="00101F3B">
        <w:rPr>
          <w:rFonts w:cs="Times New Roman"/>
          <w:lang w:val="ru-RU"/>
        </w:rPr>
        <w:t>к</w:t>
      </w:r>
      <w:r w:rsidR="00566131" w:rsidRPr="00101F3B">
        <w:rPr>
          <w:rFonts w:cs="Times New Roman"/>
          <w:lang w:val="en-US"/>
        </w:rPr>
        <w:t xml:space="preserve"> </w:t>
      </w:r>
      <w:r w:rsidR="00566131" w:rsidRPr="00101F3B">
        <w:rPr>
          <w:rFonts w:cs="Times New Roman"/>
          <w:lang w:val="ru-RU"/>
        </w:rPr>
        <w:t>најближих</w:t>
      </w:r>
      <w:r w:rsidR="00566131" w:rsidRPr="00101F3B">
        <w:rPr>
          <w:rFonts w:cs="Times New Roman"/>
          <w:lang w:val="en-US"/>
        </w:rPr>
        <w:t xml:space="preserve"> </w:t>
      </w:r>
      <w:r w:rsidR="00566131" w:rsidRPr="00101F3B">
        <w:rPr>
          <w:rFonts w:cs="Times New Roman"/>
          <w:lang w:val="ru-RU"/>
        </w:rPr>
        <w:t>сусједа</w:t>
      </w:r>
      <w:r w:rsidR="00566131" w:rsidRPr="00101F3B">
        <w:rPr>
          <w:rFonts w:cs="Times New Roman"/>
          <w:lang w:val="en-US"/>
        </w:rPr>
        <w:t xml:space="preserve">. </w:t>
      </w:r>
      <w:r w:rsidR="00566131" w:rsidRPr="00101F3B">
        <w:rPr>
          <w:rFonts w:cs="Times New Roman"/>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ins w:id="2135" w:author="Aleksandar Kelec" w:date="2023-11-26T19:21:00Z">
        <w:r w:rsidR="00CA37EF" w:rsidRPr="00101F3B">
          <w:rPr>
            <w:rFonts w:cs="Times New Roman"/>
            <w:lang w:val="ru-RU"/>
          </w:rPr>
          <w:t>и</w:t>
        </w:r>
      </w:ins>
      <w:r w:rsidR="00665E77" w:rsidRPr="00101F3B">
        <w:rPr>
          <w:rFonts w:cs="Times New Roman"/>
          <w:lang w:val="ru-RU"/>
        </w:rPr>
        <w:t>ше</w:t>
      </w:r>
      <w:r w:rsidR="00566131" w:rsidRPr="00101F3B">
        <w:rPr>
          <w:rFonts w:cs="Times New Roman"/>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sidRPr="00101F3B">
        <w:rPr>
          <w:rFonts w:cs="Times New Roman"/>
          <w:lang w:val="ru-RU"/>
        </w:rPr>
        <w:t>промјењиве</w:t>
      </w:r>
      <w:r w:rsidR="00566131" w:rsidRPr="00101F3B">
        <w:rPr>
          <w:rFonts w:cs="Times New Roman"/>
          <w:lang w:val="ru-RU"/>
        </w:rPr>
        <w:t xml:space="preserve"> циља за те сусједе. </w:t>
      </w:r>
      <w:r w:rsidR="00665E77" w:rsidRPr="00101F3B">
        <w:rPr>
          <w:rFonts w:cs="Times New Roman"/>
          <w:lang w:val="ru-RU"/>
        </w:rPr>
        <w:t>На крају се добијени</w:t>
      </w:r>
      <w:r w:rsidR="00566131" w:rsidRPr="00101F3B">
        <w:rPr>
          <w:rFonts w:cs="Times New Roman"/>
          <w:lang w:val="ru-RU"/>
        </w:rPr>
        <w:t xml:space="preserve"> просјек користи као предвиђена вриједност за дату инстанцу.</w:t>
      </w:r>
    </w:p>
    <w:p w14:paraId="6B2F565C" w14:textId="04B17ABB" w:rsidR="00566131" w:rsidRPr="00101F3B" w:rsidRDefault="00566131" w:rsidP="00D44804">
      <w:pPr>
        <w:pStyle w:val="NoSpacing"/>
        <w:rPr>
          <w:rFonts w:cs="Times New Roman"/>
          <w:lang w:val="ru-RU"/>
        </w:rPr>
      </w:pPr>
      <w:r w:rsidRPr="00101F3B">
        <w:rPr>
          <w:rFonts w:cs="Times New Roman"/>
          <w:lang w:val="ru-RU"/>
        </w:rPr>
        <w:t xml:space="preserve">Кључни параметар овог алгоритма је број најближих сусједа, што се може одабрати помоћу валидацијске методе, као што је </w:t>
      </w:r>
      <w:r w:rsidR="00665E77" w:rsidRPr="00101F3B">
        <w:rPr>
          <w:rFonts w:cs="Times New Roman"/>
          <w:lang w:val="ru-RU"/>
        </w:rPr>
        <w:t>крос-валидација</w:t>
      </w:r>
      <w:r w:rsidRPr="00101F3B">
        <w:rPr>
          <w:rFonts w:cs="Times New Roman"/>
          <w:lang w:val="ru-RU"/>
        </w:rPr>
        <w:t xml:space="preserve">. Такође, укључивање тежина за </w:t>
      </w:r>
      <w:r w:rsidRPr="00101F3B">
        <w:rPr>
          <w:rFonts w:cs="Times New Roman"/>
          <w:lang w:val="ru-RU"/>
        </w:rPr>
        <w:lastRenderedPageBreak/>
        <w:t>сусједе такође може ут</w:t>
      </w:r>
      <w:r w:rsidR="00665E77" w:rsidRPr="00101F3B">
        <w:rPr>
          <w:rFonts w:cs="Times New Roman"/>
          <w:lang w:val="ru-RU"/>
        </w:rPr>
        <w:t>и</w:t>
      </w:r>
      <w:r w:rsidRPr="00101F3B">
        <w:rPr>
          <w:rFonts w:cs="Times New Roman"/>
          <w:lang w:val="ru-RU"/>
        </w:rPr>
        <w:t xml:space="preserve">цати на квалитету </w:t>
      </w:r>
      <w:r w:rsidR="00665E77" w:rsidRPr="00101F3B">
        <w:rPr>
          <w:rFonts w:cs="Times New Roman"/>
          <w:lang w:val="ru-RU"/>
        </w:rPr>
        <w:t>предвиђања</w:t>
      </w:r>
      <w:r w:rsidRPr="00101F3B">
        <w:rPr>
          <w:rFonts w:cs="Times New Roman"/>
          <w:lang w:val="ru-RU"/>
        </w:rPr>
        <w:t>, г</w:t>
      </w:r>
      <w:r w:rsidR="00B54DCE" w:rsidRPr="00101F3B">
        <w:rPr>
          <w:rFonts w:cs="Times New Roman"/>
          <w:lang w:val="sr-Cyrl-BA"/>
        </w:rPr>
        <w:t>дј</w:t>
      </w:r>
      <w:r w:rsidRPr="00101F3B">
        <w:rPr>
          <w:rFonts w:cs="Times New Roman"/>
          <w:lang w:val="ru-RU"/>
        </w:rPr>
        <w:t>е су сусједи који су ближе инстанци за предикцију тежи.</w:t>
      </w:r>
    </w:p>
    <w:p w14:paraId="1210EBC1" w14:textId="3618C6FF" w:rsidR="00566131" w:rsidRPr="00101F3B" w:rsidRDefault="00566131" w:rsidP="00D44804">
      <w:pPr>
        <w:pStyle w:val="NoSpacing"/>
        <w:rPr>
          <w:rFonts w:cs="Times New Roman"/>
          <w:lang w:val="ru-RU"/>
        </w:rPr>
      </w:pPr>
      <w:r w:rsidRPr="00101F3B">
        <w:rPr>
          <w:rFonts w:cs="Times New Roman"/>
          <w:lang w:val="ru-RU"/>
        </w:rPr>
        <w:t>Међутим, овај алгоритам има и неколико недостатака, укључујући сла</w:t>
      </w:r>
      <w:r w:rsidR="00665E77" w:rsidRPr="00101F3B">
        <w:rPr>
          <w:rFonts w:cs="Times New Roman"/>
          <w:lang w:val="ru-RU"/>
        </w:rPr>
        <w:t>бе</w:t>
      </w:r>
      <w:r w:rsidRPr="00101F3B">
        <w:rPr>
          <w:rFonts w:cs="Times New Roman"/>
          <w:lang w:val="ru-RU"/>
        </w:rPr>
        <w:t xml:space="preserve"> перформан</w:t>
      </w:r>
      <w:r w:rsidR="00665E77" w:rsidRPr="00101F3B">
        <w:rPr>
          <w:rFonts w:cs="Times New Roman"/>
          <w:lang w:val="ru-RU"/>
        </w:rPr>
        <w:t>се</w:t>
      </w:r>
      <w:r w:rsidRPr="00101F3B">
        <w:rPr>
          <w:rFonts w:cs="Times New Roman"/>
          <w:lang w:val="ru-RU"/>
        </w:rPr>
        <w:t xml:space="preserve"> у случајевима г</w:t>
      </w:r>
      <w:r w:rsidR="00B54DCE" w:rsidRPr="00101F3B">
        <w:rPr>
          <w:rFonts w:cs="Times New Roman"/>
          <w:lang w:val="ru-RU"/>
        </w:rPr>
        <w:t>дј</w:t>
      </w:r>
      <w:r w:rsidRPr="00101F3B">
        <w:rPr>
          <w:rFonts w:cs="Times New Roman"/>
          <w:lang w:val="ru-RU"/>
        </w:rPr>
        <w:t xml:space="preserve">е постоји много димензија и висок </w:t>
      </w:r>
      <w:commentRangeStart w:id="2136"/>
      <w:del w:id="2137" w:author="Nikola Karpić" w:date="2024-01-14T23:20:00Z">
        <w:r w:rsidRPr="00101F3B" w:rsidDel="00CF167F">
          <w:rPr>
            <w:rFonts w:cs="Times New Roman"/>
            <w:lang w:val="ru-RU"/>
          </w:rPr>
          <w:delText xml:space="preserve">ступањ </w:delText>
        </w:r>
      </w:del>
      <w:commentRangeEnd w:id="2136"/>
      <w:ins w:id="2138" w:author="Nikola Karpić" w:date="2024-01-14T23:20:00Z">
        <w:r w:rsidR="00CF167F" w:rsidRPr="00101F3B">
          <w:rPr>
            <w:rFonts w:cs="Times New Roman"/>
            <w:lang w:val="sr-Cyrl-BA"/>
          </w:rPr>
          <w:t>степен</w:t>
        </w:r>
        <w:r w:rsidR="00CF167F" w:rsidRPr="00101F3B">
          <w:rPr>
            <w:rFonts w:cs="Times New Roman"/>
            <w:lang w:val="ru-RU"/>
          </w:rPr>
          <w:t xml:space="preserve"> </w:t>
        </w:r>
      </w:ins>
      <w:r w:rsidR="00BB4C53" w:rsidRPr="0020112D">
        <w:rPr>
          <w:rStyle w:val="CommentReference"/>
          <w:rFonts w:cs="Times New Roman"/>
          <w:lang w:val="sr-Latn-BA"/>
          <w:rPrChange w:id="2139" w:author="Nikola Karpić" w:date="2024-02-25T23:34:00Z">
            <w:rPr>
              <w:rStyle w:val="CommentReference"/>
              <w:rFonts w:ascii="Arial" w:hAnsi="Arial"/>
              <w:lang w:val="sr-Latn-BA"/>
            </w:rPr>
          </w:rPrChange>
        </w:rPr>
        <w:commentReference w:id="2136"/>
      </w:r>
      <w:r w:rsidRPr="00101F3B">
        <w:rPr>
          <w:rFonts w:cs="Times New Roman"/>
          <w:lang w:val="ru-RU"/>
        </w:rPr>
        <w:t xml:space="preserve">интеракције међу </w:t>
      </w:r>
      <w:r w:rsidR="00665E77" w:rsidRPr="00101F3B">
        <w:rPr>
          <w:rFonts w:cs="Times New Roman"/>
          <w:lang w:val="ru-RU"/>
        </w:rPr>
        <w:t>промјењивима</w:t>
      </w:r>
      <w:r w:rsidRPr="00101F3B">
        <w:rPr>
          <w:rFonts w:cs="Times New Roman"/>
          <w:lang w:val="ru-RU"/>
        </w:rPr>
        <w:t xml:space="preserve">, што може </w:t>
      </w:r>
      <w:commentRangeStart w:id="2140"/>
      <w:del w:id="2141" w:author="Nikola Karpić" w:date="2024-01-14T23:20:00Z">
        <w:r w:rsidRPr="00101F3B" w:rsidDel="00CF167F">
          <w:rPr>
            <w:rFonts w:cs="Times New Roman"/>
            <w:lang w:val="ru-RU"/>
          </w:rPr>
          <w:delText xml:space="preserve">резултирати </w:delText>
        </w:r>
      </w:del>
      <w:commentRangeEnd w:id="2140"/>
      <w:ins w:id="2142" w:author="Nikola Karpić" w:date="2024-01-14T23:20:00Z">
        <w:r w:rsidR="00CF167F" w:rsidRPr="00101F3B">
          <w:rPr>
            <w:rFonts w:cs="Times New Roman"/>
            <w:lang w:val="ru-RU"/>
          </w:rPr>
          <w:t>резулт</w:t>
        </w:r>
        <w:r w:rsidR="00CF167F" w:rsidRPr="00101F3B">
          <w:rPr>
            <w:rFonts w:cs="Times New Roman"/>
            <w:lang w:val="sr-Cyrl-BA"/>
          </w:rPr>
          <w:t>о</w:t>
        </w:r>
        <w:r w:rsidR="00CF167F" w:rsidRPr="00101F3B">
          <w:rPr>
            <w:rFonts w:cs="Times New Roman"/>
            <w:lang w:val="ru-RU"/>
          </w:rPr>
          <w:t xml:space="preserve">ти </w:t>
        </w:r>
      </w:ins>
      <w:r w:rsidR="00BB4C53" w:rsidRPr="0020112D">
        <w:rPr>
          <w:rStyle w:val="CommentReference"/>
          <w:rFonts w:cs="Times New Roman"/>
          <w:lang w:val="sr-Latn-BA"/>
          <w:rPrChange w:id="2143" w:author="Nikola Karpić" w:date="2024-02-25T23:34:00Z">
            <w:rPr>
              <w:rStyle w:val="CommentReference"/>
              <w:rFonts w:ascii="Arial" w:hAnsi="Arial"/>
              <w:lang w:val="sr-Latn-BA"/>
            </w:rPr>
          </w:rPrChange>
        </w:rPr>
        <w:commentReference w:id="2140"/>
      </w:r>
      <w:r w:rsidRPr="00101F3B">
        <w:rPr>
          <w:rFonts w:cs="Times New Roman"/>
          <w:lang w:val="ru-RU"/>
        </w:rPr>
        <w:t>проблемима с пренаучености.</w:t>
      </w:r>
    </w:p>
    <w:p w14:paraId="2E3106FB" w14:textId="10A382EF" w:rsidR="002065A0" w:rsidRPr="00101F3B" w:rsidRDefault="00566131" w:rsidP="00566131">
      <w:pPr>
        <w:pStyle w:val="NoSpacing"/>
        <w:rPr>
          <w:rFonts w:cs="Times New Roman"/>
          <w:lang w:val="ru-RU"/>
        </w:rPr>
      </w:pPr>
      <w:del w:id="2144" w:author="Nikola Karpić" w:date="2024-01-14T23:20:00Z">
        <w:r w:rsidRPr="00101F3B" w:rsidDel="00CF167F">
          <w:rPr>
            <w:rFonts w:cs="Times New Roman"/>
            <w:lang w:val="ru-RU"/>
          </w:rPr>
          <w:delText xml:space="preserve">Укратко, К </w:delText>
        </w:r>
        <w:commentRangeStart w:id="2145"/>
        <w:r w:rsidRPr="00101F3B" w:rsidDel="00CF167F">
          <w:rPr>
            <w:rFonts w:cs="Times New Roman"/>
            <w:lang w:val="ru-RU"/>
          </w:rPr>
          <w:delText>Неарест Неигхборс Регрессор</w:delText>
        </w:r>
        <w:commentRangeEnd w:id="2145"/>
        <w:r w:rsidR="007B4C91" w:rsidRPr="0020112D" w:rsidDel="00CF167F">
          <w:rPr>
            <w:rStyle w:val="CommentReference"/>
            <w:rFonts w:cs="Times New Roman"/>
            <w:lang w:val="sr-Latn-BA"/>
            <w:rPrChange w:id="2146" w:author="Nikola Karpić" w:date="2024-02-25T23:34:00Z">
              <w:rPr>
                <w:rStyle w:val="CommentReference"/>
                <w:rFonts w:ascii="Arial" w:hAnsi="Arial"/>
                <w:lang w:val="sr-Latn-BA"/>
              </w:rPr>
            </w:rPrChange>
          </w:rPr>
          <w:commentReference w:id="2145"/>
        </w:r>
      </w:del>
      <w:ins w:id="2147" w:author="Nikola Karpić" w:date="2024-01-14T23:20:00Z">
        <w:r w:rsidR="00CF167F" w:rsidRPr="00101F3B">
          <w:rPr>
            <w:rFonts w:cs="Times New Roman"/>
            <w:lang w:val="sr-Latn-BA"/>
          </w:rPr>
          <w:t>KNN Regressor</w:t>
        </w:r>
      </w:ins>
      <w:r w:rsidRPr="00101F3B">
        <w:rPr>
          <w:rFonts w:cs="Times New Roman"/>
          <w:lang w:val="ru-RU"/>
        </w:rPr>
        <w:t xml:space="preserve"> алгоритам је једноставан и брз за тренирање те често даје добре резултате у случајевима г</w:t>
      </w:r>
      <w:r w:rsidR="00B54DCE" w:rsidRPr="00101F3B">
        <w:rPr>
          <w:rFonts w:cs="Times New Roman"/>
          <w:lang w:val="ru-RU"/>
        </w:rPr>
        <w:t>дј</w:t>
      </w:r>
      <w:r w:rsidRPr="00101F3B">
        <w:rPr>
          <w:rFonts w:cs="Times New Roman"/>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w:t>
      </w:r>
      <w:ins w:id="2148" w:author="Aleksandar Kelec" w:date="2023-11-26T19:23:00Z">
        <w:r w:rsidR="00225172" w:rsidRPr="00101F3B">
          <w:rPr>
            <w:rFonts w:cs="Times New Roman"/>
            <w:lang w:val="ru-RU"/>
          </w:rPr>
          <w:t>е</w:t>
        </w:r>
      </w:ins>
      <w:del w:id="2149" w:author="Aleksandar Kelec" w:date="2023-11-26T19:23:00Z">
        <w:r w:rsidRPr="00101F3B" w:rsidDel="00225172">
          <w:rPr>
            <w:rFonts w:cs="Times New Roman"/>
            <w:lang w:val="ru-RU"/>
          </w:rPr>
          <w:delText>у</w:delText>
        </w:r>
      </w:del>
      <w:r w:rsidRPr="00101F3B">
        <w:rPr>
          <w:rFonts w:cs="Times New Roman"/>
          <w:lang w:val="ru-RU"/>
        </w:rPr>
        <w:t xml:space="preserve"> модела на скупу података за тестирање како би се избјегли проблеми са пренаучењем.</w:t>
      </w:r>
    </w:p>
    <w:p w14:paraId="6AB9402F" w14:textId="77777777" w:rsidR="00DF7825" w:rsidRPr="00101F3B" w:rsidRDefault="00C509AB" w:rsidP="00532390">
      <w:pPr>
        <w:pStyle w:val="Heading2"/>
        <w:numPr>
          <w:ilvl w:val="1"/>
          <w:numId w:val="1"/>
        </w:numPr>
        <w:rPr>
          <w:rFonts w:cs="Times New Roman"/>
          <w:lang w:val="sr-Cyrl-BA"/>
        </w:rPr>
      </w:pPr>
      <w:bookmarkStart w:id="2150" w:name="_Toc159792292"/>
      <w:r w:rsidRPr="00101F3B">
        <w:rPr>
          <w:rFonts w:cs="Times New Roman"/>
          <w:lang w:val="en-US"/>
        </w:rPr>
        <w:t>LightGBM Regressor</w:t>
      </w:r>
      <w:bookmarkEnd w:id="2150"/>
    </w:p>
    <w:p w14:paraId="5FE04342" w14:textId="1EF301B4" w:rsidR="00566131" w:rsidRPr="00101F3B" w:rsidRDefault="00B54DCE" w:rsidP="00D44804">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је врста регресијског алгоритма у машинском учењу који користи технику усмјерену према </w:t>
      </w:r>
      <w:del w:id="2151" w:author="Nikola Karpić" w:date="2024-01-14T23:20:00Z">
        <w:r w:rsidR="00566131" w:rsidRPr="00101F3B" w:rsidDel="00CF167F">
          <w:rPr>
            <w:rFonts w:cs="Times New Roman"/>
            <w:lang w:val="ru-RU"/>
          </w:rPr>
          <w:delText xml:space="preserve">градијентном </w:delText>
        </w:r>
        <w:commentRangeStart w:id="2152"/>
        <w:r w:rsidR="00566131" w:rsidRPr="00101F3B" w:rsidDel="00CF167F">
          <w:rPr>
            <w:rFonts w:cs="Times New Roman"/>
            <w:lang w:val="ru-RU"/>
          </w:rPr>
          <w:delText>боостингу</w:delText>
        </w:r>
        <w:commentRangeEnd w:id="2152"/>
        <w:r w:rsidR="009D5FAB" w:rsidRPr="0020112D" w:rsidDel="00CF167F">
          <w:rPr>
            <w:rStyle w:val="CommentReference"/>
            <w:rFonts w:cs="Times New Roman"/>
            <w:lang w:val="sr-Latn-BA"/>
            <w:rPrChange w:id="2153" w:author="Nikola Karpić" w:date="2024-02-25T23:34:00Z">
              <w:rPr>
                <w:rStyle w:val="CommentReference"/>
                <w:rFonts w:ascii="Arial" w:hAnsi="Arial"/>
                <w:lang w:val="sr-Latn-BA"/>
              </w:rPr>
            </w:rPrChange>
          </w:rPr>
          <w:commentReference w:id="2152"/>
        </w:r>
      </w:del>
      <w:ins w:id="2154" w:author="Nikola Karpić" w:date="2024-01-14T23:20:00Z">
        <w:r w:rsidR="00CF167F" w:rsidRPr="00101F3B">
          <w:rPr>
            <w:rFonts w:cs="Times New Roman"/>
            <w:lang w:val="sr-Latn-BA"/>
          </w:rPr>
          <w:t>GB</w:t>
        </w:r>
      </w:ins>
      <w:ins w:id="2155" w:author="Nikola Karpić" w:date="2024-01-14T23:21:00Z">
        <w:r w:rsidR="00CF167F" w:rsidRPr="00101F3B">
          <w:rPr>
            <w:rFonts w:cs="Times New Roman"/>
            <w:lang w:val="sr-Cyrl-BA"/>
          </w:rPr>
          <w:t>-у</w:t>
        </w:r>
      </w:ins>
      <w:r w:rsidR="00566131" w:rsidRPr="00101F3B">
        <w:rPr>
          <w:rFonts w:cs="Times New Roman"/>
          <w:lang w:val="ru-RU"/>
        </w:rPr>
        <w:t xml:space="preserve">. Главна разлика између </w:t>
      </w:r>
      <w:r w:rsidRPr="00101F3B">
        <w:rPr>
          <w:rFonts w:cs="Times New Roman"/>
          <w:lang w:val="ru-RU"/>
        </w:rPr>
        <w:t>LightGBM</w:t>
      </w:r>
      <w:r w:rsidR="00566131" w:rsidRPr="00101F3B">
        <w:rPr>
          <w:rFonts w:cs="Times New Roman"/>
          <w:lang w:val="ru-RU"/>
        </w:rPr>
        <w:t xml:space="preserve"> и других алгоритама </w:t>
      </w:r>
      <w:del w:id="2156" w:author="Nikola Karpić" w:date="2024-01-14T23:21:00Z">
        <w:r w:rsidR="00566131" w:rsidRPr="00101F3B" w:rsidDel="00CF167F">
          <w:rPr>
            <w:rFonts w:cs="Times New Roman"/>
            <w:lang w:val="ru-RU"/>
          </w:rPr>
          <w:delText xml:space="preserve">градијентног </w:delText>
        </w:r>
        <w:commentRangeStart w:id="2157"/>
        <w:r w:rsidR="00566131" w:rsidRPr="00101F3B" w:rsidDel="00CF167F">
          <w:rPr>
            <w:rFonts w:cs="Times New Roman"/>
            <w:lang w:val="ru-RU"/>
          </w:rPr>
          <w:delText>боостинга</w:delText>
        </w:r>
      </w:del>
      <w:ins w:id="2158" w:author="Nikola Karpić" w:date="2024-01-14T23:21:00Z">
        <w:r w:rsidR="00CF167F" w:rsidRPr="00101F3B">
          <w:rPr>
            <w:rFonts w:cs="Times New Roman"/>
            <w:lang w:val="sr-Latn-BA"/>
          </w:rPr>
          <w:t>GB</w:t>
        </w:r>
        <w:r w:rsidR="00CF167F" w:rsidRPr="00101F3B">
          <w:rPr>
            <w:rFonts w:cs="Times New Roman"/>
            <w:lang w:val="sr-Cyrl-BA"/>
          </w:rPr>
          <w:t>-а</w:t>
        </w:r>
      </w:ins>
      <w:r w:rsidR="00566131" w:rsidRPr="00101F3B">
        <w:rPr>
          <w:rFonts w:cs="Times New Roman"/>
          <w:lang w:val="ru-RU"/>
        </w:rPr>
        <w:t xml:space="preserve"> </w:t>
      </w:r>
      <w:commentRangeEnd w:id="2157"/>
      <w:r w:rsidR="009D5FAB" w:rsidRPr="0020112D">
        <w:rPr>
          <w:rStyle w:val="CommentReference"/>
          <w:rFonts w:cs="Times New Roman"/>
          <w:lang w:val="sr-Latn-BA"/>
          <w:rPrChange w:id="2159" w:author="Nikola Karpić" w:date="2024-02-25T23:34:00Z">
            <w:rPr>
              <w:rStyle w:val="CommentReference"/>
              <w:rFonts w:ascii="Arial" w:hAnsi="Arial"/>
              <w:lang w:val="sr-Latn-BA"/>
            </w:rPr>
          </w:rPrChange>
        </w:rPr>
        <w:commentReference w:id="2157"/>
      </w:r>
      <w:r w:rsidR="00566131" w:rsidRPr="00101F3B">
        <w:rPr>
          <w:rFonts w:cs="Times New Roman"/>
          <w:lang w:val="ru-RU"/>
        </w:rPr>
        <w:t xml:space="preserve">је у томе што користи двоструко бинарно </w:t>
      </w:r>
      <w:commentRangeStart w:id="2160"/>
      <w:r w:rsidR="00566131" w:rsidRPr="00101F3B">
        <w:rPr>
          <w:rFonts w:cs="Times New Roman"/>
          <w:lang w:val="ru-RU"/>
        </w:rPr>
        <w:t>по</w:t>
      </w:r>
      <w:ins w:id="2161" w:author="Nikola Karpić" w:date="2024-01-27T20:09:00Z">
        <w:r w:rsidR="00D6525A" w:rsidRPr="00101F3B">
          <w:rPr>
            <w:rFonts w:cs="Times New Roman"/>
            <w:lang w:val="sr-Cyrl-BA"/>
          </w:rPr>
          <w:t>дј</w:t>
        </w:r>
      </w:ins>
      <w:del w:id="2162" w:author="Nikola Karpić" w:date="2024-01-27T20:09:00Z">
        <w:r w:rsidR="00566131" w:rsidRPr="00101F3B" w:rsidDel="00D6525A">
          <w:rPr>
            <w:rFonts w:cs="Times New Roman"/>
            <w:lang w:val="ru-RU"/>
          </w:rPr>
          <w:delText>ђ</w:delText>
        </w:r>
      </w:del>
      <w:r w:rsidR="00566131" w:rsidRPr="00101F3B">
        <w:rPr>
          <w:rFonts w:cs="Times New Roman"/>
          <w:lang w:val="ru-RU"/>
        </w:rPr>
        <w:t xml:space="preserve">елу </w:t>
      </w:r>
      <w:commentRangeEnd w:id="2160"/>
      <w:r w:rsidR="009D5FAB" w:rsidRPr="0020112D">
        <w:rPr>
          <w:rStyle w:val="CommentReference"/>
          <w:rFonts w:cs="Times New Roman"/>
          <w:lang w:val="sr-Latn-BA"/>
          <w:rPrChange w:id="2163" w:author="Nikola Karpić" w:date="2024-02-25T23:34:00Z">
            <w:rPr>
              <w:rStyle w:val="CommentReference"/>
              <w:rFonts w:ascii="Arial" w:hAnsi="Arial"/>
              <w:lang w:val="sr-Latn-BA"/>
            </w:rPr>
          </w:rPrChange>
        </w:rPr>
        <w:commentReference w:id="2160"/>
      </w:r>
      <w:r w:rsidR="00566131" w:rsidRPr="00101F3B">
        <w:rPr>
          <w:rFonts w:cs="Times New Roman"/>
          <w:lang w:val="ru-RU"/>
        </w:rPr>
        <w:t>за брзо рјешавање проблема скалирања.</w:t>
      </w:r>
    </w:p>
    <w:p w14:paraId="3981224E" w14:textId="71DEDB92" w:rsidR="00566131" w:rsidRPr="00101F3B" w:rsidRDefault="00566131" w:rsidP="00D44804">
      <w:pPr>
        <w:pStyle w:val="NoSpacing"/>
        <w:rPr>
          <w:rFonts w:cs="Times New Roman"/>
          <w:lang w:val="ru-RU"/>
        </w:rPr>
      </w:pPr>
      <w:r w:rsidRPr="00101F3B">
        <w:rPr>
          <w:rFonts w:cs="Times New Roman"/>
          <w:lang w:val="ru-RU"/>
        </w:rPr>
        <w:t xml:space="preserve">У раду </w:t>
      </w:r>
      <w:r w:rsidR="00B54DCE" w:rsidRPr="00101F3B">
        <w:rPr>
          <w:rFonts w:cs="Times New Roman"/>
          <w:lang w:val="ru-RU"/>
        </w:rPr>
        <w:t>LightGBM</w:t>
      </w:r>
      <w:r w:rsidRPr="00101F3B">
        <w:rPr>
          <w:rFonts w:cs="Times New Roman"/>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101F3B" w:rsidRDefault="00566131" w:rsidP="00D44804">
      <w:pPr>
        <w:pStyle w:val="NoSpacing"/>
        <w:rPr>
          <w:rFonts w:cs="Times New Roman"/>
          <w:lang w:val="ru-RU"/>
        </w:rPr>
      </w:pPr>
      <w:r w:rsidRPr="00101F3B">
        <w:rPr>
          <w:rFonts w:cs="Times New Roman"/>
          <w:lang w:val="ru-RU"/>
        </w:rPr>
        <w:t xml:space="preserve">Код </w:t>
      </w:r>
      <w:r w:rsidR="00B54DCE" w:rsidRPr="00101F3B">
        <w:rPr>
          <w:rFonts w:cs="Times New Roman"/>
          <w:lang w:val="ru-RU"/>
        </w:rPr>
        <w:t>LightGBM</w:t>
      </w:r>
      <w:r w:rsidRPr="00101F3B">
        <w:rPr>
          <w:rFonts w:cs="Times New Roman"/>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54B59AE" w:rsidR="00566131" w:rsidRPr="00101F3B" w:rsidRDefault="00B54DCE" w:rsidP="00D44804">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такође користи технику смањења димензионалности како би се избјегло превише сложености и </w:t>
      </w:r>
      <w:commentRangeStart w:id="2164"/>
      <w:del w:id="2165" w:author="Nikola Karpić" w:date="2024-01-27T20:10:00Z">
        <w:r w:rsidR="00566131" w:rsidRPr="00101F3B" w:rsidDel="00D6525A">
          <w:rPr>
            <w:rFonts w:cs="Times New Roman"/>
            <w:lang w:val="ru-RU"/>
          </w:rPr>
          <w:delText>оверфиттинг</w:delText>
        </w:r>
        <w:commentRangeEnd w:id="2164"/>
        <w:r w:rsidR="00393401" w:rsidRPr="0020112D" w:rsidDel="00D6525A">
          <w:rPr>
            <w:rStyle w:val="CommentReference"/>
            <w:rFonts w:cs="Times New Roman"/>
            <w:lang w:val="sr-Latn-BA"/>
            <w:rPrChange w:id="2166" w:author="Nikola Karpić" w:date="2024-02-25T23:34:00Z">
              <w:rPr>
                <w:rStyle w:val="CommentReference"/>
                <w:rFonts w:ascii="Arial" w:hAnsi="Arial"/>
                <w:lang w:val="sr-Latn-BA"/>
              </w:rPr>
            </w:rPrChange>
          </w:rPr>
          <w:commentReference w:id="2164"/>
        </w:r>
      </w:del>
      <w:ins w:id="2167" w:author="Nikola Karpić" w:date="2024-01-27T20:10:00Z">
        <w:r w:rsidR="00D6525A" w:rsidRPr="00101F3B">
          <w:rPr>
            <w:rFonts w:cs="Times New Roman"/>
            <w:lang w:val="sr-Cyrl-BA"/>
          </w:rPr>
          <w:t>преприлагођавања</w:t>
        </w:r>
      </w:ins>
      <w:del w:id="2168" w:author="Nikola Karpić" w:date="2024-01-27T20:10:00Z">
        <w:r w:rsidR="00566131" w:rsidRPr="00101F3B" w:rsidDel="00D6525A">
          <w:rPr>
            <w:rFonts w:cs="Times New Roman"/>
            <w:lang w:val="ru-RU"/>
          </w:rPr>
          <w:delText>-а</w:delText>
        </w:r>
      </w:del>
      <w:r w:rsidR="00566131" w:rsidRPr="00101F3B">
        <w:rPr>
          <w:rFonts w:cs="Times New Roman"/>
          <w:lang w:val="ru-RU"/>
        </w:rPr>
        <w:t xml:space="preserve">. То се постиже одабиром најзначајнијих </w:t>
      </w:r>
      <w:commentRangeStart w:id="2169"/>
      <w:del w:id="2170" w:author="Nikola Karpić" w:date="2024-01-14T22:58:00Z">
        <w:r w:rsidR="00566131" w:rsidRPr="00101F3B" w:rsidDel="003514BA">
          <w:rPr>
            <w:rFonts w:cs="Times New Roman"/>
            <w:lang w:val="ru-RU"/>
          </w:rPr>
          <w:delText xml:space="preserve">значајки </w:delText>
        </w:r>
      </w:del>
      <w:commentRangeEnd w:id="2169"/>
      <w:ins w:id="2171" w:author="Nikola Karpić" w:date="2024-01-14T22:58:00Z">
        <w:r w:rsidR="003514BA" w:rsidRPr="00101F3B">
          <w:rPr>
            <w:rFonts w:cs="Times New Roman"/>
            <w:lang w:val="sr-Cyrl-BA"/>
          </w:rPr>
          <w:t>ат</w:t>
        </w:r>
      </w:ins>
      <w:ins w:id="2172" w:author="Nikola Karpić" w:date="2024-01-14T22:59:00Z">
        <w:r w:rsidR="003514BA" w:rsidRPr="00101F3B">
          <w:rPr>
            <w:rFonts w:cs="Times New Roman"/>
            <w:lang w:val="sr-Cyrl-BA"/>
          </w:rPr>
          <w:t>рибута</w:t>
        </w:r>
      </w:ins>
      <w:ins w:id="2173" w:author="Nikola Karpić" w:date="2024-01-14T22:58:00Z">
        <w:r w:rsidR="003514BA" w:rsidRPr="00101F3B">
          <w:rPr>
            <w:rFonts w:cs="Times New Roman"/>
            <w:lang w:val="ru-RU"/>
          </w:rPr>
          <w:t xml:space="preserve"> </w:t>
        </w:r>
      </w:ins>
      <w:r w:rsidR="00393401" w:rsidRPr="0020112D">
        <w:rPr>
          <w:rStyle w:val="CommentReference"/>
          <w:rFonts w:cs="Times New Roman"/>
          <w:lang w:val="sr-Latn-BA"/>
          <w:rPrChange w:id="2174" w:author="Nikola Karpić" w:date="2024-02-25T23:34:00Z">
            <w:rPr>
              <w:rStyle w:val="CommentReference"/>
              <w:rFonts w:ascii="Arial" w:hAnsi="Arial"/>
              <w:lang w:val="sr-Latn-BA"/>
            </w:rPr>
          </w:rPrChange>
        </w:rPr>
        <w:commentReference w:id="2169"/>
      </w:r>
      <w:r w:rsidR="00566131" w:rsidRPr="00101F3B">
        <w:rPr>
          <w:rFonts w:cs="Times New Roman"/>
          <w:lang w:val="ru-RU"/>
        </w:rPr>
        <w:t>које ће се користити за сваки модел.</w:t>
      </w:r>
    </w:p>
    <w:p w14:paraId="13E1502F" w14:textId="61519704" w:rsidR="00DF7825" w:rsidRPr="00101F3B" w:rsidRDefault="00B54DCE" w:rsidP="00566131">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w:t>
      </w:r>
      <w:del w:id="2175" w:author="Nikola Karpić" w:date="2024-01-27T20:10:00Z">
        <w:r w:rsidR="00566131" w:rsidRPr="00101F3B" w:rsidDel="00852DE4">
          <w:rPr>
            <w:rFonts w:cs="Times New Roman"/>
            <w:lang w:val="ru-RU"/>
          </w:rPr>
          <w:delText xml:space="preserve">Укупно, </w:delText>
        </w:r>
      </w:del>
      <w:r w:rsidRPr="00101F3B">
        <w:rPr>
          <w:rFonts w:cs="Times New Roman"/>
          <w:lang w:val="ru-RU"/>
        </w:rPr>
        <w:t>LightGBM</w:t>
      </w:r>
      <w:r w:rsidR="00566131" w:rsidRPr="00101F3B">
        <w:rPr>
          <w:rFonts w:cs="Times New Roman"/>
          <w:lang w:val="ru-RU"/>
        </w:rPr>
        <w:t xml:space="preserve"> је један од најбољих </w:t>
      </w:r>
      <w:ins w:id="2176" w:author="Nikola Karpić" w:date="2024-01-27T20:10:00Z">
        <w:r w:rsidR="00492397" w:rsidRPr="00101F3B">
          <w:rPr>
            <w:rFonts w:cs="Times New Roman"/>
            <w:lang w:val="sr-Cyrl-BA"/>
          </w:rPr>
          <w:t xml:space="preserve">регресионих </w:t>
        </w:r>
      </w:ins>
      <w:r w:rsidR="00566131" w:rsidRPr="00101F3B">
        <w:rPr>
          <w:rFonts w:cs="Times New Roman"/>
          <w:lang w:val="ru-RU"/>
        </w:rPr>
        <w:t>алгоритама</w:t>
      </w:r>
      <w:del w:id="2177" w:author="Nikola Karpić" w:date="2024-01-27T20:10:00Z">
        <w:r w:rsidR="00566131" w:rsidRPr="00101F3B" w:rsidDel="00492397">
          <w:rPr>
            <w:rFonts w:cs="Times New Roman"/>
            <w:lang w:val="ru-RU"/>
          </w:rPr>
          <w:delText xml:space="preserve"> регресије </w:delText>
        </w:r>
      </w:del>
      <w:del w:id="2178" w:author="Nikola Karpić" w:date="2024-01-27T20:11:00Z">
        <w:r w:rsidR="00566131" w:rsidRPr="00101F3B" w:rsidDel="00492397">
          <w:rPr>
            <w:rFonts w:cs="Times New Roman"/>
            <w:lang w:val="ru-RU"/>
          </w:rPr>
          <w:delText xml:space="preserve">у машинском учењу, </w:delText>
        </w:r>
      </w:del>
      <w:ins w:id="2179" w:author="Nikola Karpić" w:date="2024-01-27T20:11:00Z">
        <w:r w:rsidR="00492397" w:rsidRPr="00101F3B">
          <w:rPr>
            <w:rFonts w:cs="Times New Roman"/>
            <w:lang w:val="sr-Cyrl-BA"/>
          </w:rPr>
          <w:t xml:space="preserve"> </w:t>
        </w:r>
      </w:ins>
      <w:r w:rsidR="00566131" w:rsidRPr="00101F3B">
        <w:rPr>
          <w:rFonts w:cs="Times New Roman"/>
          <w:lang w:val="ru-RU"/>
        </w:rPr>
        <w:t xml:space="preserve">и користи се </w:t>
      </w:r>
      <w:del w:id="2180" w:author="Nikola Karpić" w:date="2024-01-27T20:11:00Z">
        <w:r w:rsidR="00566131" w:rsidRPr="00101F3B" w:rsidDel="0083117A">
          <w:rPr>
            <w:rFonts w:cs="Times New Roman"/>
            <w:lang w:val="ru-RU"/>
          </w:rPr>
          <w:delText xml:space="preserve">у многим </w:delText>
        </w:r>
      </w:del>
      <w:commentRangeStart w:id="2181"/>
      <w:del w:id="2182" w:author="Nikola Karpić" w:date="2024-01-27T20:10:00Z">
        <w:r w:rsidR="00566131" w:rsidRPr="00101F3B" w:rsidDel="00852DE4">
          <w:rPr>
            <w:rFonts w:cs="Times New Roman"/>
            <w:lang w:val="ru-RU"/>
          </w:rPr>
          <w:delText xml:space="preserve">реал-њорлд </w:delText>
        </w:r>
        <w:commentRangeEnd w:id="2181"/>
        <w:r w:rsidR="00393401" w:rsidRPr="0020112D" w:rsidDel="00852DE4">
          <w:rPr>
            <w:rStyle w:val="CommentReference"/>
            <w:rFonts w:cs="Times New Roman"/>
            <w:lang w:val="sr-Latn-BA"/>
            <w:rPrChange w:id="2183" w:author="Nikola Karpić" w:date="2024-02-25T23:34:00Z">
              <w:rPr>
                <w:rStyle w:val="CommentReference"/>
                <w:rFonts w:ascii="Arial" w:hAnsi="Arial"/>
                <w:lang w:val="sr-Latn-BA"/>
              </w:rPr>
            </w:rPrChange>
          </w:rPr>
          <w:commentReference w:id="2181"/>
        </w:r>
      </w:del>
      <w:del w:id="2184" w:author="Nikola Karpić" w:date="2024-01-27T20:11:00Z">
        <w:r w:rsidR="00566131" w:rsidRPr="00101F3B" w:rsidDel="0083117A">
          <w:rPr>
            <w:rFonts w:cs="Times New Roman"/>
            <w:lang w:val="ru-RU"/>
          </w:rPr>
          <w:delText xml:space="preserve">примјенама, укључујући </w:delText>
        </w:r>
      </w:del>
      <w:ins w:id="2185" w:author="Nikola Karpić" w:date="2024-01-27T20:11:00Z">
        <w:r w:rsidR="0083117A" w:rsidRPr="00101F3B">
          <w:rPr>
            <w:rFonts w:cs="Times New Roman"/>
            <w:lang w:val="sr-Cyrl-BA"/>
          </w:rPr>
          <w:t xml:space="preserve">за </w:t>
        </w:r>
      </w:ins>
      <w:r w:rsidR="00566131" w:rsidRPr="00101F3B">
        <w:rPr>
          <w:rFonts w:cs="Times New Roman"/>
          <w:lang w:val="ru-RU"/>
        </w:rPr>
        <w:t>предвиђање цијена, кредитне процјене и персонализацију препорука.</w:t>
      </w:r>
    </w:p>
    <w:p w14:paraId="45CDD2BF" w14:textId="77777777" w:rsidR="00DF7825" w:rsidRPr="00101F3B" w:rsidRDefault="00C509AB">
      <w:pPr>
        <w:rPr>
          <w:rFonts w:ascii="Times New Roman" w:hAnsi="Times New Roman" w:cs="Times New Roman"/>
          <w:sz w:val="36"/>
          <w:szCs w:val="40"/>
          <w:lang w:val="sr-Cyrl-BA"/>
        </w:rPr>
      </w:pPr>
      <w:r w:rsidRPr="0020112D">
        <w:rPr>
          <w:rFonts w:ascii="Times New Roman" w:hAnsi="Times New Roman" w:cs="Times New Roman"/>
          <w:lang w:val="sr-Cyrl-BA"/>
          <w:rPrChange w:id="2186" w:author="Nikola Karpić" w:date="2024-02-25T23:34:00Z">
            <w:rPr>
              <w:rFonts w:cs="Times New Roman"/>
              <w:lang w:val="sr-Cyrl-BA"/>
            </w:rPr>
          </w:rPrChange>
        </w:rPr>
        <w:br w:type="page"/>
      </w:r>
    </w:p>
    <w:p w14:paraId="041AC1A8" w14:textId="77777777" w:rsidR="00DF7825" w:rsidRPr="00101F3B" w:rsidRDefault="00C509AB" w:rsidP="00532390">
      <w:pPr>
        <w:pStyle w:val="Heading1"/>
        <w:numPr>
          <w:ilvl w:val="0"/>
          <w:numId w:val="1"/>
        </w:numPr>
        <w:rPr>
          <w:rFonts w:cs="Times New Roman"/>
          <w:lang w:val="sr-Cyrl-BA"/>
        </w:rPr>
      </w:pPr>
      <w:bookmarkStart w:id="2187" w:name="_Toc159792293"/>
      <w:commentRangeStart w:id="2188"/>
      <w:r w:rsidRPr="00101F3B">
        <w:rPr>
          <w:rFonts w:cs="Times New Roman"/>
          <w:lang w:val="sr-Cyrl-BA"/>
        </w:rPr>
        <w:lastRenderedPageBreak/>
        <w:t>Практични рад</w:t>
      </w:r>
      <w:commentRangeEnd w:id="2188"/>
      <w:r w:rsidR="00857EE7" w:rsidRPr="0020112D">
        <w:rPr>
          <w:rStyle w:val="CommentReference"/>
          <w:rFonts w:cs="Times New Roman"/>
          <w:rPrChange w:id="2189" w:author="Nikola Karpić" w:date="2024-02-25T23:34:00Z">
            <w:rPr>
              <w:rStyle w:val="CommentReference"/>
              <w:rFonts w:ascii="Arial" w:hAnsi="Arial"/>
            </w:rPr>
          </w:rPrChange>
        </w:rPr>
        <w:commentReference w:id="2188"/>
      </w:r>
      <w:bookmarkEnd w:id="2187"/>
    </w:p>
    <w:p w14:paraId="77F2FA03" w14:textId="041DE3F2" w:rsidR="00127223" w:rsidRPr="00101F3B" w:rsidRDefault="005E71A5" w:rsidP="00127223">
      <w:pPr>
        <w:pStyle w:val="NoSpacing"/>
        <w:rPr>
          <w:ins w:id="2190" w:author="Nikola Karpić" w:date="2024-02-25T23:32:00Z"/>
          <w:rFonts w:cs="Times New Roman"/>
          <w:lang w:val="ru-RU"/>
        </w:rPr>
      </w:pPr>
      <w:r w:rsidRPr="00101F3B">
        <w:rPr>
          <w:rFonts w:cs="Times New Roman"/>
          <w:lang w:val="ru-RU"/>
        </w:rPr>
        <w:t>Задатак</w:t>
      </w:r>
      <w:ins w:id="2191" w:author="Aleksandar Kelec" w:date="2023-11-26T19:25:00Z">
        <w:r w:rsidR="00FB0DB6" w:rsidRPr="00101F3B">
          <w:rPr>
            <w:rFonts w:cs="Times New Roman"/>
            <w:lang w:val="ru-RU"/>
          </w:rPr>
          <w:t xml:space="preserve"> је да се</w:t>
        </w:r>
      </w:ins>
      <w:del w:id="2192" w:author="Aleksandar Kelec" w:date="2023-11-26T19:25:00Z">
        <w:r w:rsidRPr="00101F3B" w:rsidDel="00FB0DB6">
          <w:rPr>
            <w:rFonts w:cs="Times New Roman"/>
            <w:lang w:val="ru-RU"/>
          </w:rPr>
          <w:delText>:</w:delText>
        </w:r>
      </w:del>
      <w:r w:rsidRPr="00101F3B">
        <w:rPr>
          <w:rFonts w:cs="Times New Roman"/>
          <w:lang w:val="ru-RU"/>
        </w:rPr>
        <w:t xml:space="preserve"> </w:t>
      </w:r>
      <w:del w:id="2193" w:author="Aleksandar Kelec" w:date="2023-11-26T19:25:00Z">
        <w:r w:rsidRPr="00101F3B" w:rsidDel="00FB0DB6">
          <w:rPr>
            <w:rFonts w:cs="Times New Roman"/>
            <w:lang w:val="ru-RU"/>
          </w:rPr>
          <w:delText>А</w:delText>
        </w:r>
      </w:del>
      <w:ins w:id="2194" w:author="Aleksandar Kelec" w:date="2023-11-26T19:25:00Z">
        <w:r w:rsidR="00FB0DB6" w:rsidRPr="00101F3B">
          <w:rPr>
            <w:rFonts w:cs="Times New Roman"/>
            <w:lang w:val="ru-RU"/>
          </w:rPr>
          <w:t>а</w:t>
        </w:r>
      </w:ins>
      <w:r w:rsidRPr="00101F3B">
        <w:rPr>
          <w:rFonts w:cs="Times New Roman"/>
          <w:lang w:val="ru-RU"/>
        </w:rPr>
        <w:t>нализира</w:t>
      </w:r>
      <w:ins w:id="2195" w:author="Aleksandar Kelec" w:date="2023-11-26T19:25:00Z">
        <w:r w:rsidR="00FB0DB6" w:rsidRPr="00101F3B">
          <w:rPr>
            <w:rFonts w:cs="Times New Roman"/>
            <w:lang w:val="ru-RU"/>
          </w:rPr>
          <w:t>ју</w:t>
        </w:r>
      </w:ins>
      <w:del w:id="2196" w:author="Aleksandar Kelec" w:date="2023-11-26T19:25:00Z">
        <w:r w:rsidRPr="00101F3B" w:rsidDel="00FB0DB6">
          <w:rPr>
            <w:rFonts w:cs="Times New Roman"/>
            <w:lang w:val="ru-RU"/>
          </w:rPr>
          <w:delText>ти</w:delText>
        </w:r>
      </w:del>
      <w:r w:rsidRPr="00101F3B">
        <w:rPr>
          <w:rFonts w:cs="Times New Roman"/>
          <w:lang w:val="ru-RU"/>
        </w:rPr>
        <w:t xml:space="preserve"> модел</w:t>
      </w:r>
      <w:ins w:id="2197" w:author="Aleksandar Kelec" w:date="2023-11-26T19:25:00Z">
        <w:r w:rsidR="00FB0DB6" w:rsidRPr="00101F3B">
          <w:rPr>
            <w:rFonts w:cs="Times New Roman"/>
            <w:lang w:val="ru-RU"/>
          </w:rPr>
          <w:t>и</w:t>
        </w:r>
      </w:ins>
      <w:del w:id="2198" w:author="Aleksandar Kelec" w:date="2023-11-26T19:25:00Z">
        <w:r w:rsidRPr="00101F3B" w:rsidDel="00FB0DB6">
          <w:rPr>
            <w:rFonts w:cs="Times New Roman"/>
            <w:lang w:val="ru-RU"/>
          </w:rPr>
          <w:delText>е</w:delText>
        </w:r>
      </w:del>
      <w:r w:rsidRPr="00101F3B">
        <w:rPr>
          <w:rFonts w:cs="Times New Roman"/>
          <w:lang w:val="ru-RU"/>
        </w:rPr>
        <w:t xml:space="preserve"> за предвиђање броја особа у просторији креиран</w:t>
      </w:r>
      <w:ins w:id="2199" w:author="Aleksandar Kelec" w:date="2023-11-26T19:25:00Z">
        <w:r w:rsidR="00273D66" w:rsidRPr="00101F3B">
          <w:rPr>
            <w:rFonts w:cs="Times New Roman"/>
            <w:lang w:val="ru-RU"/>
          </w:rPr>
          <w:t>и</w:t>
        </w:r>
      </w:ins>
      <w:del w:id="2200" w:author="Aleksandar Kelec" w:date="2023-11-26T19:25:00Z">
        <w:r w:rsidRPr="00101F3B" w:rsidDel="00273D66">
          <w:rPr>
            <w:rFonts w:cs="Times New Roman"/>
            <w:lang w:val="ru-RU"/>
          </w:rPr>
          <w:delText>е</w:delText>
        </w:r>
      </w:del>
      <w:r w:rsidRPr="00101F3B">
        <w:rPr>
          <w:rFonts w:cs="Times New Roman"/>
          <w:lang w:val="ru-RU"/>
        </w:rPr>
        <w:t xml:space="preserve">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w:t>
      </w:r>
      <w:ins w:id="2201" w:author="Aleksandar Kelec" w:date="2023-11-26T19:26:00Z">
        <w:r w:rsidR="00E142F5" w:rsidRPr="00101F3B">
          <w:rPr>
            <w:rFonts w:cs="Times New Roman"/>
            <w:lang w:val="ru-RU"/>
          </w:rPr>
          <w:t xml:space="preserve">је </w:t>
        </w:r>
      </w:ins>
      <w:r w:rsidRPr="00101F3B">
        <w:rPr>
          <w:rFonts w:cs="Times New Roman"/>
          <w:lang w:val="ru-RU"/>
        </w:rPr>
        <w:t>кори</w:t>
      </w:r>
      <w:ins w:id="2202" w:author="Aleksandar Kelec" w:date="2023-11-26T19:26:00Z">
        <w:r w:rsidR="00E142F5" w:rsidRPr="00101F3B">
          <w:rPr>
            <w:rFonts w:cs="Times New Roman"/>
            <w:lang w:val="ru-RU"/>
          </w:rPr>
          <w:t>ш</w:t>
        </w:r>
      </w:ins>
      <w:del w:id="2203" w:author="Aleksandar Kelec" w:date="2023-11-26T19:26:00Z">
        <w:r w:rsidRPr="00101F3B" w:rsidDel="00E142F5">
          <w:rPr>
            <w:rFonts w:cs="Times New Roman"/>
            <w:lang w:val="ru-RU"/>
          </w:rPr>
          <w:delText>с</w:delText>
        </w:r>
      </w:del>
      <w:r w:rsidRPr="00101F3B">
        <w:rPr>
          <w:rFonts w:cs="Times New Roman"/>
          <w:lang w:val="ru-RU"/>
        </w:rPr>
        <w:t>т</w:t>
      </w:r>
      <w:ins w:id="2204" w:author="Aleksandar Kelec" w:date="2023-11-26T19:26:00Z">
        <w:r w:rsidR="00E142F5" w:rsidRPr="00101F3B">
          <w:rPr>
            <w:rFonts w:cs="Times New Roman"/>
            <w:lang w:val="ru-RU"/>
          </w:rPr>
          <w:t>ен</w:t>
        </w:r>
      </w:ins>
      <w:del w:id="2205" w:author="Aleksandar Kelec" w:date="2023-11-26T19:26:00Z">
        <w:r w:rsidRPr="00101F3B" w:rsidDel="00E142F5">
          <w:rPr>
            <w:rFonts w:cs="Times New Roman"/>
            <w:lang w:val="ru-RU"/>
          </w:rPr>
          <w:delText>ити</w:delText>
        </w:r>
      </w:del>
      <w:r w:rsidRPr="00101F3B">
        <w:rPr>
          <w:rFonts w:cs="Times New Roman"/>
          <w:lang w:val="ru-RU"/>
        </w:rPr>
        <w:t xml:space="preserve"> </w:t>
      </w:r>
      <w:commentRangeStart w:id="2206"/>
      <w:r w:rsidRPr="00101F3B">
        <w:rPr>
          <w:rFonts w:cs="Times New Roman"/>
          <w:lang w:val="ru-RU"/>
        </w:rPr>
        <w:t>Jupyter Notebook</w:t>
      </w:r>
      <w:ins w:id="2207" w:author="Nikola Karpić" w:date="2024-01-14T23:22:00Z">
        <w:r w:rsidR="00CF167F" w:rsidRPr="00101F3B">
          <w:rPr>
            <w:rStyle w:val="FootnoteReference"/>
            <w:rFonts w:cs="Times New Roman"/>
            <w:lang w:val="ru-RU"/>
          </w:rPr>
          <w:footnoteReference w:id="19"/>
        </w:r>
      </w:ins>
      <w:r w:rsidRPr="00101F3B">
        <w:rPr>
          <w:rFonts w:cs="Times New Roman"/>
          <w:lang w:val="ru-RU"/>
        </w:rPr>
        <w:t xml:space="preserve"> </w:t>
      </w:r>
      <w:commentRangeEnd w:id="2206"/>
      <w:r w:rsidR="00E142F5" w:rsidRPr="0020112D">
        <w:rPr>
          <w:rStyle w:val="CommentReference"/>
          <w:rFonts w:cs="Times New Roman"/>
          <w:lang w:val="sr-Latn-BA"/>
          <w:rPrChange w:id="2210" w:author="Nikola Karpić" w:date="2024-02-25T23:34:00Z">
            <w:rPr>
              <w:rStyle w:val="CommentReference"/>
              <w:rFonts w:ascii="Arial" w:hAnsi="Arial"/>
              <w:lang w:val="sr-Latn-BA"/>
            </w:rPr>
          </w:rPrChange>
        </w:rPr>
        <w:commentReference w:id="2206"/>
      </w:r>
      <w:r w:rsidRPr="00101F3B">
        <w:rPr>
          <w:rFonts w:cs="Times New Roman"/>
          <w:lang w:val="ru-RU"/>
        </w:rPr>
        <w:t>алат</w:t>
      </w:r>
      <w:ins w:id="2211" w:author="Nikola Karpić" w:date="2024-02-25T23:29:00Z">
        <w:r w:rsidR="004243C2" w:rsidRPr="00101F3B">
          <w:rPr>
            <w:rFonts w:cs="Times New Roman"/>
            <w:lang w:val="sr-Cyrl-BA"/>
          </w:rPr>
          <w:t xml:space="preserve"> (који је приказан на слици 5.1.)</w:t>
        </w:r>
      </w:ins>
      <w:r w:rsidRPr="00101F3B">
        <w:rPr>
          <w:rFonts w:cs="Times New Roman"/>
          <w:lang w:val="ru-RU"/>
        </w:rPr>
        <w:t>. Изврш</w:t>
      </w:r>
      <w:ins w:id="2212" w:author="Aleksandar Kelec" w:date="2023-11-26T19:26:00Z">
        <w:r w:rsidR="00E142F5" w:rsidRPr="00101F3B">
          <w:rPr>
            <w:rFonts w:cs="Times New Roman"/>
            <w:lang w:val="ru-RU"/>
          </w:rPr>
          <w:t>ена</w:t>
        </w:r>
      </w:ins>
      <w:del w:id="2213" w:author="Aleksandar Kelec" w:date="2023-11-26T19:26:00Z">
        <w:r w:rsidRPr="00101F3B" w:rsidDel="00E142F5">
          <w:rPr>
            <w:rFonts w:cs="Times New Roman"/>
            <w:lang w:val="ru-RU"/>
          </w:rPr>
          <w:delText>ити</w:delText>
        </w:r>
      </w:del>
      <w:ins w:id="2214" w:author="Aleksandar Kelec" w:date="2023-11-26T19:26:00Z">
        <w:r w:rsidR="00E142F5" w:rsidRPr="00101F3B">
          <w:rPr>
            <w:rFonts w:cs="Times New Roman"/>
            <w:lang w:val="ru-RU"/>
          </w:rPr>
          <w:t xml:space="preserve"> је</w:t>
        </w:r>
      </w:ins>
      <w:r w:rsidRPr="00101F3B">
        <w:rPr>
          <w:rFonts w:cs="Times New Roman"/>
          <w:lang w:val="ru-RU"/>
        </w:rPr>
        <w:t xml:space="preserve"> компаративн</w:t>
      </w:r>
      <w:ins w:id="2215" w:author="Aleksandar Kelec" w:date="2023-11-26T19:26:00Z">
        <w:r w:rsidR="00E142F5" w:rsidRPr="00101F3B">
          <w:rPr>
            <w:rFonts w:cs="Times New Roman"/>
            <w:lang w:val="ru-RU"/>
          </w:rPr>
          <w:t>а</w:t>
        </w:r>
      </w:ins>
      <w:del w:id="2216" w:author="Aleksandar Kelec" w:date="2023-11-26T19:26:00Z">
        <w:r w:rsidRPr="00101F3B" w:rsidDel="00E142F5">
          <w:rPr>
            <w:rFonts w:cs="Times New Roman"/>
            <w:lang w:val="ru-RU"/>
          </w:rPr>
          <w:delText>у</w:delText>
        </w:r>
      </w:del>
      <w:r w:rsidRPr="00101F3B">
        <w:rPr>
          <w:rFonts w:cs="Times New Roman"/>
          <w:lang w:val="ru-RU"/>
        </w:rPr>
        <w:t xml:space="preserve"> анализ</w:t>
      </w:r>
      <w:ins w:id="2217" w:author="Aleksandar Kelec" w:date="2023-11-26T19:26:00Z">
        <w:r w:rsidR="00E142F5" w:rsidRPr="00101F3B">
          <w:rPr>
            <w:rFonts w:cs="Times New Roman"/>
            <w:lang w:val="ru-RU"/>
          </w:rPr>
          <w:t>а</w:t>
        </w:r>
      </w:ins>
      <w:del w:id="2218" w:author="Aleksandar Kelec" w:date="2023-11-26T19:26:00Z">
        <w:r w:rsidRPr="00101F3B" w:rsidDel="00E142F5">
          <w:rPr>
            <w:rFonts w:cs="Times New Roman"/>
            <w:lang w:val="ru-RU"/>
          </w:rPr>
          <w:delText>у</w:delText>
        </w:r>
      </w:del>
      <w:r w:rsidRPr="00101F3B">
        <w:rPr>
          <w:rFonts w:cs="Times New Roman"/>
          <w:lang w:val="ru-RU"/>
        </w:rPr>
        <w:t xml:space="preserve"> перформанси добијених модела.</w:t>
      </w:r>
    </w:p>
    <w:p w14:paraId="67F5A25E" w14:textId="77777777" w:rsidR="004243C2" w:rsidRPr="00101F3B" w:rsidRDefault="004243C2" w:rsidP="004243C2">
      <w:pPr>
        <w:pStyle w:val="NoSpacing"/>
        <w:rPr>
          <w:moveTo w:id="2219" w:author="Nikola Karpić" w:date="2024-02-25T23:32:00Z"/>
          <w:rFonts w:cs="Times New Roman"/>
          <w:lang w:val="sr-Cyrl-BA"/>
        </w:rPr>
      </w:pPr>
      <w:moveToRangeStart w:id="2220" w:author="Nikola Karpić" w:date="2024-02-25T23:32:00Z" w:name="move159796379"/>
      <w:moveTo w:id="2221" w:author="Nikola Karpić" w:date="2024-02-25T23:32:00Z">
        <w:r w:rsidRPr="00101F3B">
          <w:rPr>
            <w:rFonts w:cs="Times New Roman"/>
          </w:rPr>
          <w:t>Jupyter</w:t>
        </w:r>
        <w:r w:rsidRPr="00101F3B">
          <w:rPr>
            <w:rFonts w:cs="Times New Roman"/>
            <w:lang w:val="ru-RU"/>
          </w:rPr>
          <w:t xml:space="preserve"> </w:t>
        </w:r>
        <w:r w:rsidRPr="00101F3B">
          <w:rPr>
            <w:rFonts w:cs="Times New Roman"/>
          </w:rPr>
          <w:t>Notebook</w:t>
        </w:r>
        <w:r w:rsidRPr="00101F3B">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101F3B">
          <w:rPr>
            <w:rFonts w:cs="Times New Roman"/>
          </w:rPr>
          <w:t>Julia</w:t>
        </w:r>
        <w:r w:rsidRPr="00101F3B">
          <w:rPr>
            <w:rFonts w:cs="Times New Roman"/>
            <w:lang w:val="ru-RU"/>
          </w:rPr>
          <w:t xml:space="preserve">, </w:t>
        </w:r>
        <w:r w:rsidRPr="00101F3B">
          <w:rPr>
            <w:rFonts w:cs="Times New Roman"/>
          </w:rPr>
          <w:t>Python</w:t>
        </w:r>
        <w:r w:rsidRPr="00101F3B">
          <w:rPr>
            <w:rFonts w:cs="Times New Roman"/>
            <w:lang w:val="ru-RU"/>
          </w:rPr>
          <w:t xml:space="preserve"> </w:t>
        </w:r>
        <w:r w:rsidRPr="00101F3B">
          <w:rPr>
            <w:rFonts w:cs="Times New Roman"/>
            <w:lang w:val="sr-Cyrl-BA"/>
          </w:rPr>
          <w:t>и</w:t>
        </w:r>
        <w:r w:rsidRPr="00101F3B">
          <w:rPr>
            <w:rFonts w:cs="Times New Roman"/>
            <w:lang w:val="ru-RU"/>
          </w:rPr>
          <w:t xml:space="preserve"> </w:t>
        </w:r>
        <w:r w:rsidRPr="00101F3B">
          <w:rPr>
            <w:rFonts w:cs="Times New Roman"/>
          </w:rPr>
          <w:t>R</w:t>
        </w:r>
        <w:r w:rsidRPr="00101F3B">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To>
    </w:p>
    <w:p w14:paraId="5562D873" w14:textId="77777777" w:rsidR="004243C2" w:rsidRPr="00101F3B" w:rsidRDefault="004243C2" w:rsidP="004243C2">
      <w:pPr>
        <w:pStyle w:val="NoSpacing"/>
        <w:rPr>
          <w:moveTo w:id="2222" w:author="Nikola Karpić" w:date="2024-02-25T23:32:00Z"/>
          <w:rFonts w:cs="Times New Roman"/>
          <w:lang w:val="sr-Cyrl-BA"/>
        </w:rPr>
      </w:pPr>
      <w:moveTo w:id="2223" w:author="Nikola Karpić" w:date="2024-02-25T23:32:00Z">
        <w:r w:rsidRPr="00101F3B">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101F3B">
          <w:rPr>
            <w:rFonts w:cs="Times New Roman"/>
          </w:rPr>
          <w:t>Anaconda</w:t>
        </w:r>
        <w:r w:rsidRPr="00101F3B">
          <w:rPr>
            <w:rFonts w:cs="Times New Roman"/>
            <w:lang w:val="sr-Cyrl-BA"/>
          </w:rPr>
          <w:t xml:space="preserve">, која садржи многе научне библиотеке за </w:t>
        </w:r>
        <w:r w:rsidRPr="00101F3B">
          <w:rPr>
            <w:rFonts w:cs="Times New Roman"/>
          </w:rPr>
          <w:t>Python</w:t>
        </w:r>
        <w:r w:rsidRPr="00101F3B">
          <w:rPr>
            <w:rFonts w:cs="Times New Roman"/>
            <w:lang w:val="sr-Cyrl-BA"/>
          </w:rPr>
          <w:t xml:space="preserve">. Поред класичног </w:t>
        </w:r>
        <w:r w:rsidRPr="00101F3B">
          <w:rPr>
            <w:rFonts w:cs="Times New Roman"/>
            <w:lang w:val="sr-Latn-BA"/>
          </w:rPr>
          <w:t xml:space="preserve">Jupyter </w:t>
        </w:r>
        <w:r w:rsidRPr="00101F3B">
          <w:rPr>
            <w:rFonts w:cs="Times New Roman"/>
          </w:rPr>
          <w:t>Notebook</w:t>
        </w:r>
        <w:r w:rsidRPr="00101F3B">
          <w:rPr>
            <w:rFonts w:cs="Times New Roman"/>
            <w:lang w:val="sr-Cyrl-BA"/>
          </w:rPr>
          <w:t xml:space="preserve">-а, постоји и </w:t>
        </w:r>
        <w:r w:rsidRPr="00101F3B">
          <w:rPr>
            <w:rFonts w:cs="Times New Roman"/>
          </w:rPr>
          <w:t>JupyterLab</w:t>
        </w:r>
        <w:r w:rsidRPr="00101F3B">
          <w:rPr>
            <w:rFonts w:cs="Times New Roman"/>
            <w:lang w:val="sr-Cyrl-BA"/>
          </w:rPr>
          <w:t xml:space="preserve">, који је сљедећа генерација </w:t>
        </w:r>
        <w:r w:rsidRPr="00101F3B">
          <w:rPr>
            <w:rFonts w:cs="Times New Roman"/>
          </w:rPr>
          <w:t>Jupyter</w:t>
        </w:r>
        <w:r w:rsidRPr="00101F3B">
          <w:rPr>
            <w:rFonts w:cs="Times New Roman"/>
            <w:lang w:val="sr-Cyrl-BA"/>
          </w:rPr>
          <w:t xml:space="preserve"> интерфејса и нуди проширене могућности за рад са више докумената и бољу интеграцију с другим алатима.</w:t>
        </w:r>
      </w:moveTo>
    </w:p>
    <w:p w14:paraId="4C16879F" w14:textId="77777777" w:rsidR="004243C2" w:rsidRPr="00101F3B" w:rsidDel="004243C2" w:rsidRDefault="004243C2" w:rsidP="004243C2">
      <w:pPr>
        <w:pStyle w:val="NoSpacing"/>
        <w:rPr>
          <w:del w:id="2224" w:author="Nikola Karpić" w:date="2024-02-25T23:32:00Z"/>
          <w:moveTo w:id="2225" w:author="Nikola Karpić" w:date="2024-02-25T23:32:00Z"/>
          <w:rFonts w:cs="Times New Roman"/>
          <w:lang w:val="sr-Cyrl-BA"/>
        </w:rPr>
      </w:pPr>
      <w:moveTo w:id="2226" w:author="Nikola Karpić" w:date="2024-02-25T23:32:00Z">
        <w:r w:rsidRPr="00101F3B">
          <w:rPr>
            <w:rFonts w:cs="Times New Roman"/>
            <w:lang w:val="sr-Cyrl-BA"/>
          </w:rPr>
          <w:t xml:space="preserve">Због своје интерактивности и флексибилности, </w:t>
        </w:r>
        <w:r w:rsidRPr="00101F3B">
          <w:rPr>
            <w:rFonts w:cs="Times New Roman"/>
          </w:rPr>
          <w:t>Jupyter</w:t>
        </w:r>
        <w:r w:rsidRPr="00101F3B">
          <w:rPr>
            <w:rFonts w:cs="Times New Roman"/>
            <w:lang w:val="ru-RU"/>
          </w:rPr>
          <w:t xml:space="preserve"> </w:t>
        </w:r>
        <w:r w:rsidRPr="00101F3B">
          <w:rPr>
            <w:rFonts w:cs="Times New Roman"/>
          </w:rPr>
          <w:t>Notebook</w:t>
        </w:r>
        <w:r w:rsidRPr="00101F3B">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101F3B">
          <w:rPr>
            <w:rFonts w:cs="Times New Roman"/>
          </w:rPr>
          <w:t>Notebook</w:t>
        </w:r>
        <w:r w:rsidRPr="00101F3B">
          <w:rPr>
            <w:rFonts w:cs="Times New Roman"/>
            <w:lang w:val="sr-Cyrl-BA"/>
          </w:rPr>
          <w:t xml:space="preserve"> докумената у разне формате, што олакшава дијељење и презентацију резултата.</w:t>
        </w:r>
      </w:moveTo>
    </w:p>
    <w:moveToRangeEnd w:id="2220"/>
    <w:p w14:paraId="55B4963E" w14:textId="77777777" w:rsidR="004243C2" w:rsidRPr="00101F3B" w:rsidRDefault="004243C2" w:rsidP="004243C2">
      <w:pPr>
        <w:pStyle w:val="NoSpacing"/>
        <w:rPr>
          <w:ins w:id="2227" w:author="Nikola Karpić" w:date="2024-02-25T23:28:00Z"/>
          <w:rFonts w:cs="Times New Roman"/>
          <w:lang w:val="ru-RU"/>
        </w:rPr>
      </w:pPr>
    </w:p>
    <w:p w14:paraId="40F30BF5" w14:textId="32CE8292" w:rsidR="004243C2" w:rsidRPr="00101F3B" w:rsidRDefault="004243C2" w:rsidP="004243C2">
      <w:pPr>
        <w:pStyle w:val="NoSpacing"/>
        <w:spacing w:before="240"/>
        <w:ind w:firstLine="0"/>
        <w:jc w:val="center"/>
        <w:rPr>
          <w:ins w:id="2228" w:author="Nikola Karpić" w:date="2024-02-25T23:29:00Z"/>
          <w:rFonts w:cs="Times New Roman"/>
          <w:lang w:val="ru-RU"/>
        </w:rPr>
      </w:pPr>
      <w:ins w:id="2229" w:author="Nikola Karpić" w:date="2024-02-25T23:31:00Z">
        <w:r w:rsidRPr="00101F3B">
          <w:rPr>
            <w:rFonts w:cs="Times New Roman"/>
            <w:noProof/>
            <w:lang w:val="ru-RU"/>
          </w:rPr>
          <w:drawing>
            <wp:inline distT="0" distB="0" distL="0" distR="0" wp14:anchorId="5A309BCD" wp14:editId="2615BACD">
              <wp:extent cx="5936615" cy="3138170"/>
              <wp:effectExtent l="0" t="0" r="6985" b="5080"/>
              <wp:docPr id="1406077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3138170"/>
                      </a:xfrm>
                      <a:prstGeom prst="rect">
                        <a:avLst/>
                      </a:prstGeom>
                      <a:noFill/>
                      <a:ln>
                        <a:noFill/>
                      </a:ln>
                    </pic:spPr>
                  </pic:pic>
                </a:graphicData>
              </a:graphic>
            </wp:inline>
          </w:drawing>
        </w:r>
      </w:ins>
    </w:p>
    <w:p w14:paraId="01735ABE" w14:textId="462DA593" w:rsidR="004243C2" w:rsidRPr="0020112D" w:rsidRDefault="004243C2" w:rsidP="004243C2">
      <w:pPr>
        <w:pStyle w:val="NoSpacing"/>
        <w:spacing w:after="240"/>
        <w:ind w:firstLine="0"/>
        <w:jc w:val="center"/>
        <w:rPr>
          <w:rFonts w:cs="Times New Roman"/>
          <w:i/>
          <w:iCs/>
          <w:lang w:val="sr-Cyrl-BA"/>
          <w:rPrChange w:id="2230" w:author="Nikola Karpić" w:date="2024-02-25T23:34:00Z">
            <w:rPr>
              <w:lang w:val="ru-RU"/>
            </w:rPr>
          </w:rPrChange>
        </w:rPr>
        <w:pPrChange w:id="2231" w:author="Nikola Karpić" w:date="2024-02-25T23:29:00Z">
          <w:pPr>
            <w:pStyle w:val="NoSpacing"/>
          </w:pPr>
        </w:pPrChange>
      </w:pPr>
      <w:ins w:id="2232" w:author="Nikola Karpić" w:date="2024-02-25T23:29:00Z">
        <w:r w:rsidRPr="00101F3B">
          <w:rPr>
            <w:rFonts w:cs="Times New Roman"/>
            <w:i/>
            <w:iCs/>
            <w:lang w:val="sr-Cyrl-BA"/>
          </w:rPr>
          <w:t xml:space="preserve">Слика 5.1. </w:t>
        </w:r>
      </w:ins>
      <w:ins w:id="2233" w:author="Nikola Karpić" w:date="2024-02-25T23:30:00Z">
        <w:r w:rsidRPr="00101F3B">
          <w:rPr>
            <w:rFonts w:cs="Times New Roman"/>
            <w:i/>
            <w:iCs/>
            <w:lang w:val="sr-Cyrl-BA"/>
          </w:rPr>
          <w:t>Изглед радног окружења</w:t>
        </w:r>
        <w:r w:rsidRPr="0020112D">
          <w:rPr>
            <w:rFonts w:cs="Times New Roman"/>
            <w:lang w:val="sr-Cyrl-BA"/>
            <w:rPrChange w:id="2234" w:author="Nikola Karpić" w:date="2024-02-25T23:34:00Z">
              <w:rPr/>
            </w:rPrChange>
          </w:rPr>
          <w:t xml:space="preserve"> </w:t>
        </w:r>
        <w:r w:rsidRPr="00101F3B">
          <w:rPr>
            <w:rFonts w:cs="Times New Roman"/>
            <w:i/>
            <w:iCs/>
            <w:lang w:val="sr-Cyrl-BA"/>
          </w:rPr>
          <w:t>Jupyter Notebook</w:t>
        </w:r>
        <w:r w:rsidRPr="00101F3B">
          <w:rPr>
            <w:rFonts w:cs="Times New Roman"/>
            <w:i/>
            <w:iCs/>
            <w:lang w:val="sr-Cyrl-BA"/>
          </w:rPr>
          <w:t xml:space="preserve"> алата</w:t>
        </w:r>
      </w:ins>
    </w:p>
    <w:p w14:paraId="75B0339D" w14:textId="6E238D2E" w:rsidR="004243C2" w:rsidRPr="00101F3B" w:rsidDel="004243C2" w:rsidRDefault="00127223" w:rsidP="004243C2">
      <w:pPr>
        <w:pStyle w:val="NoSpacing"/>
        <w:rPr>
          <w:moveFrom w:id="2235" w:author="Nikola Karpić" w:date="2024-02-25T23:32:00Z"/>
          <w:rFonts w:cs="Times New Roman"/>
          <w:lang w:val="sr-Cyrl-BA"/>
        </w:rPr>
      </w:pPr>
      <w:moveFromRangeStart w:id="2236" w:author="Nikola Karpić" w:date="2024-02-25T23:32:00Z" w:name="move159796379"/>
      <w:moveFrom w:id="2237" w:author="Nikola Karpić" w:date="2024-02-25T23:32:00Z">
        <w:r w:rsidRPr="00101F3B" w:rsidDel="004243C2">
          <w:rPr>
            <w:rFonts w:cs="Times New Roman"/>
          </w:rPr>
          <w:t>Jupyter</w:t>
        </w:r>
        <w:r w:rsidRPr="00101F3B" w:rsidDel="004243C2">
          <w:rPr>
            <w:rFonts w:cs="Times New Roman"/>
            <w:lang w:val="ru-RU"/>
          </w:rPr>
          <w:t xml:space="preserve"> </w:t>
        </w:r>
        <w:r w:rsidRPr="00101F3B" w:rsidDel="004243C2">
          <w:rPr>
            <w:rFonts w:cs="Times New Roman"/>
          </w:rPr>
          <w:t>Notebook</w:t>
        </w:r>
        <w:r w:rsidRPr="00101F3B" w:rsidDel="004243C2">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101F3B" w:rsidDel="004243C2">
          <w:rPr>
            <w:rFonts w:cs="Times New Roman"/>
          </w:rPr>
          <w:t>Julia</w:t>
        </w:r>
        <w:r w:rsidRPr="00101F3B" w:rsidDel="004243C2">
          <w:rPr>
            <w:rFonts w:cs="Times New Roman"/>
            <w:lang w:val="ru-RU"/>
          </w:rPr>
          <w:t xml:space="preserve">, </w:t>
        </w:r>
        <w:r w:rsidRPr="00101F3B" w:rsidDel="004243C2">
          <w:rPr>
            <w:rFonts w:cs="Times New Roman"/>
          </w:rPr>
          <w:t>Python</w:t>
        </w:r>
        <w:r w:rsidRPr="00101F3B" w:rsidDel="004243C2">
          <w:rPr>
            <w:rFonts w:cs="Times New Roman"/>
            <w:lang w:val="ru-RU"/>
          </w:rPr>
          <w:t xml:space="preserve"> </w:t>
        </w:r>
        <w:r w:rsidRPr="00101F3B" w:rsidDel="004243C2">
          <w:rPr>
            <w:rFonts w:cs="Times New Roman"/>
            <w:lang w:val="sr-Cyrl-BA"/>
          </w:rPr>
          <w:t>и</w:t>
        </w:r>
        <w:r w:rsidRPr="00101F3B" w:rsidDel="004243C2">
          <w:rPr>
            <w:rFonts w:cs="Times New Roman"/>
            <w:lang w:val="ru-RU"/>
          </w:rPr>
          <w:t xml:space="preserve"> </w:t>
        </w:r>
        <w:r w:rsidRPr="00101F3B" w:rsidDel="004243C2">
          <w:rPr>
            <w:rFonts w:cs="Times New Roman"/>
          </w:rPr>
          <w:t>R</w:t>
        </w:r>
        <w:r w:rsidRPr="00101F3B" w:rsidDel="004243C2">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From>
    </w:p>
    <w:p w14:paraId="6FD10091" w14:textId="2B4831A2" w:rsidR="00127223" w:rsidRPr="00101F3B" w:rsidDel="004243C2" w:rsidRDefault="00127223" w:rsidP="00127223">
      <w:pPr>
        <w:pStyle w:val="NoSpacing"/>
        <w:rPr>
          <w:moveFrom w:id="2238" w:author="Nikola Karpić" w:date="2024-02-25T23:32:00Z"/>
          <w:rFonts w:cs="Times New Roman"/>
          <w:lang w:val="sr-Cyrl-BA"/>
        </w:rPr>
      </w:pPr>
      <w:moveFrom w:id="2239" w:author="Nikola Karpić" w:date="2024-02-25T23:32:00Z">
        <w:r w:rsidRPr="00101F3B" w:rsidDel="004243C2">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101F3B" w:rsidDel="004243C2">
          <w:rPr>
            <w:rFonts w:cs="Times New Roman"/>
          </w:rPr>
          <w:t>Anaconda</w:t>
        </w:r>
        <w:r w:rsidRPr="00101F3B" w:rsidDel="004243C2">
          <w:rPr>
            <w:rFonts w:cs="Times New Roman"/>
            <w:lang w:val="sr-Cyrl-BA"/>
          </w:rPr>
          <w:t>, која садрж</w:t>
        </w:r>
        <w:r w:rsidR="00786D5F" w:rsidRPr="00101F3B" w:rsidDel="004243C2">
          <w:rPr>
            <w:rFonts w:cs="Times New Roman"/>
            <w:lang w:val="sr-Cyrl-BA"/>
          </w:rPr>
          <w:t>и</w:t>
        </w:r>
        <w:r w:rsidRPr="00101F3B" w:rsidDel="004243C2">
          <w:rPr>
            <w:rFonts w:cs="Times New Roman"/>
            <w:lang w:val="sr-Cyrl-BA"/>
          </w:rPr>
          <w:t xml:space="preserve"> многе научне библиотеке за </w:t>
        </w:r>
        <w:r w:rsidRPr="00101F3B" w:rsidDel="004243C2">
          <w:rPr>
            <w:rFonts w:cs="Times New Roman"/>
          </w:rPr>
          <w:t>Python</w:t>
        </w:r>
        <w:r w:rsidRPr="00101F3B" w:rsidDel="004243C2">
          <w:rPr>
            <w:rFonts w:cs="Times New Roman"/>
            <w:lang w:val="sr-Cyrl-BA"/>
          </w:rPr>
          <w:t xml:space="preserve">. Поред класичног </w:t>
        </w:r>
        <w:r w:rsidR="00786D5F" w:rsidRPr="00101F3B" w:rsidDel="004243C2">
          <w:rPr>
            <w:rFonts w:cs="Times New Roman"/>
            <w:lang w:val="sr-Latn-BA"/>
          </w:rPr>
          <w:t xml:space="preserve">Jupyter </w:t>
        </w:r>
        <w:r w:rsidRPr="00101F3B" w:rsidDel="004243C2">
          <w:rPr>
            <w:rFonts w:cs="Times New Roman"/>
          </w:rPr>
          <w:t>Notebook</w:t>
        </w:r>
        <w:r w:rsidRPr="00101F3B" w:rsidDel="004243C2">
          <w:rPr>
            <w:rFonts w:cs="Times New Roman"/>
            <w:lang w:val="sr-Cyrl-BA"/>
          </w:rPr>
          <w:t xml:space="preserve">-а, постоји и </w:t>
        </w:r>
        <w:r w:rsidRPr="00101F3B" w:rsidDel="004243C2">
          <w:rPr>
            <w:rFonts w:cs="Times New Roman"/>
          </w:rPr>
          <w:t>JupyterLab</w:t>
        </w:r>
        <w:r w:rsidRPr="00101F3B" w:rsidDel="004243C2">
          <w:rPr>
            <w:rFonts w:cs="Times New Roman"/>
            <w:lang w:val="sr-Cyrl-BA"/>
          </w:rPr>
          <w:t xml:space="preserve">, који је сљедећа генерација </w:t>
        </w:r>
        <w:r w:rsidRPr="00101F3B" w:rsidDel="004243C2">
          <w:rPr>
            <w:rFonts w:cs="Times New Roman"/>
          </w:rPr>
          <w:t>Jupyter</w:t>
        </w:r>
        <w:r w:rsidRPr="00101F3B" w:rsidDel="004243C2">
          <w:rPr>
            <w:rFonts w:cs="Times New Roman"/>
            <w:lang w:val="sr-Cyrl-BA"/>
          </w:rPr>
          <w:t xml:space="preserve"> интерфејса и нуди проширене могућности за рад са више докумената и бољу интеграцију с другим алатима.</w:t>
        </w:r>
      </w:moveFrom>
    </w:p>
    <w:p w14:paraId="678EFFF2" w14:textId="6B1A90D0" w:rsidR="00125523" w:rsidRPr="00101F3B" w:rsidRDefault="00127223" w:rsidP="00127223">
      <w:pPr>
        <w:pStyle w:val="NoSpacing"/>
        <w:rPr>
          <w:rFonts w:cs="Times New Roman"/>
          <w:lang w:val="sr-Cyrl-BA"/>
        </w:rPr>
      </w:pPr>
      <w:moveFrom w:id="2240" w:author="Nikola Karpić" w:date="2024-02-25T23:32:00Z">
        <w:r w:rsidRPr="00101F3B" w:rsidDel="004243C2">
          <w:rPr>
            <w:rFonts w:cs="Times New Roman"/>
            <w:lang w:val="sr-Cyrl-BA"/>
          </w:rPr>
          <w:t xml:space="preserve">Због своје интерактивности и флексибилности, </w:t>
        </w:r>
        <w:r w:rsidRPr="00101F3B" w:rsidDel="004243C2">
          <w:rPr>
            <w:rFonts w:cs="Times New Roman"/>
          </w:rPr>
          <w:t>Jupyter</w:t>
        </w:r>
        <w:r w:rsidRPr="0020112D" w:rsidDel="004243C2">
          <w:rPr>
            <w:rFonts w:cs="Times New Roman"/>
            <w:lang w:val="sr-Cyrl-BA"/>
            <w:rPrChange w:id="2241" w:author="Nikola Karpić" w:date="2024-02-25T23:34:00Z">
              <w:rPr>
                <w:lang w:val="ru-RU"/>
              </w:rPr>
            </w:rPrChange>
          </w:rPr>
          <w:t xml:space="preserve"> </w:t>
        </w:r>
        <w:r w:rsidRPr="00101F3B" w:rsidDel="004243C2">
          <w:rPr>
            <w:rFonts w:cs="Times New Roman"/>
          </w:rPr>
          <w:t>Notebook</w:t>
        </w:r>
        <w:r w:rsidRPr="00101F3B" w:rsidDel="004243C2">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101F3B" w:rsidDel="004243C2">
          <w:rPr>
            <w:rFonts w:cs="Times New Roman"/>
          </w:rPr>
          <w:t>Notebook</w:t>
        </w:r>
        <w:r w:rsidRPr="00101F3B" w:rsidDel="004243C2">
          <w:rPr>
            <w:rFonts w:cs="Times New Roman"/>
            <w:lang w:val="sr-Cyrl-BA"/>
          </w:rPr>
          <w:t xml:space="preserve"> докумената у разне формате, што олакшава дијељење и презентацију резултата.</w:t>
        </w:r>
      </w:moveFrom>
      <w:moveFromRangeEnd w:id="2236"/>
      <w:ins w:id="2242" w:author="Nikola Karpić" w:date="2024-01-14T23:46:00Z">
        <w:r w:rsidR="00125523" w:rsidRPr="00101F3B">
          <w:rPr>
            <w:rFonts w:cs="Times New Roman"/>
            <w:lang w:val="sr-Cyrl-BA"/>
          </w:rPr>
          <w:t xml:space="preserve">Библиотеке које су кориштене у </w:t>
        </w:r>
      </w:ins>
      <w:ins w:id="2243" w:author="Nikola Karpić" w:date="2024-01-14T23:47:00Z">
        <w:r w:rsidR="00125523" w:rsidRPr="00101F3B">
          <w:rPr>
            <w:rFonts w:cs="Times New Roman"/>
            <w:lang w:val="sr-Cyrl-BA"/>
          </w:rPr>
          <w:t>практичном раду</w:t>
        </w:r>
      </w:ins>
      <w:ins w:id="2244" w:author="Nikola Karpić" w:date="2024-01-14T23:46:00Z">
        <w:r w:rsidR="00125523" w:rsidRPr="00101F3B">
          <w:rPr>
            <w:rFonts w:cs="Times New Roman"/>
            <w:lang w:val="sr-Cyrl-BA"/>
          </w:rPr>
          <w:t xml:space="preserve"> су: </w:t>
        </w:r>
        <w:r w:rsidR="00125523" w:rsidRPr="00101F3B">
          <w:rPr>
            <w:rFonts w:cs="Times New Roman"/>
            <w:b/>
            <w:bCs/>
            <w:lang w:val="ru-RU"/>
          </w:rPr>
          <w:t>pandas</w:t>
        </w:r>
        <w:r w:rsidR="00125523" w:rsidRPr="0020112D">
          <w:rPr>
            <w:rFonts w:cs="Times New Roman"/>
            <w:lang w:val="sr-Cyrl-BA"/>
            <w:rPrChange w:id="2245" w:author="Nikola Karpić" w:date="2024-02-25T23:34:00Z">
              <w:rPr>
                <w:lang w:val="ru-RU"/>
              </w:rPr>
            </w:rPrChange>
          </w:rPr>
          <w:t xml:space="preserve"> за манипулацију и анализу података</w:t>
        </w:r>
        <w:commentRangeStart w:id="2246"/>
        <w:r w:rsidR="00125523" w:rsidRPr="0020112D">
          <w:rPr>
            <w:rFonts w:cs="Times New Roman"/>
            <w:lang w:val="sr-Cyrl-BA"/>
            <w:rPrChange w:id="2247" w:author="Nikola Karpić" w:date="2024-02-25T23:34:00Z">
              <w:rPr>
                <w:lang w:val="ru-RU"/>
              </w:rPr>
            </w:rPrChange>
          </w:rPr>
          <w:t>,</w:t>
        </w:r>
        <w:commentRangeEnd w:id="2246"/>
        <w:r w:rsidR="00125523" w:rsidRPr="0020112D">
          <w:rPr>
            <w:rStyle w:val="CommentReference"/>
            <w:rFonts w:cs="Times New Roman"/>
            <w:lang w:val="sr-Latn-BA"/>
            <w:rPrChange w:id="2248" w:author="Nikola Karpić" w:date="2024-02-25T23:34:00Z">
              <w:rPr>
                <w:rStyle w:val="CommentReference"/>
                <w:rFonts w:ascii="Arial" w:hAnsi="Arial"/>
                <w:lang w:val="sr-Latn-BA"/>
              </w:rPr>
            </w:rPrChange>
          </w:rPr>
          <w:commentReference w:id="2246"/>
        </w:r>
        <w:r w:rsidR="00125523" w:rsidRPr="00101F3B">
          <w:rPr>
            <w:rFonts w:cs="Times New Roman"/>
            <w:b/>
            <w:bCs/>
            <w:lang w:val="sr-Latn-BA"/>
          </w:rPr>
          <w:t xml:space="preserve"> </w:t>
        </w:r>
        <w:r w:rsidR="00125523" w:rsidRPr="00101F3B">
          <w:rPr>
            <w:rFonts w:cs="Times New Roman"/>
            <w:b/>
            <w:bCs/>
            <w:lang w:val="ru-RU"/>
          </w:rPr>
          <w:t>numpy</w:t>
        </w:r>
        <w:r w:rsidR="00125523" w:rsidRPr="0020112D">
          <w:rPr>
            <w:rFonts w:cs="Times New Roman"/>
            <w:lang w:val="sr-Cyrl-BA"/>
            <w:rPrChange w:id="2249" w:author="Nikola Karpić" w:date="2024-02-25T23:34:00Z">
              <w:rPr>
                <w:lang w:val="ru-RU"/>
              </w:rPr>
            </w:rPrChange>
          </w:rPr>
          <w:t xml:space="preserve"> за математичке операције над подацима</w:t>
        </w:r>
        <w:r w:rsidR="00125523" w:rsidRPr="00101F3B">
          <w:rPr>
            <w:rFonts w:cs="Times New Roman"/>
            <w:b/>
            <w:bCs/>
            <w:lang w:val="sr-Latn-BA"/>
          </w:rPr>
          <w:t xml:space="preserve">, </w:t>
        </w:r>
        <w:r w:rsidR="00125523" w:rsidRPr="00101F3B">
          <w:rPr>
            <w:rFonts w:cs="Times New Roman"/>
            <w:b/>
            <w:bCs/>
            <w:lang w:val="ru-RU"/>
          </w:rPr>
          <w:t>matplotlib</w:t>
        </w:r>
        <w:r w:rsidR="00125523" w:rsidRPr="0020112D">
          <w:rPr>
            <w:rFonts w:cs="Times New Roman"/>
            <w:b/>
            <w:bCs/>
            <w:lang w:val="sr-Cyrl-BA"/>
            <w:rPrChange w:id="2250" w:author="Nikola Karpić" w:date="2024-02-25T23:34:00Z">
              <w:rPr>
                <w:b/>
                <w:bCs/>
                <w:lang w:val="ru-RU"/>
              </w:rPr>
            </w:rPrChange>
          </w:rPr>
          <w:t>.</w:t>
        </w:r>
        <w:r w:rsidR="00125523" w:rsidRPr="00101F3B">
          <w:rPr>
            <w:rFonts w:cs="Times New Roman"/>
            <w:b/>
            <w:bCs/>
            <w:lang w:val="ru-RU"/>
          </w:rPr>
          <w:t>pyplot</w:t>
        </w:r>
        <w:r w:rsidR="00125523" w:rsidRPr="0020112D">
          <w:rPr>
            <w:rFonts w:cs="Times New Roman"/>
            <w:lang w:val="sr-Cyrl-BA"/>
            <w:rPrChange w:id="2251" w:author="Nikola Karpić" w:date="2024-02-25T23:34:00Z">
              <w:rPr>
                <w:lang w:val="ru-RU"/>
              </w:rPr>
            </w:rPrChange>
          </w:rPr>
          <w:t xml:space="preserve"> за визуализацију података</w:t>
        </w:r>
        <w:r w:rsidR="00125523" w:rsidRPr="00101F3B">
          <w:rPr>
            <w:rFonts w:cs="Times New Roman"/>
            <w:b/>
            <w:bCs/>
            <w:lang w:val="sr-Latn-BA"/>
          </w:rPr>
          <w:t xml:space="preserve">, </w:t>
        </w:r>
        <w:r w:rsidR="00125523" w:rsidRPr="00101F3B">
          <w:rPr>
            <w:rFonts w:cs="Times New Roman"/>
            <w:b/>
            <w:bCs/>
            <w:lang w:val="ru-RU"/>
          </w:rPr>
          <w:t>time</w:t>
        </w:r>
        <w:r w:rsidR="00125523" w:rsidRPr="0020112D">
          <w:rPr>
            <w:rFonts w:cs="Times New Roman"/>
            <w:lang w:val="sr-Cyrl-BA"/>
            <w:rPrChange w:id="2252" w:author="Nikola Karpić" w:date="2024-02-25T23:34:00Z">
              <w:rPr>
                <w:lang w:val="ru-RU"/>
              </w:rPr>
            </w:rPrChange>
          </w:rPr>
          <w:t xml:space="preserve"> за мјерење времена извршавања тренирања модела</w:t>
        </w:r>
        <w:r w:rsidR="00125523" w:rsidRPr="00101F3B">
          <w:rPr>
            <w:rFonts w:cs="Times New Roman"/>
            <w:b/>
            <w:bCs/>
            <w:lang w:val="sr-Latn-BA"/>
          </w:rPr>
          <w:t xml:space="preserve">, </w:t>
        </w:r>
        <w:r w:rsidR="00125523" w:rsidRPr="00101F3B">
          <w:rPr>
            <w:rFonts w:cs="Times New Roman"/>
            <w:b/>
            <w:bCs/>
            <w:lang w:val="ru-RU"/>
          </w:rPr>
          <w:t>datetime</w:t>
        </w:r>
        <w:r w:rsidR="00125523" w:rsidRPr="0020112D">
          <w:rPr>
            <w:rFonts w:cs="Times New Roman"/>
            <w:lang w:val="sr-Cyrl-BA"/>
            <w:rPrChange w:id="2253" w:author="Nikola Karpić" w:date="2024-02-25T23:34:00Z">
              <w:rPr>
                <w:lang w:val="ru-RU"/>
              </w:rPr>
            </w:rPrChange>
          </w:rPr>
          <w:t xml:space="preserve"> за рад са датумима и временима</w:t>
        </w:r>
        <w:r w:rsidR="00125523" w:rsidRPr="0020112D">
          <w:rPr>
            <w:rFonts w:cs="Times New Roman"/>
            <w:b/>
            <w:bCs/>
            <w:lang w:val="sr-Cyrl-BA"/>
            <w:rPrChange w:id="2254" w:author="Nikola Karpić" w:date="2024-02-25T23:34:00Z">
              <w:rPr>
                <w:b/>
                <w:bCs/>
                <w:lang w:val="ru-RU"/>
              </w:rPr>
            </w:rPrChange>
          </w:rPr>
          <w:t xml:space="preserve">, </w:t>
        </w:r>
        <w:r w:rsidR="00125523" w:rsidRPr="00101F3B">
          <w:rPr>
            <w:rFonts w:cs="Times New Roman"/>
            <w:b/>
            <w:bCs/>
            <w:lang w:val="en-US"/>
          </w:rPr>
          <w:t>classification</w:t>
        </w:r>
        <w:r w:rsidR="00125523" w:rsidRPr="0020112D">
          <w:rPr>
            <w:rFonts w:cs="Times New Roman"/>
            <w:b/>
            <w:bCs/>
            <w:lang w:val="sr-Cyrl-BA"/>
            <w:rPrChange w:id="2255" w:author="Nikola Karpić" w:date="2024-02-25T23:34:00Z">
              <w:rPr>
                <w:b/>
                <w:bCs/>
                <w:lang w:val="en-US"/>
              </w:rPr>
            </w:rPrChange>
          </w:rPr>
          <w:t>_</w:t>
        </w:r>
        <w:r w:rsidR="00125523" w:rsidRPr="00101F3B">
          <w:rPr>
            <w:rFonts w:cs="Times New Roman"/>
            <w:b/>
            <w:bCs/>
            <w:lang w:val="en-US"/>
          </w:rPr>
          <w:t>report</w:t>
        </w:r>
        <w:r w:rsidR="00125523" w:rsidRPr="0020112D">
          <w:rPr>
            <w:rFonts w:cs="Times New Roman"/>
            <w:lang w:val="sr-Cyrl-BA"/>
            <w:rPrChange w:id="2256" w:author="Nikola Karpić" w:date="2024-02-25T23:34:00Z">
              <w:rPr>
                <w:lang w:val="en-US"/>
              </w:rPr>
            </w:rPrChange>
          </w:rPr>
          <w:t xml:space="preserve"> </w:t>
        </w:r>
        <w:r w:rsidR="00125523" w:rsidRPr="0020112D">
          <w:rPr>
            <w:rFonts w:cs="Times New Roman"/>
            <w:lang w:val="sr-Cyrl-BA"/>
            <w:rPrChange w:id="2257" w:author="Nikola Karpić" w:date="2024-02-25T23:34:00Z">
              <w:rPr>
                <w:lang w:val="ru-RU"/>
              </w:rPr>
            </w:rPrChange>
          </w:rPr>
          <w:t>и</w:t>
        </w:r>
        <w:r w:rsidR="00125523" w:rsidRPr="0020112D">
          <w:rPr>
            <w:rFonts w:cs="Times New Roman"/>
            <w:lang w:val="sr-Cyrl-BA"/>
            <w:rPrChange w:id="2258" w:author="Nikola Karpić" w:date="2024-02-25T23:34:00Z">
              <w:rPr>
                <w:lang w:val="en-US"/>
              </w:rPr>
            </w:rPrChange>
          </w:rPr>
          <w:t xml:space="preserve"> </w:t>
        </w:r>
        <w:r w:rsidR="00125523" w:rsidRPr="00101F3B">
          <w:rPr>
            <w:rFonts w:cs="Times New Roman"/>
            <w:b/>
            <w:bCs/>
            <w:lang w:val="en-US"/>
          </w:rPr>
          <w:t>confusion</w:t>
        </w:r>
        <w:r w:rsidR="00125523" w:rsidRPr="0020112D">
          <w:rPr>
            <w:rFonts w:cs="Times New Roman"/>
            <w:b/>
            <w:bCs/>
            <w:lang w:val="sr-Cyrl-BA"/>
            <w:rPrChange w:id="2259" w:author="Nikola Karpić" w:date="2024-02-25T23:34:00Z">
              <w:rPr>
                <w:b/>
                <w:bCs/>
                <w:lang w:val="en-US"/>
              </w:rPr>
            </w:rPrChange>
          </w:rPr>
          <w:t>_</w:t>
        </w:r>
        <w:r w:rsidR="00125523" w:rsidRPr="00101F3B">
          <w:rPr>
            <w:rFonts w:cs="Times New Roman"/>
            <w:b/>
            <w:bCs/>
            <w:lang w:val="en-US"/>
          </w:rPr>
          <w:t>matrix</w:t>
        </w:r>
        <w:r w:rsidR="00125523" w:rsidRPr="0020112D">
          <w:rPr>
            <w:rFonts w:cs="Times New Roman"/>
            <w:lang w:val="sr-Cyrl-BA"/>
            <w:rPrChange w:id="2260" w:author="Nikola Karpić" w:date="2024-02-25T23:34:00Z">
              <w:rPr>
                <w:lang w:val="en-US"/>
              </w:rPr>
            </w:rPrChange>
          </w:rPr>
          <w:t xml:space="preserve"> </w:t>
        </w:r>
        <w:r w:rsidR="00125523" w:rsidRPr="00101F3B">
          <w:rPr>
            <w:rFonts w:cs="Times New Roman"/>
            <w:lang w:val="sr-Cyrl-BA"/>
          </w:rPr>
          <w:t xml:space="preserve">за </w:t>
        </w:r>
        <w:r w:rsidR="00125523" w:rsidRPr="0020112D">
          <w:rPr>
            <w:rFonts w:cs="Times New Roman"/>
            <w:lang w:val="sr-Cyrl-BA"/>
            <w:rPrChange w:id="2261" w:author="Nikola Karpić" w:date="2024-02-25T23:34:00Z">
              <w:rPr>
                <w:lang w:val="ru-RU"/>
              </w:rPr>
            </w:rPrChange>
          </w:rPr>
          <w:t>процјену</w:t>
        </w:r>
        <w:r w:rsidR="00125523" w:rsidRPr="0020112D">
          <w:rPr>
            <w:rFonts w:cs="Times New Roman"/>
            <w:lang w:val="sr-Cyrl-BA"/>
            <w:rPrChange w:id="2262" w:author="Nikola Karpić" w:date="2024-02-25T23:34:00Z">
              <w:rPr>
                <w:lang w:val="en-US"/>
              </w:rPr>
            </w:rPrChange>
          </w:rPr>
          <w:t xml:space="preserve"> </w:t>
        </w:r>
        <w:r w:rsidR="00125523" w:rsidRPr="0020112D">
          <w:rPr>
            <w:rFonts w:cs="Times New Roman"/>
            <w:lang w:val="sr-Cyrl-BA"/>
            <w:rPrChange w:id="2263" w:author="Nikola Karpić" w:date="2024-02-25T23:34:00Z">
              <w:rPr>
                <w:lang w:val="ru-RU"/>
              </w:rPr>
            </w:rPrChange>
          </w:rPr>
          <w:lastRenderedPageBreak/>
          <w:t>перформанси</w:t>
        </w:r>
        <w:r w:rsidR="00125523" w:rsidRPr="0020112D">
          <w:rPr>
            <w:rFonts w:cs="Times New Roman"/>
            <w:lang w:val="sr-Cyrl-BA"/>
            <w:rPrChange w:id="2264" w:author="Nikola Karpić" w:date="2024-02-25T23:34:00Z">
              <w:rPr>
                <w:lang w:val="en-US"/>
              </w:rPr>
            </w:rPrChange>
          </w:rPr>
          <w:t xml:space="preserve"> </w:t>
        </w:r>
        <w:r w:rsidR="00125523" w:rsidRPr="0020112D">
          <w:rPr>
            <w:rFonts w:cs="Times New Roman"/>
            <w:lang w:val="sr-Cyrl-BA"/>
            <w:rPrChange w:id="2265" w:author="Nikola Karpić" w:date="2024-02-25T23:34:00Z">
              <w:rPr>
                <w:lang w:val="ru-RU"/>
              </w:rPr>
            </w:rPrChange>
          </w:rPr>
          <w:t>модела</w:t>
        </w:r>
        <w:r w:rsidR="00125523" w:rsidRPr="0020112D">
          <w:rPr>
            <w:rFonts w:cs="Times New Roman"/>
            <w:b/>
            <w:bCs/>
            <w:lang w:val="sr-Cyrl-BA"/>
            <w:rPrChange w:id="2266" w:author="Nikola Karpić" w:date="2024-02-25T23:34:00Z">
              <w:rPr>
                <w:b/>
                <w:bCs/>
                <w:lang w:val="en-US"/>
              </w:rPr>
            </w:rPrChange>
          </w:rPr>
          <w:t xml:space="preserve">, </w:t>
        </w:r>
        <w:r w:rsidR="00125523" w:rsidRPr="00101F3B">
          <w:rPr>
            <w:rFonts w:cs="Times New Roman"/>
            <w:b/>
            <w:bCs/>
            <w:lang w:val="en-US"/>
          </w:rPr>
          <w:t>train</w:t>
        </w:r>
        <w:r w:rsidR="00125523" w:rsidRPr="0020112D">
          <w:rPr>
            <w:rFonts w:cs="Times New Roman"/>
            <w:b/>
            <w:bCs/>
            <w:lang w:val="sr-Cyrl-BA"/>
            <w:rPrChange w:id="2267" w:author="Nikola Karpić" w:date="2024-02-25T23:34:00Z">
              <w:rPr>
                <w:b/>
                <w:bCs/>
                <w:lang w:val="ru-RU"/>
              </w:rPr>
            </w:rPrChange>
          </w:rPr>
          <w:t>_</w:t>
        </w:r>
        <w:r w:rsidR="00125523" w:rsidRPr="00101F3B">
          <w:rPr>
            <w:rFonts w:cs="Times New Roman"/>
            <w:b/>
            <w:bCs/>
            <w:lang w:val="en-US"/>
          </w:rPr>
          <w:t>test</w:t>
        </w:r>
        <w:r w:rsidR="00125523" w:rsidRPr="0020112D">
          <w:rPr>
            <w:rFonts w:cs="Times New Roman"/>
            <w:b/>
            <w:bCs/>
            <w:lang w:val="sr-Cyrl-BA"/>
            <w:rPrChange w:id="2268" w:author="Nikola Karpić" w:date="2024-02-25T23:34:00Z">
              <w:rPr>
                <w:b/>
                <w:bCs/>
                <w:lang w:val="ru-RU"/>
              </w:rPr>
            </w:rPrChange>
          </w:rPr>
          <w:t>_</w:t>
        </w:r>
        <w:r w:rsidR="00125523" w:rsidRPr="00101F3B">
          <w:rPr>
            <w:rFonts w:cs="Times New Roman"/>
            <w:b/>
            <w:bCs/>
            <w:lang w:val="en-US"/>
          </w:rPr>
          <w:t>split</w:t>
        </w:r>
        <w:r w:rsidR="00125523" w:rsidRPr="0020112D">
          <w:rPr>
            <w:rFonts w:cs="Times New Roman"/>
            <w:lang w:val="sr-Cyrl-BA"/>
            <w:rPrChange w:id="2269" w:author="Nikola Karpić" w:date="2024-02-25T23:34:00Z">
              <w:rPr>
                <w:lang w:val="ru-RU"/>
              </w:rPr>
            </w:rPrChange>
          </w:rPr>
          <w:t xml:space="preserve"> за подјелу скупа података на скупове за тренирање и тестирање</w:t>
        </w:r>
        <w:r w:rsidR="00125523" w:rsidRPr="0020112D">
          <w:rPr>
            <w:rFonts w:cs="Times New Roman"/>
            <w:b/>
            <w:bCs/>
            <w:lang w:val="sr-Cyrl-BA"/>
            <w:rPrChange w:id="2270" w:author="Nikola Karpić" w:date="2024-02-25T23:34:00Z">
              <w:rPr>
                <w:b/>
                <w:bCs/>
                <w:lang w:val="ru-RU"/>
              </w:rPr>
            </w:rPrChange>
          </w:rPr>
          <w:t xml:space="preserve">, </w:t>
        </w:r>
        <w:r w:rsidR="00125523" w:rsidRPr="00101F3B">
          <w:rPr>
            <w:rFonts w:cs="Times New Roman"/>
            <w:b/>
            <w:bCs/>
            <w:lang w:val="en-US"/>
          </w:rPr>
          <w:t>LogisticRegression</w:t>
        </w:r>
        <w:r w:rsidR="00125523" w:rsidRPr="0020112D">
          <w:rPr>
            <w:rFonts w:cs="Times New Roman"/>
            <w:b/>
            <w:bCs/>
            <w:lang w:val="sr-Cyrl-BA"/>
            <w:rPrChange w:id="2271" w:author="Nikola Karpić" w:date="2024-02-25T23:34:00Z">
              <w:rPr>
                <w:b/>
                <w:bCs/>
                <w:lang w:val="ru-RU"/>
              </w:rPr>
            </w:rPrChange>
          </w:rPr>
          <w:t xml:space="preserve">, </w:t>
        </w:r>
        <w:r w:rsidR="00125523" w:rsidRPr="00101F3B">
          <w:rPr>
            <w:rFonts w:cs="Times New Roman"/>
            <w:b/>
            <w:bCs/>
            <w:lang w:val="en-US"/>
          </w:rPr>
          <w:t>GaussianNB</w:t>
        </w:r>
        <w:r w:rsidR="00125523" w:rsidRPr="0020112D">
          <w:rPr>
            <w:rFonts w:cs="Times New Roman"/>
            <w:b/>
            <w:bCs/>
            <w:lang w:val="sr-Cyrl-BA"/>
            <w:rPrChange w:id="2272" w:author="Nikola Karpić" w:date="2024-02-25T23:34:00Z">
              <w:rPr>
                <w:b/>
                <w:bCs/>
                <w:lang w:val="ru-RU"/>
              </w:rPr>
            </w:rPrChange>
          </w:rPr>
          <w:t xml:space="preserve">, </w:t>
        </w:r>
        <w:r w:rsidR="00125523" w:rsidRPr="00101F3B">
          <w:rPr>
            <w:rFonts w:cs="Times New Roman"/>
            <w:b/>
            <w:bCs/>
            <w:lang w:val="en-US"/>
          </w:rPr>
          <w:t>KNeighborsClassifier</w:t>
        </w:r>
        <w:r w:rsidR="00125523" w:rsidRPr="0020112D">
          <w:rPr>
            <w:rFonts w:cs="Times New Roman"/>
            <w:b/>
            <w:bCs/>
            <w:lang w:val="sr-Cyrl-BA"/>
            <w:rPrChange w:id="2273" w:author="Nikola Karpić" w:date="2024-02-25T23:34:00Z">
              <w:rPr>
                <w:b/>
                <w:bCs/>
                <w:lang w:val="ru-RU"/>
              </w:rPr>
            </w:rPrChange>
          </w:rPr>
          <w:t xml:space="preserve">, </w:t>
        </w:r>
        <w:r w:rsidR="00125523" w:rsidRPr="00101F3B">
          <w:rPr>
            <w:rFonts w:cs="Times New Roman"/>
            <w:b/>
            <w:bCs/>
            <w:lang w:val="en-US"/>
          </w:rPr>
          <w:t>DecisionTreeClassifier</w:t>
        </w:r>
        <w:r w:rsidR="00125523" w:rsidRPr="0020112D">
          <w:rPr>
            <w:rFonts w:cs="Times New Roman"/>
            <w:b/>
            <w:bCs/>
            <w:lang w:val="sr-Cyrl-BA"/>
            <w:rPrChange w:id="2274" w:author="Nikola Karpić" w:date="2024-02-25T23:34:00Z">
              <w:rPr>
                <w:b/>
                <w:bCs/>
                <w:lang w:val="ru-RU"/>
              </w:rPr>
            </w:rPrChange>
          </w:rPr>
          <w:t xml:space="preserve">, </w:t>
        </w:r>
        <w:r w:rsidR="00125523" w:rsidRPr="00101F3B">
          <w:rPr>
            <w:rFonts w:cs="Times New Roman"/>
            <w:b/>
            <w:bCs/>
            <w:lang w:val="en-US"/>
          </w:rPr>
          <w:t>RandomForestClassifier</w:t>
        </w:r>
        <w:r w:rsidR="00125523" w:rsidRPr="0020112D">
          <w:rPr>
            <w:rFonts w:cs="Times New Roman"/>
            <w:b/>
            <w:bCs/>
            <w:lang w:val="sr-Cyrl-BA"/>
            <w:rPrChange w:id="2275" w:author="Nikola Karpić" w:date="2024-02-25T23:34:00Z">
              <w:rPr>
                <w:b/>
                <w:bCs/>
                <w:lang w:val="ru-RU"/>
              </w:rPr>
            </w:rPrChange>
          </w:rPr>
          <w:t xml:space="preserve">, </w:t>
        </w:r>
        <w:r w:rsidR="00125523" w:rsidRPr="00101F3B">
          <w:rPr>
            <w:rFonts w:cs="Times New Roman"/>
            <w:b/>
            <w:bCs/>
            <w:lang w:val="en-US"/>
          </w:rPr>
          <w:t>GradientBoostingClassifier</w:t>
        </w:r>
        <w:r w:rsidR="00125523" w:rsidRPr="0020112D">
          <w:rPr>
            <w:rFonts w:cs="Times New Roman"/>
            <w:b/>
            <w:bCs/>
            <w:lang w:val="sr-Cyrl-BA"/>
            <w:rPrChange w:id="2276" w:author="Nikola Karpić" w:date="2024-02-25T23:34:00Z">
              <w:rPr>
                <w:b/>
                <w:bCs/>
                <w:lang w:val="ru-RU"/>
              </w:rPr>
            </w:rPrChange>
          </w:rPr>
          <w:t xml:space="preserve">, </w:t>
        </w:r>
        <w:r w:rsidR="00125523" w:rsidRPr="00101F3B">
          <w:rPr>
            <w:rFonts w:cs="Times New Roman"/>
            <w:b/>
            <w:bCs/>
            <w:lang w:val="en-US"/>
          </w:rPr>
          <w:t>SVC</w:t>
        </w:r>
        <w:r w:rsidR="00125523" w:rsidRPr="0020112D">
          <w:rPr>
            <w:rFonts w:cs="Times New Roman"/>
            <w:b/>
            <w:bCs/>
            <w:lang w:val="sr-Cyrl-BA"/>
            <w:rPrChange w:id="2277" w:author="Nikola Karpić" w:date="2024-02-25T23:34:00Z">
              <w:rPr>
                <w:b/>
                <w:bCs/>
                <w:lang w:val="ru-RU"/>
              </w:rPr>
            </w:rPrChange>
          </w:rPr>
          <w:t xml:space="preserve">, </w:t>
        </w:r>
        <w:r w:rsidR="00125523" w:rsidRPr="00101F3B">
          <w:rPr>
            <w:rFonts w:cs="Times New Roman"/>
            <w:b/>
            <w:bCs/>
            <w:lang w:val="en-US"/>
          </w:rPr>
          <w:t>LGBMClassifier</w:t>
        </w:r>
        <w:r w:rsidR="00125523" w:rsidRPr="0020112D">
          <w:rPr>
            <w:rFonts w:cs="Times New Roman"/>
            <w:b/>
            <w:bCs/>
            <w:lang w:val="sr-Cyrl-BA"/>
            <w:rPrChange w:id="2278" w:author="Nikola Karpić" w:date="2024-02-25T23:34:00Z">
              <w:rPr>
                <w:b/>
                <w:bCs/>
                <w:lang w:val="ru-RU"/>
              </w:rPr>
            </w:rPrChange>
          </w:rPr>
          <w:t xml:space="preserve">, </w:t>
        </w:r>
        <w:r w:rsidR="00125523" w:rsidRPr="00101F3B">
          <w:rPr>
            <w:rFonts w:cs="Times New Roman"/>
            <w:b/>
            <w:bCs/>
            <w:lang w:val="en-US"/>
          </w:rPr>
          <w:t>LGBMRegressor</w:t>
        </w:r>
        <w:r w:rsidR="00125523" w:rsidRPr="0020112D">
          <w:rPr>
            <w:rFonts w:cs="Times New Roman"/>
            <w:b/>
            <w:bCs/>
            <w:lang w:val="sr-Cyrl-BA"/>
            <w:rPrChange w:id="2279" w:author="Nikola Karpić" w:date="2024-02-25T23:34:00Z">
              <w:rPr>
                <w:b/>
                <w:bCs/>
                <w:lang w:val="ru-RU"/>
              </w:rPr>
            </w:rPrChange>
          </w:rPr>
          <w:t xml:space="preserve">, </w:t>
        </w:r>
        <w:r w:rsidR="00125523" w:rsidRPr="00101F3B">
          <w:rPr>
            <w:rFonts w:cs="Times New Roman"/>
            <w:b/>
            <w:bCs/>
            <w:lang w:val="en-US"/>
          </w:rPr>
          <w:t>KNeighborsRegressor</w:t>
        </w:r>
        <w:r w:rsidR="00125523" w:rsidRPr="00101F3B">
          <w:rPr>
            <w:rFonts w:cs="Times New Roman"/>
            <w:lang w:val="sr-Cyrl-BA"/>
          </w:rPr>
          <w:t xml:space="preserve"> за израду модела за класификацију и регресију на основу одговарајућих алгоритама и техника машинског учења.</w:t>
        </w:r>
      </w:ins>
    </w:p>
    <w:p w14:paraId="3D6C3B1E" w14:textId="44AB58AA" w:rsidR="003E6564" w:rsidRPr="00101F3B" w:rsidDel="008E79AE" w:rsidRDefault="00127223" w:rsidP="001C6F70">
      <w:pPr>
        <w:pStyle w:val="NoSpacing"/>
        <w:rPr>
          <w:del w:id="2280" w:author="Nikola Karpić" w:date="2024-01-14T23:39:00Z"/>
          <w:rFonts w:cs="Times New Roman"/>
          <w:lang w:val="ru-RU"/>
        </w:rPr>
      </w:pPr>
      <w:r w:rsidRPr="00101F3B">
        <w:rPr>
          <w:rFonts w:cs="Times New Roman"/>
          <w:lang w:val="sr-Cyrl-BA"/>
        </w:rPr>
        <w:t>У</w:t>
      </w:r>
      <w:r w:rsidR="00B3033B" w:rsidRPr="00101F3B">
        <w:rPr>
          <w:rFonts w:cs="Times New Roman"/>
          <w:lang w:val="sr-Cyrl-BA"/>
        </w:rPr>
        <w:t xml:space="preserve"> току развоја </w:t>
      </w:r>
      <w:r w:rsidR="004B2026" w:rsidRPr="00101F3B">
        <w:rPr>
          <w:rFonts w:cs="Times New Roman"/>
          <w:lang w:val="sr-Cyrl-BA"/>
        </w:rPr>
        <w:t xml:space="preserve">рјешења </w:t>
      </w:r>
      <w:commentRangeStart w:id="2281"/>
      <w:del w:id="2282" w:author="Nikola Karpić" w:date="2024-01-14T23:33:00Z">
        <w:r w:rsidRPr="00101F3B" w:rsidDel="008E79AE">
          <w:rPr>
            <w:rFonts w:cs="Times New Roman"/>
            <w:lang w:val="sr-Cyrl-BA"/>
          </w:rPr>
          <w:delText>смо користили</w:delText>
        </w:r>
      </w:del>
      <w:ins w:id="2283" w:author="Nikola Karpić" w:date="2024-01-14T23:33:00Z">
        <w:r w:rsidR="008E79AE" w:rsidRPr="00101F3B">
          <w:rPr>
            <w:rFonts w:cs="Times New Roman"/>
            <w:lang w:val="sr-Cyrl-BA"/>
          </w:rPr>
          <w:t>кориштени</w:t>
        </w:r>
      </w:ins>
      <w:r w:rsidRPr="00101F3B">
        <w:rPr>
          <w:rFonts w:cs="Times New Roman"/>
          <w:lang w:val="sr-Cyrl-BA"/>
        </w:rPr>
        <w:t xml:space="preserve"> </w:t>
      </w:r>
      <w:commentRangeEnd w:id="2281"/>
      <w:r w:rsidR="00793375" w:rsidRPr="0020112D">
        <w:rPr>
          <w:rStyle w:val="CommentReference"/>
          <w:rFonts w:cs="Times New Roman"/>
          <w:lang w:val="sr-Latn-BA"/>
          <w:rPrChange w:id="2284" w:author="Nikola Karpić" w:date="2024-02-25T23:34:00Z">
            <w:rPr>
              <w:rStyle w:val="CommentReference"/>
              <w:rFonts w:ascii="Arial" w:hAnsi="Arial"/>
              <w:lang w:val="sr-Latn-BA"/>
            </w:rPr>
          </w:rPrChange>
        </w:rPr>
        <w:commentReference w:id="2281"/>
      </w:r>
      <w:ins w:id="2285" w:author="Nikola Karpić" w:date="2024-02-25T22:25:00Z">
        <w:r w:rsidR="000D662C" w:rsidRPr="00101F3B">
          <w:rPr>
            <w:rFonts w:cs="Times New Roman"/>
            <w:lang w:val="sr-Cyrl-BA"/>
          </w:rPr>
          <w:t xml:space="preserve">су </w:t>
        </w:r>
      </w:ins>
      <w:r w:rsidRPr="00101F3B">
        <w:rPr>
          <w:rFonts w:cs="Times New Roman"/>
          <w:lang w:val="sr-Cyrl-BA"/>
        </w:rPr>
        <w:t>сљедећ</w:t>
      </w:r>
      <w:ins w:id="2286" w:author="Nikola Karpić" w:date="2024-01-14T23:34:00Z">
        <w:r w:rsidR="008E79AE" w:rsidRPr="00101F3B">
          <w:rPr>
            <w:rFonts w:cs="Times New Roman"/>
            <w:lang w:val="sr-Cyrl-BA"/>
          </w:rPr>
          <w:t>и</w:t>
        </w:r>
      </w:ins>
      <w:del w:id="2287" w:author="Nikola Karpić" w:date="2024-01-14T23:34:00Z">
        <w:r w:rsidRPr="00101F3B" w:rsidDel="008E79AE">
          <w:rPr>
            <w:rFonts w:cs="Times New Roman"/>
            <w:lang w:val="sr-Cyrl-BA"/>
          </w:rPr>
          <w:delText>е</w:delText>
        </w:r>
      </w:del>
      <w:r w:rsidRPr="00101F3B">
        <w:rPr>
          <w:rFonts w:cs="Times New Roman"/>
          <w:lang w:val="sr-Cyrl-BA"/>
        </w:rPr>
        <w:t xml:space="preserve"> параметр</w:t>
      </w:r>
      <w:ins w:id="2288" w:author="Nikola Karpić" w:date="2024-01-14T23:34:00Z">
        <w:r w:rsidR="008E79AE" w:rsidRPr="00101F3B">
          <w:rPr>
            <w:rFonts w:cs="Times New Roman"/>
            <w:lang w:val="sr-Cyrl-BA"/>
          </w:rPr>
          <w:t xml:space="preserve">и: </w:t>
        </w:r>
        <w:r w:rsidR="008E79AE" w:rsidRPr="0020112D">
          <w:rPr>
            <w:rFonts w:cs="Times New Roman"/>
            <w:b/>
            <w:bCs/>
            <w:rPrChange w:id="2289" w:author="Nikola Karpić" w:date="2024-02-25T23:34:00Z">
              <w:rPr/>
            </w:rPrChange>
          </w:rPr>
          <w:t>THRESHOLD</w:t>
        </w:r>
      </w:ins>
      <w:ins w:id="2290" w:author="Nikola Karpić" w:date="2024-01-14T23:38:00Z">
        <w:r w:rsidR="008E79AE" w:rsidRPr="00101F3B">
          <w:rPr>
            <w:rFonts w:cs="Times New Roman"/>
            <w:lang w:val="sr-Cyrl-BA"/>
          </w:rPr>
          <w:t xml:space="preserve"> праг за прорачун тачности модела</w:t>
        </w:r>
      </w:ins>
      <w:ins w:id="2291" w:author="Nikola Karpić" w:date="2024-01-14T23:35:00Z">
        <w:r w:rsidR="008E79AE" w:rsidRPr="00101F3B">
          <w:rPr>
            <w:rFonts w:cs="Times New Roman"/>
            <w:lang w:val="sr-Latn-BA"/>
          </w:rPr>
          <w:t xml:space="preserve"> </w:t>
        </w:r>
      </w:ins>
      <w:ins w:id="2292" w:author="Nikola Karpić" w:date="2024-01-14T23:34:00Z">
        <w:r w:rsidR="008E79AE" w:rsidRPr="00101F3B">
          <w:rPr>
            <w:rFonts w:cs="Times New Roman"/>
            <w:lang w:val="sr-Latn-BA"/>
          </w:rPr>
          <w:t xml:space="preserve">, </w:t>
        </w:r>
        <w:r w:rsidR="008E79AE" w:rsidRPr="0020112D">
          <w:rPr>
            <w:rFonts w:cs="Times New Roman"/>
            <w:b/>
            <w:bCs/>
            <w:rPrChange w:id="2293" w:author="Nikola Karpić" w:date="2024-02-25T23:34:00Z">
              <w:rPr/>
            </w:rPrChange>
          </w:rPr>
          <w:t>DRAW</w:t>
        </w:r>
      </w:ins>
      <w:ins w:id="2294" w:author="Nikola Karpić" w:date="2024-01-14T23:35:00Z">
        <w:r w:rsidR="008E79AE" w:rsidRPr="00101F3B">
          <w:rPr>
            <w:rFonts w:cs="Times New Roman"/>
            <w:lang w:val="sr-Latn-BA"/>
          </w:rPr>
          <w:t xml:space="preserve"> </w:t>
        </w:r>
      </w:ins>
      <w:ins w:id="2295" w:author="Nikola Karpić" w:date="2024-01-14T23:37:00Z">
        <w:r w:rsidR="008E79AE" w:rsidRPr="00101F3B">
          <w:rPr>
            <w:rFonts w:cs="Times New Roman"/>
            <w:lang w:val="sr-Cyrl-BA"/>
          </w:rPr>
          <w:t xml:space="preserve">за избор да ли </w:t>
        </w:r>
      </w:ins>
      <w:ins w:id="2296" w:author="Nikola Karpić" w:date="2024-01-14T23:35:00Z">
        <w:r w:rsidR="008E79AE" w:rsidRPr="00101F3B">
          <w:rPr>
            <w:rFonts w:cs="Times New Roman"/>
            <w:lang w:val="sr-Cyrl-BA"/>
          </w:rPr>
          <w:t>матрице конфузије</w:t>
        </w:r>
      </w:ins>
      <w:ins w:id="2297" w:author="Nikola Karpić" w:date="2024-01-14T23:37:00Z">
        <w:r w:rsidR="008E79AE" w:rsidRPr="00101F3B">
          <w:rPr>
            <w:rFonts w:cs="Times New Roman"/>
            <w:lang w:val="sr-Cyrl-BA"/>
          </w:rPr>
          <w:t xml:space="preserve"> треба да се исцртавају</w:t>
        </w:r>
      </w:ins>
      <w:ins w:id="2298" w:author="Nikola Karpić" w:date="2024-01-14T23:39:00Z">
        <w:r w:rsidR="008E79AE" w:rsidRPr="00101F3B">
          <w:rPr>
            <w:rFonts w:cs="Times New Roman"/>
            <w:lang w:val="sr-Cyrl-BA"/>
          </w:rPr>
          <w:t xml:space="preserve"> и</w:t>
        </w:r>
      </w:ins>
      <w:ins w:id="2299" w:author="Nikola Karpić" w:date="2024-01-14T23:34:00Z">
        <w:r w:rsidR="008E79AE" w:rsidRPr="00101F3B">
          <w:rPr>
            <w:rFonts w:cs="Times New Roman"/>
            <w:lang w:val="sr-Latn-BA"/>
          </w:rPr>
          <w:t xml:space="preserve"> </w:t>
        </w:r>
        <w:r w:rsidR="008E79AE" w:rsidRPr="0020112D">
          <w:rPr>
            <w:rFonts w:cs="Times New Roman"/>
            <w:b/>
            <w:bCs/>
            <w:rPrChange w:id="2300" w:author="Nikola Karpić" w:date="2024-02-25T23:34:00Z">
              <w:rPr/>
            </w:rPrChange>
          </w:rPr>
          <w:t>PRINT</w:t>
        </w:r>
      </w:ins>
      <w:del w:id="2301" w:author="Nikola Karpić" w:date="2024-01-14T23:34:00Z">
        <w:r w:rsidRPr="0020112D" w:rsidDel="008E79AE">
          <w:rPr>
            <w:rFonts w:cs="Times New Roman"/>
            <w:b/>
            <w:bCs/>
            <w:lang w:val="sr-Cyrl-BA"/>
            <w:rPrChange w:id="2302" w:author="Nikola Karpić" w:date="2024-02-25T23:34:00Z">
              <w:rPr>
                <w:lang w:val="sr-Cyrl-BA"/>
              </w:rPr>
            </w:rPrChange>
          </w:rPr>
          <w:delText>е</w:delText>
        </w:r>
      </w:del>
      <w:r w:rsidRPr="00101F3B">
        <w:rPr>
          <w:rFonts w:cs="Times New Roman"/>
          <w:lang w:val="sr-Cyrl-BA"/>
        </w:rPr>
        <w:t xml:space="preserve"> </w:t>
      </w:r>
      <w:del w:id="2303" w:author="Nikola Karpić" w:date="2024-01-14T23:37:00Z">
        <w:r w:rsidR="00B3033B" w:rsidRPr="00101F3B" w:rsidDel="008E79AE">
          <w:rPr>
            <w:rFonts w:cs="Times New Roman"/>
            <w:lang w:val="sr-Cyrl-BA"/>
          </w:rPr>
          <w:delText xml:space="preserve">да </w:delText>
        </w:r>
      </w:del>
      <w:del w:id="2304" w:author="Nikola Karpić" w:date="2024-01-14T23:34:00Z">
        <w:r w:rsidR="00B3033B" w:rsidRPr="00101F3B" w:rsidDel="008E79AE">
          <w:rPr>
            <w:rFonts w:cs="Times New Roman"/>
            <w:lang w:val="sr-Cyrl-BA"/>
          </w:rPr>
          <w:delText xml:space="preserve">означимо </w:delText>
        </w:r>
      </w:del>
      <w:del w:id="2305" w:author="Nikola Karpić" w:date="2024-01-14T23:37:00Z">
        <w:r w:rsidR="00B3033B" w:rsidRPr="00101F3B" w:rsidDel="008E79AE">
          <w:rPr>
            <w:rFonts w:cs="Times New Roman"/>
            <w:lang w:val="sr-Cyrl-BA"/>
          </w:rPr>
          <w:delText>да ли желимо да се исцртавају или исписују одређени излази</w:delText>
        </w:r>
      </w:del>
      <w:ins w:id="2306" w:author="Nikola Karpić" w:date="2024-01-14T23:37:00Z">
        <w:r w:rsidR="008E79AE" w:rsidRPr="00101F3B">
          <w:rPr>
            <w:rFonts w:cs="Times New Roman"/>
            <w:lang w:val="sr-Cyrl-BA"/>
          </w:rPr>
          <w:t xml:space="preserve">за избор да ли </w:t>
        </w:r>
      </w:ins>
      <w:ins w:id="2307" w:author="Nikola Karpić" w:date="2024-01-14T23:38:00Z">
        <w:r w:rsidR="008E79AE" w:rsidRPr="00101F3B">
          <w:rPr>
            <w:rFonts w:cs="Times New Roman"/>
            <w:lang w:val="sr-Cyrl-BA"/>
          </w:rPr>
          <w:t>желимо да исписујемо параметре на стандардни излаз</w:t>
        </w:r>
      </w:ins>
      <w:r w:rsidR="00B3033B" w:rsidRPr="00101F3B">
        <w:rPr>
          <w:rFonts w:cs="Times New Roman"/>
          <w:lang w:val="sr-Cyrl-BA"/>
        </w:rPr>
        <w:t>.</w:t>
      </w:r>
      <w:del w:id="2308" w:author="Nikola Karpić" w:date="2024-01-14T23:38:00Z">
        <w:r w:rsidR="00B3033B" w:rsidRPr="00101F3B" w:rsidDel="008E79AE">
          <w:rPr>
            <w:rFonts w:cs="Times New Roman"/>
            <w:lang w:val="sr-Cyrl-BA"/>
          </w:rPr>
          <w:delText xml:space="preserve"> Такође, имамо и праг за прорачун тачности модела.</w:delText>
        </w:r>
        <w:r w:rsidR="005564FF" w:rsidRPr="00101F3B" w:rsidDel="008E79AE">
          <w:rPr>
            <w:rFonts w:cs="Times New Roman"/>
            <w:lang w:val="sr-Cyrl-BA"/>
          </w:rPr>
          <w:delText xml:space="preserve"> </w:delText>
        </w:r>
        <w:r w:rsidR="00B3033B" w:rsidRPr="00101F3B" w:rsidDel="008E79AE">
          <w:rPr>
            <w:rFonts w:cs="Times New Roman"/>
            <w:lang w:val="ru-RU"/>
          </w:rPr>
          <w:delText xml:space="preserve"> </w:delText>
        </w:r>
      </w:del>
    </w:p>
    <w:p w14:paraId="373EE097" w14:textId="77777777" w:rsidR="00786D5F" w:rsidRPr="00101F3B" w:rsidRDefault="00786D5F" w:rsidP="008E79AE">
      <w:pPr>
        <w:pStyle w:val="NoSpacing"/>
        <w:rPr>
          <w:rFonts w:cs="Times New Roman"/>
          <w:lang w:val="ru-RU"/>
        </w:rPr>
      </w:pPr>
    </w:p>
    <w:p w14:paraId="5B105203" w14:textId="6A738809" w:rsidR="003E6564" w:rsidRPr="00101F3B" w:rsidDel="008E79AE" w:rsidRDefault="00241E79" w:rsidP="00241E79">
      <w:pPr>
        <w:pStyle w:val="NoSpacing"/>
        <w:ind w:firstLine="0"/>
        <w:jc w:val="center"/>
        <w:rPr>
          <w:del w:id="2309" w:author="Nikola Karpić" w:date="2024-01-14T23:39:00Z"/>
          <w:rFonts w:cs="Times New Roman"/>
        </w:rPr>
      </w:pPr>
      <w:del w:id="2310" w:author="Nikola Karpić" w:date="2024-01-14T23:39:00Z">
        <w:r w:rsidRPr="00101F3B" w:rsidDel="008E79AE">
          <w:rPr>
            <w:rFonts w:cs="Times New Roman"/>
            <w:noProof/>
          </w:rPr>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35"/>
                      <a:stretch>
                        <a:fillRect/>
                      </a:stretch>
                    </pic:blipFill>
                    <pic:spPr>
                      <a:xfrm>
                        <a:off x="0" y="0"/>
                        <a:ext cx="5943600" cy="1353185"/>
                      </a:xfrm>
                      <a:prstGeom prst="rect">
                        <a:avLst/>
                      </a:prstGeom>
                    </pic:spPr>
                  </pic:pic>
                </a:graphicData>
              </a:graphic>
            </wp:inline>
          </w:drawing>
        </w:r>
      </w:del>
    </w:p>
    <w:p w14:paraId="45A7C269" w14:textId="67643F3E" w:rsidR="004B2026" w:rsidRPr="00101F3B" w:rsidDel="008E79AE" w:rsidRDefault="004B2026" w:rsidP="004B2026">
      <w:pPr>
        <w:pStyle w:val="NoSpacing"/>
        <w:ind w:firstLine="0"/>
        <w:jc w:val="center"/>
        <w:rPr>
          <w:del w:id="2311" w:author="Nikola Karpić" w:date="2024-01-14T23:39:00Z"/>
          <w:rFonts w:cs="Times New Roman"/>
          <w:lang w:val="sr-Latn-BA"/>
        </w:rPr>
      </w:pPr>
      <w:del w:id="2312" w:author="Nikola Karpić" w:date="2024-01-14T23:39:00Z">
        <w:r w:rsidRPr="00101F3B" w:rsidDel="008E79AE">
          <w:rPr>
            <w:rFonts w:cs="Times New Roman"/>
            <w:i/>
            <w:iCs/>
            <w:lang w:val="sr-Cyrl-BA"/>
          </w:rPr>
          <w:delText>Слика 5.1. Дефинисање параметара</w:delText>
        </w:r>
      </w:del>
    </w:p>
    <w:p w14:paraId="1C271E93" w14:textId="41704BB3" w:rsidR="0028541A" w:rsidRPr="00101F3B" w:rsidDel="00125523" w:rsidRDefault="0028541A" w:rsidP="00532390">
      <w:pPr>
        <w:pStyle w:val="Heading2"/>
        <w:numPr>
          <w:ilvl w:val="1"/>
          <w:numId w:val="1"/>
        </w:numPr>
        <w:rPr>
          <w:del w:id="2313" w:author="Nikola Karpić" w:date="2024-01-14T23:41:00Z"/>
          <w:rFonts w:cs="Times New Roman"/>
          <w:lang w:val="sr-Cyrl-BA"/>
        </w:rPr>
      </w:pPr>
      <w:del w:id="2314" w:author="Nikola Karpić" w:date="2024-01-14T23:41:00Z">
        <w:r w:rsidRPr="00101F3B" w:rsidDel="00125523">
          <w:rPr>
            <w:rFonts w:cs="Times New Roman"/>
            <w:lang w:val="sr-Cyrl-BA"/>
          </w:rPr>
          <w:delText>Помоћне функције</w:delText>
        </w:r>
      </w:del>
    </w:p>
    <w:p w14:paraId="23CCACF2" w14:textId="41D0FEDD" w:rsidR="0028541A" w:rsidRPr="00101F3B" w:rsidRDefault="0028541A" w:rsidP="0028541A">
      <w:pPr>
        <w:pStyle w:val="NoSpacing"/>
        <w:rPr>
          <w:rFonts w:cs="Times New Roman"/>
          <w:lang w:val="sr-Cyrl-BA"/>
        </w:rPr>
      </w:pPr>
      <w:commentRangeStart w:id="2315"/>
      <w:r w:rsidRPr="0020112D">
        <w:rPr>
          <w:rFonts w:cs="Times New Roman"/>
          <w:lang w:val="sr-Cyrl-BA"/>
          <w:rPrChange w:id="2316" w:author="Nikola Karpić" w:date="2024-02-25T23:34:00Z">
            <w:rPr>
              <w:lang w:val="ru-RU"/>
            </w:rPr>
          </w:rPrChange>
        </w:rPr>
        <w:t xml:space="preserve">Како </w:t>
      </w:r>
      <w:del w:id="2317" w:author="Nikola Karpić" w:date="2024-01-14T23:41:00Z">
        <w:r w:rsidRPr="0020112D" w:rsidDel="00125523">
          <w:rPr>
            <w:rFonts w:cs="Times New Roman"/>
            <w:lang w:val="sr-Cyrl-BA"/>
            <w:rPrChange w:id="2318" w:author="Nikola Karpić" w:date="2024-02-25T23:34:00Z">
              <w:rPr>
                <w:lang w:val="ru-RU"/>
              </w:rPr>
            </w:rPrChange>
          </w:rPr>
          <w:delText>бисмо</w:delText>
        </w:r>
        <w:r w:rsidRPr="00101F3B" w:rsidDel="00125523">
          <w:rPr>
            <w:rFonts w:cs="Times New Roman"/>
            <w:lang w:val="sr-Cyrl-BA"/>
          </w:rPr>
          <w:delText xml:space="preserve"> што читкије  ријешили проблем</w:delText>
        </w:r>
      </w:del>
      <w:ins w:id="2319" w:author="Nikola Karpić" w:date="2024-01-14T23:41:00Z">
        <w:r w:rsidR="00125523" w:rsidRPr="00101F3B">
          <w:rPr>
            <w:rFonts w:cs="Times New Roman"/>
            <w:lang w:val="sr-Cyrl-BA"/>
          </w:rPr>
          <w:t>проблем био ријешен што јасније</w:t>
        </w:r>
      </w:ins>
      <w:r w:rsidRPr="00101F3B">
        <w:rPr>
          <w:rFonts w:cs="Times New Roman"/>
          <w:lang w:val="sr-Cyrl-BA"/>
        </w:rPr>
        <w:t>, дефинис</w:t>
      </w:r>
      <w:ins w:id="2320" w:author="Nikola Karpić" w:date="2024-01-14T23:41:00Z">
        <w:r w:rsidR="00125523" w:rsidRPr="00101F3B">
          <w:rPr>
            <w:rFonts w:cs="Times New Roman"/>
            <w:lang w:val="sr-Cyrl-BA"/>
          </w:rPr>
          <w:t xml:space="preserve">не су три </w:t>
        </w:r>
      </w:ins>
      <w:del w:id="2321" w:author="Nikola Karpić" w:date="2024-01-14T23:41:00Z">
        <w:r w:rsidRPr="00101F3B" w:rsidDel="00125523">
          <w:rPr>
            <w:rFonts w:cs="Times New Roman"/>
            <w:lang w:val="sr-Cyrl-BA"/>
          </w:rPr>
          <w:delText xml:space="preserve">али </w:delText>
        </w:r>
        <w:commentRangeEnd w:id="2315"/>
        <w:r w:rsidR="00141623" w:rsidRPr="0020112D" w:rsidDel="00125523">
          <w:rPr>
            <w:rStyle w:val="CommentReference"/>
            <w:rFonts w:cs="Times New Roman"/>
            <w:lang w:val="sr-Latn-BA"/>
            <w:rPrChange w:id="2322" w:author="Nikola Karpić" w:date="2024-02-25T23:34:00Z">
              <w:rPr>
                <w:rStyle w:val="CommentReference"/>
                <w:rFonts w:ascii="Arial" w:hAnsi="Arial"/>
                <w:lang w:val="sr-Latn-BA"/>
              </w:rPr>
            </w:rPrChange>
          </w:rPr>
          <w:commentReference w:id="2315"/>
        </w:r>
        <w:r w:rsidRPr="00101F3B" w:rsidDel="00125523">
          <w:rPr>
            <w:rFonts w:cs="Times New Roman"/>
            <w:lang w:val="sr-Cyrl-BA"/>
          </w:rPr>
          <w:delText xml:space="preserve">смо три </w:delText>
        </w:r>
      </w:del>
      <w:r w:rsidRPr="00101F3B">
        <w:rPr>
          <w:rFonts w:cs="Times New Roman"/>
          <w:lang w:val="sr-Cyrl-BA"/>
        </w:rPr>
        <w:t>помоћне функције</w:t>
      </w:r>
      <w:ins w:id="2323" w:author="Nikola Karpić" w:date="2024-01-14T23:44:00Z">
        <w:r w:rsidR="00125523" w:rsidRPr="00101F3B">
          <w:rPr>
            <w:rFonts w:cs="Times New Roman"/>
            <w:lang w:val="sr-Cyrl-BA"/>
          </w:rPr>
          <w:t xml:space="preserve">: </w:t>
        </w:r>
      </w:ins>
      <w:del w:id="2324" w:author="Nikola Karpić" w:date="2024-01-14T23:44:00Z">
        <w:r w:rsidRPr="00101F3B" w:rsidDel="00125523">
          <w:rPr>
            <w:rFonts w:cs="Times New Roman"/>
            <w:lang w:val="sr-Cyrl-BA"/>
          </w:rPr>
          <w:delText xml:space="preserve">. </w:delText>
        </w:r>
      </w:del>
      <w:del w:id="2325" w:author="Nikola Karpić" w:date="2024-01-14T23:42:00Z">
        <w:r w:rsidRPr="00101F3B" w:rsidDel="00125523">
          <w:rPr>
            <w:rFonts w:cs="Times New Roman"/>
            <w:lang w:val="sr-Cyrl-BA"/>
          </w:rPr>
          <w:delText>Прва фукција</w:delText>
        </w:r>
      </w:del>
      <w:ins w:id="2326" w:author="Nikola Karpić" w:date="2024-01-14T23:42:00Z">
        <w:r w:rsidR="00125523" w:rsidRPr="0020112D">
          <w:rPr>
            <w:rFonts w:cs="Times New Roman"/>
            <w:b/>
            <w:bCs/>
            <w:lang w:val="sr-Latn-BA"/>
            <w:rPrChange w:id="2327" w:author="Nikola Karpić" w:date="2024-02-25T23:34:00Z">
              <w:rPr>
                <w:lang w:val="sr-Latn-BA"/>
              </w:rPr>
            </w:rPrChange>
          </w:rPr>
          <w:t>calculate_accuracy</w:t>
        </w:r>
      </w:ins>
      <w:del w:id="2328" w:author="Nikola Karpić" w:date="2024-01-14T23:45:00Z">
        <w:r w:rsidRPr="00101F3B" w:rsidDel="00125523">
          <w:rPr>
            <w:rFonts w:cs="Times New Roman"/>
            <w:lang w:val="sr-Cyrl-BA"/>
          </w:rPr>
          <w:delText xml:space="preserve"> је кориштена</w:delText>
        </w:r>
      </w:del>
      <w:r w:rsidRPr="00101F3B">
        <w:rPr>
          <w:rFonts w:cs="Times New Roman"/>
          <w:lang w:val="sr-Cyrl-BA"/>
        </w:rPr>
        <w:t xml:space="preserve"> за рачунање тачности модела</w:t>
      </w:r>
      <w:del w:id="2329" w:author="Nikola Karpić" w:date="2024-01-14T23:44:00Z">
        <w:r w:rsidRPr="00101F3B" w:rsidDel="00125523">
          <w:rPr>
            <w:rFonts w:cs="Times New Roman"/>
            <w:lang w:val="sr-Cyrl-BA"/>
          </w:rPr>
          <w:delText xml:space="preserve">. </w:delText>
        </w:r>
      </w:del>
      <w:del w:id="2330" w:author="Nikola Karpić" w:date="2024-01-14T23:42:00Z">
        <w:r w:rsidRPr="00101F3B" w:rsidDel="00125523">
          <w:rPr>
            <w:rFonts w:cs="Times New Roman"/>
            <w:lang w:val="sr-Cyrl-BA"/>
          </w:rPr>
          <w:delText>Друга ф</w:delText>
        </w:r>
      </w:del>
      <w:del w:id="2331" w:author="Nikola Karpić" w:date="2024-01-14T23:44:00Z">
        <w:r w:rsidRPr="00101F3B" w:rsidDel="00125523">
          <w:rPr>
            <w:rFonts w:cs="Times New Roman"/>
            <w:lang w:val="sr-Cyrl-BA"/>
          </w:rPr>
          <w:delText>ункција</w:delText>
        </w:r>
      </w:del>
      <w:ins w:id="2332" w:author="Nikola Karpić" w:date="2024-01-14T23:44:00Z">
        <w:r w:rsidR="00125523" w:rsidRPr="00101F3B">
          <w:rPr>
            <w:rFonts w:cs="Times New Roman"/>
            <w:lang w:val="sr-Cyrl-BA"/>
          </w:rPr>
          <w:t xml:space="preserve">, </w:t>
        </w:r>
      </w:ins>
      <w:ins w:id="2333" w:author="Nikola Karpić" w:date="2024-01-14T23:42:00Z">
        <w:r w:rsidR="00125523" w:rsidRPr="00101F3B">
          <w:rPr>
            <w:rFonts w:cs="Times New Roman"/>
            <w:b/>
            <w:bCs/>
            <w:lang w:val="sr-Latn-BA"/>
          </w:rPr>
          <w:t>draw</w:t>
        </w:r>
      </w:ins>
      <w:ins w:id="2334" w:author="Nikola Karpić" w:date="2024-01-14T23:43:00Z">
        <w:r w:rsidR="00125523" w:rsidRPr="00101F3B">
          <w:rPr>
            <w:rFonts w:cs="Times New Roman"/>
            <w:b/>
            <w:bCs/>
            <w:lang w:val="sr-Latn-BA"/>
          </w:rPr>
          <w:t>_confusion</w:t>
        </w:r>
        <w:r w:rsidR="00125523" w:rsidRPr="0020112D">
          <w:rPr>
            <w:rFonts w:cs="Times New Roman"/>
            <w:b/>
            <w:bCs/>
            <w:lang w:val="sr-Cyrl-BA"/>
            <w:rPrChange w:id="2335" w:author="Nikola Karpić" w:date="2024-02-25T23:34:00Z">
              <w:rPr>
                <w:b/>
                <w:bCs/>
                <w:lang w:val="en-US"/>
              </w:rPr>
            </w:rPrChange>
          </w:rPr>
          <w:t>_</w:t>
        </w:r>
        <w:r w:rsidR="00125523" w:rsidRPr="00101F3B">
          <w:rPr>
            <w:rFonts w:cs="Times New Roman"/>
            <w:b/>
            <w:bCs/>
            <w:lang w:val="en-US"/>
          </w:rPr>
          <w:t>matrix</w:t>
        </w:r>
      </w:ins>
      <w:del w:id="2336" w:author="Nikola Karpić" w:date="2024-01-14T23:44:00Z">
        <w:r w:rsidRPr="00101F3B" w:rsidDel="00125523">
          <w:rPr>
            <w:rFonts w:cs="Times New Roman"/>
            <w:lang w:val="sr-Cyrl-BA"/>
          </w:rPr>
          <w:delText xml:space="preserve"> је</w:delText>
        </w:r>
      </w:del>
      <w:ins w:id="2337" w:author="Aleksandar Kelec" w:date="2023-11-26T19:29:00Z">
        <w:del w:id="2338" w:author="Nikola Karpić" w:date="2024-01-14T23:44:00Z">
          <w:r w:rsidR="008C6AC4" w:rsidRPr="00101F3B" w:rsidDel="00125523">
            <w:rPr>
              <w:rFonts w:cs="Times New Roman"/>
              <w:lang w:val="sr-Cyrl-BA"/>
            </w:rPr>
            <w:delText xml:space="preserve"> </w:delText>
          </w:r>
        </w:del>
        <w:del w:id="2339" w:author="Nikola Karpić" w:date="2024-01-14T23:45:00Z">
          <w:r w:rsidR="008C6AC4" w:rsidRPr="00101F3B" w:rsidDel="00125523">
            <w:rPr>
              <w:rFonts w:cs="Times New Roman"/>
              <w:lang w:val="sr-Cyrl-BA"/>
            </w:rPr>
            <w:delText>кориштена</w:delText>
          </w:r>
        </w:del>
      </w:ins>
      <w:del w:id="2340" w:author="Nikola Karpić" w:date="2024-01-14T23:45:00Z">
        <w:r w:rsidRPr="00101F3B" w:rsidDel="00125523">
          <w:rPr>
            <w:rFonts w:cs="Times New Roman"/>
            <w:lang w:val="sr-Cyrl-BA"/>
          </w:rPr>
          <w:delText xml:space="preserve"> за</w:delText>
        </w:r>
      </w:del>
      <w:r w:rsidRPr="00101F3B">
        <w:rPr>
          <w:rFonts w:cs="Times New Roman"/>
          <w:lang w:val="sr-Cyrl-BA"/>
        </w:rPr>
        <w:t xml:space="preserve"> исцртавање матрице конфузије</w:t>
      </w:r>
      <w:del w:id="2341" w:author="Nikola Karpić" w:date="2024-01-14T23:45:00Z">
        <w:r w:rsidRPr="00101F3B" w:rsidDel="00125523">
          <w:rPr>
            <w:rFonts w:cs="Times New Roman"/>
            <w:lang w:val="sr-Cyrl-BA"/>
          </w:rPr>
          <w:delText xml:space="preserve">. </w:delText>
        </w:r>
      </w:del>
      <w:del w:id="2342" w:author="Nikola Karpić" w:date="2024-01-14T23:42:00Z">
        <w:r w:rsidRPr="00101F3B" w:rsidDel="00125523">
          <w:rPr>
            <w:rFonts w:cs="Times New Roman"/>
            <w:lang w:val="sr-Cyrl-BA"/>
          </w:rPr>
          <w:delText>Посљедња ф</w:delText>
        </w:r>
      </w:del>
      <w:del w:id="2343" w:author="Nikola Karpić" w:date="2024-01-14T23:45:00Z">
        <w:r w:rsidRPr="00101F3B" w:rsidDel="00125523">
          <w:rPr>
            <w:rFonts w:cs="Times New Roman"/>
            <w:lang w:val="sr-Cyrl-BA"/>
          </w:rPr>
          <w:delText>унција</w:delText>
        </w:r>
      </w:del>
      <w:ins w:id="2344" w:author="Nikola Karpić" w:date="2024-01-14T23:45:00Z">
        <w:r w:rsidR="00125523" w:rsidRPr="00101F3B">
          <w:rPr>
            <w:rFonts w:cs="Times New Roman"/>
            <w:lang w:val="sr-Cyrl-BA"/>
          </w:rPr>
          <w:t xml:space="preserve"> и </w:t>
        </w:r>
      </w:ins>
      <w:ins w:id="2345" w:author="Nikola Karpić" w:date="2024-01-14T23:43:00Z">
        <w:r w:rsidR="00125523" w:rsidRPr="00101F3B">
          <w:rPr>
            <w:rFonts w:cs="Times New Roman"/>
            <w:b/>
            <w:bCs/>
            <w:lang w:val="sr-Cyrl-BA"/>
          </w:rPr>
          <w:t>fit_and_analyse</w:t>
        </w:r>
      </w:ins>
      <w:r w:rsidRPr="00101F3B">
        <w:rPr>
          <w:rFonts w:cs="Times New Roman"/>
          <w:lang w:val="sr-Cyrl-BA"/>
        </w:rPr>
        <w:t xml:space="preserve"> </w:t>
      </w:r>
      <w:del w:id="2346" w:author="Nikola Karpić" w:date="2024-01-14T23:45:00Z">
        <w:r w:rsidRPr="00101F3B" w:rsidDel="00125523">
          <w:rPr>
            <w:rFonts w:cs="Times New Roman"/>
            <w:lang w:val="sr-Cyrl-BA"/>
          </w:rPr>
          <w:delText xml:space="preserve">моји </w:delText>
        </w:r>
        <w:commentRangeStart w:id="2347"/>
        <w:r w:rsidRPr="00101F3B" w:rsidDel="00125523">
          <w:rPr>
            <w:rFonts w:cs="Times New Roman"/>
            <w:lang w:val="sr-Cyrl-BA"/>
          </w:rPr>
          <w:delText xml:space="preserve">смо морали </w:delText>
        </w:r>
        <w:commentRangeEnd w:id="2347"/>
        <w:r w:rsidR="00311E98" w:rsidRPr="0020112D" w:rsidDel="00125523">
          <w:rPr>
            <w:rStyle w:val="CommentReference"/>
            <w:rFonts w:cs="Times New Roman"/>
            <w:lang w:val="sr-Latn-BA"/>
            <w:rPrChange w:id="2348" w:author="Nikola Karpić" w:date="2024-02-25T23:34:00Z">
              <w:rPr>
                <w:rStyle w:val="CommentReference"/>
                <w:rFonts w:ascii="Arial" w:hAnsi="Arial"/>
                <w:lang w:val="sr-Latn-BA"/>
              </w:rPr>
            </w:rPrChange>
          </w:rPr>
          <w:commentReference w:id="2347"/>
        </w:r>
        <w:r w:rsidRPr="00101F3B" w:rsidDel="00125523">
          <w:rPr>
            <w:rFonts w:cs="Times New Roman"/>
            <w:lang w:val="sr-Cyrl-BA"/>
          </w:rPr>
          <w:delText xml:space="preserve">да креирамо је функција </w:delText>
        </w:r>
      </w:del>
      <w:r w:rsidRPr="00101F3B">
        <w:rPr>
          <w:rFonts w:cs="Times New Roman"/>
          <w:lang w:val="sr-Cyrl-BA"/>
        </w:rPr>
        <w:t xml:space="preserve">за тренирање и анализу модела. </w:t>
      </w:r>
    </w:p>
    <w:p w14:paraId="6235D617" w14:textId="179E53CE" w:rsidR="001C6F70" w:rsidRPr="00101F3B" w:rsidDel="00125523" w:rsidRDefault="00EB0C41" w:rsidP="001C6F70">
      <w:pPr>
        <w:pStyle w:val="NoSpacing"/>
        <w:ind w:firstLine="0"/>
        <w:jc w:val="center"/>
        <w:rPr>
          <w:del w:id="2349" w:author="Nikola Karpić" w:date="2024-01-14T23:45:00Z"/>
          <w:rFonts w:cs="Times New Roman"/>
          <w:lang w:val="sr-Cyrl-BA"/>
        </w:rPr>
      </w:pPr>
      <w:del w:id="2350" w:author="Nikola Karpić" w:date="2024-01-14T23:45:00Z">
        <w:r w:rsidRPr="00101F3B" w:rsidDel="00125523">
          <w:rPr>
            <w:rFonts w:cs="Times New Roman"/>
            <w:noProof/>
            <w:lang w:val="sr-Cyrl-BA"/>
          </w:rPr>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bookmarkStart w:id="2351" w:name="_Toc157279299"/>
        <w:bookmarkStart w:id="2352" w:name="_Toc159792294"/>
        <w:bookmarkEnd w:id="2351"/>
        <w:bookmarkEnd w:id="2352"/>
      </w:del>
    </w:p>
    <w:p w14:paraId="59EF1271" w14:textId="4DAA9E2C" w:rsidR="004B2026" w:rsidRPr="00101F3B" w:rsidDel="00125523" w:rsidRDefault="004B2026" w:rsidP="004B2026">
      <w:pPr>
        <w:pStyle w:val="NoSpacing"/>
        <w:ind w:firstLine="0"/>
        <w:jc w:val="center"/>
        <w:rPr>
          <w:del w:id="2353" w:author="Nikola Karpić" w:date="2024-01-14T23:45:00Z"/>
          <w:rFonts w:cs="Times New Roman"/>
          <w:lang w:val="sr-Latn-BA"/>
        </w:rPr>
      </w:pPr>
      <w:del w:id="2354" w:author="Nikola Karpić" w:date="2024-01-14T23:45:00Z">
        <w:r w:rsidRPr="00101F3B" w:rsidDel="00125523">
          <w:rPr>
            <w:rFonts w:cs="Times New Roman"/>
            <w:i/>
            <w:iCs/>
            <w:lang w:val="sr-Cyrl-BA"/>
          </w:rPr>
          <w:delText>Слика 5.2. Помоћне функције за рачунање прецизности и исцртавање матрице</w:delText>
        </w:r>
        <w:bookmarkStart w:id="2355" w:name="_Toc157279300"/>
        <w:bookmarkStart w:id="2356" w:name="_Toc159792295"/>
        <w:bookmarkEnd w:id="2355"/>
        <w:bookmarkEnd w:id="2356"/>
      </w:del>
    </w:p>
    <w:p w14:paraId="26425622" w14:textId="2582E5FD" w:rsidR="004B2026" w:rsidRPr="00101F3B" w:rsidDel="00125523" w:rsidRDefault="004B2026" w:rsidP="001C6F70">
      <w:pPr>
        <w:pStyle w:val="NoSpacing"/>
        <w:ind w:firstLine="0"/>
        <w:jc w:val="center"/>
        <w:rPr>
          <w:del w:id="2357" w:author="Nikola Karpić" w:date="2024-01-14T23:45:00Z"/>
          <w:rFonts w:cs="Times New Roman"/>
          <w:lang w:val="sr-Cyrl-BA"/>
        </w:rPr>
      </w:pPr>
      <w:bookmarkStart w:id="2358" w:name="_Toc157279301"/>
      <w:bookmarkStart w:id="2359" w:name="_Toc159792296"/>
      <w:bookmarkEnd w:id="2358"/>
      <w:bookmarkEnd w:id="2359"/>
    </w:p>
    <w:p w14:paraId="3E24ABFB" w14:textId="65E8FC88" w:rsidR="001C6F70" w:rsidRPr="00101F3B" w:rsidDel="00125523" w:rsidRDefault="00EB0C41" w:rsidP="001C6F70">
      <w:pPr>
        <w:pStyle w:val="NoSpacing"/>
        <w:ind w:firstLine="0"/>
        <w:jc w:val="center"/>
        <w:rPr>
          <w:del w:id="2360" w:author="Nikola Karpić" w:date="2024-01-14T23:45:00Z"/>
          <w:rFonts w:cs="Times New Roman"/>
          <w:lang w:val="sr-Cyrl-BA"/>
        </w:rPr>
      </w:pPr>
      <w:del w:id="2361" w:author="Nikola Karpić" w:date="2024-01-14T23:45:00Z">
        <w:r w:rsidRPr="00101F3B" w:rsidDel="00125523">
          <w:rPr>
            <w:rFonts w:cs="Times New Roman"/>
            <w:noProof/>
            <w:lang w:val="sr-Cyrl-BA"/>
          </w:rPr>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bookmarkStart w:id="2362" w:name="_Toc157279302"/>
        <w:bookmarkStart w:id="2363" w:name="_Toc159792297"/>
        <w:bookmarkEnd w:id="2362"/>
        <w:bookmarkEnd w:id="2363"/>
      </w:del>
    </w:p>
    <w:p w14:paraId="3763F51E" w14:textId="5A5BBA71" w:rsidR="004B2026" w:rsidRPr="00101F3B" w:rsidDel="00125523" w:rsidRDefault="004B2026" w:rsidP="004B2026">
      <w:pPr>
        <w:pStyle w:val="NoSpacing"/>
        <w:ind w:firstLine="0"/>
        <w:jc w:val="center"/>
        <w:rPr>
          <w:del w:id="2364" w:author="Nikola Karpić" w:date="2024-01-14T23:45:00Z"/>
          <w:rFonts w:cs="Times New Roman"/>
          <w:i/>
          <w:iCs/>
          <w:lang w:val="sr-Cyrl-BA"/>
        </w:rPr>
      </w:pPr>
      <w:del w:id="2365" w:author="Nikola Karpić" w:date="2024-01-14T23:45:00Z">
        <w:r w:rsidRPr="00101F3B" w:rsidDel="00125523">
          <w:rPr>
            <w:rFonts w:cs="Times New Roman"/>
            <w:i/>
            <w:iCs/>
            <w:lang w:val="sr-Cyrl-BA"/>
          </w:rPr>
          <w:delText>Слика 5.3. Помоћна функција за прилагођавање и анализирање модела</w:delText>
        </w:r>
        <w:bookmarkStart w:id="2366" w:name="_Toc157279303"/>
        <w:bookmarkStart w:id="2367" w:name="_Toc159792298"/>
        <w:bookmarkEnd w:id="2366"/>
        <w:bookmarkEnd w:id="2367"/>
      </w:del>
    </w:p>
    <w:p w14:paraId="4B6C92EE" w14:textId="4AB97277" w:rsidR="00DF7825" w:rsidRPr="00101F3B" w:rsidDel="00125523" w:rsidRDefault="00915149">
      <w:pPr>
        <w:pStyle w:val="Heading2"/>
        <w:numPr>
          <w:ilvl w:val="1"/>
          <w:numId w:val="1"/>
        </w:numPr>
        <w:ind w:left="0" w:firstLine="0"/>
        <w:rPr>
          <w:del w:id="2368" w:author="Nikola Karpić" w:date="2024-01-14T23:47:00Z"/>
          <w:rFonts w:cs="Times New Roman"/>
          <w:lang w:val="sr-Cyrl-BA"/>
        </w:rPr>
        <w:pPrChange w:id="2369" w:author="Nikola Karpić" w:date="2024-01-14T23:47:00Z">
          <w:pPr>
            <w:pStyle w:val="Heading2"/>
            <w:numPr>
              <w:ilvl w:val="1"/>
              <w:numId w:val="1"/>
            </w:numPr>
            <w:ind w:left="1080" w:hanging="720"/>
          </w:pPr>
        </w:pPrChange>
      </w:pPr>
      <w:del w:id="2370" w:author="Nikola Karpić" w:date="2024-01-14T23:47:00Z">
        <w:r w:rsidRPr="00101F3B" w:rsidDel="00125523">
          <w:rPr>
            <w:rFonts w:cs="Times New Roman"/>
            <w:lang w:val="sr-Cyrl-BA"/>
          </w:rPr>
          <w:delText>Прикупљање</w:delText>
        </w:r>
        <w:r w:rsidR="00B104CA" w:rsidRPr="00101F3B" w:rsidDel="00125523">
          <w:rPr>
            <w:rFonts w:cs="Times New Roman"/>
            <w:lang w:val="sr-Cyrl-BA"/>
          </w:rPr>
          <w:delText xml:space="preserve"> података</w:delText>
        </w:r>
        <w:bookmarkStart w:id="2371" w:name="_Toc157279304"/>
        <w:bookmarkStart w:id="2372" w:name="_Toc159792299"/>
        <w:bookmarkEnd w:id="2371"/>
        <w:bookmarkEnd w:id="2372"/>
      </w:del>
    </w:p>
    <w:p w14:paraId="1F4D98CB" w14:textId="032A32A1" w:rsidR="00C7714E" w:rsidRPr="00101F3B" w:rsidDel="008E79AE" w:rsidRDefault="00C7714E">
      <w:pPr>
        <w:pStyle w:val="NoSpacing"/>
        <w:ind w:firstLine="0"/>
        <w:rPr>
          <w:del w:id="2373" w:author="Nikola Karpić" w:date="2024-01-14T23:32:00Z"/>
          <w:rFonts w:cs="Times New Roman"/>
          <w:lang w:val="sr-Cyrl-BA"/>
        </w:rPr>
        <w:pPrChange w:id="2374" w:author="Nikola Karpić" w:date="2024-01-14T23:47:00Z">
          <w:pPr>
            <w:pStyle w:val="NoSpacing"/>
          </w:pPr>
        </w:pPrChange>
      </w:pPr>
      <w:del w:id="2375" w:author="Nikola Karpić" w:date="2024-01-14T23:32:00Z">
        <w:r w:rsidRPr="00101F3B" w:rsidDel="008E79AE">
          <w:rPr>
            <w:rFonts w:cs="Times New Roman"/>
            <w:lang w:val="sr-Cyrl-BA"/>
          </w:rPr>
          <w:delText>Подаци су преузе</w:delText>
        </w:r>
      </w:del>
      <w:del w:id="2376" w:author="Nikola Karpić" w:date="2024-01-14T23:33:00Z">
        <w:r w:rsidRPr="00101F3B" w:rsidDel="008E79AE">
          <w:rPr>
            <w:rFonts w:cs="Times New Roman"/>
            <w:lang w:val="sr-Cyrl-BA"/>
          </w:rPr>
          <w:delText>ти</w:delText>
        </w:r>
      </w:del>
      <w:del w:id="2377" w:author="Nikola Karpić" w:date="2024-01-14T23:47:00Z">
        <w:r w:rsidRPr="00101F3B" w:rsidDel="00125523">
          <w:rPr>
            <w:rFonts w:cs="Times New Roman"/>
            <w:lang w:val="sr-Cyrl-BA"/>
          </w:rPr>
          <w:delText xml:space="preserve"> са </w:delText>
        </w:r>
      </w:del>
      <w:ins w:id="2378" w:author="Aleksandar Kelec" w:date="2023-11-26T19:29:00Z">
        <w:del w:id="2379" w:author="Nikola Karpić" w:date="2024-01-14T23:33:00Z">
          <w:r w:rsidR="00EE6ABA" w:rsidRPr="00101F3B" w:rsidDel="008E79AE">
            <w:rPr>
              <w:rFonts w:cs="Times New Roman"/>
              <w:lang w:val="sr-Cyrl-BA"/>
            </w:rPr>
            <w:delText>из</w:delText>
          </w:r>
        </w:del>
        <w:del w:id="2380" w:author="Nikola Karpić" w:date="2024-01-14T23:47:00Z">
          <w:r w:rsidR="00EE6ABA" w:rsidRPr="00101F3B" w:rsidDel="00125523">
            <w:rPr>
              <w:rFonts w:cs="Times New Roman"/>
              <w:lang w:val="sr-Cyrl-BA"/>
            </w:rPr>
            <w:delText xml:space="preserve"> </w:delText>
          </w:r>
        </w:del>
      </w:ins>
      <w:del w:id="2381" w:author="Nikola Karpić" w:date="2024-01-14T23:47:00Z">
        <w:r w:rsidRPr="00101F3B" w:rsidDel="00125523">
          <w:rPr>
            <w:rFonts w:cs="Times New Roman"/>
            <w:lang w:val="sr-Cyrl-BA"/>
          </w:rPr>
          <w:delText xml:space="preserve">отвореног </w:delText>
        </w:r>
        <w:r w:rsidRPr="00101F3B" w:rsidDel="00125523">
          <w:rPr>
            <w:rFonts w:cs="Times New Roman"/>
            <w:lang w:val="sr-Latn-BA"/>
          </w:rPr>
          <w:delText xml:space="preserve">BitLab </w:delText>
        </w:r>
        <w:r w:rsidRPr="00101F3B" w:rsidDel="00125523">
          <w:rPr>
            <w:rFonts w:cs="Times New Roman"/>
            <w:lang w:val="sr-Cyrl-BA"/>
          </w:rPr>
          <w:delText>репозиторијума</w:delText>
        </w:r>
      </w:del>
      <w:del w:id="2382" w:author="Nikola Karpić" w:date="2024-01-14T23:25:00Z">
        <w:r w:rsidRPr="00101F3B" w:rsidDel="00CF167F">
          <w:rPr>
            <w:rFonts w:cs="Times New Roman"/>
            <w:lang w:val="sr-Cyrl-BA"/>
          </w:rPr>
          <w:delText xml:space="preserve"> који је креиран за </w:delText>
        </w:r>
        <w:commentRangeStart w:id="2383"/>
        <w:r w:rsidRPr="00101F3B" w:rsidDel="00CF167F">
          <w:rPr>
            <w:rFonts w:cs="Times New Roman"/>
            <w:lang w:val="sr-Cyrl-BA"/>
          </w:rPr>
          <w:delText>мастер рад "CO2 based room occupancy detection : an IoT and machine learning application" Bockstael, Nicolas ; Jadin, Alexandre.</w:delText>
        </w:r>
        <w:commentRangeEnd w:id="2383"/>
        <w:r w:rsidR="00EE6ABA" w:rsidRPr="0020112D" w:rsidDel="00CF167F">
          <w:rPr>
            <w:rStyle w:val="CommentReference"/>
            <w:rFonts w:cs="Times New Roman"/>
            <w:lang w:val="sr-Latn-BA"/>
            <w:rPrChange w:id="2384" w:author="Nikola Karpić" w:date="2024-02-25T23:34:00Z">
              <w:rPr>
                <w:rStyle w:val="CommentReference"/>
                <w:rFonts w:ascii="Arial" w:hAnsi="Arial"/>
                <w:lang w:val="sr-Latn-BA"/>
              </w:rPr>
            </w:rPrChange>
          </w:rPr>
          <w:commentReference w:id="2383"/>
        </w:r>
      </w:del>
      <w:bookmarkStart w:id="2385" w:name="_Toc157279305"/>
      <w:bookmarkStart w:id="2386" w:name="_Toc159792300"/>
      <w:bookmarkEnd w:id="2385"/>
      <w:bookmarkEnd w:id="2386"/>
    </w:p>
    <w:p w14:paraId="7EEB5F89" w14:textId="04E4F786" w:rsidR="005604D2" w:rsidRPr="0020112D" w:rsidDel="008E79AE" w:rsidRDefault="005604D2">
      <w:pPr>
        <w:pStyle w:val="NoSpacing"/>
        <w:ind w:firstLine="0"/>
        <w:rPr>
          <w:del w:id="2387" w:author="Nikola Karpić" w:date="2024-01-14T23:30:00Z"/>
          <w:rFonts w:cs="Times New Roman"/>
          <w:lang w:val="sr-Cyrl-BA"/>
          <w:rPrChange w:id="2388" w:author="Nikola Karpić" w:date="2024-02-25T23:34:00Z">
            <w:rPr>
              <w:del w:id="2389" w:author="Nikola Karpić" w:date="2024-01-14T23:30:00Z"/>
              <w:lang w:val="ru-RU"/>
            </w:rPr>
          </w:rPrChange>
        </w:rPr>
        <w:pPrChange w:id="2390" w:author="Nikola Karpić" w:date="2024-01-14T23:47:00Z">
          <w:pPr>
            <w:pStyle w:val="NoSpacing"/>
          </w:pPr>
        </w:pPrChange>
      </w:pPr>
      <w:del w:id="2391" w:author="Nikola Karpić" w:date="2024-01-14T23:31:00Z">
        <w:r w:rsidRPr="00101F3B" w:rsidDel="008E79AE">
          <w:rPr>
            <w:rFonts w:cs="Times New Roman"/>
            <w:lang w:val="ru-RU"/>
          </w:rPr>
          <w:delText>У првој цјелини увозимо све библиотеке које ће бити кориштене у коду:</w:delText>
        </w:r>
      </w:del>
      <w:bookmarkStart w:id="2392" w:name="_Toc157279306"/>
      <w:bookmarkStart w:id="2393" w:name="_Toc159792301"/>
      <w:bookmarkEnd w:id="2392"/>
      <w:bookmarkEnd w:id="2393"/>
    </w:p>
    <w:p w14:paraId="26BD0907" w14:textId="6E1AA539" w:rsidR="005604D2" w:rsidRPr="0020112D" w:rsidDel="008E79AE" w:rsidRDefault="005604D2">
      <w:pPr>
        <w:pStyle w:val="NoSpacing"/>
        <w:ind w:firstLine="0"/>
        <w:rPr>
          <w:del w:id="2394" w:author="Nikola Karpić" w:date="2024-01-14T23:30:00Z"/>
          <w:rFonts w:cs="Times New Roman"/>
          <w:lang w:val="sr-Latn-BA"/>
          <w:rPrChange w:id="2395" w:author="Nikola Karpić" w:date="2024-02-25T23:34:00Z">
            <w:rPr>
              <w:del w:id="2396" w:author="Nikola Karpić" w:date="2024-01-14T23:30:00Z"/>
              <w:lang w:val="ru-RU"/>
            </w:rPr>
          </w:rPrChange>
        </w:rPr>
        <w:pPrChange w:id="2397" w:author="Nikola Karpić" w:date="2024-01-14T23:47:00Z">
          <w:pPr>
            <w:pStyle w:val="NoSpacing"/>
            <w:numPr>
              <w:numId w:val="6"/>
            </w:numPr>
            <w:ind w:left="1440" w:hanging="360"/>
          </w:pPr>
        </w:pPrChange>
      </w:pPr>
      <w:del w:id="2398" w:author="Nikola Karpić" w:date="2024-01-14T23:46:00Z">
        <w:r w:rsidRPr="00101F3B" w:rsidDel="00125523">
          <w:rPr>
            <w:rFonts w:cs="Times New Roman"/>
            <w:b/>
            <w:bCs/>
            <w:lang w:val="ru-RU"/>
          </w:rPr>
          <w:delText>pandas</w:delText>
        </w:r>
        <w:r w:rsidRPr="00101F3B" w:rsidDel="00125523">
          <w:rPr>
            <w:rFonts w:cs="Times New Roman"/>
            <w:lang w:val="ru-RU"/>
          </w:rPr>
          <w:delText xml:space="preserve"> за манипулацију и анализу података</w:delText>
        </w:r>
      </w:del>
      <w:commentRangeStart w:id="2399"/>
      <w:ins w:id="2400" w:author="Aleksandar Kelec" w:date="2023-11-26T19:31:00Z">
        <w:del w:id="2401" w:author="Nikola Karpić" w:date="2024-01-14T23:46:00Z">
          <w:r w:rsidR="00A116DF" w:rsidRPr="00101F3B" w:rsidDel="00125523">
            <w:rPr>
              <w:rFonts w:cs="Times New Roman"/>
              <w:lang w:val="ru-RU"/>
            </w:rPr>
            <w:delText>,</w:delText>
          </w:r>
          <w:commentRangeEnd w:id="2399"/>
          <w:r w:rsidR="00A116DF" w:rsidRPr="0020112D" w:rsidDel="00125523">
            <w:rPr>
              <w:rStyle w:val="CommentReference"/>
              <w:rFonts w:cs="Times New Roman"/>
              <w:lang w:val="sr-Latn-BA"/>
              <w:rPrChange w:id="2402" w:author="Nikola Karpić" w:date="2024-02-25T23:34:00Z">
                <w:rPr>
                  <w:rStyle w:val="CommentReference"/>
                  <w:rFonts w:ascii="Arial" w:hAnsi="Arial"/>
                  <w:lang w:val="sr-Latn-BA"/>
                </w:rPr>
              </w:rPrChange>
            </w:rPr>
            <w:commentReference w:id="2399"/>
          </w:r>
        </w:del>
      </w:ins>
      <w:bookmarkStart w:id="2403" w:name="_Toc157279307"/>
      <w:bookmarkStart w:id="2404" w:name="_Toc159792302"/>
      <w:bookmarkEnd w:id="2403"/>
      <w:bookmarkEnd w:id="2404"/>
    </w:p>
    <w:p w14:paraId="3D100791" w14:textId="7B9E1B25" w:rsidR="005604D2" w:rsidRPr="0020112D" w:rsidDel="008E79AE" w:rsidRDefault="005604D2">
      <w:pPr>
        <w:pStyle w:val="NoSpacing"/>
        <w:ind w:firstLine="0"/>
        <w:rPr>
          <w:del w:id="2405" w:author="Nikola Karpić" w:date="2024-01-14T23:30:00Z"/>
          <w:rFonts w:cs="Times New Roman"/>
          <w:lang w:val="sr-Latn-BA"/>
          <w:rPrChange w:id="2406" w:author="Nikola Karpić" w:date="2024-02-25T23:34:00Z">
            <w:rPr>
              <w:del w:id="2407" w:author="Nikola Karpić" w:date="2024-01-14T23:30:00Z"/>
              <w:lang w:val="ru-RU"/>
            </w:rPr>
          </w:rPrChange>
        </w:rPr>
        <w:pPrChange w:id="2408" w:author="Nikola Karpić" w:date="2024-01-14T23:47:00Z">
          <w:pPr>
            <w:pStyle w:val="NoSpacing"/>
            <w:numPr>
              <w:numId w:val="6"/>
            </w:numPr>
            <w:ind w:left="1440" w:hanging="360"/>
          </w:pPr>
        </w:pPrChange>
      </w:pPr>
      <w:del w:id="2409" w:author="Nikola Karpić" w:date="2024-01-14T23:46:00Z">
        <w:r w:rsidRPr="00101F3B" w:rsidDel="00125523">
          <w:rPr>
            <w:rFonts w:cs="Times New Roman"/>
            <w:b/>
            <w:bCs/>
            <w:lang w:val="ru-RU"/>
          </w:rPr>
          <w:delText>numpy</w:delText>
        </w:r>
        <w:r w:rsidRPr="00101F3B" w:rsidDel="00125523">
          <w:rPr>
            <w:rFonts w:cs="Times New Roman"/>
            <w:lang w:val="ru-RU"/>
          </w:rPr>
          <w:delText xml:space="preserve"> за математичке операције над подацима</w:delText>
        </w:r>
      </w:del>
      <w:bookmarkStart w:id="2410" w:name="_Toc157279308"/>
      <w:bookmarkStart w:id="2411" w:name="_Toc159792303"/>
      <w:bookmarkEnd w:id="2410"/>
      <w:bookmarkEnd w:id="2411"/>
    </w:p>
    <w:p w14:paraId="2AFF1E18" w14:textId="24E1F9AF" w:rsidR="005604D2" w:rsidRPr="0020112D" w:rsidDel="008E79AE" w:rsidRDefault="005604D2">
      <w:pPr>
        <w:pStyle w:val="NoSpacing"/>
        <w:ind w:firstLine="0"/>
        <w:rPr>
          <w:del w:id="2412" w:author="Nikola Karpić" w:date="2024-01-14T23:30:00Z"/>
          <w:rFonts w:cs="Times New Roman"/>
          <w:lang w:val="sr-Latn-BA"/>
          <w:rPrChange w:id="2413" w:author="Nikola Karpić" w:date="2024-02-25T23:34:00Z">
            <w:rPr>
              <w:del w:id="2414" w:author="Nikola Karpić" w:date="2024-01-14T23:30:00Z"/>
              <w:lang w:val="ru-RU"/>
            </w:rPr>
          </w:rPrChange>
        </w:rPr>
        <w:pPrChange w:id="2415" w:author="Nikola Karpić" w:date="2024-01-14T23:47:00Z">
          <w:pPr>
            <w:pStyle w:val="NoSpacing"/>
            <w:numPr>
              <w:numId w:val="6"/>
            </w:numPr>
            <w:ind w:left="1440" w:hanging="360"/>
          </w:pPr>
        </w:pPrChange>
      </w:pPr>
      <w:del w:id="2416" w:author="Nikola Karpić" w:date="2024-01-14T23:46:00Z">
        <w:r w:rsidRPr="00101F3B" w:rsidDel="00125523">
          <w:rPr>
            <w:rFonts w:cs="Times New Roman"/>
            <w:b/>
            <w:bCs/>
            <w:lang w:val="ru-RU"/>
          </w:rPr>
          <w:delText>matplotlib.pyplot</w:delText>
        </w:r>
        <w:r w:rsidRPr="00101F3B" w:rsidDel="00125523">
          <w:rPr>
            <w:rFonts w:cs="Times New Roman"/>
            <w:lang w:val="ru-RU"/>
          </w:rPr>
          <w:delText xml:space="preserve"> за визуализацију података</w:delText>
        </w:r>
      </w:del>
      <w:bookmarkStart w:id="2417" w:name="_Toc157279309"/>
      <w:bookmarkStart w:id="2418" w:name="_Toc159792304"/>
      <w:bookmarkEnd w:id="2417"/>
      <w:bookmarkEnd w:id="2418"/>
    </w:p>
    <w:p w14:paraId="18323F16" w14:textId="762C5670" w:rsidR="005604D2" w:rsidRPr="0020112D" w:rsidDel="008E79AE" w:rsidRDefault="005604D2">
      <w:pPr>
        <w:pStyle w:val="NoSpacing"/>
        <w:ind w:firstLine="0"/>
        <w:rPr>
          <w:del w:id="2419" w:author="Nikola Karpić" w:date="2024-01-14T23:30:00Z"/>
          <w:rFonts w:cs="Times New Roman"/>
          <w:lang w:val="sr-Latn-BA"/>
          <w:rPrChange w:id="2420" w:author="Nikola Karpić" w:date="2024-02-25T23:34:00Z">
            <w:rPr>
              <w:del w:id="2421" w:author="Nikola Karpić" w:date="2024-01-14T23:30:00Z"/>
              <w:lang w:val="ru-RU"/>
            </w:rPr>
          </w:rPrChange>
        </w:rPr>
        <w:pPrChange w:id="2422" w:author="Nikola Karpić" w:date="2024-01-14T23:47:00Z">
          <w:pPr>
            <w:pStyle w:val="NoSpacing"/>
            <w:numPr>
              <w:numId w:val="6"/>
            </w:numPr>
            <w:ind w:left="1440" w:hanging="360"/>
          </w:pPr>
        </w:pPrChange>
      </w:pPr>
      <w:del w:id="2423" w:author="Nikola Karpić" w:date="2024-01-14T23:46:00Z">
        <w:r w:rsidRPr="00101F3B" w:rsidDel="00125523">
          <w:rPr>
            <w:rFonts w:cs="Times New Roman"/>
            <w:b/>
            <w:bCs/>
            <w:lang w:val="ru-RU"/>
          </w:rPr>
          <w:delText>time</w:delText>
        </w:r>
        <w:r w:rsidRPr="00101F3B" w:rsidDel="00125523">
          <w:rPr>
            <w:rFonts w:cs="Times New Roman"/>
            <w:lang w:val="ru-RU"/>
          </w:rPr>
          <w:delText xml:space="preserve"> за мјерење времена извршавања тренирања модела</w:delText>
        </w:r>
      </w:del>
      <w:bookmarkStart w:id="2424" w:name="_Toc157279310"/>
      <w:bookmarkStart w:id="2425" w:name="_Toc159792305"/>
      <w:bookmarkEnd w:id="2424"/>
      <w:bookmarkEnd w:id="2425"/>
    </w:p>
    <w:p w14:paraId="5AAAE397" w14:textId="51B31282" w:rsidR="005604D2" w:rsidRPr="00101F3B" w:rsidDel="008E79AE" w:rsidRDefault="005604D2">
      <w:pPr>
        <w:pStyle w:val="NoSpacing"/>
        <w:ind w:firstLine="0"/>
        <w:rPr>
          <w:del w:id="2426" w:author="Nikola Karpić" w:date="2024-01-14T23:30:00Z"/>
          <w:rFonts w:cs="Times New Roman"/>
          <w:lang w:val="ru-RU"/>
        </w:rPr>
        <w:pPrChange w:id="2427" w:author="Nikola Karpić" w:date="2024-01-14T23:47:00Z">
          <w:pPr>
            <w:pStyle w:val="NoSpacing"/>
            <w:numPr>
              <w:numId w:val="6"/>
            </w:numPr>
            <w:ind w:left="1440" w:hanging="360"/>
          </w:pPr>
        </w:pPrChange>
      </w:pPr>
      <w:del w:id="2428" w:author="Nikola Karpić" w:date="2024-01-14T23:46:00Z">
        <w:r w:rsidRPr="00101F3B" w:rsidDel="00125523">
          <w:rPr>
            <w:rFonts w:cs="Times New Roman"/>
            <w:b/>
            <w:bCs/>
            <w:lang w:val="ru-RU"/>
          </w:rPr>
          <w:delText>datetime</w:delText>
        </w:r>
        <w:r w:rsidRPr="00101F3B" w:rsidDel="00125523">
          <w:rPr>
            <w:rFonts w:cs="Times New Roman"/>
            <w:lang w:val="ru-RU"/>
          </w:rPr>
          <w:delText xml:space="preserve"> за рад са датумима и временима</w:delText>
        </w:r>
      </w:del>
      <w:bookmarkStart w:id="2429" w:name="_Toc157279311"/>
      <w:bookmarkStart w:id="2430" w:name="_Toc159792306"/>
      <w:bookmarkEnd w:id="2429"/>
      <w:bookmarkEnd w:id="2430"/>
    </w:p>
    <w:p w14:paraId="68EA0553" w14:textId="30B0345E" w:rsidR="005604D2" w:rsidRPr="00101F3B" w:rsidDel="008E79AE" w:rsidRDefault="005604D2">
      <w:pPr>
        <w:pStyle w:val="NoSpacing"/>
        <w:ind w:firstLine="0"/>
        <w:rPr>
          <w:del w:id="2431" w:author="Nikola Karpić" w:date="2024-01-14T23:30:00Z"/>
          <w:rFonts w:cs="Times New Roman"/>
          <w:lang w:val="en-US"/>
        </w:rPr>
        <w:pPrChange w:id="2432" w:author="Nikola Karpić" w:date="2024-01-14T23:47:00Z">
          <w:pPr>
            <w:pStyle w:val="NoSpacing"/>
            <w:numPr>
              <w:numId w:val="6"/>
            </w:numPr>
            <w:ind w:left="1440" w:hanging="360"/>
          </w:pPr>
        </w:pPrChange>
      </w:pPr>
      <w:del w:id="2433" w:author="Nikola Karpić" w:date="2024-01-14T23:46:00Z">
        <w:r w:rsidRPr="00101F3B" w:rsidDel="00125523">
          <w:rPr>
            <w:rFonts w:cs="Times New Roman"/>
            <w:b/>
            <w:bCs/>
            <w:lang w:val="en-US"/>
          </w:rPr>
          <w:delText>classification_report</w:delText>
        </w:r>
        <w:r w:rsidRPr="00101F3B" w:rsidDel="00125523">
          <w:rPr>
            <w:rFonts w:cs="Times New Roman"/>
            <w:lang w:val="en-US"/>
          </w:rPr>
          <w:delText xml:space="preserve"> </w:delText>
        </w:r>
        <w:r w:rsidRPr="00101F3B" w:rsidDel="00125523">
          <w:rPr>
            <w:rFonts w:cs="Times New Roman"/>
            <w:lang w:val="ru-RU"/>
          </w:rPr>
          <w:delText>и</w:delText>
        </w:r>
        <w:r w:rsidRPr="00101F3B" w:rsidDel="00125523">
          <w:rPr>
            <w:rFonts w:cs="Times New Roman"/>
            <w:lang w:val="en-US"/>
          </w:rPr>
          <w:delText xml:space="preserve"> </w:delText>
        </w:r>
        <w:r w:rsidRPr="00101F3B" w:rsidDel="00125523">
          <w:rPr>
            <w:rFonts w:cs="Times New Roman"/>
            <w:b/>
            <w:bCs/>
            <w:lang w:val="en-US"/>
          </w:rPr>
          <w:delText>confusion_matrix</w:delText>
        </w:r>
        <w:r w:rsidRPr="00101F3B" w:rsidDel="00125523">
          <w:rPr>
            <w:rFonts w:cs="Times New Roman"/>
            <w:lang w:val="en-US"/>
          </w:rPr>
          <w:delText xml:space="preserve"> </w:delText>
        </w:r>
        <w:r w:rsidR="00377B5F" w:rsidRPr="00101F3B" w:rsidDel="00125523">
          <w:rPr>
            <w:rFonts w:cs="Times New Roman"/>
            <w:lang w:val="sr-Cyrl-BA"/>
          </w:rPr>
          <w:delText xml:space="preserve">за </w:delText>
        </w:r>
        <w:r w:rsidRPr="00101F3B" w:rsidDel="00125523">
          <w:rPr>
            <w:rFonts w:cs="Times New Roman"/>
            <w:lang w:val="ru-RU"/>
          </w:rPr>
          <w:delText>процјену</w:delText>
        </w:r>
        <w:r w:rsidRPr="00101F3B" w:rsidDel="00125523">
          <w:rPr>
            <w:rFonts w:cs="Times New Roman"/>
            <w:lang w:val="en-US"/>
          </w:rPr>
          <w:delText xml:space="preserve"> </w:delText>
        </w:r>
        <w:r w:rsidRPr="00101F3B" w:rsidDel="00125523">
          <w:rPr>
            <w:rFonts w:cs="Times New Roman"/>
            <w:lang w:val="ru-RU"/>
          </w:rPr>
          <w:delText>перформанси</w:delText>
        </w:r>
        <w:r w:rsidRPr="00101F3B" w:rsidDel="00125523">
          <w:rPr>
            <w:rFonts w:cs="Times New Roman"/>
            <w:lang w:val="en-US"/>
          </w:rPr>
          <w:delText xml:space="preserve"> </w:delText>
        </w:r>
        <w:r w:rsidRPr="00101F3B" w:rsidDel="00125523">
          <w:rPr>
            <w:rFonts w:cs="Times New Roman"/>
            <w:lang w:val="ru-RU"/>
          </w:rPr>
          <w:delText>модела</w:delText>
        </w:r>
      </w:del>
      <w:bookmarkStart w:id="2434" w:name="_Toc157279312"/>
      <w:bookmarkStart w:id="2435" w:name="_Toc159792307"/>
      <w:bookmarkEnd w:id="2434"/>
      <w:bookmarkEnd w:id="2435"/>
    </w:p>
    <w:p w14:paraId="74DB2973" w14:textId="0EAE3F90" w:rsidR="005604D2" w:rsidRPr="00101F3B" w:rsidDel="008E79AE" w:rsidRDefault="005604D2">
      <w:pPr>
        <w:pStyle w:val="NoSpacing"/>
        <w:ind w:firstLine="0"/>
        <w:rPr>
          <w:del w:id="2436" w:author="Nikola Karpić" w:date="2024-01-14T23:31:00Z"/>
          <w:rFonts w:cs="Times New Roman"/>
          <w:lang w:val="ru-RU"/>
        </w:rPr>
        <w:pPrChange w:id="2437" w:author="Nikola Karpić" w:date="2024-01-14T23:47:00Z">
          <w:pPr>
            <w:pStyle w:val="NoSpacing"/>
            <w:numPr>
              <w:numId w:val="6"/>
            </w:numPr>
            <w:ind w:left="1440" w:hanging="360"/>
          </w:pPr>
        </w:pPrChange>
      </w:pPr>
      <w:del w:id="2438" w:author="Nikola Karpić" w:date="2024-01-14T23:46:00Z">
        <w:r w:rsidRPr="00101F3B" w:rsidDel="00125523">
          <w:rPr>
            <w:rFonts w:cs="Times New Roman"/>
            <w:b/>
            <w:bCs/>
            <w:lang w:val="en-US"/>
          </w:rPr>
          <w:delText>train</w:delText>
        </w:r>
        <w:r w:rsidRPr="00101F3B" w:rsidDel="00125523">
          <w:rPr>
            <w:rFonts w:cs="Times New Roman"/>
            <w:b/>
            <w:bCs/>
            <w:lang w:val="ru-RU"/>
          </w:rPr>
          <w:delText>_</w:delText>
        </w:r>
        <w:r w:rsidRPr="00101F3B" w:rsidDel="00125523">
          <w:rPr>
            <w:rFonts w:cs="Times New Roman"/>
            <w:b/>
            <w:bCs/>
            <w:lang w:val="en-US"/>
          </w:rPr>
          <w:delText>test</w:delText>
        </w:r>
        <w:r w:rsidRPr="00101F3B" w:rsidDel="00125523">
          <w:rPr>
            <w:rFonts w:cs="Times New Roman"/>
            <w:b/>
            <w:bCs/>
            <w:lang w:val="ru-RU"/>
          </w:rPr>
          <w:delText>_</w:delText>
        </w:r>
        <w:r w:rsidRPr="00101F3B" w:rsidDel="00125523">
          <w:rPr>
            <w:rFonts w:cs="Times New Roman"/>
            <w:b/>
            <w:bCs/>
            <w:lang w:val="en-US"/>
          </w:rPr>
          <w:delText>split</w:delText>
        </w:r>
        <w:r w:rsidRPr="00101F3B" w:rsidDel="00125523">
          <w:rPr>
            <w:rFonts w:cs="Times New Roman"/>
            <w:lang w:val="ru-RU"/>
          </w:rPr>
          <w:delText xml:space="preserve"> за подјелу скупа података на скупове за тренирање и тестирање</w:delText>
        </w:r>
      </w:del>
      <w:del w:id="2439" w:author="Nikola Karpić" w:date="2024-01-14T23:31:00Z">
        <w:r w:rsidRPr="00101F3B" w:rsidDel="008E79AE">
          <w:rPr>
            <w:rFonts w:cs="Times New Roman"/>
            <w:lang w:val="ru-RU"/>
          </w:rPr>
          <w:delText xml:space="preserve"> </w:delText>
        </w:r>
        <w:bookmarkStart w:id="2440" w:name="_Toc157279313"/>
        <w:bookmarkStart w:id="2441" w:name="_Toc159792308"/>
        <w:bookmarkEnd w:id="2440"/>
        <w:bookmarkEnd w:id="2441"/>
      </w:del>
    </w:p>
    <w:p w14:paraId="16D21AFD" w14:textId="1DD3D5DD" w:rsidR="005604D2" w:rsidRPr="00101F3B" w:rsidDel="008E79AE" w:rsidRDefault="00377B5F">
      <w:pPr>
        <w:pStyle w:val="NoSpacing"/>
        <w:ind w:firstLine="0"/>
        <w:rPr>
          <w:del w:id="2442" w:author="Nikola Karpić" w:date="2024-01-14T23:32:00Z"/>
          <w:rFonts w:cs="Times New Roman"/>
          <w:b/>
          <w:bCs/>
          <w:lang w:val="ru-RU"/>
        </w:rPr>
        <w:pPrChange w:id="2443" w:author="Nikola Karpić" w:date="2024-01-14T23:47:00Z">
          <w:pPr>
            <w:pStyle w:val="NoSpacing"/>
            <w:numPr>
              <w:numId w:val="6"/>
            </w:numPr>
            <w:ind w:left="1440" w:hanging="360"/>
          </w:pPr>
        </w:pPrChange>
      </w:pPr>
      <w:del w:id="2444" w:author="Nikola Karpić" w:date="2024-01-14T23:46:00Z">
        <w:r w:rsidRPr="00101F3B" w:rsidDel="00125523">
          <w:rPr>
            <w:rFonts w:cs="Times New Roman"/>
            <w:b/>
            <w:bCs/>
            <w:lang w:val="en-US"/>
          </w:rPr>
          <w:delText>LogisticRegression</w:delText>
        </w:r>
        <w:r w:rsidRPr="00101F3B" w:rsidDel="00125523">
          <w:rPr>
            <w:rFonts w:cs="Times New Roman"/>
            <w:b/>
            <w:bCs/>
            <w:lang w:val="ru-RU"/>
          </w:rPr>
          <w:delText xml:space="preserve">, </w:delText>
        </w:r>
        <w:r w:rsidRPr="00101F3B" w:rsidDel="00125523">
          <w:rPr>
            <w:rFonts w:cs="Times New Roman"/>
            <w:b/>
            <w:bCs/>
            <w:lang w:val="en-US"/>
          </w:rPr>
          <w:delText>GaussianNB</w:delText>
        </w:r>
        <w:r w:rsidRPr="00101F3B" w:rsidDel="00125523">
          <w:rPr>
            <w:rFonts w:cs="Times New Roman"/>
            <w:b/>
            <w:bCs/>
            <w:lang w:val="ru-RU"/>
          </w:rPr>
          <w:delText xml:space="preserve">, </w:delText>
        </w:r>
        <w:r w:rsidRPr="00101F3B" w:rsidDel="00125523">
          <w:rPr>
            <w:rFonts w:cs="Times New Roman"/>
            <w:b/>
            <w:bCs/>
            <w:lang w:val="en-US"/>
          </w:rPr>
          <w:delText>KNeighborsClassifier</w:delText>
        </w:r>
        <w:r w:rsidRPr="00101F3B" w:rsidDel="00125523">
          <w:rPr>
            <w:rFonts w:cs="Times New Roman"/>
            <w:b/>
            <w:bCs/>
            <w:lang w:val="ru-RU"/>
          </w:rPr>
          <w:delText xml:space="preserve">, </w:delText>
        </w:r>
        <w:r w:rsidRPr="00101F3B" w:rsidDel="00125523">
          <w:rPr>
            <w:rFonts w:cs="Times New Roman"/>
            <w:b/>
            <w:bCs/>
            <w:lang w:val="en-US"/>
          </w:rPr>
          <w:delText>DecisionTreeClassifier</w:delText>
        </w:r>
        <w:r w:rsidRPr="00101F3B" w:rsidDel="00125523">
          <w:rPr>
            <w:rFonts w:cs="Times New Roman"/>
            <w:b/>
            <w:bCs/>
            <w:lang w:val="ru-RU"/>
          </w:rPr>
          <w:delText xml:space="preserve">, </w:delText>
        </w:r>
        <w:r w:rsidRPr="00101F3B" w:rsidDel="00125523">
          <w:rPr>
            <w:rFonts w:cs="Times New Roman"/>
            <w:b/>
            <w:bCs/>
            <w:lang w:val="en-US"/>
          </w:rPr>
          <w:delText>RandomForestClassifier</w:delText>
        </w:r>
        <w:r w:rsidRPr="00101F3B" w:rsidDel="00125523">
          <w:rPr>
            <w:rFonts w:cs="Times New Roman"/>
            <w:b/>
            <w:bCs/>
            <w:lang w:val="ru-RU"/>
          </w:rPr>
          <w:delText xml:space="preserve">, </w:delText>
        </w:r>
        <w:r w:rsidRPr="00101F3B" w:rsidDel="00125523">
          <w:rPr>
            <w:rFonts w:cs="Times New Roman"/>
            <w:b/>
            <w:bCs/>
            <w:lang w:val="en-US"/>
          </w:rPr>
          <w:delText>GradientBoostingClassifier</w:delText>
        </w:r>
        <w:r w:rsidRPr="00101F3B" w:rsidDel="00125523">
          <w:rPr>
            <w:rFonts w:cs="Times New Roman"/>
            <w:b/>
            <w:bCs/>
            <w:lang w:val="ru-RU"/>
          </w:rPr>
          <w:delText xml:space="preserve">, </w:delText>
        </w:r>
        <w:r w:rsidRPr="00101F3B" w:rsidDel="00125523">
          <w:rPr>
            <w:rFonts w:cs="Times New Roman"/>
            <w:b/>
            <w:bCs/>
            <w:lang w:val="en-US"/>
          </w:rPr>
          <w:delText>SVC</w:delText>
        </w:r>
        <w:r w:rsidRPr="00101F3B" w:rsidDel="00125523">
          <w:rPr>
            <w:rFonts w:cs="Times New Roman"/>
            <w:b/>
            <w:bCs/>
            <w:lang w:val="ru-RU"/>
          </w:rPr>
          <w:delText xml:space="preserve">, </w:delText>
        </w:r>
        <w:r w:rsidRPr="00101F3B" w:rsidDel="00125523">
          <w:rPr>
            <w:rFonts w:cs="Times New Roman"/>
            <w:b/>
            <w:bCs/>
            <w:lang w:val="en-US"/>
          </w:rPr>
          <w:delText>LGBMClassifier</w:delText>
        </w:r>
        <w:r w:rsidRPr="00101F3B" w:rsidDel="00125523">
          <w:rPr>
            <w:rFonts w:cs="Times New Roman"/>
            <w:b/>
            <w:bCs/>
            <w:lang w:val="ru-RU"/>
          </w:rPr>
          <w:delText xml:space="preserve">, </w:delText>
        </w:r>
        <w:r w:rsidRPr="00101F3B" w:rsidDel="00125523">
          <w:rPr>
            <w:rFonts w:cs="Times New Roman"/>
            <w:b/>
            <w:bCs/>
            <w:lang w:val="en-US"/>
          </w:rPr>
          <w:delText>LGBMRegressor</w:delText>
        </w:r>
        <w:r w:rsidRPr="00101F3B" w:rsidDel="00125523">
          <w:rPr>
            <w:rFonts w:cs="Times New Roman"/>
            <w:b/>
            <w:bCs/>
            <w:lang w:val="ru-RU"/>
          </w:rPr>
          <w:delText xml:space="preserve">, </w:delText>
        </w:r>
        <w:r w:rsidRPr="00101F3B" w:rsidDel="00125523">
          <w:rPr>
            <w:rFonts w:cs="Times New Roman"/>
            <w:b/>
            <w:bCs/>
            <w:lang w:val="en-US"/>
          </w:rPr>
          <w:delText>KNeighborsRegressor</w:delText>
        </w:r>
        <w:r w:rsidRPr="00101F3B" w:rsidDel="00125523">
          <w:rPr>
            <w:rFonts w:cs="Times New Roman"/>
            <w:lang w:val="sr-Cyrl-BA"/>
          </w:rPr>
          <w:delText xml:space="preserve"> за израду модела за класификацију и регресију на</w:delText>
        </w:r>
      </w:del>
      <w:del w:id="2445" w:author="Nikola Karpić" w:date="2024-01-14T23:32:00Z">
        <w:r w:rsidRPr="00101F3B" w:rsidDel="008E79AE">
          <w:rPr>
            <w:rFonts w:cs="Times New Roman"/>
            <w:lang w:val="sr-Cyrl-BA"/>
          </w:rPr>
          <w:delText xml:space="preserve"> </w:delText>
        </w:r>
      </w:del>
      <w:del w:id="2446" w:author="Nikola Karpić" w:date="2024-01-14T23:46:00Z">
        <w:r w:rsidRPr="00101F3B" w:rsidDel="00125523">
          <w:rPr>
            <w:rFonts w:cs="Times New Roman"/>
            <w:lang w:val="sr-Cyrl-BA"/>
          </w:rPr>
          <w:delText>основу одговарајућих алгоритама и техника машинског учења</w:delText>
        </w:r>
      </w:del>
      <w:ins w:id="2447" w:author="Aleksandar Kelec" w:date="2023-11-26T19:31:00Z">
        <w:del w:id="2448" w:author="Nikola Karpić" w:date="2024-01-14T23:46:00Z">
          <w:r w:rsidR="00A116DF" w:rsidRPr="00101F3B" w:rsidDel="00125523">
            <w:rPr>
              <w:rFonts w:cs="Times New Roman"/>
              <w:lang w:val="sr-Cyrl-BA"/>
            </w:rPr>
            <w:delText>.</w:delText>
          </w:r>
        </w:del>
      </w:ins>
      <w:bookmarkStart w:id="2449" w:name="_Toc157279314"/>
      <w:bookmarkStart w:id="2450" w:name="_Toc159792309"/>
      <w:bookmarkEnd w:id="2449"/>
      <w:bookmarkEnd w:id="2450"/>
    </w:p>
    <w:p w14:paraId="15621948" w14:textId="67D63AC0" w:rsidR="006A0EDC" w:rsidRPr="00101F3B" w:rsidDel="008E79AE" w:rsidRDefault="00241E79">
      <w:pPr>
        <w:pStyle w:val="NoSpacing"/>
        <w:ind w:firstLine="0"/>
        <w:rPr>
          <w:del w:id="2451" w:author="Nikola Karpić" w:date="2024-01-14T23:32:00Z"/>
          <w:rFonts w:cs="Times New Roman"/>
          <w:b/>
          <w:bCs/>
          <w:lang w:val="ru-RU"/>
        </w:rPr>
        <w:pPrChange w:id="2452" w:author="Nikola Karpić" w:date="2024-01-14T23:47:00Z">
          <w:pPr>
            <w:pStyle w:val="NoSpacing"/>
            <w:ind w:firstLine="0"/>
            <w:jc w:val="center"/>
          </w:pPr>
        </w:pPrChange>
      </w:pPr>
      <w:del w:id="2453" w:author="Nikola Karpić" w:date="2024-01-14T23:31:00Z">
        <w:r w:rsidRPr="00101F3B" w:rsidDel="008E79AE">
          <w:rPr>
            <w:rFonts w:cs="Times New Roman"/>
            <w:b/>
            <w:bCs/>
            <w:noProof/>
            <w:lang w:val="ru-RU"/>
          </w:rPr>
          <w:drawing>
            <wp:inline distT="0" distB="0" distL="0" distR="0" wp14:anchorId="0D6E531F" wp14:editId="4EEBA632">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8"/>
                      <a:stretch>
                        <a:fillRect/>
                      </a:stretch>
                    </pic:blipFill>
                    <pic:spPr>
                      <a:xfrm>
                        <a:off x="0" y="0"/>
                        <a:ext cx="5943600" cy="4690745"/>
                      </a:xfrm>
                      <a:prstGeom prst="rect">
                        <a:avLst/>
                      </a:prstGeom>
                      <a:ln>
                        <a:noFill/>
                      </a:ln>
                    </pic:spPr>
                  </pic:pic>
                </a:graphicData>
              </a:graphic>
            </wp:inline>
          </w:drawing>
        </w:r>
      </w:del>
      <w:bookmarkStart w:id="2454" w:name="_Toc157279315"/>
      <w:bookmarkStart w:id="2455" w:name="_Toc159792310"/>
      <w:bookmarkEnd w:id="2454"/>
      <w:bookmarkEnd w:id="2455"/>
    </w:p>
    <w:p w14:paraId="49D6416C" w14:textId="2098BC9B" w:rsidR="004B2026" w:rsidRPr="00101F3B" w:rsidDel="008E79AE" w:rsidRDefault="004B2026">
      <w:pPr>
        <w:pStyle w:val="NoSpacing"/>
        <w:ind w:firstLine="0"/>
        <w:rPr>
          <w:del w:id="2456" w:author="Nikola Karpić" w:date="2024-01-14T23:33:00Z"/>
          <w:rFonts w:cs="Times New Roman"/>
          <w:i/>
          <w:iCs/>
          <w:lang w:val="sr-Cyrl-BA"/>
        </w:rPr>
        <w:pPrChange w:id="2457" w:author="Nikola Karpić" w:date="2024-01-14T23:47:00Z">
          <w:pPr>
            <w:pStyle w:val="NoSpacing"/>
            <w:ind w:firstLine="0"/>
            <w:jc w:val="center"/>
          </w:pPr>
        </w:pPrChange>
      </w:pPr>
      <w:del w:id="2458" w:author="Nikola Karpić" w:date="2024-01-14T23:32:00Z">
        <w:r w:rsidRPr="00101F3B" w:rsidDel="008E79AE">
          <w:rPr>
            <w:rFonts w:cs="Times New Roman"/>
            <w:i/>
            <w:iCs/>
            <w:lang w:val="sr-Cyrl-BA"/>
          </w:rPr>
          <w:delText>Слика 5.4. Увоз потребних спољашњих библиотека</w:delText>
        </w:r>
      </w:del>
      <w:bookmarkStart w:id="2459" w:name="_Toc157279316"/>
      <w:bookmarkStart w:id="2460" w:name="_Toc159792311"/>
      <w:bookmarkEnd w:id="2459"/>
      <w:bookmarkEnd w:id="2460"/>
    </w:p>
    <w:p w14:paraId="2DDB57FF" w14:textId="77777777" w:rsidR="00391B1B" w:rsidRPr="00101F3B" w:rsidDel="008E79AE" w:rsidRDefault="00391B1B">
      <w:pPr>
        <w:pStyle w:val="NoSpacing"/>
        <w:ind w:firstLine="0"/>
        <w:rPr>
          <w:del w:id="2461" w:author="Nikola Karpić" w:date="2024-01-14T23:33:00Z"/>
          <w:rFonts w:cs="Times New Roman"/>
          <w:b/>
          <w:bCs/>
          <w:lang w:val="ru-RU"/>
        </w:rPr>
        <w:pPrChange w:id="2462" w:author="Nikola Karpić" w:date="2024-01-14T23:47:00Z">
          <w:pPr>
            <w:pStyle w:val="NoSpacing"/>
            <w:ind w:firstLine="0"/>
            <w:jc w:val="center"/>
          </w:pPr>
        </w:pPrChange>
      </w:pPr>
      <w:bookmarkStart w:id="2463" w:name="_Toc157279317"/>
      <w:bookmarkStart w:id="2464" w:name="_Toc159792312"/>
      <w:bookmarkEnd w:id="2463"/>
      <w:bookmarkEnd w:id="2464"/>
    </w:p>
    <w:p w14:paraId="6F708990" w14:textId="6D6C158F" w:rsidR="003D2990" w:rsidRPr="00101F3B" w:rsidDel="008E79AE" w:rsidRDefault="00391B1B">
      <w:pPr>
        <w:pStyle w:val="NoSpacing"/>
        <w:ind w:firstLine="0"/>
        <w:rPr>
          <w:del w:id="2465" w:author="Nikola Karpić" w:date="2024-01-14T23:33:00Z"/>
          <w:rFonts w:cs="Times New Roman"/>
          <w:lang w:val="ru-RU"/>
        </w:rPr>
        <w:pPrChange w:id="2466" w:author="Nikola Karpić" w:date="2024-01-14T23:47:00Z">
          <w:pPr>
            <w:pStyle w:val="NoSpacing"/>
          </w:pPr>
        </w:pPrChange>
      </w:pPr>
      <w:del w:id="2467" w:author="Nikola Karpić" w:date="2024-01-14T23:33:00Z">
        <w:r w:rsidRPr="00101F3B" w:rsidDel="008E79AE">
          <w:rPr>
            <w:rFonts w:cs="Times New Roman"/>
            <w:lang w:val="ru-RU"/>
          </w:rPr>
          <w:delText>Даље,</w:delText>
        </w:r>
        <w:r w:rsidRPr="00101F3B" w:rsidDel="008E79AE">
          <w:rPr>
            <w:rFonts w:cs="Times New Roman"/>
            <w:lang w:val="sr-Cyrl-BA"/>
          </w:rPr>
          <w:delText xml:space="preserve"> </w:delText>
        </w:r>
        <w:r w:rsidR="003D2990" w:rsidRPr="00101F3B" w:rsidDel="008E79AE">
          <w:rPr>
            <w:rFonts w:cs="Times New Roman"/>
            <w:lang w:val="ru-RU"/>
          </w:rPr>
          <w:delText>учитава</w:delText>
        </w:r>
        <w:r w:rsidRPr="00101F3B" w:rsidDel="008E79AE">
          <w:rPr>
            <w:rFonts w:cs="Times New Roman"/>
            <w:lang w:val="ru-RU"/>
          </w:rPr>
          <w:delText>мо</w:delText>
        </w:r>
        <w:r w:rsidR="003D2990" w:rsidRPr="00101F3B" w:rsidDel="008E79AE">
          <w:rPr>
            <w:rFonts w:cs="Times New Roman"/>
            <w:lang w:val="ru-RU"/>
          </w:rPr>
          <w:delText xml:space="preserve"> </w:delText>
        </w:r>
        <w:commentRangeStart w:id="2468"/>
        <w:r w:rsidR="003D2990" w:rsidRPr="00101F3B" w:rsidDel="008E79AE">
          <w:rPr>
            <w:rFonts w:cs="Times New Roman"/>
            <w:lang w:val="en-US"/>
          </w:rPr>
          <w:delText>csv</w:delText>
        </w:r>
        <w:r w:rsidR="003D2990" w:rsidRPr="00101F3B" w:rsidDel="008E79AE">
          <w:rPr>
            <w:rFonts w:cs="Times New Roman"/>
            <w:lang w:val="ru-RU"/>
          </w:rPr>
          <w:delText xml:space="preserve"> </w:delText>
        </w:r>
        <w:commentRangeEnd w:id="2468"/>
        <w:r w:rsidR="001B1777" w:rsidRPr="0020112D" w:rsidDel="008E79AE">
          <w:rPr>
            <w:rStyle w:val="CommentReference"/>
            <w:rFonts w:cs="Times New Roman"/>
            <w:lang w:val="sr-Latn-BA"/>
            <w:rPrChange w:id="2469" w:author="Nikola Karpić" w:date="2024-02-25T23:34:00Z">
              <w:rPr>
                <w:rStyle w:val="CommentReference"/>
                <w:rFonts w:ascii="Arial" w:hAnsi="Arial"/>
                <w:lang w:val="sr-Latn-BA"/>
              </w:rPr>
            </w:rPrChange>
          </w:rPr>
          <w:commentReference w:id="2468"/>
        </w:r>
        <w:r w:rsidR="003D2990" w:rsidRPr="00101F3B" w:rsidDel="008E79AE">
          <w:rPr>
            <w:rFonts w:cs="Times New Roman"/>
            <w:lang w:val="ru-RU"/>
          </w:rPr>
          <w:delText xml:space="preserve">датотеку </w:delText>
        </w:r>
        <w:r w:rsidRPr="00101F3B" w:rsidDel="008E79AE">
          <w:rPr>
            <w:rFonts w:cs="Times New Roman"/>
            <w:lang w:val="ru-RU"/>
          </w:rPr>
          <w:delText>која садржи скуп података за тренирање и</w:delText>
        </w:r>
        <w:r w:rsidR="003D2990" w:rsidRPr="00101F3B" w:rsidDel="008E79AE">
          <w:rPr>
            <w:rFonts w:cs="Times New Roman"/>
            <w:lang w:val="ru-RU"/>
          </w:rPr>
          <w:delText xml:space="preserve"> испису</w:delText>
        </w:r>
      </w:del>
      <w:ins w:id="2470" w:author="Aleksandar Kelec" w:date="2023-11-26T19:32:00Z">
        <w:del w:id="2471" w:author="Nikola Karpić" w:date="2024-01-14T23:33:00Z">
          <w:r w:rsidR="00FA4DCE" w:rsidRPr="00101F3B" w:rsidDel="008E79AE">
            <w:rPr>
              <w:rFonts w:cs="Times New Roman"/>
              <w:lang w:val="ru-RU"/>
            </w:rPr>
            <w:delText>ј</w:delText>
          </w:r>
        </w:del>
      </w:ins>
      <w:del w:id="2472" w:author="Nikola Karpić" w:date="2024-01-14T23:33:00Z">
        <w:r w:rsidRPr="00101F3B" w:rsidDel="008E79AE">
          <w:rPr>
            <w:rFonts w:cs="Times New Roman"/>
            <w:lang w:val="ru-RU"/>
          </w:rPr>
          <w:delText>емо</w:delText>
        </w:r>
        <w:r w:rsidR="003D2990" w:rsidRPr="00101F3B" w:rsidDel="008E79AE">
          <w:rPr>
            <w:rFonts w:cs="Times New Roman"/>
            <w:lang w:val="ru-RU"/>
          </w:rPr>
          <w:delText xml:space="preserve"> првих пет </w:delText>
        </w:r>
        <w:r w:rsidRPr="00101F3B" w:rsidDel="008E79AE">
          <w:rPr>
            <w:rFonts w:cs="Times New Roman"/>
            <w:lang w:val="ru-RU"/>
          </w:rPr>
          <w:delText>редова</w:delText>
        </w:r>
        <w:r w:rsidR="003D2990" w:rsidRPr="00101F3B" w:rsidDel="008E79AE">
          <w:rPr>
            <w:rFonts w:cs="Times New Roman"/>
            <w:lang w:val="ru-RU"/>
          </w:rPr>
          <w:delText xml:space="preserve"> скупа података</w:delText>
        </w:r>
        <w:r w:rsidRPr="00101F3B" w:rsidDel="008E79AE">
          <w:rPr>
            <w:rFonts w:cs="Times New Roman"/>
            <w:lang w:val="ru-RU"/>
          </w:rPr>
          <w:delText>.</w:delText>
        </w:r>
        <w:bookmarkStart w:id="2473" w:name="_Toc157279318"/>
        <w:bookmarkStart w:id="2474" w:name="_Toc159792313"/>
        <w:bookmarkEnd w:id="2473"/>
        <w:bookmarkEnd w:id="2474"/>
      </w:del>
    </w:p>
    <w:p w14:paraId="535DDCC3" w14:textId="6683FEAA" w:rsidR="00A911BE" w:rsidRPr="00101F3B" w:rsidDel="008E79AE" w:rsidRDefault="00A911BE">
      <w:pPr>
        <w:pStyle w:val="NoSpacing"/>
        <w:ind w:firstLine="0"/>
        <w:rPr>
          <w:del w:id="2475" w:author="Nikola Karpić" w:date="2024-01-14T23:33:00Z"/>
          <w:rFonts w:cs="Times New Roman"/>
          <w:lang w:val="ru-RU"/>
        </w:rPr>
        <w:pPrChange w:id="2476" w:author="Nikola Karpić" w:date="2024-01-14T23:47:00Z">
          <w:pPr>
            <w:pStyle w:val="NoSpacing"/>
          </w:pPr>
        </w:pPrChange>
      </w:pPr>
      <w:bookmarkStart w:id="2477" w:name="_Toc157279319"/>
      <w:bookmarkStart w:id="2478" w:name="_Toc159792314"/>
      <w:bookmarkEnd w:id="2477"/>
      <w:bookmarkEnd w:id="2478"/>
    </w:p>
    <w:p w14:paraId="5EC40ACA" w14:textId="777AB420" w:rsidR="00AE4BC1" w:rsidRPr="00101F3B" w:rsidDel="008E79AE" w:rsidRDefault="00EB0C41">
      <w:pPr>
        <w:pStyle w:val="NoSpacing"/>
        <w:ind w:firstLine="0"/>
        <w:rPr>
          <w:del w:id="2479" w:author="Nikola Karpić" w:date="2024-01-14T23:33:00Z"/>
          <w:rFonts w:cs="Times New Roman"/>
          <w:lang w:val="ru-RU"/>
        </w:rPr>
        <w:pPrChange w:id="2480" w:author="Nikola Karpić" w:date="2024-01-14T23:47:00Z">
          <w:pPr>
            <w:pStyle w:val="NoSpacing"/>
            <w:ind w:firstLine="0"/>
            <w:jc w:val="center"/>
          </w:pPr>
        </w:pPrChange>
      </w:pPr>
      <w:del w:id="2481" w:author="Nikola Karpić" w:date="2024-01-14T23:33:00Z">
        <w:r w:rsidRPr="00101F3B" w:rsidDel="008E79AE">
          <w:rPr>
            <w:rFonts w:cs="Times New Roman"/>
            <w:noProof/>
            <w:lang w:val="ru-RU"/>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9"/>
                      <a:stretch>
                        <a:fillRect/>
                      </a:stretch>
                    </pic:blipFill>
                    <pic:spPr>
                      <a:xfrm>
                        <a:off x="0" y="0"/>
                        <a:ext cx="3273048" cy="1046026"/>
                      </a:xfrm>
                      <a:prstGeom prst="rect">
                        <a:avLst/>
                      </a:prstGeom>
                    </pic:spPr>
                  </pic:pic>
                </a:graphicData>
              </a:graphic>
            </wp:inline>
          </w:drawing>
        </w:r>
        <w:bookmarkStart w:id="2482" w:name="_Toc157279320"/>
        <w:bookmarkStart w:id="2483" w:name="_Toc159792315"/>
        <w:bookmarkEnd w:id="2482"/>
        <w:bookmarkEnd w:id="2483"/>
      </w:del>
    </w:p>
    <w:p w14:paraId="407C91AA" w14:textId="236D1ED9" w:rsidR="004B2026" w:rsidRPr="00101F3B" w:rsidDel="008E79AE" w:rsidRDefault="004B2026">
      <w:pPr>
        <w:pStyle w:val="NoSpacing"/>
        <w:ind w:firstLine="0"/>
        <w:rPr>
          <w:del w:id="2484" w:author="Nikola Karpić" w:date="2024-01-14T23:33:00Z"/>
          <w:rFonts w:cs="Times New Roman"/>
          <w:lang w:val="sr-Latn-BA"/>
        </w:rPr>
        <w:pPrChange w:id="2485" w:author="Nikola Karpić" w:date="2024-01-14T23:47:00Z">
          <w:pPr>
            <w:pStyle w:val="NoSpacing"/>
            <w:ind w:firstLine="0"/>
            <w:jc w:val="center"/>
          </w:pPr>
        </w:pPrChange>
      </w:pPr>
      <w:del w:id="2486" w:author="Nikola Karpić" w:date="2024-01-14T23:33:00Z">
        <w:r w:rsidRPr="00101F3B" w:rsidDel="008E79AE">
          <w:rPr>
            <w:rFonts w:cs="Times New Roman"/>
            <w:i/>
            <w:iCs/>
            <w:lang w:val="sr-Cyrl-BA"/>
          </w:rPr>
          <w:delText>Слика 5.6. Учитавање датотеке са подацима</w:delText>
        </w:r>
        <w:bookmarkStart w:id="2487" w:name="_Toc157279321"/>
        <w:bookmarkStart w:id="2488" w:name="_Toc159792316"/>
        <w:bookmarkEnd w:id="2487"/>
        <w:bookmarkEnd w:id="2488"/>
      </w:del>
    </w:p>
    <w:p w14:paraId="52DB41EA" w14:textId="2C451F82" w:rsidR="004B2026" w:rsidRPr="00101F3B" w:rsidDel="008E79AE" w:rsidRDefault="004B2026">
      <w:pPr>
        <w:pStyle w:val="NoSpacing"/>
        <w:ind w:firstLine="0"/>
        <w:rPr>
          <w:del w:id="2489" w:author="Nikola Karpić" w:date="2024-01-14T23:33:00Z"/>
          <w:rFonts w:cs="Times New Roman"/>
          <w:lang w:val="ru-RU"/>
        </w:rPr>
        <w:pPrChange w:id="2490" w:author="Nikola Karpić" w:date="2024-01-14T23:47:00Z">
          <w:pPr>
            <w:pStyle w:val="NoSpacing"/>
            <w:ind w:firstLine="0"/>
            <w:jc w:val="center"/>
          </w:pPr>
        </w:pPrChange>
      </w:pPr>
      <w:bookmarkStart w:id="2491" w:name="_Toc157279322"/>
      <w:bookmarkStart w:id="2492" w:name="_Toc159792317"/>
      <w:bookmarkEnd w:id="2491"/>
      <w:bookmarkEnd w:id="2492"/>
    </w:p>
    <w:p w14:paraId="4B5A522C" w14:textId="38F7A089" w:rsidR="003A5713" w:rsidRPr="00101F3B" w:rsidDel="008E79AE" w:rsidRDefault="00EB0C41">
      <w:pPr>
        <w:pStyle w:val="NoSpacing"/>
        <w:ind w:firstLine="0"/>
        <w:rPr>
          <w:del w:id="2493" w:author="Nikola Karpić" w:date="2024-01-14T23:33:00Z"/>
          <w:rFonts w:cs="Times New Roman"/>
          <w:lang w:val="sr-Latn-BA"/>
        </w:rPr>
        <w:pPrChange w:id="2494" w:author="Nikola Karpić" w:date="2024-01-14T23:47:00Z">
          <w:pPr>
            <w:pStyle w:val="NoSpacing"/>
            <w:ind w:firstLine="0"/>
            <w:jc w:val="center"/>
          </w:pPr>
        </w:pPrChange>
      </w:pPr>
      <w:del w:id="2495" w:author="Nikola Karpić" w:date="2024-01-14T23:33:00Z">
        <w:r w:rsidRPr="00101F3B" w:rsidDel="008E79AE">
          <w:rPr>
            <w:rFonts w:cs="Times New Roman"/>
            <w:noProof/>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40"/>
                      <a:stretch>
                        <a:fillRect/>
                      </a:stretch>
                    </pic:blipFill>
                    <pic:spPr>
                      <a:xfrm>
                        <a:off x="0" y="0"/>
                        <a:ext cx="5943600" cy="1019810"/>
                      </a:xfrm>
                      <a:prstGeom prst="rect">
                        <a:avLst/>
                      </a:prstGeom>
                    </pic:spPr>
                  </pic:pic>
                </a:graphicData>
              </a:graphic>
            </wp:inline>
          </w:drawing>
        </w:r>
        <w:bookmarkStart w:id="2496" w:name="_Toc157279323"/>
        <w:bookmarkStart w:id="2497" w:name="_Toc159792318"/>
        <w:bookmarkEnd w:id="2496"/>
        <w:bookmarkEnd w:id="2497"/>
      </w:del>
    </w:p>
    <w:p w14:paraId="241413B8" w14:textId="5611B106" w:rsidR="004B2026" w:rsidRPr="00101F3B" w:rsidDel="008E79AE" w:rsidRDefault="004B2026">
      <w:pPr>
        <w:pStyle w:val="NoSpacing"/>
        <w:ind w:firstLine="0"/>
        <w:rPr>
          <w:del w:id="2498" w:author="Nikola Karpić" w:date="2024-01-14T23:33:00Z"/>
          <w:rFonts w:cs="Times New Roman"/>
          <w:lang w:val="sr-Latn-BA"/>
        </w:rPr>
        <w:pPrChange w:id="2499" w:author="Nikola Karpić" w:date="2024-01-14T23:47:00Z">
          <w:pPr>
            <w:pStyle w:val="NoSpacing"/>
            <w:ind w:firstLine="0"/>
            <w:jc w:val="center"/>
          </w:pPr>
        </w:pPrChange>
      </w:pPr>
      <w:del w:id="2500" w:author="Nikola Karpić" w:date="2024-01-14T23:33:00Z">
        <w:r w:rsidRPr="00101F3B" w:rsidDel="008E79AE">
          <w:rPr>
            <w:rFonts w:cs="Times New Roman"/>
            <w:i/>
            <w:iCs/>
            <w:lang w:val="sr-Cyrl-BA"/>
          </w:rPr>
          <w:delText>Слика 5.7. Приказ првих пет редова табеле са подацима</w:delText>
        </w:r>
        <w:bookmarkStart w:id="2501" w:name="_Toc157279324"/>
        <w:bookmarkStart w:id="2502" w:name="_Toc159792319"/>
        <w:bookmarkEnd w:id="2501"/>
        <w:bookmarkEnd w:id="2502"/>
      </w:del>
    </w:p>
    <w:p w14:paraId="630F3B5F" w14:textId="5130DAB4" w:rsidR="003A5713" w:rsidRPr="00101F3B" w:rsidDel="00125523" w:rsidRDefault="003A5713">
      <w:pPr>
        <w:pStyle w:val="NoSpacing"/>
        <w:ind w:firstLine="0"/>
        <w:rPr>
          <w:del w:id="2503" w:author="Nikola Karpić" w:date="2024-01-14T23:47:00Z"/>
          <w:rFonts w:cs="Times New Roman"/>
        </w:rPr>
        <w:pPrChange w:id="2504" w:author="Nikola Karpić" w:date="2024-01-14T23:47:00Z">
          <w:pPr/>
        </w:pPrChange>
      </w:pPr>
      <w:bookmarkStart w:id="2505" w:name="_Toc157279325"/>
      <w:bookmarkStart w:id="2506" w:name="_Toc159792320"/>
      <w:bookmarkEnd w:id="2505"/>
      <w:bookmarkEnd w:id="2506"/>
    </w:p>
    <w:p w14:paraId="5A65A019" w14:textId="7D8C5DFB" w:rsidR="00DF7825" w:rsidRPr="00101F3B" w:rsidRDefault="00125523" w:rsidP="00391B1B">
      <w:pPr>
        <w:pStyle w:val="Heading2"/>
        <w:numPr>
          <w:ilvl w:val="1"/>
          <w:numId w:val="1"/>
        </w:numPr>
        <w:rPr>
          <w:ins w:id="2507" w:author="Nikola Karpić" w:date="2024-01-14T23:47:00Z"/>
          <w:rFonts w:cs="Times New Roman"/>
          <w:lang w:val="sr-Cyrl-BA"/>
        </w:rPr>
      </w:pPr>
      <w:bookmarkStart w:id="2508" w:name="_Toc159792321"/>
      <w:ins w:id="2509" w:author="Nikola Karpić" w:date="2024-01-14T23:47:00Z">
        <w:r w:rsidRPr="00101F3B">
          <w:rPr>
            <w:rFonts w:cs="Times New Roman"/>
            <w:lang w:val="sr-Cyrl-BA"/>
          </w:rPr>
          <w:t>Прикупљање и п</w:t>
        </w:r>
      </w:ins>
      <w:del w:id="2510" w:author="Nikola Karpić" w:date="2024-01-14T23:47:00Z">
        <w:r w:rsidR="00C7714E" w:rsidRPr="00101F3B" w:rsidDel="00125523">
          <w:rPr>
            <w:rFonts w:cs="Times New Roman"/>
            <w:lang w:val="sr-Cyrl-BA"/>
          </w:rPr>
          <w:delText>П</w:delText>
        </w:r>
      </w:del>
      <w:r w:rsidR="00C7714E" w:rsidRPr="00101F3B">
        <w:rPr>
          <w:rFonts w:cs="Times New Roman"/>
          <w:lang w:val="sr-Cyrl-BA"/>
        </w:rPr>
        <w:t>рипрема</w:t>
      </w:r>
      <w:r w:rsidR="00915149" w:rsidRPr="00101F3B">
        <w:rPr>
          <w:rFonts w:cs="Times New Roman"/>
          <w:lang w:val="sr-Cyrl-BA"/>
        </w:rPr>
        <w:t xml:space="preserve"> података</w:t>
      </w:r>
      <w:bookmarkEnd w:id="2508"/>
    </w:p>
    <w:p w14:paraId="68F0A1E3" w14:textId="7D6497A6" w:rsidR="00125523" w:rsidRPr="0020112D" w:rsidDel="00125523" w:rsidRDefault="00125523">
      <w:pPr>
        <w:pStyle w:val="NoSpacing"/>
        <w:rPr>
          <w:del w:id="2511" w:author="Nikola Karpić" w:date="2024-01-14T23:50:00Z"/>
          <w:rFonts w:cs="Times New Roman"/>
          <w:lang w:val="sr-Cyrl-BA"/>
          <w:rPrChange w:id="2512" w:author="Nikola Karpić" w:date="2024-02-25T23:34:00Z">
            <w:rPr>
              <w:del w:id="2513" w:author="Nikola Karpić" w:date="2024-01-14T23:50:00Z"/>
            </w:rPr>
          </w:rPrChange>
        </w:rPr>
        <w:pPrChange w:id="2514" w:author="Nikola Karpić" w:date="2024-01-14T23:47:00Z">
          <w:pPr>
            <w:pStyle w:val="Heading2"/>
            <w:numPr>
              <w:ilvl w:val="1"/>
              <w:numId w:val="1"/>
            </w:numPr>
            <w:ind w:left="1080" w:hanging="720"/>
          </w:pPr>
        </w:pPrChange>
      </w:pPr>
      <w:ins w:id="2515" w:author="Nikola Karpić" w:date="2024-01-14T23:47:00Z">
        <w:r w:rsidRPr="0020112D">
          <w:rPr>
            <w:rFonts w:cs="Times New Roman"/>
            <w:lang w:val="ru-RU"/>
            <w:rPrChange w:id="2516" w:author="Nikola Karpić" w:date="2024-02-25T23:34:00Z">
              <w:rPr/>
            </w:rPrChange>
          </w:rPr>
          <w:t xml:space="preserve">Скуп података је преузет са отвореног </w:t>
        </w:r>
        <w:r w:rsidRPr="0020112D">
          <w:rPr>
            <w:rFonts w:cs="Times New Roman"/>
            <w:lang w:val="sr-Latn-BA"/>
            <w:rPrChange w:id="2517" w:author="Nikola Karpić" w:date="2024-02-25T23:34:00Z">
              <w:rPr/>
            </w:rPrChange>
          </w:rPr>
          <w:t xml:space="preserve">BitLab </w:t>
        </w:r>
        <w:r w:rsidRPr="0020112D">
          <w:rPr>
            <w:rFonts w:cs="Times New Roman"/>
            <w:lang w:val="ru-RU"/>
            <w:rPrChange w:id="2518" w:author="Nikola Karpić" w:date="2024-02-25T23:34:00Z">
              <w:rPr/>
            </w:rPrChange>
          </w:rPr>
          <w:t>репозиторијума</w:t>
        </w:r>
      </w:ins>
      <w:customXmlInsRangeStart w:id="2519" w:author="Nikola Karpić" w:date="2024-01-14T23:47:00Z"/>
      <w:sdt>
        <w:sdtPr>
          <w:rPr>
            <w:rFonts w:cs="Times New Roman"/>
          </w:rPr>
          <w:id w:val="-1641181563"/>
          <w:citation/>
        </w:sdtPr>
        <w:sdtContent>
          <w:customXmlInsRangeEnd w:id="2519"/>
          <w:ins w:id="2520" w:author="Nikola Karpić" w:date="2024-01-14T23:47:00Z">
            <w:r w:rsidRPr="00101F3B">
              <w:rPr>
                <w:rFonts w:cs="Times New Roman"/>
              </w:rPr>
              <w:fldChar w:fldCharType="begin"/>
            </w:r>
            <w:r w:rsidRPr="0020112D">
              <w:rPr>
                <w:rFonts w:cs="Times New Roman"/>
                <w:lang w:val="sr-Latn-BA"/>
                <w:rPrChange w:id="2521" w:author="Nikola Karpić" w:date="2024-02-25T23:34:00Z">
                  <w:rPr/>
                </w:rPrChange>
              </w:rPr>
              <w:instrText xml:space="preserve"> CITATION Boc18 \l 6170 </w:instrText>
            </w:r>
            <w:r w:rsidRPr="00101F3B">
              <w:rPr>
                <w:rFonts w:cs="Times New Roman"/>
              </w:rPr>
              <w:fldChar w:fldCharType="separate"/>
            </w:r>
            <w:r w:rsidRPr="0020112D">
              <w:rPr>
                <w:rFonts w:cs="Times New Roman"/>
                <w:noProof/>
                <w:lang w:val="sr-Latn-BA"/>
                <w:rPrChange w:id="2522" w:author="Nikola Karpić" w:date="2024-02-25T23:34:00Z">
                  <w:rPr>
                    <w:noProof/>
                  </w:rPr>
                </w:rPrChange>
              </w:rPr>
              <w:t xml:space="preserve"> [10]</w:t>
            </w:r>
            <w:r w:rsidRPr="00101F3B">
              <w:rPr>
                <w:rFonts w:cs="Times New Roman"/>
              </w:rPr>
              <w:fldChar w:fldCharType="end"/>
            </w:r>
          </w:ins>
          <w:customXmlInsRangeStart w:id="2523" w:author="Nikola Karpić" w:date="2024-01-14T23:47:00Z"/>
        </w:sdtContent>
      </w:sdt>
      <w:customXmlInsRangeEnd w:id="2523"/>
      <w:ins w:id="2524" w:author="Nikola Karpić" w:date="2024-01-14T23:47:00Z">
        <w:r w:rsidRPr="0020112D">
          <w:rPr>
            <w:rFonts w:cs="Times New Roman"/>
            <w:lang w:val="ru-RU"/>
            <w:rPrChange w:id="2525" w:author="Nikola Karpić" w:date="2024-02-25T23:34:00Z">
              <w:rPr/>
            </w:rPrChange>
          </w:rPr>
          <w:t xml:space="preserve"> у </w:t>
        </w:r>
        <w:r w:rsidRPr="0020112D">
          <w:rPr>
            <w:rFonts w:cs="Times New Roman"/>
            <w:lang w:val="sr-Latn-BA"/>
            <w:rPrChange w:id="2526" w:author="Nikola Karpić" w:date="2024-02-25T23:34:00Z">
              <w:rPr/>
            </w:rPrChange>
          </w:rPr>
          <w:t xml:space="preserve">CSV </w:t>
        </w:r>
        <w:r w:rsidRPr="0020112D">
          <w:rPr>
            <w:rFonts w:cs="Times New Roman"/>
            <w:lang w:val="ru-RU"/>
            <w:rPrChange w:id="2527" w:author="Nikola Karpić" w:date="2024-02-25T23:34:00Z">
              <w:rPr/>
            </w:rPrChange>
          </w:rPr>
          <w:t>формату.</w:t>
        </w:r>
      </w:ins>
      <w:ins w:id="2528" w:author="Nikola Karpić" w:date="2024-01-14T23:48:00Z">
        <w:r w:rsidRPr="00101F3B">
          <w:rPr>
            <w:rFonts w:cs="Times New Roman"/>
            <w:lang w:val="sr-Cyrl-BA"/>
          </w:rPr>
          <w:t xml:space="preserve"> Колоне које садржи скуп података су: </w:t>
        </w:r>
        <w:r w:rsidRPr="0020112D">
          <w:rPr>
            <w:rFonts w:cs="Times New Roman"/>
            <w:lang w:val="sr-Latn-BA"/>
            <w:rPrChange w:id="2529" w:author="Nikola Karpić" w:date="2024-02-25T23:34:00Z">
              <w:rPr/>
            </w:rPrChange>
          </w:rPr>
          <w:t>name</w:t>
        </w:r>
      </w:ins>
      <w:ins w:id="2530" w:author="Nikola Karpić" w:date="2024-01-14T23:52:00Z">
        <w:r w:rsidR="00AE356F" w:rsidRPr="00101F3B">
          <w:rPr>
            <w:rFonts w:cs="Times New Roman"/>
            <w:lang w:val="sr-Cyrl-BA"/>
          </w:rPr>
          <w:t xml:space="preserve"> - име</w:t>
        </w:r>
      </w:ins>
      <w:ins w:id="2531" w:author="Nikola Karpić" w:date="2024-01-14T23:48:00Z">
        <w:r w:rsidRPr="0020112D">
          <w:rPr>
            <w:rFonts w:cs="Times New Roman"/>
            <w:lang w:val="sr-Latn-BA"/>
            <w:rPrChange w:id="2532" w:author="Nikola Karpić" w:date="2024-02-25T23:34:00Z">
              <w:rPr/>
            </w:rPrChange>
          </w:rPr>
          <w:t>, time</w:t>
        </w:r>
      </w:ins>
      <w:ins w:id="2533" w:author="Nikola Karpić" w:date="2024-01-14T23:52:00Z">
        <w:r w:rsidR="00AE356F" w:rsidRPr="00101F3B">
          <w:rPr>
            <w:rFonts w:cs="Times New Roman"/>
            <w:lang w:val="sr-Cyrl-BA"/>
          </w:rPr>
          <w:t xml:space="preserve"> - вријеме</w:t>
        </w:r>
      </w:ins>
      <w:ins w:id="2534" w:author="Nikola Karpić" w:date="2024-01-14T23:48:00Z">
        <w:r w:rsidRPr="0020112D">
          <w:rPr>
            <w:rFonts w:cs="Times New Roman"/>
            <w:lang w:val="sr-Latn-BA"/>
            <w:rPrChange w:id="2535" w:author="Nikola Karpić" w:date="2024-02-25T23:34:00Z">
              <w:rPr/>
            </w:rPrChange>
          </w:rPr>
          <w:t>, app_id</w:t>
        </w:r>
      </w:ins>
      <w:ins w:id="2536" w:author="Nikola Karpić" w:date="2024-01-14T23:52:00Z">
        <w:r w:rsidR="00AE356F" w:rsidRPr="00101F3B">
          <w:rPr>
            <w:rFonts w:cs="Times New Roman"/>
            <w:lang w:val="sr-Cyrl-BA"/>
          </w:rPr>
          <w:t xml:space="preserve"> – идентификатор </w:t>
        </w:r>
      </w:ins>
      <w:ins w:id="2537" w:author="Nikola Karpić" w:date="2024-01-14T23:57:00Z">
        <w:r w:rsidR="00AE356F" w:rsidRPr="00101F3B">
          <w:rPr>
            <w:rFonts w:cs="Times New Roman"/>
            <w:lang w:val="sr-Cyrl-BA"/>
          </w:rPr>
          <w:t>апликације</w:t>
        </w:r>
      </w:ins>
      <w:ins w:id="2538" w:author="Nikola Karpić" w:date="2024-01-14T23:48:00Z">
        <w:r w:rsidRPr="0020112D">
          <w:rPr>
            <w:rFonts w:cs="Times New Roman"/>
            <w:lang w:val="sr-Latn-BA"/>
            <w:rPrChange w:id="2539" w:author="Nikola Karpić" w:date="2024-02-25T23:34:00Z">
              <w:rPr/>
            </w:rPrChange>
          </w:rPr>
          <w:t>, battery</w:t>
        </w:r>
      </w:ins>
      <w:ins w:id="2540" w:author="Nikola Karpić" w:date="2024-01-14T23:52:00Z">
        <w:r w:rsidR="00AE356F" w:rsidRPr="00101F3B">
          <w:rPr>
            <w:rFonts w:cs="Times New Roman"/>
            <w:lang w:val="sr-Cyrl-BA"/>
          </w:rPr>
          <w:t xml:space="preserve"> – ниво батерије</w:t>
        </w:r>
      </w:ins>
      <w:ins w:id="2541" w:author="Nikola Karpić" w:date="2024-01-14T23:53:00Z">
        <w:r w:rsidR="00AE356F" w:rsidRPr="00101F3B">
          <w:rPr>
            <w:rFonts w:cs="Times New Roman"/>
            <w:lang w:val="sr-Cyrl-BA"/>
          </w:rPr>
          <w:t xml:space="preserve"> уређаја</w:t>
        </w:r>
      </w:ins>
      <w:ins w:id="2542" w:author="Nikola Karpić" w:date="2024-01-14T23:49:00Z">
        <w:r w:rsidRPr="0020112D">
          <w:rPr>
            <w:rFonts w:cs="Times New Roman"/>
            <w:lang w:val="sr-Latn-BA"/>
            <w:rPrChange w:id="2543" w:author="Nikola Karpić" w:date="2024-02-25T23:34:00Z">
              <w:rPr/>
            </w:rPrChange>
          </w:rPr>
          <w:t>, co2</w:t>
        </w:r>
      </w:ins>
      <w:ins w:id="2544" w:author="Nikola Karpić" w:date="2024-01-14T23:52:00Z">
        <w:r w:rsidR="00AE356F" w:rsidRPr="00101F3B">
          <w:rPr>
            <w:rFonts w:cs="Times New Roman"/>
            <w:lang w:val="sr-Cyrl-BA"/>
          </w:rPr>
          <w:t xml:space="preserve"> </w:t>
        </w:r>
      </w:ins>
      <w:ins w:id="2545" w:author="Nikola Karpić" w:date="2024-01-14T23:53:00Z">
        <w:r w:rsidR="00AE356F" w:rsidRPr="00101F3B">
          <w:rPr>
            <w:rFonts w:cs="Times New Roman"/>
            <w:lang w:val="sr-Cyrl-BA"/>
          </w:rPr>
          <w:t>–</w:t>
        </w:r>
      </w:ins>
      <w:ins w:id="2546" w:author="Nikola Karpić" w:date="2024-01-14T23:52:00Z">
        <w:r w:rsidR="00AE356F" w:rsidRPr="00101F3B">
          <w:rPr>
            <w:rFonts w:cs="Times New Roman"/>
            <w:lang w:val="sr-Cyrl-BA"/>
          </w:rPr>
          <w:t xml:space="preserve"> </w:t>
        </w:r>
      </w:ins>
      <w:ins w:id="2547" w:author="Nikola Karpić" w:date="2024-01-14T23:53:00Z">
        <w:r w:rsidR="00AE356F" w:rsidRPr="00101F3B">
          <w:rPr>
            <w:rFonts w:cs="Times New Roman"/>
            <w:lang w:val="sr-Cyrl-BA"/>
          </w:rPr>
          <w:t>ниво угљендиоксида у просторији</w:t>
        </w:r>
      </w:ins>
      <w:ins w:id="2548" w:author="Nikola Karpić" w:date="2024-01-14T23:49:00Z">
        <w:r w:rsidRPr="0020112D">
          <w:rPr>
            <w:rFonts w:cs="Times New Roman"/>
            <w:lang w:val="sr-Latn-BA"/>
            <w:rPrChange w:id="2549" w:author="Nikola Karpić" w:date="2024-02-25T23:34:00Z">
              <w:rPr/>
            </w:rPrChange>
          </w:rPr>
          <w:t>, dev</w:t>
        </w:r>
        <w:r w:rsidRPr="0020112D">
          <w:rPr>
            <w:rFonts w:cs="Times New Roman"/>
            <w:lang w:val="sr-Cyrl-BA"/>
            <w:rPrChange w:id="2550" w:author="Nikola Karpić" w:date="2024-02-25T23:34:00Z">
              <w:rPr>
                <w:lang w:val="en-US"/>
              </w:rPr>
            </w:rPrChange>
          </w:rPr>
          <w:t>_</w:t>
        </w:r>
        <w:r w:rsidRPr="00101F3B">
          <w:rPr>
            <w:rFonts w:cs="Times New Roman"/>
            <w:lang w:val="en-US"/>
          </w:rPr>
          <w:t>id</w:t>
        </w:r>
      </w:ins>
      <w:ins w:id="2551" w:author="Nikola Karpić" w:date="2024-01-14T23:57:00Z">
        <w:r w:rsidR="00AE356F" w:rsidRPr="00101F3B">
          <w:rPr>
            <w:rFonts w:cs="Times New Roman"/>
            <w:lang w:val="sr-Cyrl-BA"/>
          </w:rPr>
          <w:t xml:space="preserve"> – идентификатор уређаја</w:t>
        </w:r>
      </w:ins>
      <w:ins w:id="2552" w:author="Nikola Karpić" w:date="2024-01-14T23:49:00Z">
        <w:r w:rsidRPr="0020112D">
          <w:rPr>
            <w:rFonts w:cs="Times New Roman"/>
            <w:lang w:val="sr-Cyrl-BA"/>
            <w:rPrChange w:id="2553" w:author="Nikola Karpić" w:date="2024-02-25T23:34:00Z">
              <w:rPr>
                <w:lang w:val="en-US"/>
              </w:rPr>
            </w:rPrChange>
          </w:rPr>
          <w:t xml:space="preserve">, </w:t>
        </w:r>
        <w:r w:rsidRPr="00101F3B">
          <w:rPr>
            <w:rFonts w:cs="Times New Roman"/>
            <w:lang w:val="en-US"/>
          </w:rPr>
          <w:t>hardware</w:t>
        </w:r>
        <w:r w:rsidRPr="0020112D">
          <w:rPr>
            <w:rFonts w:cs="Times New Roman"/>
            <w:lang w:val="sr-Cyrl-BA"/>
            <w:rPrChange w:id="2554" w:author="Nikola Karpić" w:date="2024-02-25T23:34:00Z">
              <w:rPr>
                <w:lang w:val="en-US"/>
              </w:rPr>
            </w:rPrChange>
          </w:rPr>
          <w:t>_</w:t>
        </w:r>
        <w:r w:rsidRPr="00101F3B">
          <w:rPr>
            <w:rFonts w:cs="Times New Roman"/>
            <w:lang w:val="en-US"/>
          </w:rPr>
          <w:t>serial</w:t>
        </w:r>
      </w:ins>
      <w:ins w:id="2555" w:author="Nikola Karpić" w:date="2024-01-14T23:57:00Z">
        <w:r w:rsidR="00AE356F" w:rsidRPr="00101F3B">
          <w:rPr>
            <w:rFonts w:cs="Times New Roman"/>
            <w:lang w:val="sr-Cyrl-BA"/>
          </w:rPr>
          <w:t xml:space="preserve"> – серијски број уређаја</w:t>
        </w:r>
      </w:ins>
      <w:ins w:id="2556" w:author="Nikola Karpić" w:date="2024-01-14T23:49:00Z">
        <w:r w:rsidRPr="0020112D">
          <w:rPr>
            <w:rFonts w:cs="Times New Roman"/>
            <w:lang w:val="sr-Cyrl-BA"/>
            <w:rPrChange w:id="2557" w:author="Nikola Karpić" w:date="2024-02-25T23:34:00Z">
              <w:rPr>
                <w:lang w:val="en-US"/>
              </w:rPr>
            </w:rPrChange>
          </w:rPr>
          <w:t xml:space="preserve">, </w:t>
        </w:r>
        <w:r w:rsidRPr="00101F3B">
          <w:rPr>
            <w:rFonts w:cs="Times New Roman"/>
            <w:lang w:val="en-US"/>
          </w:rPr>
          <w:t>humidity</w:t>
        </w:r>
      </w:ins>
      <w:ins w:id="2558" w:author="Nikola Karpić" w:date="2024-01-14T23:57:00Z">
        <w:r w:rsidR="00AE356F" w:rsidRPr="00101F3B">
          <w:rPr>
            <w:rFonts w:cs="Times New Roman"/>
            <w:lang w:val="sr-Cyrl-BA"/>
          </w:rPr>
          <w:t xml:space="preserve"> </w:t>
        </w:r>
      </w:ins>
      <w:ins w:id="2559" w:author="Nikola Karpić" w:date="2024-01-14T23:58:00Z">
        <w:r w:rsidR="00AE356F" w:rsidRPr="00101F3B">
          <w:rPr>
            <w:rFonts w:cs="Times New Roman"/>
            <w:lang w:val="sr-Cyrl-BA"/>
          </w:rPr>
          <w:t>– влажност ваздуха</w:t>
        </w:r>
      </w:ins>
      <w:ins w:id="2560" w:author="Nikola Karpić" w:date="2024-01-14T23:49:00Z">
        <w:r w:rsidRPr="0020112D">
          <w:rPr>
            <w:rFonts w:cs="Times New Roman"/>
            <w:lang w:val="sr-Cyrl-BA"/>
            <w:rPrChange w:id="2561" w:author="Nikola Karpić" w:date="2024-02-25T23:34:00Z">
              <w:rPr>
                <w:lang w:val="en-US"/>
              </w:rPr>
            </w:rPrChange>
          </w:rPr>
          <w:t xml:space="preserve">, </w:t>
        </w:r>
        <w:r w:rsidRPr="00101F3B">
          <w:rPr>
            <w:rFonts w:cs="Times New Roman"/>
            <w:lang w:val="en-US"/>
          </w:rPr>
          <w:t>light</w:t>
        </w:r>
      </w:ins>
      <w:ins w:id="2562" w:author="Nikola Karpić" w:date="2024-01-14T23:58:00Z">
        <w:r w:rsidR="00AE356F" w:rsidRPr="00101F3B">
          <w:rPr>
            <w:rFonts w:cs="Times New Roman"/>
            <w:lang w:val="sr-Cyrl-BA"/>
          </w:rPr>
          <w:t xml:space="preserve"> – освијетљеност просторије</w:t>
        </w:r>
      </w:ins>
      <w:ins w:id="2563" w:author="Nikola Karpić" w:date="2024-01-14T23:49:00Z">
        <w:r w:rsidRPr="0020112D">
          <w:rPr>
            <w:rFonts w:cs="Times New Roman"/>
            <w:lang w:val="sr-Cyrl-BA"/>
            <w:rPrChange w:id="2564" w:author="Nikola Karpić" w:date="2024-02-25T23:34:00Z">
              <w:rPr>
                <w:lang w:val="en-US"/>
              </w:rPr>
            </w:rPrChange>
          </w:rPr>
          <w:t xml:space="preserve">, </w:t>
        </w:r>
        <w:r w:rsidRPr="00101F3B">
          <w:rPr>
            <w:rFonts w:cs="Times New Roman"/>
            <w:lang w:val="en-US"/>
          </w:rPr>
          <w:t>motion</w:t>
        </w:r>
      </w:ins>
      <w:ins w:id="2565" w:author="Nikola Karpić" w:date="2024-01-14T23:58:00Z">
        <w:r w:rsidR="00AE356F" w:rsidRPr="00101F3B">
          <w:rPr>
            <w:rFonts w:cs="Times New Roman"/>
            <w:lang w:val="sr-Cyrl-BA"/>
          </w:rPr>
          <w:t xml:space="preserve"> – количина помјерања у просторији</w:t>
        </w:r>
      </w:ins>
      <w:ins w:id="2566" w:author="Nikola Karpić" w:date="2024-01-14T23:49:00Z">
        <w:r w:rsidRPr="0020112D">
          <w:rPr>
            <w:rFonts w:cs="Times New Roman"/>
            <w:lang w:val="sr-Cyrl-BA"/>
            <w:rPrChange w:id="2567" w:author="Nikola Karpić" w:date="2024-02-25T23:34:00Z">
              <w:rPr>
                <w:lang w:val="en-US"/>
              </w:rPr>
            </w:rPrChange>
          </w:rPr>
          <w:t xml:space="preserve">, </w:t>
        </w:r>
        <w:r w:rsidRPr="00101F3B">
          <w:rPr>
            <w:rFonts w:cs="Times New Roman"/>
            <w:lang w:val="en-US"/>
          </w:rPr>
          <w:t>person</w:t>
        </w:r>
        <w:r w:rsidRPr="0020112D">
          <w:rPr>
            <w:rFonts w:cs="Times New Roman"/>
            <w:lang w:val="sr-Cyrl-BA"/>
            <w:rPrChange w:id="2568" w:author="Nikola Karpić" w:date="2024-02-25T23:34:00Z">
              <w:rPr>
                <w:lang w:val="en-US"/>
              </w:rPr>
            </w:rPrChange>
          </w:rPr>
          <w:t>_</w:t>
        </w:r>
        <w:r w:rsidRPr="00101F3B">
          <w:rPr>
            <w:rFonts w:cs="Times New Roman"/>
            <w:lang w:val="en-US"/>
          </w:rPr>
          <w:t>count</w:t>
        </w:r>
      </w:ins>
      <w:ins w:id="2569" w:author="Nikola Karpić" w:date="2024-01-14T23:58:00Z">
        <w:r w:rsidR="00AE356F" w:rsidRPr="00101F3B">
          <w:rPr>
            <w:rFonts w:cs="Times New Roman"/>
            <w:lang w:val="sr-Cyrl-BA"/>
          </w:rPr>
          <w:t xml:space="preserve"> </w:t>
        </w:r>
        <w:bookmarkStart w:id="2570" w:name="_Hlk159792427"/>
        <w:r w:rsidR="00AE356F" w:rsidRPr="00101F3B">
          <w:rPr>
            <w:rFonts w:cs="Times New Roman"/>
            <w:lang w:val="sr-Cyrl-BA"/>
          </w:rPr>
          <w:t>–</w:t>
        </w:r>
        <w:bookmarkEnd w:id="2570"/>
        <w:r w:rsidR="00AE356F" w:rsidRPr="00101F3B">
          <w:rPr>
            <w:rFonts w:cs="Times New Roman"/>
            <w:lang w:val="sr-Cyrl-BA"/>
          </w:rPr>
          <w:t xml:space="preserve"> број особа у просторији</w:t>
        </w:r>
      </w:ins>
      <w:ins w:id="2571" w:author="Nikola Karpić" w:date="2024-01-14T23:49:00Z">
        <w:r w:rsidRPr="0020112D">
          <w:rPr>
            <w:rFonts w:cs="Times New Roman"/>
            <w:lang w:val="sr-Cyrl-BA"/>
            <w:rPrChange w:id="2572" w:author="Nikola Karpić" w:date="2024-02-25T23:34:00Z">
              <w:rPr>
                <w:lang w:val="en-US"/>
              </w:rPr>
            </w:rPrChange>
          </w:rPr>
          <w:t xml:space="preserve">, </w:t>
        </w:r>
        <w:r w:rsidRPr="00101F3B">
          <w:rPr>
            <w:rFonts w:cs="Times New Roman"/>
            <w:lang w:val="en-US"/>
          </w:rPr>
          <w:t>temperature</w:t>
        </w:r>
      </w:ins>
      <w:ins w:id="2573" w:author="Nikola Karpić" w:date="2024-02-25T22:26:00Z">
        <w:r w:rsidR="000D662C" w:rsidRPr="00101F3B">
          <w:rPr>
            <w:rFonts w:cs="Times New Roman"/>
            <w:lang w:val="sr-Cyrl-BA"/>
          </w:rPr>
          <w:t xml:space="preserve"> </w:t>
        </w:r>
        <w:r w:rsidR="000D662C" w:rsidRPr="00101F3B">
          <w:rPr>
            <w:rFonts w:cs="Times New Roman"/>
            <w:lang w:val="sr-Cyrl-BA"/>
          </w:rPr>
          <w:t>–</w:t>
        </w:r>
        <w:r w:rsidR="000D662C" w:rsidRPr="00101F3B">
          <w:rPr>
            <w:rFonts w:cs="Times New Roman"/>
            <w:lang w:val="sr-Cyrl-BA"/>
          </w:rPr>
          <w:t xml:space="preserve"> </w:t>
        </w:r>
      </w:ins>
      <w:ins w:id="2574" w:author="Nikola Karpić" w:date="2024-01-14T23:58:00Z">
        <w:r w:rsidR="00AE356F" w:rsidRPr="00101F3B">
          <w:rPr>
            <w:rFonts w:cs="Times New Roman"/>
            <w:lang w:val="sr-Cyrl-BA"/>
          </w:rPr>
          <w:t>температура у просторији</w:t>
        </w:r>
      </w:ins>
      <w:ins w:id="2575" w:author="Nikola Karpić" w:date="2024-01-14T23:50:00Z">
        <w:r w:rsidRPr="0020112D">
          <w:rPr>
            <w:rFonts w:cs="Times New Roman"/>
            <w:lang w:val="sr-Cyrl-BA"/>
            <w:rPrChange w:id="2576" w:author="Nikola Karpić" w:date="2024-02-25T23:34:00Z">
              <w:rPr>
                <w:lang w:val="en-US"/>
              </w:rPr>
            </w:rPrChange>
          </w:rPr>
          <w:t xml:space="preserve"> </w:t>
        </w:r>
        <w:r w:rsidRPr="00101F3B">
          <w:rPr>
            <w:rFonts w:cs="Times New Roman"/>
            <w:lang w:val="sr-Cyrl-BA"/>
          </w:rPr>
          <w:t>и</w:t>
        </w:r>
      </w:ins>
      <w:ins w:id="2577" w:author="Nikola Karpić" w:date="2024-01-14T23:49:00Z">
        <w:r w:rsidRPr="0020112D">
          <w:rPr>
            <w:rFonts w:cs="Times New Roman"/>
            <w:lang w:val="sr-Cyrl-BA"/>
            <w:rPrChange w:id="2578" w:author="Nikola Karpić" w:date="2024-02-25T23:34:00Z">
              <w:rPr>
                <w:lang w:val="en-US"/>
              </w:rPr>
            </w:rPrChange>
          </w:rPr>
          <w:t xml:space="preserve"> </w:t>
        </w:r>
        <w:r w:rsidRPr="00101F3B">
          <w:rPr>
            <w:rFonts w:cs="Times New Roman"/>
            <w:lang w:val="en-US"/>
          </w:rPr>
          <w:t>time</w:t>
        </w:r>
        <w:r w:rsidRPr="0020112D">
          <w:rPr>
            <w:rFonts w:cs="Times New Roman"/>
            <w:lang w:val="sr-Cyrl-BA"/>
            <w:rPrChange w:id="2579" w:author="Nikola Karpić" w:date="2024-02-25T23:34:00Z">
              <w:rPr>
                <w:lang w:val="en-US"/>
              </w:rPr>
            </w:rPrChange>
          </w:rPr>
          <w:t>_</w:t>
        </w:r>
        <w:r w:rsidRPr="00101F3B">
          <w:rPr>
            <w:rFonts w:cs="Times New Roman"/>
            <w:lang w:val="en-US"/>
          </w:rPr>
          <w:t>device</w:t>
        </w:r>
      </w:ins>
      <w:ins w:id="2580" w:author="Nikola Karpić" w:date="2024-01-14T23:58:00Z">
        <w:r w:rsidR="00AE356F" w:rsidRPr="00101F3B">
          <w:rPr>
            <w:rFonts w:cs="Times New Roman"/>
            <w:lang w:val="sr-Cyrl-BA"/>
          </w:rPr>
          <w:t xml:space="preserve"> – вријеме/датум</w:t>
        </w:r>
      </w:ins>
      <w:ins w:id="2581" w:author="Nikola Karpić" w:date="2024-01-14T23:49:00Z">
        <w:r w:rsidRPr="0020112D">
          <w:rPr>
            <w:rFonts w:cs="Times New Roman"/>
            <w:lang w:val="sr-Cyrl-BA"/>
            <w:rPrChange w:id="2582" w:author="Nikola Karpić" w:date="2024-02-25T23:34:00Z">
              <w:rPr>
                <w:lang w:val="en-US"/>
              </w:rPr>
            </w:rPrChange>
          </w:rPr>
          <w:t>.</w:t>
        </w:r>
      </w:ins>
      <w:ins w:id="2583" w:author="Nikola Karpić" w:date="2024-01-14T23:50:00Z">
        <w:r w:rsidRPr="00101F3B">
          <w:rPr>
            <w:rFonts w:cs="Times New Roman"/>
            <w:lang w:val="sr-Cyrl-BA"/>
          </w:rPr>
          <w:t xml:space="preserve"> </w:t>
        </w:r>
      </w:ins>
    </w:p>
    <w:p w14:paraId="07BBD134" w14:textId="29CA8596" w:rsidR="00377B5F" w:rsidRPr="00101F3B" w:rsidDel="00AE356F" w:rsidRDefault="00377B5F" w:rsidP="000D662C">
      <w:pPr>
        <w:pStyle w:val="NoSpacing"/>
        <w:rPr>
          <w:del w:id="2584" w:author="Nikola Karpić" w:date="2024-01-15T00:01:00Z"/>
          <w:rFonts w:cs="Times New Roman"/>
        </w:rPr>
        <w:pPrChange w:id="2585" w:author="Nikola Karpić" w:date="2024-02-25T22:28:00Z">
          <w:pPr>
            <w:pStyle w:val="NoSpacing"/>
          </w:pPr>
        </w:pPrChange>
      </w:pPr>
      <w:del w:id="2586" w:author="Nikola Karpić" w:date="2024-01-14T23:50:00Z">
        <w:r w:rsidRPr="00101F3B" w:rsidDel="00125523">
          <w:rPr>
            <w:rFonts w:cs="Times New Roman"/>
          </w:rPr>
          <w:delText xml:space="preserve">У </w:delText>
        </w:r>
        <w:r w:rsidR="00391B1B" w:rsidRPr="00101F3B" w:rsidDel="00125523">
          <w:rPr>
            <w:rFonts w:cs="Times New Roman"/>
          </w:rPr>
          <w:delText>овој</w:delText>
        </w:r>
        <w:r w:rsidRPr="00101F3B" w:rsidDel="00125523">
          <w:rPr>
            <w:rFonts w:cs="Times New Roman"/>
          </w:rPr>
          <w:delText xml:space="preserve"> цјелини </w:delText>
        </w:r>
        <w:r w:rsidR="00391B1B" w:rsidRPr="00101F3B" w:rsidDel="00125523">
          <w:rPr>
            <w:rFonts w:cs="Times New Roman"/>
          </w:rPr>
          <w:delText>прво исписујемо типове података за сваку појединачну колону и бирамо који</w:delText>
        </w:r>
        <w:r w:rsidR="00915149" w:rsidRPr="00101F3B" w:rsidDel="00125523">
          <w:rPr>
            <w:rFonts w:cs="Times New Roman"/>
          </w:rPr>
          <w:delText xml:space="preserve"> ће </w:delText>
        </w:r>
        <w:r w:rsidR="00391B1B" w:rsidRPr="00101F3B" w:rsidDel="00125523">
          <w:rPr>
            <w:rFonts w:cs="Times New Roman"/>
          </w:rPr>
          <w:delText xml:space="preserve">подскуп података </w:delText>
        </w:r>
        <w:r w:rsidRPr="00101F3B" w:rsidDel="00125523">
          <w:rPr>
            <w:rFonts w:cs="Times New Roman"/>
          </w:rPr>
          <w:delText xml:space="preserve">бити кориштен за </w:delText>
        </w:r>
        <w:r w:rsidR="00391B1B" w:rsidRPr="00101F3B" w:rsidDel="00125523">
          <w:rPr>
            <w:rFonts w:cs="Times New Roman"/>
          </w:rPr>
          <w:delText>генерисање модела</w:delText>
        </w:r>
        <w:r w:rsidRPr="00101F3B" w:rsidDel="00125523">
          <w:rPr>
            <w:rFonts w:cs="Times New Roman"/>
          </w:rPr>
          <w:delText>. У овом случају б</w:delText>
        </w:r>
      </w:del>
      <w:ins w:id="2587" w:author="Nikola Karpić" w:date="2024-01-14T23:51:00Z">
        <w:r w:rsidR="00AE356F" w:rsidRPr="00101F3B">
          <w:rPr>
            <w:rFonts w:cs="Times New Roman"/>
          </w:rPr>
          <w:t>Изабрано је сљедећих седам колона које ће бити кориштене за тренирање модела</w:t>
        </w:r>
      </w:ins>
      <w:del w:id="2588" w:author="Nikola Karpić" w:date="2024-01-14T23:51:00Z">
        <w:r w:rsidRPr="00101F3B" w:rsidDel="00AE356F">
          <w:rPr>
            <w:rFonts w:cs="Times New Roman"/>
          </w:rPr>
          <w:delText xml:space="preserve">ирамо </w:delText>
        </w:r>
      </w:del>
      <w:del w:id="2589" w:author="Nikola Karpić" w:date="2024-01-14T23:50:00Z">
        <w:r w:rsidRPr="00101F3B" w:rsidDel="00125523">
          <w:rPr>
            <w:rFonts w:cs="Times New Roman"/>
          </w:rPr>
          <w:delText xml:space="preserve">седам </w:delText>
        </w:r>
      </w:del>
      <w:del w:id="2590" w:author="Nikola Karpić" w:date="2024-01-14T23:51:00Z">
        <w:r w:rsidRPr="00101F3B" w:rsidDel="00AE356F">
          <w:rPr>
            <w:rFonts w:cs="Times New Roman"/>
          </w:rPr>
          <w:delText>атрибут</w:delText>
        </w:r>
        <w:r w:rsidR="00C124BD" w:rsidRPr="00101F3B" w:rsidDel="00AE356F">
          <w:rPr>
            <w:rFonts w:cs="Times New Roman"/>
          </w:rPr>
          <w:delText>а</w:delText>
        </w:r>
      </w:del>
      <w:r w:rsidRPr="00101F3B">
        <w:rPr>
          <w:rFonts w:cs="Times New Roman"/>
        </w:rPr>
        <w:t xml:space="preserve">: </w:t>
      </w:r>
      <w:r w:rsidRPr="0020112D">
        <w:rPr>
          <w:rFonts w:cs="Times New Roman"/>
          <w:b/>
          <w:bCs/>
          <w:rPrChange w:id="2591" w:author="Nikola Karpić" w:date="2024-02-25T23:34:00Z">
            <w:rPr/>
          </w:rPrChange>
        </w:rPr>
        <w:t>co</w:t>
      </w:r>
      <w:r w:rsidRPr="0020112D">
        <w:rPr>
          <w:rFonts w:cs="Times New Roman"/>
          <w:b/>
          <w:bCs/>
          <w:rPrChange w:id="2592" w:author="Nikola Karpić" w:date="2024-02-25T23:34:00Z">
            <w:rPr>
              <w:lang w:val="sr-Cyrl-BA"/>
            </w:rPr>
          </w:rPrChange>
        </w:rPr>
        <w:t>2</w:t>
      </w:r>
      <w:r w:rsidRPr="00101F3B">
        <w:rPr>
          <w:rFonts w:cs="Times New Roman"/>
        </w:rPr>
        <w:t xml:space="preserve">, </w:t>
      </w:r>
      <w:r w:rsidRPr="0020112D">
        <w:rPr>
          <w:rFonts w:cs="Times New Roman"/>
          <w:b/>
          <w:bCs/>
          <w:rPrChange w:id="2593" w:author="Nikola Karpić" w:date="2024-02-25T23:34:00Z">
            <w:rPr/>
          </w:rPrChange>
        </w:rPr>
        <w:t>humidity</w:t>
      </w:r>
      <w:r w:rsidRPr="00101F3B">
        <w:rPr>
          <w:rFonts w:cs="Times New Roman"/>
        </w:rPr>
        <w:t xml:space="preserve">, </w:t>
      </w:r>
      <w:r w:rsidRPr="0020112D">
        <w:rPr>
          <w:rFonts w:cs="Times New Roman"/>
          <w:b/>
          <w:bCs/>
          <w:rPrChange w:id="2594" w:author="Nikola Karpić" w:date="2024-02-25T23:34:00Z">
            <w:rPr/>
          </w:rPrChange>
        </w:rPr>
        <w:t>light</w:t>
      </w:r>
      <w:r w:rsidRPr="00101F3B">
        <w:rPr>
          <w:rFonts w:cs="Times New Roman"/>
        </w:rPr>
        <w:t xml:space="preserve">, </w:t>
      </w:r>
      <w:r w:rsidRPr="0020112D">
        <w:rPr>
          <w:rFonts w:cs="Times New Roman"/>
          <w:b/>
          <w:bCs/>
          <w:rPrChange w:id="2595" w:author="Nikola Karpić" w:date="2024-02-25T23:34:00Z">
            <w:rPr/>
          </w:rPrChange>
        </w:rPr>
        <w:t>motion</w:t>
      </w:r>
      <w:r w:rsidRPr="00101F3B">
        <w:rPr>
          <w:rFonts w:cs="Times New Roman"/>
        </w:rPr>
        <w:t xml:space="preserve">, </w:t>
      </w:r>
      <w:r w:rsidRPr="0020112D">
        <w:rPr>
          <w:rFonts w:cs="Times New Roman"/>
          <w:b/>
          <w:bCs/>
          <w:rPrChange w:id="2596" w:author="Nikola Karpić" w:date="2024-02-25T23:34:00Z">
            <w:rPr/>
          </w:rPrChange>
        </w:rPr>
        <w:t>person</w:t>
      </w:r>
      <w:r w:rsidRPr="0020112D">
        <w:rPr>
          <w:rFonts w:cs="Times New Roman"/>
          <w:b/>
          <w:bCs/>
          <w:rPrChange w:id="2597" w:author="Nikola Karpić" w:date="2024-02-25T23:34:00Z">
            <w:rPr>
              <w:lang w:val="sr-Cyrl-BA"/>
            </w:rPr>
          </w:rPrChange>
        </w:rPr>
        <w:t>_</w:t>
      </w:r>
      <w:r w:rsidRPr="0020112D">
        <w:rPr>
          <w:rFonts w:cs="Times New Roman"/>
          <w:b/>
          <w:bCs/>
          <w:rPrChange w:id="2598" w:author="Nikola Karpić" w:date="2024-02-25T23:34:00Z">
            <w:rPr/>
          </w:rPrChange>
        </w:rPr>
        <w:t>count</w:t>
      </w:r>
      <w:r w:rsidRPr="00101F3B">
        <w:rPr>
          <w:rFonts w:cs="Times New Roman"/>
        </w:rPr>
        <w:t xml:space="preserve">, </w:t>
      </w:r>
      <w:r w:rsidRPr="0020112D">
        <w:rPr>
          <w:rFonts w:cs="Times New Roman"/>
          <w:b/>
          <w:bCs/>
          <w:rPrChange w:id="2599" w:author="Nikola Karpić" w:date="2024-02-25T23:34:00Z">
            <w:rPr/>
          </w:rPrChange>
        </w:rPr>
        <w:t>temperature</w:t>
      </w:r>
      <w:del w:id="2600" w:author="Nikola Karpić" w:date="2024-01-14T23:52:00Z">
        <w:r w:rsidRPr="00101F3B" w:rsidDel="00AE356F">
          <w:rPr>
            <w:rFonts w:cs="Times New Roman"/>
          </w:rPr>
          <w:delText>,</w:delText>
        </w:r>
      </w:del>
      <w:r w:rsidRPr="00101F3B">
        <w:rPr>
          <w:rFonts w:cs="Times New Roman"/>
        </w:rPr>
        <w:t xml:space="preserve"> и </w:t>
      </w:r>
      <w:r w:rsidRPr="0020112D">
        <w:rPr>
          <w:rFonts w:cs="Times New Roman"/>
          <w:b/>
          <w:bCs/>
          <w:rPrChange w:id="2601" w:author="Nikola Karpić" w:date="2024-02-25T23:34:00Z">
            <w:rPr/>
          </w:rPrChange>
        </w:rPr>
        <w:t>time</w:t>
      </w:r>
      <w:r w:rsidRPr="0020112D">
        <w:rPr>
          <w:rFonts w:cs="Times New Roman"/>
          <w:b/>
          <w:bCs/>
          <w:rPrChange w:id="2602" w:author="Nikola Karpić" w:date="2024-02-25T23:34:00Z">
            <w:rPr>
              <w:lang w:val="sr-Cyrl-BA"/>
            </w:rPr>
          </w:rPrChange>
        </w:rPr>
        <w:t>_</w:t>
      </w:r>
      <w:r w:rsidRPr="0020112D">
        <w:rPr>
          <w:rFonts w:cs="Times New Roman"/>
          <w:b/>
          <w:bCs/>
          <w:rPrChange w:id="2603" w:author="Nikola Karpić" w:date="2024-02-25T23:34:00Z">
            <w:rPr/>
          </w:rPrChange>
        </w:rPr>
        <w:t>device</w:t>
      </w:r>
      <w:ins w:id="2604" w:author="Nikola Karpić" w:date="2024-01-14T23:59:00Z">
        <w:r w:rsidR="00AE356F" w:rsidRPr="00101F3B">
          <w:rPr>
            <w:rFonts w:cs="Times New Roman"/>
          </w:rPr>
          <w:t xml:space="preserve"> док су остале одбачене </w:t>
        </w:r>
      </w:ins>
      <w:ins w:id="2605" w:author="Nikola Karpić" w:date="2024-01-15T00:00:00Z">
        <w:r w:rsidR="00AE356F" w:rsidRPr="00101F3B">
          <w:rPr>
            <w:rFonts w:cs="Times New Roman"/>
          </w:rPr>
          <w:t xml:space="preserve">због тога што </w:t>
        </w:r>
      </w:ins>
      <w:ins w:id="2606" w:author="Nikola Karpić" w:date="2024-01-15T00:01:00Z">
        <w:r w:rsidR="00AE356F" w:rsidRPr="00101F3B">
          <w:rPr>
            <w:rFonts w:cs="Times New Roman"/>
          </w:rPr>
          <w:t xml:space="preserve">број особа у просторији </w:t>
        </w:r>
      </w:ins>
      <w:ins w:id="2607" w:author="Nikola Karpić" w:date="2024-01-15T00:00:00Z">
        <w:r w:rsidR="00AE356F" w:rsidRPr="00101F3B">
          <w:rPr>
            <w:rFonts w:cs="Times New Roman"/>
          </w:rPr>
          <w:t>не би треба</w:t>
        </w:r>
      </w:ins>
      <w:ins w:id="2608" w:author="Nikola Karpić" w:date="2024-01-15T00:01:00Z">
        <w:r w:rsidR="00AE356F" w:rsidRPr="00101F3B">
          <w:rPr>
            <w:rFonts w:cs="Times New Roman"/>
          </w:rPr>
          <w:t>о</w:t>
        </w:r>
      </w:ins>
      <w:ins w:id="2609" w:author="Nikola Karpić" w:date="2024-01-15T00:00:00Z">
        <w:r w:rsidR="00AE356F" w:rsidRPr="00101F3B">
          <w:rPr>
            <w:rFonts w:cs="Times New Roman"/>
          </w:rPr>
          <w:t xml:space="preserve"> имати никакав утицај на </w:t>
        </w:r>
      </w:ins>
      <w:ins w:id="2610" w:author="Nikola Karpić" w:date="2024-01-15T00:01:00Z">
        <w:r w:rsidR="00AE356F" w:rsidRPr="00101F3B">
          <w:rPr>
            <w:rFonts w:cs="Times New Roman"/>
          </w:rPr>
          <w:t>њихове вриједности.</w:t>
        </w:r>
      </w:ins>
      <w:del w:id="2611" w:author="Nikola Karpić" w:date="2024-01-14T23:59:00Z">
        <w:r w:rsidRPr="00101F3B" w:rsidDel="00AE356F">
          <w:rPr>
            <w:rFonts w:cs="Times New Roman"/>
          </w:rPr>
          <w:delText>.</w:delText>
        </w:r>
      </w:del>
    </w:p>
    <w:p w14:paraId="16BF1309" w14:textId="77777777" w:rsidR="00A911BE" w:rsidRPr="00101F3B" w:rsidDel="000D662C" w:rsidRDefault="00A911BE" w:rsidP="000D662C">
      <w:pPr>
        <w:pStyle w:val="NoSpacing"/>
        <w:rPr>
          <w:del w:id="2612" w:author="Nikola Karpić" w:date="2024-02-25T22:27:00Z"/>
          <w:rFonts w:cs="Times New Roman"/>
        </w:rPr>
        <w:pPrChange w:id="2613" w:author="Nikola Karpić" w:date="2024-02-25T22:28:00Z">
          <w:pPr/>
        </w:pPrChange>
      </w:pPr>
    </w:p>
    <w:p w14:paraId="7616FCA6" w14:textId="78688B87" w:rsidR="00AE4BC1" w:rsidRPr="0020112D" w:rsidDel="00AE356F" w:rsidRDefault="006D3096" w:rsidP="000D662C">
      <w:pPr>
        <w:pStyle w:val="NoSpacing"/>
        <w:rPr>
          <w:del w:id="2614" w:author="Nikola Karpić" w:date="2024-01-15T00:01:00Z"/>
          <w:rFonts w:cs="Times New Roman"/>
          <w:lang w:val="ru-RU"/>
          <w:rPrChange w:id="2615" w:author="Nikola Karpić" w:date="2024-02-25T23:34:00Z">
            <w:rPr>
              <w:del w:id="2616" w:author="Nikola Karpić" w:date="2024-01-15T00:01:00Z"/>
              <w:lang w:val="sr-Cyrl-BA"/>
            </w:rPr>
          </w:rPrChange>
        </w:rPr>
        <w:pPrChange w:id="2617" w:author="Nikola Karpić" w:date="2024-02-25T22:28:00Z">
          <w:pPr>
            <w:pStyle w:val="NoSpacing"/>
            <w:ind w:firstLine="0"/>
            <w:jc w:val="center"/>
          </w:pPr>
        </w:pPrChange>
      </w:pPr>
      <w:del w:id="2618" w:author="Nikola Karpić" w:date="2024-01-15T00:01:00Z">
        <w:r w:rsidRPr="00101F3B" w:rsidDel="00AE356F">
          <w:rPr>
            <w:rFonts w:cs="Times New Roman"/>
            <w:noProof/>
          </w:rPr>
          <w:drawing>
            <wp:inline distT="0" distB="0" distL="0" distR="0" wp14:anchorId="3884B4D2" wp14:editId="62665CA9">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41"/>
                      <a:stretch>
                        <a:fillRect/>
                      </a:stretch>
                    </pic:blipFill>
                    <pic:spPr>
                      <a:xfrm>
                        <a:off x="0" y="0"/>
                        <a:ext cx="2800741" cy="3686689"/>
                      </a:xfrm>
                      <a:prstGeom prst="rect">
                        <a:avLst/>
                      </a:prstGeom>
                    </pic:spPr>
                  </pic:pic>
                </a:graphicData>
              </a:graphic>
            </wp:inline>
          </w:drawing>
        </w:r>
      </w:del>
    </w:p>
    <w:p w14:paraId="29269CE5" w14:textId="4BD7AEA3" w:rsidR="004B2026" w:rsidRPr="0020112D" w:rsidDel="00AE356F" w:rsidRDefault="004B2026" w:rsidP="000D662C">
      <w:pPr>
        <w:pStyle w:val="NoSpacing"/>
        <w:rPr>
          <w:del w:id="2619" w:author="Nikola Karpić" w:date="2024-01-15T00:01:00Z"/>
          <w:rFonts w:cs="Times New Roman"/>
          <w:lang w:val="sr-Latn-BA"/>
          <w:rPrChange w:id="2620" w:author="Nikola Karpić" w:date="2024-02-25T23:34:00Z">
            <w:rPr>
              <w:del w:id="2621" w:author="Nikola Karpić" w:date="2024-01-15T00:01:00Z"/>
              <w:lang w:val="sr-Latn-BA"/>
            </w:rPr>
          </w:rPrChange>
        </w:rPr>
        <w:pPrChange w:id="2622" w:author="Nikola Karpić" w:date="2024-02-25T22:28:00Z">
          <w:pPr>
            <w:pStyle w:val="NoSpacing"/>
            <w:ind w:firstLine="0"/>
            <w:jc w:val="center"/>
          </w:pPr>
        </w:pPrChange>
      </w:pPr>
      <w:del w:id="2623" w:author="Nikola Karpić" w:date="2024-01-15T00:01:00Z">
        <w:r w:rsidRPr="0020112D" w:rsidDel="00AE356F">
          <w:rPr>
            <w:rFonts w:cs="Times New Roman"/>
            <w:i/>
            <w:iCs/>
            <w:lang w:val="ru-RU"/>
            <w:rPrChange w:id="2624" w:author="Nikola Karpić" w:date="2024-02-25T23:34:00Z">
              <w:rPr>
                <w:rFonts w:cs="Times New Roman"/>
                <w:i/>
                <w:iCs/>
                <w:lang w:val="sr-Cyrl-BA"/>
              </w:rPr>
            </w:rPrChange>
          </w:rPr>
          <w:delText>Слика 5.8. Исписивање типова података за колоне скупа података</w:delText>
        </w:r>
      </w:del>
    </w:p>
    <w:p w14:paraId="42008622" w14:textId="35C75FDE" w:rsidR="004B2026" w:rsidRPr="0020112D" w:rsidDel="00AE356F" w:rsidRDefault="004B2026" w:rsidP="000D662C">
      <w:pPr>
        <w:pStyle w:val="NoSpacing"/>
        <w:rPr>
          <w:del w:id="2625" w:author="Nikola Karpić" w:date="2024-01-15T00:01:00Z"/>
          <w:rFonts w:cs="Times New Roman"/>
          <w:lang w:val="ru-RU"/>
          <w:rPrChange w:id="2626" w:author="Nikola Karpić" w:date="2024-02-25T23:34:00Z">
            <w:rPr>
              <w:del w:id="2627" w:author="Nikola Karpić" w:date="2024-01-15T00:01:00Z"/>
              <w:lang w:val="sr-Cyrl-BA"/>
            </w:rPr>
          </w:rPrChange>
        </w:rPr>
        <w:pPrChange w:id="2628" w:author="Nikola Karpić" w:date="2024-02-25T22:28:00Z">
          <w:pPr>
            <w:pStyle w:val="NoSpacing"/>
            <w:ind w:firstLine="0"/>
            <w:jc w:val="center"/>
          </w:pPr>
        </w:pPrChange>
      </w:pPr>
    </w:p>
    <w:p w14:paraId="0785BF52" w14:textId="128D6513" w:rsidR="00AE4BC1" w:rsidRPr="0020112D" w:rsidDel="00AE356F" w:rsidRDefault="006D3096" w:rsidP="000D662C">
      <w:pPr>
        <w:pStyle w:val="NoSpacing"/>
        <w:rPr>
          <w:del w:id="2629" w:author="Nikola Karpić" w:date="2024-01-15T00:01:00Z"/>
          <w:rFonts w:cs="Times New Roman"/>
          <w:lang w:val="ru-RU"/>
          <w:rPrChange w:id="2630" w:author="Nikola Karpić" w:date="2024-02-25T23:34:00Z">
            <w:rPr>
              <w:del w:id="2631" w:author="Nikola Karpić" w:date="2024-01-15T00:01:00Z"/>
              <w:lang w:val="sr-Cyrl-BA"/>
            </w:rPr>
          </w:rPrChange>
        </w:rPr>
        <w:pPrChange w:id="2632" w:author="Nikola Karpić" w:date="2024-02-25T22:28:00Z">
          <w:pPr>
            <w:pStyle w:val="NoSpacing"/>
            <w:ind w:firstLine="0"/>
            <w:jc w:val="center"/>
          </w:pPr>
        </w:pPrChange>
      </w:pPr>
      <w:del w:id="2633" w:author="Nikola Karpić" w:date="2024-01-15T00:01:00Z">
        <w:r w:rsidRPr="00101F3B" w:rsidDel="00AE356F">
          <w:rPr>
            <w:rFonts w:cs="Times New Roman"/>
            <w:noProof/>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del>
    </w:p>
    <w:p w14:paraId="55D746CD" w14:textId="0F213846" w:rsidR="004B2026" w:rsidRPr="0020112D" w:rsidDel="00AE356F" w:rsidRDefault="004B2026" w:rsidP="000D662C">
      <w:pPr>
        <w:pStyle w:val="NoSpacing"/>
        <w:rPr>
          <w:del w:id="2634" w:author="Nikola Karpić" w:date="2024-01-15T00:01:00Z"/>
          <w:rFonts w:cs="Times New Roman"/>
          <w:lang w:val="sr-Latn-BA"/>
          <w:rPrChange w:id="2635" w:author="Nikola Karpić" w:date="2024-02-25T23:34:00Z">
            <w:rPr>
              <w:del w:id="2636" w:author="Nikola Karpić" w:date="2024-01-15T00:01:00Z"/>
              <w:lang w:val="sr-Latn-BA"/>
            </w:rPr>
          </w:rPrChange>
        </w:rPr>
        <w:pPrChange w:id="2637" w:author="Nikola Karpić" w:date="2024-02-25T22:28:00Z">
          <w:pPr>
            <w:pStyle w:val="NoSpacing"/>
            <w:ind w:firstLine="0"/>
            <w:jc w:val="center"/>
          </w:pPr>
        </w:pPrChange>
      </w:pPr>
      <w:del w:id="2638" w:author="Nikola Karpić" w:date="2024-01-15T00:01:00Z">
        <w:r w:rsidRPr="0020112D" w:rsidDel="00AE356F">
          <w:rPr>
            <w:rFonts w:cs="Times New Roman"/>
            <w:i/>
            <w:iCs/>
            <w:lang w:val="ru-RU"/>
            <w:rPrChange w:id="2639" w:author="Nikola Karpić" w:date="2024-02-25T23:34:00Z">
              <w:rPr>
                <w:rFonts w:cs="Times New Roman"/>
                <w:i/>
                <w:iCs/>
                <w:lang w:val="sr-Cyrl-BA"/>
              </w:rPr>
            </w:rPrChange>
          </w:rPr>
          <w:delText>Слика 5.9. Избор одговарајућих колона у скупу података</w:delText>
        </w:r>
      </w:del>
    </w:p>
    <w:p w14:paraId="32C54AE7" w14:textId="77777777" w:rsidR="004B2026" w:rsidRPr="0020112D" w:rsidDel="00AE356F" w:rsidRDefault="004B2026" w:rsidP="000D662C">
      <w:pPr>
        <w:pStyle w:val="NoSpacing"/>
        <w:rPr>
          <w:del w:id="2640" w:author="Nikola Karpić" w:date="2024-01-15T00:01:00Z"/>
          <w:rFonts w:cs="Times New Roman"/>
          <w:lang w:val="ru-RU"/>
          <w:rPrChange w:id="2641" w:author="Nikola Karpić" w:date="2024-02-25T23:34:00Z">
            <w:rPr>
              <w:del w:id="2642" w:author="Nikola Karpić" w:date="2024-01-15T00:01:00Z"/>
              <w:lang w:val="sr-Cyrl-BA"/>
            </w:rPr>
          </w:rPrChange>
        </w:rPr>
        <w:pPrChange w:id="2643" w:author="Nikola Karpić" w:date="2024-02-25T22:28:00Z">
          <w:pPr>
            <w:pStyle w:val="NoSpacing"/>
            <w:ind w:firstLine="0"/>
            <w:jc w:val="center"/>
          </w:pPr>
        </w:pPrChange>
      </w:pPr>
    </w:p>
    <w:p w14:paraId="4B555D81" w14:textId="2431712B" w:rsidR="00AE4BC1" w:rsidRPr="0020112D" w:rsidRDefault="00AE4BC1" w:rsidP="000D662C">
      <w:pPr>
        <w:pStyle w:val="NoSpacing"/>
        <w:rPr>
          <w:rFonts w:cs="Times New Roman"/>
          <w:noProof/>
          <w:lang w:val="ru-RU"/>
          <w:rPrChange w:id="2644" w:author="Nikola Karpić" w:date="2024-02-25T23:34:00Z">
            <w:rPr>
              <w:noProof/>
            </w:rPr>
          </w:rPrChange>
        </w:rPr>
        <w:pPrChange w:id="2645" w:author="Nikola Karpić" w:date="2024-02-25T22:28:00Z">
          <w:pPr/>
        </w:pPrChange>
      </w:pPr>
      <w:del w:id="2646" w:author="Nikola Karpić" w:date="2024-01-15T00:01:00Z">
        <w:r w:rsidRPr="0020112D" w:rsidDel="00AE356F">
          <w:rPr>
            <w:rFonts w:cs="Times New Roman"/>
            <w:noProof/>
            <w:lang w:val="ru-RU"/>
            <w:rPrChange w:id="2647" w:author="Nikola Karpić" w:date="2024-02-25T23:34:00Z">
              <w:rPr>
                <w:noProof/>
                <w:lang w:val="sr-Cyrl-BA"/>
              </w:rPr>
            </w:rPrChange>
          </w:rPr>
          <w:br w:type="page"/>
        </w:r>
      </w:del>
    </w:p>
    <w:p w14:paraId="24F0FEBF" w14:textId="5D2639E5" w:rsidR="00377B5F" w:rsidRPr="0020112D" w:rsidDel="00167403" w:rsidRDefault="00377B5F" w:rsidP="000D662C">
      <w:pPr>
        <w:pStyle w:val="NoSpacing"/>
        <w:rPr>
          <w:del w:id="2648" w:author="Nikola Karpić" w:date="2024-01-27T19:57:00Z"/>
          <w:rFonts w:cs="Times New Roman"/>
          <w:lang w:val="ru-RU"/>
          <w:rPrChange w:id="2649" w:author="Nikola Karpić" w:date="2024-02-25T23:34:00Z">
            <w:rPr>
              <w:del w:id="2650" w:author="Nikola Karpić" w:date="2024-01-27T19:57:00Z"/>
            </w:rPr>
          </w:rPrChange>
        </w:rPr>
        <w:pPrChange w:id="2651" w:author="Nikola Karpić" w:date="2024-02-25T22:28:00Z">
          <w:pPr>
            <w:pStyle w:val="NoSpacing"/>
          </w:pPr>
        </w:pPrChange>
      </w:pPr>
      <w:del w:id="2652" w:author="Nikola Karpić" w:date="2024-02-25T22:30:00Z">
        <w:r w:rsidRPr="00101F3B" w:rsidDel="000D662C">
          <w:rPr>
            <w:rFonts w:cs="Times New Roman"/>
            <w:lang w:val="ru-RU"/>
          </w:rPr>
          <w:delText xml:space="preserve">Након тога, </w:delText>
        </w:r>
        <w:r w:rsidR="00007813" w:rsidRPr="00101F3B" w:rsidDel="000D662C">
          <w:rPr>
            <w:rFonts w:cs="Times New Roman"/>
            <w:lang w:val="ru-RU"/>
          </w:rPr>
          <w:delText>рачунамо</w:delText>
        </w:r>
        <w:r w:rsidRPr="00101F3B" w:rsidDel="000D662C">
          <w:rPr>
            <w:rFonts w:cs="Times New Roman"/>
            <w:lang w:val="ru-RU"/>
          </w:rPr>
          <w:delText xml:space="preserve"> о</w:delText>
        </w:r>
      </w:del>
      <w:ins w:id="2653" w:author="Nikola Karpić" w:date="2024-02-25T22:30:00Z">
        <w:r w:rsidR="000D662C" w:rsidRPr="0020112D">
          <w:rPr>
            <w:rFonts w:cs="Times New Roman"/>
            <w:lang w:val="ru-RU"/>
            <w:rPrChange w:id="2654" w:author="Nikola Karpić" w:date="2024-02-25T23:34:00Z">
              <w:rPr>
                <w:lang w:val="sr-Cyrl-BA"/>
              </w:rPr>
            </w:rPrChange>
          </w:rPr>
          <w:t>О</w:t>
        </w:r>
      </w:ins>
      <w:r w:rsidRPr="00101F3B">
        <w:rPr>
          <w:rFonts w:cs="Times New Roman"/>
          <w:lang w:val="ru-RU"/>
        </w:rPr>
        <w:t>сновн</w:t>
      </w:r>
      <w:r w:rsidR="00391B1B" w:rsidRPr="00101F3B">
        <w:rPr>
          <w:rFonts w:cs="Times New Roman"/>
          <w:lang w:val="ru-RU"/>
        </w:rPr>
        <w:t>е</w:t>
      </w:r>
      <w:r w:rsidRPr="00101F3B">
        <w:rPr>
          <w:rFonts w:cs="Times New Roman"/>
          <w:lang w:val="ru-RU"/>
        </w:rPr>
        <w:t xml:space="preserve"> статистичк</w:t>
      </w:r>
      <w:r w:rsidR="00391B1B" w:rsidRPr="00101F3B">
        <w:rPr>
          <w:rFonts w:cs="Times New Roman"/>
          <w:lang w:val="ru-RU"/>
        </w:rPr>
        <w:t>е</w:t>
      </w:r>
      <w:r w:rsidRPr="00101F3B">
        <w:rPr>
          <w:rFonts w:cs="Times New Roman"/>
          <w:lang w:val="ru-RU"/>
        </w:rPr>
        <w:t xml:space="preserve"> мјер</w:t>
      </w:r>
      <w:r w:rsidR="00391B1B" w:rsidRPr="00101F3B">
        <w:rPr>
          <w:rFonts w:cs="Times New Roman"/>
          <w:lang w:val="ru-RU"/>
        </w:rPr>
        <w:t>е</w:t>
      </w:r>
      <w:r w:rsidRPr="00101F3B">
        <w:rPr>
          <w:rFonts w:cs="Times New Roman"/>
          <w:lang w:val="ru-RU"/>
        </w:rPr>
        <w:t xml:space="preserve"> (број, средњ</w:t>
      </w:r>
      <w:r w:rsidR="00391B1B" w:rsidRPr="00101F3B">
        <w:rPr>
          <w:rFonts w:cs="Times New Roman"/>
          <w:lang w:val="ru-RU"/>
        </w:rPr>
        <w:t>е</w:t>
      </w:r>
      <w:r w:rsidRPr="00101F3B">
        <w:rPr>
          <w:rFonts w:cs="Times New Roman"/>
          <w:lang w:val="ru-RU"/>
        </w:rPr>
        <w:t xml:space="preserve"> вриједност</w:t>
      </w:r>
      <w:r w:rsidR="00381B21" w:rsidRPr="00101F3B">
        <w:rPr>
          <w:rFonts w:cs="Times New Roman"/>
          <w:lang w:val="ru-RU"/>
        </w:rPr>
        <w:t>и</w:t>
      </w:r>
      <w:r w:rsidRPr="00101F3B">
        <w:rPr>
          <w:rFonts w:cs="Times New Roman"/>
          <w:lang w:val="ru-RU"/>
        </w:rPr>
        <w:t>, стандардн</w:t>
      </w:r>
      <w:r w:rsidR="00381B21" w:rsidRPr="00101F3B">
        <w:rPr>
          <w:rFonts w:cs="Times New Roman"/>
          <w:lang w:val="ru-RU"/>
        </w:rPr>
        <w:t>у</w:t>
      </w:r>
      <w:r w:rsidRPr="00101F3B">
        <w:rPr>
          <w:rFonts w:cs="Times New Roman"/>
          <w:lang w:val="ru-RU"/>
        </w:rPr>
        <w:t xml:space="preserve"> девијациј</w:t>
      </w:r>
      <w:r w:rsidR="00381B21" w:rsidRPr="00101F3B">
        <w:rPr>
          <w:rFonts w:cs="Times New Roman"/>
          <w:lang w:val="ru-RU"/>
        </w:rPr>
        <w:t>у</w:t>
      </w:r>
      <w:r w:rsidRPr="00101F3B">
        <w:rPr>
          <w:rFonts w:cs="Times New Roman"/>
          <w:lang w:val="ru-RU"/>
        </w:rPr>
        <w:t>, минимум, максимум, квартил</w:t>
      </w:r>
      <w:r w:rsidR="00381B21" w:rsidRPr="00101F3B">
        <w:rPr>
          <w:rFonts w:cs="Times New Roman"/>
          <w:lang w:val="ru-RU"/>
        </w:rPr>
        <w:t>е</w:t>
      </w:r>
      <w:r w:rsidRPr="00101F3B">
        <w:rPr>
          <w:rFonts w:cs="Times New Roman"/>
          <w:lang w:val="ru-RU"/>
        </w:rPr>
        <w:t xml:space="preserve">) </w:t>
      </w:r>
      <w:ins w:id="2655" w:author="Nikola Karpić" w:date="2024-02-25T22:30:00Z">
        <w:r w:rsidR="000D662C" w:rsidRPr="0020112D">
          <w:rPr>
            <w:rFonts w:cs="Times New Roman"/>
            <w:lang w:val="ru-RU"/>
            <w:rPrChange w:id="2656" w:author="Nikola Karpić" w:date="2024-02-25T23:34:00Z">
              <w:rPr>
                <w:lang w:val="sr-Cyrl-BA"/>
              </w:rPr>
            </w:rPrChange>
          </w:rPr>
          <w:t xml:space="preserve">су израчунате </w:t>
        </w:r>
      </w:ins>
      <w:r w:rsidRPr="00101F3B">
        <w:rPr>
          <w:rFonts w:cs="Times New Roman"/>
          <w:lang w:val="ru-RU"/>
        </w:rPr>
        <w:t xml:space="preserve">за сваку колону у </w:t>
      </w:r>
      <w:r w:rsidRPr="0020112D">
        <w:rPr>
          <w:rFonts w:cs="Times New Roman"/>
          <w:lang w:val="ru-RU"/>
          <w:rPrChange w:id="2657" w:author="Nikola Karpić" w:date="2024-02-25T23:34:00Z">
            <w:rPr/>
          </w:rPrChange>
        </w:rPr>
        <w:t>скупу изабраних података</w:t>
      </w:r>
      <w:ins w:id="2658" w:author="Nikola Karpić" w:date="2024-02-25T22:30:00Z">
        <w:r w:rsidR="000D662C" w:rsidRPr="0020112D">
          <w:rPr>
            <w:rFonts w:cs="Times New Roman"/>
            <w:lang w:val="ru-RU"/>
            <w:rPrChange w:id="2659" w:author="Nikola Karpić" w:date="2024-02-25T23:34:00Z">
              <w:rPr>
                <w:lang w:val="sr-Cyrl-BA"/>
              </w:rPr>
            </w:rPrChange>
          </w:rPr>
          <w:t xml:space="preserve">. Исписан је </w:t>
        </w:r>
      </w:ins>
      <w:del w:id="2660" w:author="Nikola Karpić" w:date="2024-02-25T22:30:00Z">
        <w:r w:rsidR="00007813" w:rsidRPr="0020112D" w:rsidDel="000D662C">
          <w:rPr>
            <w:rFonts w:cs="Times New Roman"/>
            <w:lang w:val="ru-RU"/>
            <w:rPrChange w:id="2661" w:author="Nikola Karpić" w:date="2024-02-25T23:34:00Z">
              <w:rPr/>
            </w:rPrChange>
          </w:rPr>
          <w:delText xml:space="preserve">, </w:delText>
        </w:r>
        <w:r w:rsidRPr="00101F3B" w:rsidDel="000D662C">
          <w:rPr>
            <w:rFonts w:cs="Times New Roman"/>
            <w:lang w:val="ru-RU"/>
          </w:rPr>
          <w:delText>исписуј</w:delText>
        </w:r>
        <w:r w:rsidR="00007813" w:rsidRPr="00101F3B" w:rsidDel="000D662C">
          <w:rPr>
            <w:rFonts w:cs="Times New Roman"/>
            <w:lang w:val="ru-RU"/>
          </w:rPr>
          <w:delText>емо</w:delText>
        </w:r>
        <w:r w:rsidRPr="00101F3B" w:rsidDel="000D662C">
          <w:rPr>
            <w:rFonts w:cs="Times New Roman"/>
            <w:lang w:val="ru-RU"/>
          </w:rPr>
          <w:delText xml:space="preserve"> </w:delText>
        </w:r>
      </w:del>
      <w:r w:rsidRPr="00101F3B">
        <w:rPr>
          <w:rFonts w:cs="Times New Roman"/>
          <w:lang w:val="ru-RU"/>
        </w:rPr>
        <w:t xml:space="preserve">облик (димензије) </w:t>
      </w:r>
      <w:r w:rsidRPr="0020112D">
        <w:rPr>
          <w:rFonts w:cs="Times New Roman"/>
          <w:lang w:val="ru-RU"/>
          <w:rPrChange w:id="2662" w:author="Nikola Karpić" w:date="2024-02-25T23:34:00Z">
            <w:rPr/>
          </w:rPrChange>
        </w:rPr>
        <w:t>изабраног скупа података</w:t>
      </w:r>
      <w:ins w:id="2663" w:author="Nikola Karpić" w:date="2024-02-25T22:33:00Z">
        <w:r w:rsidR="000D662C" w:rsidRPr="00101F3B">
          <w:rPr>
            <w:rFonts w:cs="Times New Roman"/>
            <w:lang w:val="sr-Cyrl-BA"/>
          </w:rPr>
          <w:t xml:space="preserve">. </w:t>
        </w:r>
      </w:ins>
      <w:del w:id="2664" w:author="Nikola Karpić" w:date="2024-02-25T22:33:00Z">
        <w:r w:rsidR="00007813" w:rsidRPr="0020112D" w:rsidDel="000D662C">
          <w:rPr>
            <w:rFonts w:cs="Times New Roman"/>
            <w:lang w:val="ru-RU"/>
            <w:rPrChange w:id="2665" w:author="Nikola Karpić" w:date="2024-02-25T23:34:00Z">
              <w:rPr/>
            </w:rPrChange>
          </w:rPr>
          <w:delText xml:space="preserve">, </w:delText>
        </w:r>
        <w:r w:rsidRPr="00101F3B" w:rsidDel="000D662C">
          <w:rPr>
            <w:rFonts w:cs="Times New Roman"/>
            <w:lang w:val="ru-RU"/>
          </w:rPr>
          <w:delText>број дупликата у њему</w:delText>
        </w:r>
        <w:r w:rsidR="00007813" w:rsidRPr="00101F3B" w:rsidDel="000D662C">
          <w:rPr>
            <w:rFonts w:cs="Times New Roman"/>
            <w:lang w:val="ru-RU"/>
          </w:rPr>
          <w:delText xml:space="preserve"> и </w:delText>
        </w:r>
      </w:del>
      <w:del w:id="2666" w:author="Nikola Karpić" w:date="2024-02-25T22:30:00Z">
        <w:r w:rsidR="00007813" w:rsidRPr="00101F3B" w:rsidDel="000D662C">
          <w:rPr>
            <w:rFonts w:cs="Times New Roman"/>
            <w:lang w:val="ru-RU"/>
          </w:rPr>
          <w:delText xml:space="preserve">провјеравамо </w:delText>
        </w:r>
      </w:del>
      <w:ins w:id="2667" w:author="Nikola Karpić" w:date="2024-02-25T22:33:00Z">
        <w:r w:rsidR="000D662C" w:rsidRPr="00101F3B">
          <w:rPr>
            <w:rFonts w:cs="Times New Roman"/>
            <w:lang w:val="sr-Cyrl-BA"/>
          </w:rPr>
          <w:t>У</w:t>
        </w:r>
      </w:ins>
      <w:ins w:id="2668" w:author="Nikola Karpić" w:date="2024-02-25T22:32:00Z">
        <w:r w:rsidR="000D662C" w:rsidRPr="00101F3B">
          <w:rPr>
            <w:rFonts w:cs="Times New Roman"/>
            <w:lang w:val="sr-Cyrl-BA"/>
          </w:rPr>
          <w:t>клоњени</w:t>
        </w:r>
      </w:ins>
      <w:ins w:id="2669" w:author="Nikola Karpić" w:date="2024-02-25T22:30:00Z">
        <w:r w:rsidR="000D662C" w:rsidRPr="0020112D">
          <w:rPr>
            <w:rFonts w:cs="Times New Roman"/>
            <w:lang w:val="ru-RU"/>
            <w:rPrChange w:id="2670" w:author="Nikola Karpić" w:date="2024-02-25T23:34:00Z">
              <w:rPr>
                <w:lang w:val="sr-Cyrl-BA"/>
              </w:rPr>
            </w:rPrChange>
          </w:rPr>
          <w:t xml:space="preserve"> су сви редови </w:t>
        </w:r>
      </w:ins>
      <w:del w:id="2671" w:author="Nikola Karpić" w:date="2024-02-25T22:30:00Z">
        <w:r w:rsidR="00007813" w:rsidRPr="00101F3B" w:rsidDel="000D662C">
          <w:rPr>
            <w:rFonts w:cs="Times New Roman"/>
            <w:lang w:val="ru-RU"/>
          </w:rPr>
          <w:delText>да ли у скупу пода</w:delText>
        </w:r>
      </w:del>
      <w:del w:id="2672" w:author="Nikola Karpić" w:date="2024-02-25T22:31:00Z">
        <w:r w:rsidR="00007813" w:rsidRPr="00101F3B" w:rsidDel="000D662C">
          <w:rPr>
            <w:rFonts w:cs="Times New Roman"/>
            <w:lang w:val="ru-RU"/>
          </w:rPr>
          <w:delText xml:space="preserve">така имамо </w:delText>
        </w:r>
      </w:del>
      <w:ins w:id="2673" w:author="Nikola Karpić" w:date="2024-02-25T22:31:00Z">
        <w:r w:rsidR="000D662C" w:rsidRPr="0020112D">
          <w:rPr>
            <w:rFonts w:cs="Times New Roman"/>
            <w:lang w:val="ru-RU"/>
            <w:rPrChange w:id="2674" w:author="Nikola Karpić" w:date="2024-02-25T23:34:00Z">
              <w:rPr>
                <w:lang w:val="sr-Cyrl-BA"/>
              </w:rPr>
            </w:rPrChange>
          </w:rPr>
          <w:t>који</w:t>
        </w:r>
        <w:r w:rsidR="000D662C" w:rsidRPr="00101F3B">
          <w:rPr>
            <w:rFonts w:cs="Times New Roman"/>
            <w:lang w:val="sr-Cyrl-BA"/>
          </w:rPr>
          <w:t xml:space="preserve"> имају </w:t>
        </w:r>
      </w:ins>
      <w:r w:rsidR="00007813" w:rsidRPr="0020112D">
        <w:rPr>
          <w:rFonts w:cs="Times New Roman"/>
          <w:b/>
          <w:bCs/>
          <w:lang w:val="sr-Latn-BA"/>
          <w:rPrChange w:id="2675" w:author="Nikola Karpić" w:date="2024-02-25T23:34:00Z">
            <w:rPr>
              <w:lang w:val="sr-Latn-BA"/>
            </w:rPr>
          </w:rPrChange>
        </w:rPr>
        <w:t>null</w:t>
      </w:r>
      <w:r w:rsidR="00007813" w:rsidRPr="00101F3B">
        <w:rPr>
          <w:rFonts w:cs="Times New Roman"/>
          <w:lang w:val="sr-Latn-BA"/>
        </w:rPr>
        <w:t xml:space="preserve"> </w:t>
      </w:r>
      <w:r w:rsidR="00007813" w:rsidRPr="0020112D">
        <w:rPr>
          <w:rFonts w:cs="Times New Roman"/>
          <w:lang w:val="ru-RU"/>
          <w:rPrChange w:id="2676" w:author="Nikola Karpić" w:date="2024-02-25T23:34:00Z">
            <w:rPr/>
          </w:rPrChange>
        </w:rPr>
        <w:t>вриједности</w:t>
      </w:r>
      <w:ins w:id="2677" w:author="Nikola Karpić" w:date="2024-02-25T22:31:00Z">
        <w:r w:rsidR="000D662C" w:rsidRPr="00101F3B">
          <w:rPr>
            <w:rFonts w:cs="Times New Roman"/>
            <w:lang w:val="sr-Cyrl-BA"/>
          </w:rPr>
          <w:t xml:space="preserve">. </w:t>
        </w:r>
      </w:ins>
      <w:del w:id="2678" w:author="Nikola Karpić" w:date="2024-02-25T22:31:00Z">
        <w:r w:rsidR="00007813" w:rsidRPr="0020112D" w:rsidDel="000D662C">
          <w:rPr>
            <w:rFonts w:cs="Times New Roman"/>
            <w:lang w:val="ru-RU"/>
            <w:rPrChange w:id="2679" w:author="Nikola Karpić" w:date="2024-02-25T23:34:00Z">
              <w:rPr/>
            </w:rPrChange>
          </w:rPr>
          <w:delText xml:space="preserve"> и исписујемо њихов број.</w:delText>
        </w:r>
      </w:del>
    </w:p>
    <w:p w14:paraId="3B443F94" w14:textId="0836CEF2" w:rsidR="00381B21" w:rsidRPr="00101F3B" w:rsidDel="000D662C" w:rsidRDefault="00381B21" w:rsidP="000D662C">
      <w:pPr>
        <w:pStyle w:val="NoSpacing"/>
        <w:spacing w:before="240"/>
        <w:ind w:firstLine="0"/>
        <w:jc w:val="center"/>
        <w:rPr>
          <w:del w:id="2680" w:author="Nikola Karpić" w:date="2024-02-25T22:31:00Z"/>
          <w:rFonts w:cs="Times New Roman"/>
          <w:lang w:val="ru-RU"/>
        </w:rPr>
      </w:pPr>
    </w:p>
    <w:p w14:paraId="4C69B9E8" w14:textId="5022D5D9" w:rsidR="00007813" w:rsidRPr="00101F3B" w:rsidDel="000D662C" w:rsidRDefault="000D662C">
      <w:pPr>
        <w:pStyle w:val="NoSpacing"/>
        <w:spacing w:before="240"/>
        <w:ind w:firstLine="0"/>
        <w:jc w:val="center"/>
        <w:rPr>
          <w:del w:id="2681" w:author="Nikola Karpić" w:date="2024-02-25T22:31:00Z"/>
          <w:rFonts w:cs="Times New Roman"/>
          <w:lang w:val="sr-Cyrl-BA"/>
        </w:rPr>
        <w:pPrChange w:id="2682" w:author="Nikola Karpić" w:date="2024-01-27T19:57:00Z">
          <w:pPr>
            <w:pStyle w:val="NoSpacing"/>
            <w:ind w:firstLine="0"/>
            <w:jc w:val="center"/>
          </w:pPr>
        </w:pPrChange>
      </w:pPr>
      <w:ins w:id="2683" w:author="Nikola Karpić" w:date="2024-02-25T22:32:00Z">
        <w:r w:rsidRPr="00101F3B">
          <w:rPr>
            <w:rFonts w:cs="Times New Roman"/>
            <w:lang w:val="sr-Cyrl-BA"/>
          </w:rPr>
          <w:t>Уклоњени су</w:t>
        </w:r>
      </w:ins>
      <w:del w:id="2684" w:author="Nikola Karpić" w:date="2024-02-25T22:31:00Z">
        <w:r w:rsidR="00EB0C41" w:rsidRPr="00101F3B" w:rsidDel="000D662C">
          <w:rPr>
            <w:rFonts w:cs="Times New Roman"/>
            <w:noProof/>
            <w:lang w:val="sr-Cyrl-BA"/>
          </w:rPr>
          <w:drawing>
            <wp:inline distT="0" distB="0" distL="0" distR="0" wp14:anchorId="71EC3662" wp14:editId="1E159B0B">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del>
    </w:p>
    <w:p w14:paraId="6F88AD46" w14:textId="582121AB" w:rsidR="004B2026" w:rsidRPr="00101F3B" w:rsidDel="000D662C" w:rsidRDefault="004B2026" w:rsidP="004B2026">
      <w:pPr>
        <w:pStyle w:val="NoSpacing"/>
        <w:ind w:firstLine="0"/>
        <w:jc w:val="center"/>
        <w:rPr>
          <w:del w:id="2685" w:author="Nikola Karpić" w:date="2024-02-25T22:31:00Z"/>
          <w:rFonts w:cs="Times New Roman"/>
          <w:lang w:val="sr-Latn-BA"/>
        </w:rPr>
      </w:pPr>
      <w:del w:id="2686" w:author="Nikola Karpić" w:date="2024-02-25T22:31:00Z">
        <w:r w:rsidRPr="00101F3B" w:rsidDel="000D662C">
          <w:rPr>
            <w:rFonts w:cs="Times New Roman"/>
            <w:i/>
            <w:iCs/>
            <w:lang w:val="sr-Cyrl-BA"/>
          </w:rPr>
          <w:delText>Слика 5.10. Исписивање основних информација о скупу података</w:delText>
        </w:r>
      </w:del>
    </w:p>
    <w:p w14:paraId="0F0DCEED" w14:textId="027204BD" w:rsidR="00007813" w:rsidRPr="0020112D" w:rsidDel="000D662C" w:rsidRDefault="00007813" w:rsidP="000D662C">
      <w:pPr>
        <w:pStyle w:val="NoSpacing"/>
        <w:spacing w:before="240"/>
        <w:ind w:firstLine="0"/>
        <w:jc w:val="center"/>
        <w:rPr>
          <w:del w:id="2687" w:author="Nikola Karpić" w:date="2024-02-25T22:32:00Z"/>
          <w:rFonts w:cs="Times New Roman"/>
          <w:lang w:val="ru-RU"/>
          <w:rPrChange w:id="2688" w:author="Nikola Karpić" w:date="2024-02-25T23:34:00Z">
            <w:rPr>
              <w:del w:id="2689" w:author="Nikola Karpić" w:date="2024-02-25T22:32:00Z"/>
            </w:rPr>
          </w:rPrChange>
        </w:rPr>
        <w:pPrChange w:id="2690" w:author="Nikola Karpić" w:date="2024-02-25T22:31:00Z">
          <w:pPr/>
        </w:pPrChange>
      </w:pPr>
      <w:del w:id="2691" w:author="Nikola Karpić" w:date="2024-02-25T22:31:00Z">
        <w:r w:rsidRPr="0020112D" w:rsidDel="000D662C">
          <w:rPr>
            <w:rFonts w:cs="Times New Roman"/>
            <w:lang w:val="ru-RU"/>
            <w:rPrChange w:id="2692" w:author="Nikola Karpić" w:date="2024-02-25T23:34:00Z">
              <w:rPr/>
            </w:rPrChange>
          </w:rPr>
          <w:br w:type="page"/>
        </w:r>
      </w:del>
    </w:p>
    <w:p w14:paraId="1FC8252E" w14:textId="6589F2D1" w:rsidR="00007813" w:rsidRPr="00101F3B" w:rsidDel="000D662C" w:rsidRDefault="00007813" w:rsidP="00377B5F">
      <w:pPr>
        <w:pStyle w:val="NoSpacing"/>
        <w:rPr>
          <w:del w:id="2693" w:author="Nikola Karpić" w:date="2024-02-25T22:33:00Z"/>
          <w:rFonts w:cs="Times New Roman"/>
          <w:lang w:val="sr-Latn-BA"/>
          <w:rPrChange w:id="2694" w:author="Nikola Karpić" w:date="2024-02-25T23:40:00Z">
            <w:rPr>
              <w:del w:id="2695" w:author="Nikola Karpić" w:date="2024-02-25T22:33:00Z"/>
              <w:rFonts w:cs="Times New Roman"/>
              <w:lang w:val="ru-RU"/>
            </w:rPr>
          </w:rPrChange>
        </w:rPr>
      </w:pPr>
      <w:del w:id="2696" w:author="Nikola Karpić" w:date="2024-02-25T22:32:00Z">
        <w:r w:rsidRPr="00101F3B" w:rsidDel="000D662C">
          <w:rPr>
            <w:rFonts w:cs="Times New Roman"/>
            <w:lang w:val="ru-RU"/>
          </w:rPr>
          <w:delText>Даље уклањамо све</w:delText>
        </w:r>
      </w:del>
      <w:ins w:id="2697" w:author="Nikola Karpić" w:date="2024-02-25T22:32:00Z">
        <w:r w:rsidR="000D662C" w:rsidRPr="00101F3B">
          <w:rPr>
            <w:rFonts w:cs="Times New Roman"/>
            <w:lang w:val="sr-Cyrl-BA"/>
          </w:rPr>
          <w:t xml:space="preserve"> сви</w:t>
        </w:r>
      </w:ins>
      <w:r w:rsidRPr="00101F3B">
        <w:rPr>
          <w:rFonts w:cs="Times New Roman"/>
          <w:lang w:val="ru-RU"/>
        </w:rPr>
        <w:t xml:space="preserve"> редове у којима је </w:t>
      </w:r>
      <w:del w:id="2698" w:author="Nikola Karpić" w:date="2024-02-25T23:40:00Z">
        <w:r w:rsidRPr="00101F3B" w:rsidDel="00101F3B">
          <w:rPr>
            <w:rFonts w:cs="Times New Roman"/>
            <w:lang w:val="ru-RU"/>
          </w:rPr>
          <w:delText>просторија била празн</w:delText>
        </w:r>
      </w:del>
      <w:ins w:id="2699" w:author="Nikola Karpić" w:date="2024-02-25T23:41:00Z">
        <w:r w:rsidR="00101F3B">
          <w:rPr>
            <w:rFonts w:cs="Times New Roman"/>
            <w:lang w:val="sr-Cyrl-BA"/>
          </w:rPr>
          <w:t>број особа у просторији мањи од нула.</w:t>
        </w:r>
      </w:ins>
      <w:del w:id="2700" w:author="Nikola Karpić" w:date="2024-02-25T23:40:00Z">
        <w:r w:rsidRPr="00101F3B" w:rsidDel="00101F3B">
          <w:rPr>
            <w:rFonts w:cs="Times New Roman"/>
            <w:lang w:val="ru-RU"/>
          </w:rPr>
          <w:delText>а.</w:delText>
        </w:r>
      </w:del>
    </w:p>
    <w:p w14:paraId="13652BFD" w14:textId="4199A239" w:rsidR="00381B21" w:rsidRPr="00101F3B" w:rsidDel="000D662C" w:rsidRDefault="00381B21" w:rsidP="000D662C">
      <w:pPr>
        <w:pStyle w:val="NoSpacing"/>
        <w:rPr>
          <w:del w:id="2701" w:author="Nikola Karpić" w:date="2024-02-25T22:33:00Z"/>
          <w:rFonts w:cs="Times New Roman"/>
          <w:lang w:val="ru-RU"/>
        </w:rPr>
        <w:pPrChange w:id="2702" w:author="Nikola Karpić" w:date="2024-02-25T22:33:00Z">
          <w:pPr>
            <w:pStyle w:val="NoSpacing"/>
          </w:pPr>
        </w:pPrChange>
      </w:pPr>
    </w:p>
    <w:p w14:paraId="5C470956" w14:textId="3DF12C57" w:rsidR="00007813" w:rsidRPr="00101F3B" w:rsidDel="000D662C" w:rsidRDefault="00EB0C41" w:rsidP="000D662C">
      <w:pPr>
        <w:pStyle w:val="NoSpacing"/>
        <w:ind w:firstLine="0"/>
        <w:rPr>
          <w:del w:id="2703" w:author="Nikola Karpić" w:date="2024-02-25T22:33:00Z"/>
          <w:rFonts w:cs="Times New Roman"/>
          <w:lang w:val="ru-RU"/>
        </w:rPr>
        <w:pPrChange w:id="2704" w:author="Nikola Karpić" w:date="2024-02-25T22:33:00Z">
          <w:pPr>
            <w:pStyle w:val="NoSpacing"/>
            <w:ind w:firstLine="0"/>
            <w:jc w:val="center"/>
          </w:pPr>
        </w:pPrChange>
      </w:pPr>
      <w:del w:id="2705" w:author="Nikola Karpić" w:date="2024-02-25T22:33:00Z">
        <w:r w:rsidRPr="00101F3B" w:rsidDel="000D662C">
          <w:rPr>
            <w:rFonts w:cs="Times New Roman"/>
            <w:noProof/>
            <w:lang w:val="ru-RU"/>
          </w:rPr>
          <w:drawing>
            <wp:inline distT="0" distB="0" distL="0" distR="0" wp14:anchorId="56D36A85" wp14:editId="481A8B9E">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44"/>
                      <a:stretch>
                        <a:fillRect/>
                      </a:stretch>
                    </pic:blipFill>
                    <pic:spPr>
                      <a:xfrm>
                        <a:off x="0" y="0"/>
                        <a:ext cx="5943600" cy="664210"/>
                      </a:xfrm>
                      <a:prstGeom prst="rect">
                        <a:avLst/>
                      </a:prstGeom>
                    </pic:spPr>
                  </pic:pic>
                </a:graphicData>
              </a:graphic>
            </wp:inline>
          </w:drawing>
        </w:r>
      </w:del>
    </w:p>
    <w:p w14:paraId="33ED54D3" w14:textId="2F464455" w:rsidR="004B2026" w:rsidRPr="00101F3B" w:rsidDel="000D662C" w:rsidRDefault="004B2026" w:rsidP="000D662C">
      <w:pPr>
        <w:pStyle w:val="NoSpacing"/>
        <w:ind w:firstLine="0"/>
        <w:rPr>
          <w:del w:id="2706" w:author="Nikola Karpić" w:date="2024-02-25T22:33:00Z"/>
          <w:rFonts w:cs="Times New Roman"/>
          <w:lang w:val="sr-Latn-BA"/>
        </w:rPr>
        <w:pPrChange w:id="2707" w:author="Nikola Karpić" w:date="2024-02-25T22:33:00Z">
          <w:pPr>
            <w:pStyle w:val="NoSpacing"/>
            <w:ind w:firstLine="0"/>
            <w:jc w:val="center"/>
          </w:pPr>
        </w:pPrChange>
      </w:pPr>
      <w:del w:id="2708" w:author="Nikola Karpić" w:date="2024-02-25T22:33:00Z">
        <w:r w:rsidRPr="00101F3B" w:rsidDel="000D662C">
          <w:rPr>
            <w:rFonts w:cs="Times New Roman"/>
            <w:i/>
            <w:iCs/>
            <w:lang w:val="sr-Cyrl-BA"/>
          </w:rPr>
          <w:delText>Слика 5.1</w:delText>
        </w:r>
        <w:r w:rsidR="004F379B" w:rsidRPr="00101F3B" w:rsidDel="000D662C">
          <w:rPr>
            <w:rFonts w:cs="Times New Roman"/>
            <w:i/>
            <w:iCs/>
            <w:lang w:val="sr-Cyrl-BA"/>
          </w:rPr>
          <w:delText>1</w:delText>
        </w:r>
        <w:r w:rsidRPr="00101F3B" w:rsidDel="000D662C">
          <w:rPr>
            <w:rFonts w:cs="Times New Roman"/>
            <w:i/>
            <w:iCs/>
            <w:lang w:val="sr-Cyrl-BA"/>
          </w:rPr>
          <w:delText>. Уклањање редова за случајеве када је просторија била празна</w:delText>
        </w:r>
      </w:del>
    </w:p>
    <w:p w14:paraId="0C159B23" w14:textId="77777777" w:rsidR="004B2026" w:rsidRPr="00101F3B" w:rsidRDefault="004B2026" w:rsidP="000D662C">
      <w:pPr>
        <w:pStyle w:val="NoSpacing"/>
        <w:rPr>
          <w:rFonts w:cs="Times New Roman"/>
          <w:lang w:val="ru-RU"/>
        </w:rPr>
        <w:pPrChange w:id="2709" w:author="Nikola Karpić" w:date="2024-02-25T22:33:00Z">
          <w:pPr>
            <w:pStyle w:val="NoSpacing"/>
            <w:ind w:firstLine="0"/>
            <w:jc w:val="center"/>
          </w:pPr>
        </w:pPrChange>
      </w:pPr>
    </w:p>
    <w:p w14:paraId="4BA58D2A" w14:textId="4E5F0BF0" w:rsidR="0020162E" w:rsidRPr="00101F3B" w:rsidDel="00BD4375" w:rsidRDefault="00007813" w:rsidP="00377B5F">
      <w:pPr>
        <w:pStyle w:val="NoSpacing"/>
        <w:rPr>
          <w:del w:id="2710" w:author="Nikola Karpić" w:date="2024-02-25T22:35:00Z"/>
          <w:rFonts w:cs="Times New Roman"/>
          <w:lang w:val="ru-RU"/>
        </w:rPr>
      </w:pPr>
      <w:r w:rsidRPr="00101F3B">
        <w:rPr>
          <w:rFonts w:cs="Times New Roman"/>
          <w:lang w:val="ru-RU"/>
        </w:rPr>
        <w:t xml:space="preserve">Пошто </w:t>
      </w:r>
      <w:del w:id="2711" w:author="Nikola Karpić" w:date="2024-02-25T22:33:00Z">
        <w:r w:rsidRPr="00101F3B" w:rsidDel="00BD4375">
          <w:rPr>
            <w:rFonts w:cs="Times New Roman"/>
            <w:lang w:val="ru-RU"/>
          </w:rPr>
          <w:delText xml:space="preserve">смо примијетили да </w:delText>
        </w:r>
      </w:del>
      <w:r w:rsidRPr="00101F3B">
        <w:rPr>
          <w:rFonts w:cs="Times New Roman"/>
          <w:lang w:val="ru-RU"/>
        </w:rPr>
        <w:t xml:space="preserve">датум и вријеме нису у одговарајућем формату,  </w:t>
      </w:r>
      <w:del w:id="2712" w:author="Nikola Karpić" w:date="2024-02-25T22:34:00Z">
        <w:r w:rsidRPr="00101F3B" w:rsidDel="00BD4375">
          <w:rPr>
            <w:rFonts w:cs="Times New Roman"/>
            <w:lang w:val="ru-RU"/>
          </w:rPr>
          <w:delText>дефинишемо</w:delText>
        </w:r>
        <w:r w:rsidR="00377B5F" w:rsidRPr="00101F3B" w:rsidDel="00BD4375">
          <w:rPr>
            <w:rFonts w:cs="Times New Roman"/>
            <w:lang w:val="ru-RU"/>
          </w:rPr>
          <w:delText xml:space="preserve"> </w:delText>
        </w:r>
      </w:del>
      <w:ins w:id="2713" w:author="Nikola Karpić" w:date="2024-02-25T22:34:00Z">
        <w:r w:rsidR="00BD4375" w:rsidRPr="00101F3B">
          <w:rPr>
            <w:rFonts w:cs="Times New Roman"/>
            <w:lang w:val="sr-Cyrl-BA"/>
          </w:rPr>
          <w:t>дефинисана је</w:t>
        </w:r>
        <w:r w:rsidR="00BD4375" w:rsidRPr="00101F3B">
          <w:rPr>
            <w:rFonts w:cs="Times New Roman"/>
            <w:lang w:val="ru-RU"/>
          </w:rPr>
          <w:t xml:space="preserve"> </w:t>
        </w:r>
      </w:ins>
      <w:ins w:id="2714" w:author="Nikola Karpić" w:date="2024-02-26T00:58:00Z">
        <w:r w:rsidR="00DC0BB9" w:rsidRPr="00DC0BB9">
          <w:rPr>
            <w:rFonts w:cs="Times New Roman"/>
            <w:b/>
            <w:bCs/>
            <w:lang w:val="ru-RU"/>
            <w:rPrChange w:id="2715" w:author="Nikola Karpić" w:date="2024-02-26T00:58:00Z">
              <w:rPr>
                <w:rFonts w:cs="Times New Roman"/>
                <w:lang w:val="ru-RU"/>
              </w:rPr>
            </w:rPrChange>
          </w:rPr>
          <w:t>convert_month_day_hour</w:t>
        </w:r>
        <w:r w:rsidR="00DC0BB9">
          <w:rPr>
            <w:rFonts w:cs="Times New Roman"/>
            <w:lang w:val="ru-RU"/>
          </w:rPr>
          <w:t xml:space="preserve"> </w:t>
        </w:r>
      </w:ins>
      <w:del w:id="2716" w:author="Nikola Karpić" w:date="2024-02-26T00:58:00Z">
        <w:r w:rsidR="00377B5F" w:rsidRPr="0020112D" w:rsidDel="00DC0BB9">
          <w:rPr>
            <w:rFonts w:cs="Times New Roman"/>
            <w:b/>
            <w:bCs/>
            <w:rPrChange w:id="2717" w:author="Nikola Karpić" w:date="2024-02-25T23:34:00Z">
              <w:rPr/>
            </w:rPrChange>
          </w:rPr>
          <w:delText>convert</w:delText>
        </w:r>
      </w:del>
      <w:del w:id="2718" w:author="Nikola Karpić" w:date="2024-02-26T00:57:00Z">
        <w:r w:rsidR="00377B5F" w:rsidRPr="00101F3B" w:rsidDel="00DC0BB9">
          <w:rPr>
            <w:rFonts w:cs="Times New Roman"/>
            <w:lang w:val="ru-RU"/>
          </w:rPr>
          <w:delText>_</w:delText>
        </w:r>
        <w:r w:rsidR="00377B5F" w:rsidRPr="00101F3B" w:rsidDel="00DC0BB9">
          <w:rPr>
            <w:rFonts w:cs="Times New Roman"/>
          </w:rPr>
          <w:delText>date</w:delText>
        </w:r>
      </w:del>
      <w:del w:id="2719" w:author="Nikola Karpić" w:date="2024-02-26T00:58:00Z">
        <w:r w:rsidR="00377B5F" w:rsidRPr="00101F3B" w:rsidDel="00DC0BB9">
          <w:rPr>
            <w:rFonts w:cs="Times New Roman"/>
            <w:lang w:val="ru-RU"/>
          </w:rPr>
          <w:delText xml:space="preserve"> </w:delText>
        </w:r>
      </w:del>
      <w:del w:id="2720" w:author="Nikola Karpić" w:date="2024-02-25T22:34:00Z">
        <w:r w:rsidRPr="00101F3B" w:rsidDel="00BD4375">
          <w:rPr>
            <w:rFonts w:cs="Times New Roman"/>
            <w:lang w:val="ru-RU"/>
          </w:rPr>
          <w:delText>функцију</w:delText>
        </w:r>
        <w:r w:rsidR="00377B5F" w:rsidRPr="00101F3B" w:rsidDel="00BD4375">
          <w:rPr>
            <w:rFonts w:cs="Times New Roman"/>
            <w:lang w:val="ru-RU"/>
          </w:rPr>
          <w:delText xml:space="preserve"> </w:delText>
        </w:r>
      </w:del>
      <w:ins w:id="2721" w:author="Nikola Karpić" w:date="2024-02-25T22:34:00Z">
        <w:r w:rsidR="00BD4375" w:rsidRPr="00101F3B">
          <w:rPr>
            <w:rFonts w:cs="Times New Roman"/>
            <w:lang w:val="ru-RU"/>
          </w:rPr>
          <w:t>функциј</w:t>
        </w:r>
        <w:r w:rsidR="00BD4375" w:rsidRPr="00101F3B">
          <w:rPr>
            <w:rFonts w:cs="Times New Roman"/>
            <w:lang w:val="sr-Cyrl-BA"/>
          </w:rPr>
          <w:t>а</w:t>
        </w:r>
        <w:r w:rsidR="00BD4375" w:rsidRPr="00101F3B">
          <w:rPr>
            <w:rFonts w:cs="Times New Roman"/>
            <w:lang w:val="ru-RU"/>
          </w:rPr>
          <w:t xml:space="preserve"> </w:t>
        </w:r>
      </w:ins>
      <w:r w:rsidR="00377B5F" w:rsidRPr="00101F3B">
        <w:rPr>
          <w:rFonts w:cs="Times New Roman"/>
          <w:lang w:val="ru-RU"/>
        </w:rPr>
        <w:t>како би се претвори</w:t>
      </w:r>
      <w:r w:rsidRPr="00101F3B">
        <w:rPr>
          <w:rFonts w:cs="Times New Roman"/>
          <w:lang w:val="ru-RU"/>
        </w:rPr>
        <w:t>ла колона</w:t>
      </w:r>
      <w:r w:rsidR="00377B5F" w:rsidRPr="00101F3B">
        <w:rPr>
          <w:rFonts w:cs="Times New Roman"/>
          <w:lang w:val="ru-RU"/>
        </w:rPr>
        <w:t xml:space="preserve"> </w:t>
      </w:r>
      <w:r w:rsidR="00377B5F" w:rsidRPr="00101F3B">
        <w:rPr>
          <w:rFonts w:cs="Times New Roman"/>
        </w:rPr>
        <w:t>time</w:t>
      </w:r>
      <w:r w:rsidR="00377B5F" w:rsidRPr="00101F3B">
        <w:rPr>
          <w:rFonts w:cs="Times New Roman"/>
          <w:lang w:val="ru-RU"/>
        </w:rPr>
        <w:t>_</w:t>
      </w:r>
      <w:r w:rsidR="00377B5F" w:rsidRPr="00101F3B">
        <w:rPr>
          <w:rFonts w:cs="Times New Roman"/>
        </w:rPr>
        <w:t>device</w:t>
      </w:r>
      <w:r w:rsidR="00377B5F" w:rsidRPr="00101F3B">
        <w:rPr>
          <w:rFonts w:cs="Times New Roman"/>
          <w:lang w:val="ru-RU"/>
        </w:rPr>
        <w:t xml:space="preserve"> из </w:t>
      </w:r>
      <w:r w:rsidRPr="00101F3B">
        <w:rPr>
          <w:rFonts w:cs="Times New Roman"/>
          <w:lang w:val="ru-RU"/>
        </w:rPr>
        <w:t>низа знакова</w:t>
      </w:r>
      <w:r w:rsidR="00377B5F" w:rsidRPr="00101F3B">
        <w:rPr>
          <w:rFonts w:cs="Times New Roman"/>
          <w:lang w:val="ru-RU"/>
        </w:rPr>
        <w:t xml:space="preserve"> у формат </w:t>
      </w:r>
      <w:ins w:id="2722" w:author="Nikola Karpić" w:date="2024-02-26T00:58:00Z">
        <w:r w:rsidR="00DC0BB9">
          <w:rPr>
            <w:rFonts w:cs="Times New Roman"/>
            <w:lang w:val="sr-Cyrl-BA"/>
          </w:rPr>
          <w:t>мјесец-дан-сат, пошто подаци о години и о минут</w:t>
        </w:r>
      </w:ins>
      <w:ins w:id="2723" w:author="Nikola Karpić" w:date="2024-02-26T00:59:00Z">
        <w:r w:rsidR="00DC0BB9">
          <w:rPr>
            <w:rFonts w:cs="Times New Roman"/>
            <w:lang w:val="sr-Cyrl-BA"/>
          </w:rPr>
          <w:t>ама и секундама нису од великог значаја за процјену броја особа у прос</w:t>
        </w:r>
      </w:ins>
      <w:ins w:id="2724" w:author="Nikola Karpić" w:date="2024-02-26T01:00:00Z">
        <w:r w:rsidR="00DC0BB9">
          <w:rPr>
            <w:rFonts w:cs="Times New Roman"/>
            <w:lang w:val="sr-Cyrl-BA"/>
          </w:rPr>
          <w:t>торији</w:t>
        </w:r>
      </w:ins>
      <w:del w:id="2725" w:author="Nikola Karpić" w:date="2024-02-26T00:58:00Z">
        <w:r w:rsidR="00377B5F" w:rsidRPr="00101F3B" w:rsidDel="00DC0BB9">
          <w:rPr>
            <w:rFonts w:cs="Times New Roman"/>
            <w:lang w:val="ru-RU"/>
          </w:rPr>
          <w:delText>датума и времена</w:delText>
        </w:r>
      </w:del>
      <w:ins w:id="2726" w:author="Nikola Karpić" w:date="2024-02-25T22:34:00Z">
        <w:r w:rsidR="00BD4375" w:rsidRPr="00101F3B">
          <w:rPr>
            <w:rFonts w:cs="Times New Roman"/>
            <w:lang w:val="sr-Cyrl-BA"/>
          </w:rPr>
          <w:t xml:space="preserve">. Функција је извршена једном над </w:t>
        </w:r>
      </w:ins>
      <w:del w:id="2727" w:author="Nikola Karpić" w:date="2024-02-25T22:34:00Z">
        <w:r w:rsidRPr="00101F3B" w:rsidDel="00BD4375">
          <w:rPr>
            <w:rFonts w:cs="Times New Roman"/>
            <w:lang w:val="ru-RU"/>
          </w:rPr>
          <w:delText xml:space="preserve">, па извршавамо функцију </w:delText>
        </w:r>
      </w:del>
      <w:r w:rsidRPr="00101F3B">
        <w:rPr>
          <w:rFonts w:cs="Times New Roman"/>
          <w:lang w:val="ru-RU"/>
        </w:rPr>
        <w:t xml:space="preserve">над скупом података и </w:t>
      </w:r>
      <w:del w:id="2728" w:author="Nikola Karpić" w:date="2024-02-25T22:34:00Z">
        <w:r w:rsidR="00377B5F" w:rsidRPr="00101F3B" w:rsidDel="00BD4375">
          <w:rPr>
            <w:rFonts w:cs="Times New Roman"/>
            <w:lang w:val="ru-RU"/>
          </w:rPr>
          <w:delText>спрема</w:delText>
        </w:r>
        <w:r w:rsidRPr="00101F3B" w:rsidDel="00BD4375">
          <w:rPr>
            <w:rFonts w:cs="Times New Roman"/>
            <w:lang w:val="ru-RU"/>
          </w:rPr>
          <w:delText xml:space="preserve">мо </w:delText>
        </w:r>
      </w:del>
      <w:r w:rsidRPr="00101F3B">
        <w:rPr>
          <w:rFonts w:cs="Times New Roman"/>
          <w:lang w:val="ru-RU"/>
        </w:rPr>
        <w:t>нове вриједнсти датума и времена</w:t>
      </w:r>
      <w:r w:rsidR="00377B5F" w:rsidRPr="00101F3B">
        <w:rPr>
          <w:rFonts w:cs="Times New Roman"/>
          <w:lang w:val="ru-RU"/>
        </w:rPr>
        <w:t xml:space="preserve"> </w:t>
      </w:r>
      <w:ins w:id="2729" w:author="Nikola Karpić" w:date="2024-02-25T22:34:00Z">
        <w:r w:rsidR="00BD4375" w:rsidRPr="00101F3B">
          <w:rPr>
            <w:rFonts w:cs="Times New Roman"/>
            <w:lang w:val="sr-Cyrl-BA"/>
          </w:rPr>
          <w:t xml:space="preserve">су спремљене </w:t>
        </w:r>
      </w:ins>
      <w:r w:rsidR="00377B5F" w:rsidRPr="00101F3B">
        <w:rPr>
          <w:rFonts w:cs="Times New Roman"/>
          <w:lang w:val="ru-RU"/>
        </w:rPr>
        <w:t xml:space="preserve">у </w:t>
      </w:r>
      <w:r w:rsidRPr="00101F3B">
        <w:rPr>
          <w:rFonts w:cs="Times New Roman"/>
          <w:lang w:val="ru-RU"/>
        </w:rPr>
        <w:t>нову колону</w:t>
      </w:r>
      <w:r w:rsidR="00377B5F" w:rsidRPr="00101F3B">
        <w:rPr>
          <w:rFonts w:cs="Times New Roman"/>
          <w:lang w:val="ru-RU"/>
        </w:rPr>
        <w:t xml:space="preserve"> </w:t>
      </w:r>
      <w:ins w:id="2730" w:author="Nikola Karpić" w:date="2024-02-26T01:00:00Z">
        <w:r w:rsidR="00DC0BB9" w:rsidRPr="0064503A">
          <w:rPr>
            <w:rFonts w:cs="Times New Roman"/>
            <w:b/>
            <w:bCs/>
            <w:lang w:val="ru-RU"/>
          </w:rPr>
          <w:t>month_day_hour</w:t>
        </w:r>
      </w:ins>
      <w:del w:id="2731" w:author="Nikola Karpić" w:date="2024-02-26T01:00:00Z">
        <w:r w:rsidR="00377B5F" w:rsidRPr="0020112D" w:rsidDel="00DC0BB9">
          <w:rPr>
            <w:rFonts w:cs="Times New Roman"/>
            <w:b/>
            <w:bCs/>
            <w:rPrChange w:id="2732" w:author="Nikola Karpić" w:date="2024-02-25T23:34:00Z">
              <w:rPr/>
            </w:rPrChange>
          </w:rPr>
          <w:delText>time</w:delText>
        </w:r>
        <w:r w:rsidR="00377B5F" w:rsidRPr="0020112D" w:rsidDel="00DC0BB9">
          <w:rPr>
            <w:rFonts w:cs="Times New Roman"/>
            <w:b/>
            <w:bCs/>
            <w:lang w:val="ru-RU"/>
            <w:rPrChange w:id="2733" w:author="Nikola Karpić" w:date="2024-02-25T23:34:00Z">
              <w:rPr>
                <w:lang w:val="ru-RU"/>
              </w:rPr>
            </w:rPrChange>
          </w:rPr>
          <w:delText>_</w:delText>
        </w:r>
        <w:r w:rsidR="00377B5F" w:rsidRPr="0020112D" w:rsidDel="00DC0BB9">
          <w:rPr>
            <w:rFonts w:cs="Times New Roman"/>
            <w:b/>
            <w:bCs/>
            <w:rPrChange w:id="2734" w:author="Nikola Karpić" w:date="2024-02-25T23:34:00Z">
              <w:rPr/>
            </w:rPrChange>
          </w:rPr>
          <w:delText>column</w:delText>
        </w:r>
      </w:del>
      <w:r w:rsidR="0020162E" w:rsidRPr="00101F3B">
        <w:rPr>
          <w:rFonts w:cs="Times New Roman"/>
          <w:lang w:val="ru-RU"/>
        </w:rPr>
        <w:t xml:space="preserve">. </w:t>
      </w:r>
    </w:p>
    <w:p w14:paraId="1C1B99CA" w14:textId="5C676FBE" w:rsidR="0020162E" w:rsidRPr="00101F3B" w:rsidDel="00BD4375" w:rsidRDefault="0020162E" w:rsidP="0020162E">
      <w:pPr>
        <w:pStyle w:val="NoSpacing"/>
        <w:jc w:val="center"/>
        <w:rPr>
          <w:del w:id="2735" w:author="Nikola Karpić" w:date="2024-02-25T22:35:00Z"/>
          <w:rFonts w:cs="Times New Roman"/>
          <w:lang w:val="ru-RU"/>
        </w:rPr>
      </w:pPr>
    </w:p>
    <w:p w14:paraId="0D86F945" w14:textId="0736C2CA" w:rsidR="0020162E" w:rsidRPr="00101F3B" w:rsidDel="00BD4375" w:rsidRDefault="0020162E" w:rsidP="0020162E">
      <w:pPr>
        <w:pStyle w:val="NoSpacing"/>
        <w:ind w:firstLine="0"/>
        <w:jc w:val="center"/>
        <w:rPr>
          <w:del w:id="2736" w:author="Nikola Karpić" w:date="2024-02-25T22:35:00Z"/>
          <w:rFonts w:cs="Times New Roman"/>
          <w:lang w:val="ru-RU"/>
        </w:rPr>
      </w:pPr>
      <w:del w:id="2737" w:author="Nikola Karpić" w:date="2024-02-25T22:35:00Z">
        <w:r w:rsidRPr="00101F3B" w:rsidDel="00BD4375">
          <w:rPr>
            <w:rFonts w:cs="Times New Roman"/>
            <w:noProof/>
            <w:lang w:val="ru-RU"/>
          </w:rPr>
          <w:drawing>
            <wp:inline distT="0" distB="0" distL="0" distR="0" wp14:anchorId="08660DDF" wp14:editId="0F590728">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del>
    </w:p>
    <w:p w14:paraId="143C9F34" w14:textId="2F3F9A31" w:rsidR="0020162E" w:rsidRPr="00101F3B" w:rsidDel="00BD4375" w:rsidRDefault="0020162E" w:rsidP="0020162E">
      <w:pPr>
        <w:pStyle w:val="NoSpacing"/>
        <w:ind w:firstLine="0"/>
        <w:jc w:val="center"/>
        <w:rPr>
          <w:del w:id="2738" w:author="Nikola Karpić" w:date="2024-02-25T22:35:00Z"/>
          <w:rFonts w:cs="Times New Roman"/>
          <w:lang w:val="sr-Latn-BA"/>
        </w:rPr>
      </w:pPr>
      <w:del w:id="2739" w:author="Nikola Karpić" w:date="2024-02-25T22:35:00Z">
        <w:r w:rsidRPr="00101F3B" w:rsidDel="00BD4375">
          <w:rPr>
            <w:rFonts w:cs="Times New Roman"/>
            <w:i/>
            <w:iCs/>
            <w:lang w:val="sr-Cyrl-BA"/>
          </w:rPr>
          <w:delText>Слика 5.12. Дефинисање функције за конверзију датума у одговарајући облик</w:delText>
        </w:r>
      </w:del>
    </w:p>
    <w:p w14:paraId="72CCC781" w14:textId="1CED8F32" w:rsidR="0020162E" w:rsidRPr="00DC0BB9" w:rsidDel="00BD4375" w:rsidRDefault="0020162E" w:rsidP="00BD4375">
      <w:pPr>
        <w:pStyle w:val="NoSpacing"/>
        <w:rPr>
          <w:del w:id="2740" w:author="Nikola Karpić" w:date="2024-02-25T22:35:00Z"/>
          <w:rFonts w:cs="Times New Roman"/>
          <w:lang w:val="ru-RU"/>
          <w:rPrChange w:id="2741" w:author="Nikola Karpić" w:date="2024-02-26T01:00:00Z">
            <w:rPr>
              <w:del w:id="2742" w:author="Nikola Karpić" w:date="2024-02-25T22:35:00Z"/>
              <w:rFonts w:ascii="Times New Roman" w:hAnsi="Times New Roman" w:cs="Times New Roman"/>
            </w:rPr>
          </w:rPrChange>
        </w:rPr>
        <w:pPrChange w:id="2743" w:author="Nikola Karpić" w:date="2024-02-25T22:35:00Z">
          <w:pPr/>
        </w:pPrChange>
      </w:pPr>
      <w:del w:id="2744" w:author="Nikola Karpić" w:date="2024-02-25T22:35:00Z">
        <w:r w:rsidRPr="00DC0BB9" w:rsidDel="00BD4375">
          <w:rPr>
            <w:rFonts w:cs="Times New Roman"/>
            <w:lang w:val="ru-RU"/>
            <w:rPrChange w:id="2745" w:author="Nikola Karpić" w:date="2024-02-26T01:00:00Z">
              <w:rPr>
                <w:rFonts w:ascii="Times New Roman" w:hAnsi="Times New Roman" w:cs="Times New Roman"/>
              </w:rPr>
            </w:rPrChange>
          </w:rPr>
          <w:br w:type="page"/>
        </w:r>
      </w:del>
    </w:p>
    <w:p w14:paraId="2C3E07DA" w14:textId="54584F1E" w:rsidR="00377B5F" w:rsidRPr="00101F3B" w:rsidDel="00BD4375" w:rsidRDefault="0020162E" w:rsidP="00BD4375">
      <w:pPr>
        <w:pStyle w:val="NoSpacing"/>
        <w:ind w:firstLine="0"/>
        <w:rPr>
          <w:del w:id="2746" w:author="Nikola Karpić" w:date="2024-02-25T22:35:00Z"/>
          <w:rFonts w:cs="Times New Roman"/>
          <w:lang w:val="sr-Cyrl-BA"/>
        </w:rPr>
        <w:pPrChange w:id="2747" w:author="Nikola Karpić" w:date="2024-02-25T22:35:00Z">
          <w:pPr>
            <w:pStyle w:val="NoSpacing"/>
          </w:pPr>
        </w:pPrChange>
      </w:pPr>
      <w:del w:id="2748" w:author="Nikola Karpić" w:date="2024-02-25T22:35:00Z">
        <w:r w:rsidRPr="00101F3B" w:rsidDel="00BD4375">
          <w:rPr>
            <w:rFonts w:cs="Times New Roman"/>
            <w:lang w:val="sr-Cyrl-BA"/>
          </w:rPr>
          <w:delText>З</w:delText>
        </w:r>
        <w:r w:rsidR="00007813" w:rsidRPr="00101F3B" w:rsidDel="00BD4375">
          <w:rPr>
            <w:rFonts w:cs="Times New Roman"/>
            <w:lang w:val="ru-RU"/>
          </w:rPr>
          <w:delText>атим</w:delText>
        </w:r>
        <w:r w:rsidRPr="00101F3B" w:rsidDel="00BD4375">
          <w:rPr>
            <w:rFonts w:cs="Times New Roman"/>
            <w:lang w:val="ru-RU"/>
          </w:rPr>
          <w:delText>,</w:delText>
        </w:r>
        <w:r w:rsidR="00007813" w:rsidRPr="00101F3B" w:rsidDel="00BD4375">
          <w:rPr>
            <w:rFonts w:cs="Times New Roman"/>
            <w:lang w:val="ru-RU"/>
          </w:rPr>
          <w:delText xml:space="preserve"> поново приказујемо основне статистичке мјере</w:delText>
        </w:r>
        <w:r w:rsidR="00B4548C" w:rsidRPr="00101F3B" w:rsidDel="00BD4375">
          <w:rPr>
            <w:rFonts w:cs="Times New Roman"/>
            <w:lang w:val="sr-Cyrl-BA"/>
          </w:rPr>
          <w:delText xml:space="preserve"> и првих 5 редова скупа података.</w:delText>
        </w:r>
      </w:del>
    </w:p>
    <w:p w14:paraId="7F763995" w14:textId="77777777" w:rsidR="00381B21" w:rsidRPr="00101F3B" w:rsidRDefault="00381B21" w:rsidP="00BD4375">
      <w:pPr>
        <w:pStyle w:val="NoSpacing"/>
        <w:rPr>
          <w:rFonts w:cs="Times New Roman"/>
          <w:lang w:val="sr-Cyrl-BA"/>
        </w:rPr>
      </w:pPr>
    </w:p>
    <w:p w14:paraId="62C00757" w14:textId="3E1B2A3F" w:rsidR="00007813" w:rsidRPr="00101F3B" w:rsidDel="00BD4375" w:rsidRDefault="0020162E" w:rsidP="0001541C">
      <w:pPr>
        <w:pStyle w:val="NoSpacing"/>
        <w:ind w:firstLine="0"/>
        <w:jc w:val="center"/>
        <w:rPr>
          <w:del w:id="2749" w:author="Nikola Karpić" w:date="2024-02-25T22:35:00Z"/>
          <w:rFonts w:cs="Times New Roman"/>
          <w:lang w:val="sr-Cyrl-BA"/>
        </w:rPr>
      </w:pPr>
      <w:del w:id="2750" w:author="Nikola Karpić" w:date="2024-02-25T22:35:00Z">
        <w:r w:rsidRPr="00101F3B" w:rsidDel="00BD4375">
          <w:rPr>
            <w:rFonts w:cs="Times New Roman"/>
            <w:noProof/>
            <w:lang w:val="sr-Cyrl-BA"/>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del>
    </w:p>
    <w:p w14:paraId="60B933BF" w14:textId="471DEA03" w:rsidR="004B2026" w:rsidRPr="00101F3B" w:rsidDel="00BD4375" w:rsidRDefault="004B2026" w:rsidP="004B2026">
      <w:pPr>
        <w:pStyle w:val="NoSpacing"/>
        <w:ind w:firstLine="0"/>
        <w:jc w:val="center"/>
        <w:rPr>
          <w:del w:id="2751" w:author="Nikola Karpić" w:date="2024-02-25T22:35:00Z"/>
          <w:rFonts w:cs="Times New Roman"/>
          <w:lang w:val="sr-Latn-BA"/>
        </w:rPr>
      </w:pPr>
      <w:del w:id="2752" w:author="Nikola Karpić" w:date="2024-02-25T22:35:00Z">
        <w:r w:rsidRPr="00101F3B" w:rsidDel="00BD4375">
          <w:rPr>
            <w:rFonts w:cs="Times New Roman"/>
            <w:i/>
            <w:iCs/>
            <w:lang w:val="sr-Cyrl-BA"/>
          </w:rPr>
          <w:delText>Слика 5.1</w:delText>
        </w:r>
        <w:r w:rsidR="0020162E" w:rsidRPr="00101F3B" w:rsidDel="00BD4375">
          <w:rPr>
            <w:rFonts w:cs="Times New Roman"/>
            <w:i/>
            <w:iCs/>
            <w:lang w:val="sr-Cyrl-BA"/>
          </w:rPr>
          <w:delText>3</w:delText>
        </w:r>
        <w:r w:rsidRPr="00101F3B" w:rsidDel="00BD4375">
          <w:rPr>
            <w:rFonts w:cs="Times New Roman"/>
            <w:i/>
            <w:iCs/>
            <w:lang w:val="sr-Cyrl-BA"/>
          </w:rPr>
          <w:delText xml:space="preserve">. </w:delText>
        </w:r>
        <w:r w:rsidR="0020162E" w:rsidRPr="00101F3B" w:rsidDel="00BD4375">
          <w:rPr>
            <w:rFonts w:cs="Times New Roman"/>
            <w:i/>
            <w:iCs/>
            <w:lang w:val="sr-Cyrl-BA"/>
          </w:rPr>
          <w:delText>Приказ основних статистичких мјера и првих 5 редова скупа података</w:delText>
        </w:r>
      </w:del>
    </w:p>
    <w:p w14:paraId="1C3F4AA1" w14:textId="047F1019" w:rsidR="00EB0C41" w:rsidRPr="00101F3B" w:rsidDel="00BD4375" w:rsidRDefault="00EB0C41" w:rsidP="00BD4375">
      <w:pPr>
        <w:pStyle w:val="NoSpacing"/>
        <w:ind w:firstLine="0"/>
        <w:rPr>
          <w:del w:id="2753" w:author="Nikola Karpić" w:date="2024-02-25T22:35:00Z"/>
          <w:rFonts w:cs="Times New Roman"/>
          <w:lang w:val="ru-RU"/>
        </w:rPr>
        <w:pPrChange w:id="2754" w:author="Nikola Karpić" w:date="2024-02-25T22:35:00Z">
          <w:pPr>
            <w:pStyle w:val="NoSpacing"/>
          </w:pPr>
        </w:pPrChange>
      </w:pPr>
    </w:p>
    <w:p w14:paraId="754B3C54" w14:textId="001A11FF" w:rsidR="00811ABC" w:rsidRPr="00101F3B" w:rsidRDefault="00B4548C" w:rsidP="00811ABC">
      <w:pPr>
        <w:pStyle w:val="NoSpacing"/>
        <w:rPr>
          <w:rFonts w:cs="Times New Roman"/>
          <w:lang w:val="ru-RU"/>
        </w:rPr>
      </w:pPr>
      <w:r w:rsidRPr="00101F3B">
        <w:rPr>
          <w:rFonts w:cs="Times New Roman"/>
          <w:lang w:val="ru-RU"/>
        </w:rPr>
        <w:t xml:space="preserve">Након овога, </w:t>
      </w:r>
      <w:del w:id="2755" w:author="Nikola Karpić" w:date="2024-02-25T22:35:00Z">
        <w:r w:rsidRPr="00101F3B" w:rsidDel="00BD4375">
          <w:rPr>
            <w:rFonts w:cs="Times New Roman"/>
            <w:lang w:val="ru-RU"/>
          </w:rPr>
          <w:delText>можемо да израчунамо</w:delText>
        </w:r>
      </w:del>
      <w:ins w:id="2756" w:author="Nikola Karpić" w:date="2024-02-25T22:35:00Z">
        <w:r w:rsidR="00BD4375" w:rsidRPr="00101F3B">
          <w:rPr>
            <w:rFonts w:cs="Times New Roman"/>
            <w:lang w:val="sr-Cyrl-BA"/>
          </w:rPr>
          <w:t>може се израчунати</w:t>
        </w:r>
      </w:ins>
      <w:r w:rsidRPr="00101F3B">
        <w:rPr>
          <w:rFonts w:cs="Times New Roman"/>
          <w:lang w:val="ru-RU"/>
        </w:rPr>
        <w:t xml:space="preserve"> и </w:t>
      </w:r>
      <w:del w:id="2757" w:author="Nikola Karpić" w:date="2024-02-25T22:35:00Z">
        <w:r w:rsidRPr="00101F3B" w:rsidDel="00BD4375">
          <w:rPr>
            <w:rFonts w:cs="Times New Roman"/>
            <w:lang w:val="ru-RU"/>
          </w:rPr>
          <w:delText xml:space="preserve">прикажемо </w:delText>
        </w:r>
      </w:del>
      <w:ins w:id="2758" w:author="Nikola Karpić" w:date="2024-02-25T22:35:00Z">
        <w:r w:rsidR="00BD4375" w:rsidRPr="00101F3B">
          <w:rPr>
            <w:rFonts w:cs="Times New Roman"/>
            <w:lang w:val="sr-Cyrl-BA"/>
          </w:rPr>
          <w:t>приказати</w:t>
        </w:r>
        <w:r w:rsidR="00BD4375" w:rsidRPr="00101F3B">
          <w:rPr>
            <w:rFonts w:cs="Times New Roman"/>
            <w:lang w:val="ru-RU"/>
          </w:rPr>
          <w:t xml:space="preserve"> </w:t>
        </w:r>
      </w:ins>
      <w:r w:rsidRPr="00101F3B">
        <w:rPr>
          <w:rFonts w:cs="Times New Roman"/>
          <w:lang w:val="ru-RU"/>
        </w:rPr>
        <w:t xml:space="preserve">и </w:t>
      </w:r>
      <w:del w:id="2759" w:author="Nikola Karpić" w:date="2024-02-25T22:35:00Z">
        <w:r w:rsidRPr="00101F3B" w:rsidDel="00BD4375">
          <w:rPr>
            <w:rFonts w:cs="Times New Roman"/>
            <w:lang w:val="ru-RU"/>
          </w:rPr>
          <w:delText xml:space="preserve">матрицу </w:delText>
        </w:r>
      </w:del>
      <w:ins w:id="2760" w:author="Nikola Karpić" w:date="2024-02-25T22:35:00Z">
        <w:r w:rsidR="00BD4375" w:rsidRPr="00101F3B">
          <w:rPr>
            <w:rFonts w:cs="Times New Roman"/>
            <w:lang w:val="ru-RU"/>
          </w:rPr>
          <w:t>матриц</w:t>
        </w:r>
        <w:r w:rsidR="00BD4375" w:rsidRPr="00101F3B">
          <w:rPr>
            <w:rFonts w:cs="Times New Roman"/>
            <w:lang w:val="sr-Cyrl-BA"/>
          </w:rPr>
          <w:t>а</w:t>
        </w:r>
        <w:r w:rsidR="00BD4375" w:rsidRPr="00101F3B">
          <w:rPr>
            <w:rFonts w:cs="Times New Roman"/>
            <w:lang w:val="ru-RU"/>
          </w:rPr>
          <w:t xml:space="preserve"> </w:t>
        </w:r>
      </w:ins>
      <w:r w:rsidRPr="00101F3B">
        <w:rPr>
          <w:rFonts w:cs="Times New Roman"/>
          <w:lang w:val="ru-RU"/>
        </w:rPr>
        <w:t>распршености нашег скупа података.</w:t>
      </w:r>
      <w:r w:rsidR="00811ABC" w:rsidRPr="00101F3B">
        <w:rPr>
          <w:rFonts w:cs="Times New Roman"/>
          <w:lang w:val="ru-RU"/>
        </w:rPr>
        <w:t xml:space="preserve"> Овај графикон омогућава визу</w:t>
      </w:r>
      <w:r w:rsidR="00381B21" w:rsidRPr="00101F3B">
        <w:rPr>
          <w:rFonts w:cs="Times New Roman"/>
          <w:lang w:val="ru-RU"/>
        </w:rPr>
        <w:t>е</w:t>
      </w:r>
      <w:r w:rsidR="00811ABC" w:rsidRPr="00101F3B">
        <w:rPr>
          <w:rFonts w:cs="Times New Roman"/>
          <w:lang w:val="ru-RU"/>
        </w:rPr>
        <w:t>лно поређење дистрибуција између атрибута, као и идентификацију евентуалних зависности или образаца међу атрибутима у скупу података.</w:t>
      </w:r>
    </w:p>
    <w:p w14:paraId="561CF5E7" w14:textId="77777777" w:rsidR="004243C2" w:rsidRPr="00101F3B" w:rsidRDefault="004243C2">
      <w:pPr>
        <w:rPr>
          <w:ins w:id="2761" w:author="Nikola Karpić" w:date="2024-02-25T23:32:00Z"/>
          <w:rFonts w:ascii="Times New Roman" w:hAnsi="Times New Roman" w:cs="Times New Roman"/>
          <w:sz w:val="24"/>
          <w:lang w:val="ru-RU"/>
        </w:rPr>
      </w:pPr>
      <w:ins w:id="2762" w:author="Nikola Karpić" w:date="2024-02-25T23:32:00Z">
        <w:r w:rsidRPr="0020112D">
          <w:rPr>
            <w:rFonts w:ascii="Times New Roman" w:hAnsi="Times New Roman" w:cs="Times New Roman"/>
            <w:lang w:val="ru-RU"/>
            <w:rPrChange w:id="2763" w:author="Nikola Karpić" w:date="2024-02-25T23:34:00Z">
              <w:rPr>
                <w:lang w:val="ru-RU"/>
              </w:rPr>
            </w:rPrChange>
          </w:rPr>
          <w:br w:type="page"/>
        </w:r>
      </w:ins>
    </w:p>
    <w:p w14:paraId="62564E1C" w14:textId="72A59A4A" w:rsidR="00B4548C" w:rsidRPr="00101F3B" w:rsidDel="00065AB1" w:rsidRDefault="00811ABC" w:rsidP="00065AB1">
      <w:pPr>
        <w:pStyle w:val="NoSpacing"/>
        <w:spacing w:after="240"/>
        <w:rPr>
          <w:del w:id="2764" w:author="Nikola Karpić" w:date="2024-02-25T23:16:00Z"/>
          <w:rFonts w:cs="Times New Roman"/>
          <w:lang w:val="ru-RU"/>
        </w:rPr>
        <w:pPrChange w:id="2765" w:author="Nikola Karpić" w:date="2024-02-25T23:17:00Z">
          <w:pPr>
            <w:pStyle w:val="NoSpacing"/>
          </w:pPr>
        </w:pPrChange>
      </w:pPr>
      <w:r w:rsidRPr="00101F3B">
        <w:rPr>
          <w:rFonts w:cs="Times New Roman"/>
          <w:lang w:val="ru-RU"/>
        </w:rPr>
        <w:lastRenderedPageBreak/>
        <w:t xml:space="preserve">Пошто нема смисла да </w:t>
      </w:r>
      <w:del w:id="2766" w:author="Nikola Karpić" w:date="2024-02-25T22:45:00Z">
        <w:r w:rsidRPr="00101F3B" w:rsidDel="006F1FC9">
          <w:rPr>
            <w:rFonts w:cs="Times New Roman"/>
            <w:lang w:val="ru-RU"/>
          </w:rPr>
          <w:delText xml:space="preserve">рачунамо </w:delText>
        </w:r>
      </w:del>
      <w:ins w:id="2767" w:author="Nikola Karpić" w:date="2024-02-25T22:45:00Z">
        <w:r w:rsidR="006F1FC9" w:rsidRPr="00101F3B">
          <w:rPr>
            <w:rFonts w:cs="Times New Roman"/>
            <w:lang w:val="sr-Cyrl-BA"/>
          </w:rPr>
          <w:t xml:space="preserve">се ралуна </w:t>
        </w:r>
      </w:ins>
      <w:r w:rsidRPr="00101F3B">
        <w:rPr>
          <w:rFonts w:cs="Times New Roman"/>
          <w:lang w:val="ru-RU"/>
        </w:rPr>
        <w:t>корелациј</w:t>
      </w:r>
      <w:ins w:id="2768" w:author="Nikola Karpić" w:date="2024-02-25T22:45:00Z">
        <w:r w:rsidR="006F1FC9" w:rsidRPr="00101F3B">
          <w:rPr>
            <w:rFonts w:cs="Times New Roman"/>
            <w:lang w:val="sr-Cyrl-BA"/>
          </w:rPr>
          <w:t>а</w:t>
        </w:r>
      </w:ins>
      <w:del w:id="2769" w:author="Nikola Karpić" w:date="2024-02-25T22:45:00Z">
        <w:r w:rsidRPr="00101F3B" w:rsidDel="006F1FC9">
          <w:rPr>
            <w:rFonts w:cs="Times New Roman"/>
            <w:lang w:val="ru-RU"/>
          </w:rPr>
          <w:delText>у</w:delText>
        </w:r>
      </w:del>
      <w:r w:rsidRPr="00101F3B">
        <w:rPr>
          <w:rFonts w:cs="Times New Roman"/>
          <w:lang w:val="ru-RU"/>
        </w:rPr>
        <w:t xml:space="preserve"> колоне према самој себи, на главној </w:t>
      </w:r>
      <w:del w:id="2770" w:author="Nikola Karpić" w:date="2024-02-25T22:45:00Z">
        <w:r w:rsidRPr="00101F3B" w:rsidDel="006F1FC9">
          <w:rPr>
            <w:rFonts w:cs="Times New Roman"/>
            <w:lang w:val="ru-RU"/>
          </w:rPr>
          <w:delText>дијагонали можемо да видимо</w:delText>
        </w:r>
      </w:del>
      <w:ins w:id="2771" w:author="Nikola Karpić" w:date="2024-02-25T22:45:00Z">
        <w:r w:rsidR="006F1FC9" w:rsidRPr="00101F3B">
          <w:rPr>
            <w:rFonts w:cs="Times New Roman"/>
            <w:lang w:val="sr-Cyrl-BA"/>
          </w:rPr>
          <w:t>је</w:t>
        </w:r>
      </w:ins>
      <w:r w:rsidRPr="00101F3B">
        <w:rPr>
          <w:rFonts w:cs="Times New Roman"/>
          <w:lang w:val="ru-RU"/>
        </w:rPr>
        <w:t xml:space="preserve"> криувуљ</w:t>
      </w:r>
      <w:ins w:id="2772" w:author="Nikola Karpić" w:date="2024-02-25T22:45:00Z">
        <w:r w:rsidR="006F1FC9" w:rsidRPr="00101F3B">
          <w:rPr>
            <w:rFonts w:cs="Times New Roman"/>
            <w:lang w:val="sr-Cyrl-BA"/>
          </w:rPr>
          <w:t>а</w:t>
        </w:r>
      </w:ins>
      <w:del w:id="2773" w:author="Nikola Karpić" w:date="2024-02-25T22:45:00Z">
        <w:r w:rsidRPr="00101F3B" w:rsidDel="006F1FC9">
          <w:rPr>
            <w:rFonts w:cs="Times New Roman"/>
            <w:lang w:val="ru-RU"/>
          </w:rPr>
          <w:delText>у</w:delText>
        </w:r>
      </w:del>
      <w:r w:rsidRPr="00101F3B">
        <w:rPr>
          <w:rFonts w:cs="Times New Roman"/>
          <w:lang w:val="ru-RU"/>
        </w:rPr>
        <w:t xml:space="preserve">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101F3B" w:rsidRDefault="00381B21" w:rsidP="00065AB1">
      <w:pPr>
        <w:pStyle w:val="NoSpacing"/>
        <w:rPr>
          <w:rFonts w:cs="Times New Roman"/>
          <w:sz w:val="28"/>
          <w:szCs w:val="32"/>
          <w:lang w:val="ru-RU"/>
        </w:rPr>
      </w:pPr>
    </w:p>
    <w:p w14:paraId="23FF8215" w14:textId="47F442B0" w:rsidR="0028541A" w:rsidRPr="0020112D" w:rsidRDefault="0020162E" w:rsidP="00065AB1">
      <w:pPr>
        <w:spacing w:before="240"/>
        <w:jc w:val="center"/>
        <w:rPr>
          <w:rFonts w:ascii="Times New Roman" w:hAnsi="Times New Roman" w:cs="Times New Roman"/>
          <w:lang w:val="sr-Cyrl-BA"/>
          <w:rPrChange w:id="2774" w:author="Nikola Karpić" w:date="2024-02-25T23:34:00Z">
            <w:rPr>
              <w:rFonts w:cs="Times New Roman"/>
              <w:lang w:val="sr-Cyrl-BA"/>
            </w:rPr>
          </w:rPrChange>
        </w:rPr>
        <w:pPrChange w:id="2775" w:author="Nikola Karpić" w:date="2024-02-25T23:18:00Z">
          <w:pPr>
            <w:jc w:val="center"/>
          </w:pPr>
        </w:pPrChange>
      </w:pPr>
      <w:del w:id="2776" w:author="Nikola Karpić" w:date="2024-02-25T23:12:00Z">
        <w:r w:rsidRPr="0020112D" w:rsidDel="00065AB1">
          <w:rPr>
            <w:rFonts w:ascii="Times New Roman" w:hAnsi="Times New Roman" w:cs="Times New Roman"/>
            <w:noProof/>
            <w:lang w:val="sr-Cyrl-BA"/>
            <w:rPrChange w:id="2777" w:author="Nikola Karpić" w:date="2024-02-25T23:34:00Z">
              <w:rPr>
                <w:rFonts w:cs="Times New Roman"/>
                <w:noProof/>
                <w:lang w:val="sr-Cyrl-BA"/>
              </w:rPr>
            </w:rPrChange>
          </w:rPr>
          <w:drawing>
            <wp:inline distT="0" distB="0" distL="0" distR="0" wp14:anchorId="08096A9F" wp14:editId="48B3A5D5">
              <wp:extent cx="5067300" cy="5527965"/>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4531" cy="5546763"/>
                      </a:xfrm>
                      <a:prstGeom prst="rect">
                        <a:avLst/>
                      </a:prstGeom>
                      <a:noFill/>
                      <a:ln>
                        <a:noFill/>
                      </a:ln>
                    </pic:spPr>
                  </pic:pic>
                </a:graphicData>
              </a:graphic>
            </wp:inline>
          </w:drawing>
        </w:r>
      </w:del>
      <w:ins w:id="2778" w:author="Nikola Karpić" w:date="2024-02-26T01:01:00Z">
        <w:r w:rsidR="00DC0BB9" w:rsidRPr="00DC0BB9">
          <w:rPr>
            <w:noProof/>
          </w:rPr>
          <w:t xml:space="preserve"> </w:t>
        </w:r>
        <w:r w:rsidR="00DC0BB9" w:rsidRPr="00DC0BB9">
          <w:rPr>
            <w:rFonts w:ascii="Times New Roman" w:hAnsi="Times New Roman" w:cs="Times New Roman"/>
            <w:lang w:val="sr-Cyrl-BA"/>
          </w:rPr>
          <w:drawing>
            <wp:inline distT="0" distB="0" distL="0" distR="0" wp14:anchorId="11C67E83" wp14:editId="5EA98647">
              <wp:extent cx="4097221" cy="4073583"/>
              <wp:effectExtent l="0" t="0" r="0" b="3175"/>
              <wp:docPr id="139822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28699" name=""/>
                      <pic:cNvPicPr/>
                    </pic:nvPicPr>
                    <pic:blipFill>
                      <a:blip r:embed="rId48"/>
                      <a:stretch>
                        <a:fillRect/>
                      </a:stretch>
                    </pic:blipFill>
                    <pic:spPr>
                      <a:xfrm>
                        <a:off x="0" y="0"/>
                        <a:ext cx="4105735" cy="4082048"/>
                      </a:xfrm>
                      <a:prstGeom prst="rect">
                        <a:avLst/>
                      </a:prstGeom>
                    </pic:spPr>
                  </pic:pic>
                </a:graphicData>
              </a:graphic>
            </wp:inline>
          </w:drawing>
        </w:r>
      </w:ins>
    </w:p>
    <w:p w14:paraId="771D1DC5" w14:textId="23EAE17B" w:rsidR="00065AB1" w:rsidRPr="0020112D" w:rsidRDefault="004F379B" w:rsidP="00065AB1">
      <w:pPr>
        <w:pStyle w:val="NoSpacing"/>
        <w:spacing w:after="240"/>
        <w:ind w:firstLine="0"/>
        <w:jc w:val="center"/>
        <w:rPr>
          <w:rFonts w:cs="Times New Roman"/>
          <w:i/>
          <w:iCs/>
          <w:lang w:val="sr-Cyrl-BA"/>
          <w:rPrChange w:id="2779" w:author="Nikola Karpić" w:date="2024-02-25T23:34:00Z">
            <w:rPr>
              <w:lang w:val="sr-Latn-BA"/>
            </w:rPr>
          </w:rPrChange>
        </w:rPr>
        <w:pPrChange w:id="2780" w:author="Nikola Karpić" w:date="2024-02-25T23:18:00Z">
          <w:pPr>
            <w:pStyle w:val="NoSpacing"/>
            <w:ind w:firstLine="0"/>
            <w:jc w:val="center"/>
          </w:pPr>
        </w:pPrChange>
      </w:pPr>
      <w:r w:rsidRPr="00101F3B">
        <w:rPr>
          <w:rFonts w:cs="Times New Roman"/>
          <w:i/>
          <w:iCs/>
          <w:lang w:val="sr-Cyrl-BA"/>
        </w:rPr>
        <w:t>Слика 5.</w:t>
      </w:r>
      <w:ins w:id="2781" w:author="Nikola Karpić" w:date="2024-02-25T23:33:00Z">
        <w:r w:rsidR="004243C2" w:rsidRPr="00101F3B">
          <w:rPr>
            <w:rFonts w:cs="Times New Roman"/>
            <w:i/>
            <w:iCs/>
            <w:lang w:val="sr-Cyrl-BA"/>
          </w:rPr>
          <w:t>2</w:t>
        </w:r>
      </w:ins>
      <w:del w:id="2782" w:author="Nikola Karpić" w:date="2024-02-25T23:33:00Z">
        <w:r w:rsidRPr="00101F3B" w:rsidDel="004243C2">
          <w:rPr>
            <w:rFonts w:cs="Times New Roman"/>
            <w:i/>
            <w:iCs/>
            <w:lang w:val="sr-Cyrl-BA"/>
          </w:rPr>
          <w:delText>1</w:delText>
        </w:r>
        <w:r w:rsidR="0020162E" w:rsidRPr="00101F3B" w:rsidDel="004243C2">
          <w:rPr>
            <w:rFonts w:cs="Times New Roman"/>
            <w:i/>
            <w:iCs/>
            <w:lang w:val="sr-Cyrl-BA"/>
          </w:rPr>
          <w:delText>4</w:delText>
        </w:r>
      </w:del>
      <w:r w:rsidRPr="00101F3B">
        <w:rPr>
          <w:rFonts w:cs="Times New Roman"/>
          <w:i/>
          <w:iCs/>
          <w:lang w:val="sr-Cyrl-BA"/>
        </w:rPr>
        <w:t>. Приказ матрице распршености</w:t>
      </w:r>
    </w:p>
    <w:p w14:paraId="14AF54D1" w14:textId="77777777" w:rsidR="00065AB1" w:rsidRPr="0020112D" w:rsidRDefault="00065AB1" w:rsidP="00065AB1">
      <w:pPr>
        <w:pStyle w:val="NoSpacing"/>
        <w:rPr>
          <w:moveTo w:id="2783" w:author="Nikola Karpić" w:date="2024-02-25T23:16:00Z"/>
          <w:rFonts w:cs="Times New Roman"/>
          <w:lang w:val="ru-RU"/>
          <w:rPrChange w:id="2784" w:author="Nikola Karpić" w:date="2024-02-25T23:34:00Z">
            <w:rPr>
              <w:moveTo w:id="2785" w:author="Nikola Karpić" w:date="2024-02-25T23:16:00Z"/>
            </w:rPr>
          </w:rPrChange>
        </w:rPr>
      </w:pPr>
      <w:moveToRangeStart w:id="2786" w:author="Nikola Karpić" w:date="2024-02-25T23:16:00Z" w:name="move159795403"/>
      <w:commentRangeStart w:id="2787"/>
      <w:moveTo w:id="2788" w:author="Nikola Karpić" w:date="2024-02-25T23:16:00Z">
        <w:r w:rsidRPr="0020112D">
          <w:rPr>
            <w:rFonts w:cs="Times New Roman"/>
            <w:lang w:val="ru-RU"/>
            <w:rPrChange w:id="2789" w:author="Nikola Karpić" w:date="2024-02-25T23:34:00Z">
              <w:rPr/>
            </w:rPrChange>
          </w:rPr>
          <w:t>Скуп података смо подијелили на скупове тако што смо прво издвојили колону за број особа из скупа података, а онда смо креирали сљедеће скупове:</w:t>
        </w:r>
        <w:commentRangeEnd w:id="2787"/>
        <w:r w:rsidRPr="00101F3B">
          <w:rPr>
            <w:rStyle w:val="CommentReference"/>
            <w:rFonts w:cs="Times New Roman"/>
            <w:sz w:val="24"/>
            <w:szCs w:val="22"/>
          </w:rPr>
          <w:commentReference w:id="2787"/>
        </w:r>
      </w:moveTo>
    </w:p>
    <w:p w14:paraId="25558B34" w14:textId="77777777" w:rsidR="00065AB1" w:rsidRPr="0020112D" w:rsidRDefault="00065AB1" w:rsidP="00065AB1">
      <w:pPr>
        <w:pStyle w:val="NoSpacing"/>
        <w:rPr>
          <w:moveTo w:id="2790" w:author="Nikola Karpić" w:date="2024-02-25T23:16:00Z"/>
          <w:rFonts w:cs="Times New Roman"/>
          <w:lang w:val="ru-RU"/>
          <w:rPrChange w:id="2791" w:author="Nikola Karpić" w:date="2024-02-25T23:34:00Z">
            <w:rPr>
              <w:moveTo w:id="2792" w:author="Nikola Karpić" w:date="2024-02-25T23:16:00Z"/>
            </w:rPr>
          </w:rPrChange>
        </w:rPr>
      </w:pPr>
      <w:moveTo w:id="2793" w:author="Nikola Karpić" w:date="2024-02-25T23:16:00Z">
        <w:r w:rsidRPr="00101F3B">
          <w:rPr>
            <w:rFonts w:cs="Times New Roman"/>
          </w:rPr>
          <w:t>X</w:t>
        </w:r>
        <w:r w:rsidRPr="0020112D">
          <w:rPr>
            <w:rFonts w:cs="Times New Roman"/>
            <w:lang w:val="ru-RU"/>
            <w:rPrChange w:id="2794" w:author="Nikola Karpić" w:date="2024-02-25T23:34:00Z">
              <w:rPr/>
            </w:rPrChange>
          </w:rPr>
          <w:t xml:space="preserve"> – скуп улазних података за тренирање модела</w:t>
        </w:r>
      </w:moveTo>
    </w:p>
    <w:p w14:paraId="5DCA02FC" w14:textId="77777777" w:rsidR="00065AB1" w:rsidRPr="0020112D" w:rsidRDefault="00065AB1" w:rsidP="00065AB1">
      <w:pPr>
        <w:pStyle w:val="NoSpacing"/>
        <w:rPr>
          <w:moveTo w:id="2795" w:author="Nikola Karpić" w:date="2024-02-25T23:16:00Z"/>
          <w:rFonts w:cs="Times New Roman"/>
          <w:lang w:val="ru-RU"/>
          <w:rPrChange w:id="2796" w:author="Nikola Karpić" w:date="2024-02-25T23:34:00Z">
            <w:rPr>
              <w:moveTo w:id="2797" w:author="Nikola Karpić" w:date="2024-02-25T23:16:00Z"/>
            </w:rPr>
          </w:rPrChange>
        </w:rPr>
      </w:pPr>
      <w:moveTo w:id="2798" w:author="Nikola Karpić" w:date="2024-02-25T23:16:00Z">
        <w:r w:rsidRPr="00101F3B">
          <w:rPr>
            <w:rFonts w:cs="Times New Roman"/>
          </w:rPr>
          <w:t>X</w:t>
        </w:r>
        <w:r w:rsidRPr="0020112D">
          <w:rPr>
            <w:rFonts w:cs="Times New Roman"/>
            <w:lang w:val="ru-RU"/>
            <w:rPrChange w:id="2799" w:author="Nikola Karpić" w:date="2024-02-25T23:34:00Z">
              <w:rPr/>
            </w:rPrChange>
          </w:rPr>
          <w:t>1 – скуп улазних података за тестирање и оцјењивање модела</w:t>
        </w:r>
      </w:moveTo>
    </w:p>
    <w:p w14:paraId="29E1671F" w14:textId="77777777" w:rsidR="00065AB1" w:rsidRPr="0020112D" w:rsidRDefault="00065AB1" w:rsidP="00065AB1">
      <w:pPr>
        <w:pStyle w:val="NoSpacing"/>
        <w:rPr>
          <w:moveTo w:id="2800" w:author="Nikola Karpić" w:date="2024-02-25T23:16:00Z"/>
          <w:rFonts w:cs="Times New Roman"/>
          <w:lang w:val="ru-RU"/>
          <w:rPrChange w:id="2801" w:author="Nikola Karpić" w:date="2024-02-25T23:34:00Z">
            <w:rPr>
              <w:moveTo w:id="2802" w:author="Nikola Karpić" w:date="2024-02-25T23:16:00Z"/>
            </w:rPr>
          </w:rPrChange>
        </w:rPr>
      </w:pPr>
      <w:moveTo w:id="2803" w:author="Nikola Karpić" w:date="2024-02-25T23:16:00Z">
        <w:r w:rsidRPr="00101F3B">
          <w:rPr>
            <w:rFonts w:cs="Times New Roman"/>
          </w:rPr>
          <w:t>y</w:t>
        </w:r>
        <w:r w:rsidRPr="0020112D">
          <w:rPr>
            <w:rFonts w:cs="Times New Roman"/>
            <w:lang w:val="ru-RU"/>
            <w:rPrChange w:id="2804" w:author="Nikola Karpić" w:date="2024-02-25T23:34:00Z">
              <w:rPr/>
            </w:rPrChange>
          </w:rPr>
          <w:t>_</w:t>
        </w:r>
        <w:r w:rsidRPr="00101F3B">
          <w:rPr>
            <w:rFonts w:cs="Times New Roman"/>
          </w:rPr>
          <w:t>train</w:t>
        </w:r>
        <w:r w:rsidRPr="0020112D">
          <w:rPr>
            <w:rFonts w:cs="Times New Roman"/>
            <w:lang w:val="ru-RU"/>
            <w:rPrChange w:id="2805" w:author="Nikola Karpić" w:date="2024-02-25T23:34:00Z">
              <w:rPr/>
            </w:rPrChange>
          </w:rPr>
          <w:t xml:space="preserve"> – скуп излазних података за тренирање модела</w:t>
        </w:r>
      </w:moveTo>
    </w:p>
    <w:p w14:paraId="473DE77A" w14:textId="77777777" w:rsidR="00065AB1" w:rsidRPr="00101F3B" w:rsidDel="00065AB1" w:rsidRDefault="00065AB1" w:rsidP="00065AB1">
      <w:pPr>
        <w:pStyle w:val="NoSpacing"/>
        <w:rPr>
          <w:del w:id="2806" w:author="Nikola Karpić" w:date="2024-02-25T23:16:00Z"/>
          <w:moveTo w:id="2807" w:author="Nikola Karpić" w:date="2024-02-25T23:16:00Z"/>
          <w:rFonts w:cs="Times New Roman"/>
          <w:lang w:val="sr-Latn-BA"/>
        </w:rPr>
      </w:pPr>
      <w:moveTo w:id="2808" w:author="Nikola Karpić" w:date="2024-02-25T23:16:00Z">
        <w:r w:rsidRPr="00101F3B">
          <w:rPr>
            <w:rFonts w:cs="Times New Roman"/>
          </w:rPr>
          <w:t>y</w:t>
        </w:r>
        <w:r w:rsidRPr="0020112D">
          <w:rPr>
            <w:rFonts w:cs="Times New Roman"/>
            <w:lang w:val="ru-RU"/>
            <w:rPrChange w:id="2809" w:author="Nikola Karpić" w:date="2024-02-25T23:34:00Z">
              <w:rPr/>
            </w:rPrChange>
          </w:rPr>
          <w:t>_</w:t>
        </w:r>
        <w:r w:rsidRPr="00101F3B">
          <w:rPr>
            <w:rFonts w:cs="Times New Roman"/>
          </w:rPr>
          <w:t>test</w:t>
        </w:r>
        <w:r w:rsidRPr="0020112D">
          <w:rPr>
            <w:rFonts w:cs="Times New Roman"/>
            <w:lang w:val="ru-RU"/>
            <w:rPrChange w:id="2810" w:author="Nikola Karpić" w:date="2024-02-25T23:34:00Z">
              <w:rPr/>
            </w:rPrChange>
          </w:rPr>
          <w:t xml:space="preserve"> – скуп излазних података за тестирање и оцјењивање модела</w:t>
        </w:r>
      </w:moveTo>
    </w:p>
    <w:moveToRangeEnd w:id="2786"/>
    <w:p w14:paraId="38C96114" w14:textId="77777777" w:rsidR="00065AB1" w:rsidRPr="0020112D" w:rsidRDefault="00065AB1" w:rsidP="00065AB1">
      <w:pPr>
        <w:pStyle w:val="NoSpacing"/>
        <w:rPr>
          <w:ins w:id="2811" w:author="Nikola Karpić" w:date="2024-02-25T23:15:00Z"/>
          <w:rFonts w:cs="Times New Roman"/>
          <w:lang w:val="ru-RU"/>
          <w:rPrChange w:id="2812" w:author="Nikola Karpić" w:date="2024-02-25T23:34:00Z">
            <w:rPr>
              <w:ins w:id="2813" w:author="Nikola Karpić" w:date="2024-02-25T23:15:00Z"/>
            </w:rPr>
          </w:rPrChange>
        </w:rPr>
      </w:pPr>
    </w:p>
    <w:p w14:paraId="1C2E276A" w14:textId="7A23F57D" w:rsidR="0028541A" w:rsidRPr="00101F3B" w:rsidDel="00065AB1" w:rsidRDefault="00396A77" w:rsidP="00065AB1">
      <w:pPr>
        <w:pStyle w:val="NoSpacing"/>
        <w:rPr>
          <w:moveFrom w:id="2814" w:author="Nikola Karpić" w:date="2024-02-25T23:16:00Z"/>
          <w:rFonts w:cs="Times New Roman"/>
        </w:rPr>
        <w:pPrChange w:id="2815" w:author="Nikola Karpić" w:date="2024-02-25T23:16:00Z">
          <w:pPr>
            <w:ind w:firstLine="720"/>
          </w:pPr>
        </w:pPrChange>
      </w:pPr>
      <w:moveFromRangeStart w:id="2816" w:author="Nikola Karpić" w:date="2024-02-25T23:16:00Z" w:name="move159795403"/>
      <w:moveFrom w:id="2817" w:author="Nikola Karpić" w:date="2024-02-25T23:16:00Z">
        <w:r w:rsidRPr="00101F3B" w:rsidDel="00065AB1">
          <w:rPr>
            <w:rFonts w:cs="Times New Roman"/>
          </w:rPr>
          <w:br w:type="page"/>
        </w:r>
        <w:commentRangeStart w:id="2818"/>
        <w:r w:rsidR="0028541A" w:rsidRPr="00101F3B" w:rsidDel="00065AB1">
          <w:rPr>
            <w:rFonts w:cs="Times New Roman"/>
          </w:rPr>
          <w:t>Скуп података смо подијелили на скупове</w:t>
        </w:r>
        <w:r w:rsidR="00217FD9" w:rsidRPr="00101F3B" w:rsidDel="00065AB1">
          <w:rPr>
            <w:rFonts w:cs="Times New Roman"/>
          </w:rPr>
          <w:t xml:space="preserve"> тако што смо прво </w:t>
        </w:r>
        <w:r w:rsidR="00381B21" w:rsidRPr="00101F3B" w:rsidDel="00065AB1">
          <w:rPr>
            <w:rFonts w:cs="Times New Roman"/>
          </w:rPr>
          <w:t>издвојили</w:t>
        </w:r>
        <w:r w:rsidR="00217FD9" w:rsidRPr="00101F3B" w:rsidDel="00065AB1">
          <w:rPr>
            <w:rFonts w:cs="Times New Roman"/>
          </w:rPr>
          <w:t xml:space="preserve"> колону за број особа из скупа података, а онда смо креирали сљедеће скупове:</w:t>
        </w:r>
        <w:commentRangeEnd w:id="2818"/>
        <w:r w:rsidR="00AB4B31" w:rsidRPr="00101F3B" w:rsidDel="00065AB1">
          <w:rPr>
            <w:rStyle w:val="CommentReference"/>
            <w:rFonts w:cs="Times New Roman"/>
            <w:sz w:val="24"/>
            <w:szCs w:val="22"/>
          </w:rPr>
          <w:commentReference w:id="2818"/>
        </w:r>
      </w:moveFrom>
    </w:p>
    <w:p w14:paraId="31AAC16F" w14:textId="353FBE89" w:rsidR="0028541A" w:rsidRPr="00101F3B" w:rsidDel="00065AB1" w:rsidRDefault="0028541A" w:rsidP="00065AB1">
      <w:pPr>
        <w:pStyle w:val="NoSpacing"/>
        <w:rPr>
          <w:moveFrom w:id="2819" w:author="Nikola Karpić" w:date="2024-02-25T23:16:00Z"/>
          <w:rFonts w:cs="Times New Roman"/>
        </w:rPr>
        <w:pPrChange w:id="2820" w:author="Nikola Karpić" w:date="2024-02-25T23:16:00Z">
          <w:pPr>
            <w:pStyle w:val="NoSpacing"/>
            <w:numPr>
              <w:numId w:val="7"/>
            </w:numPr>
            <w:ind w:left="1440" w:hanging="360"/>
          </w:pPr>
        </w:pPrChange>
      </w:pPr>
      <w:moveFrom w:id="2821" w:author="Nikola Karpić" w:date="2024-02-25T23:16:00Z">
        <w:r w:rsidRPr="00101F3B" w:rsidDel="00065AB1">
          <w:rPr>
            <w:rFonts w:cs="Times New Roman"/>
          </w:rPr>
          <w:t>X – скуп улазних података за тренирање модела</w:t>
        </w:r>
      </w:moveFrom>
    </w:p>
    <w:p w14:paraId="7ECB9470" w14:textId="419324FC" w:rsidR="0028541A" w:rsidRPr="00101F3B" w:rsidDel="00065AB1" w:rsidRDefault="0028541A" w:rsidP="00065AB1">
      <w:pPr>
        <w:pStyle w:val="NoSpacing"/>
        <w:rPr>
          <w:moveFrom w:id="2822" w:author="Nikola Karpić" w:date="2024-02-25T23:16:00Z"/>
          <w:rFonts w:cs="Times New Roman"/>
        </w:rPr>
        <w:pPrChange w:id="2823" w:author="Nikola Karpić" w:date="2024-02-25T23:16:00Z">
          <w:pPr>
            <w:pStyle w:val="NoSpacing"/>
            <w:numPr>
              <w:numId w:val="7"/>
            </w:numPr>
            <w:ind w:left="1440" w:hanging="360"/>
          </w:pPr>
        </w:pPrChange>
      </w:pPr>
      <w:moveFrom w:id="2824" w:author="Nikola Karpić" w:date="2024-02-25T23:16:00Z">
        <w:r w:rsidRPr="00101F3B" w:rsidDel="00065AB1">
          <w:rPr>
            <w:rFonts w:cs="Times New Roman"/>
          </w:rPr>
          <w:t>X1 – скуп улазних података за тестирање и оцјењивање модела</w:t>
        </w:r>
      </w:moveFrom>
    </w:p>
    <w:p w14:paraId="630A9A13" w14:textId="5CFD2AAC" w:rsidR="0028541A" w:rsidRPr="00101F3B" w:rsidDel="00065AB1" w:rsidRDefault="0028541A" w:rsidP="00065AB1">
      <w:pPr>
        <w:pStyle w:val="NoSpacing"/>
        <w:rPr>
          <w:moveFrom w:id="2825" w:author="Nikola Karpić" w:date="2024-02-25T23:16:00Z"/>
          <w:rFonts w:cs="Times New Roman"/>
        </w:rPr>
        <w:pPrChange w:id="2826" w:author="Nikola Karpić" w:date="2024-02-25T23:16:00Z">
          <w:pPr>
            <w:pStyle w:val="NoSpacing"/>
            <w:numPr>
              <w:numId w:val="7"/>
            </w:numPr>
            <w:ind w:left="1440" w:hanging="360"/>
          </w:pPr>
        </w:pPrChange>
      </w:pPr>
      <w:moveFrom w:id="2827" w:author="Nikola Karpić" w:date="2024-02-25T23:16:00Z">
        <w:r w:rsidRPr="00101F3B" w:rsidDel="00065AB1">
          <w:rPr>
            <w:rFonts w:cs="Times New Roman"/>
          </w:rPr>
          <w:t>y_train – скуп излазних података за тренирање модела</w:t>
        </w:r>
      </w:moveFrom>
    </w:p>
    <w:p w14:paraId="28C5C1D1" w14:textId="700CE810" w:rsidR="0028541A" w:rsidRPr="00101F3B" w:rsidDel="00065AB1" w:rsidRDefault="0028541A" w:rsidP="00065AB1">
      <w:pPr>
        <w:pStyle w:val="NoSpacing"/>
        <w:rPr>
          <w:moveFrom w:id="2828" w:author="Nikola Karpić" w:date="2024-02-25T23:16:00Z"/>
          <w:rFonts w:cs="Times New Roman"/>
          <w:lang w:val="sr-Latn-BA"/>
        </w:rPr>
        <w:pPrChange w:id="2829" w:author="Nikola Karpić" w:date="2024-02-25T23:16:00Z">
          <w:pPr>
            <w:pStyle w:val="NoSpacing"/>
            <w:numPr>
              <w:numId w:val="7"/>
            </w:numPr>
            <w:ind w:left="1440" w:hanging="360"/>
          </w:pPr>
        </w:pPrChange>
      </w:pPr>
      <w:moveFrom w:id="2830" w:author="Nikola Karpić" w:date="2024-02-25T23:16:00Z">
        <w:r w:rsidRPr="00101F3B" w:rsidDel="00065AB1">
          <w:rPr>
            <w:rFonts w:cs="Times New Roman"/>
          </w:rPr>
          <w:t>y_test</w:t>
        </w:r>
        <w:r w:rsidR="00381B21" w:rsidRPr="00101F3B" w:rsidDel="00065AB1">
          <w:rPr>
            <w:rFonts w:cs="Times New Roman"/>
          </w:rPr>
          <w:t xml:space="preserve"> –</w:t>
        </w:r>
        <w:r w:rsidRPr="00101F3B" w:rsidDel="00065AB1">
          <w:rPr>
            <w:rFonts w:cs="Times New Roman"/>
          </w:rPr>
          <w:t xml:space="preserve"> скуп излазних података за тестирање и оцјењивање модела</w:t>
        </w:r>
      </w:moveFrom>
    </w:p>
    <w:moveFromRangeEnd w:id="2816"/>
    <w:p w14:paraId="0D73E72F" w14:textId="1B76CDCF" w:rsidR="00381B21" w:rsidRPr="00101F3B" w:rsidDel="00BD4375" w:rsidRDefault="00381B21" w:rsidP="00381B21">
      <w:pPr>
        <w:pStyle w:val="NoSpacing"/>
        <w:ind w:left="1080" w:firstLine="0"/>
        <w:rPr>
          <w:del w:id="2831" w:author="Nikola Karpić" w:date="2024-02-25T22:44:00Z"/>
          <w:rFonts w:cs="Times New Roman"/>
          <w:lang w:val="sr-Latn-BA"/>
        </w:rPr>
      </w:pPr>
    </w:p>
    <w:p w14:paraId="73A7D066" w14:textId="37C23FC3" w:rsidR="004F379B" w:rsidRPr="00101F3B" w:rsidDel="00BD4375" w:rsidRDefault="006D3096" w:rsidP="0001541C">
      <w:pPr>
        <w:pStyle w:val="NoSpacing"/>
        <w:ind w:firstLine="0"/>
        <w:jc w:val="center"/>
        <w:rPr>
          <w:del w:id="2832" w:author="Nikola Karpić" w:date="2024-02-25T22:44:00Z"/>
          <w:rFonts w:cs="Times New Roman"/>
          <w:lang w:val="ru-RU"/>
        </w:rPr>
      </w:pPr>
      <w:del w:id="2833" w:author="Nikola Karpić" w:date="2024-02-25T22:43:00Z">
        <w:r w:rsidRPr="00101F3B" w:rsidDel="00BD4375">
          <w:rPr>
            <w:rFonts w:cs="Times New Roman"/>
            <w:noProof/>
            <w:lang w:val="ru-RU"/>
          </w:rPr>
          <w:drawing>
            <wp:inline distT="0" distB="0" distL="0" distR="0" wp14:anchorId="5766FFB1" wp14:editId="691F656D">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49"/>
                      <a:stretch>
                        <a:fillRect/>
                      </a:stretch>
                    </pic:blipFill>
                    <pic:spPr>
                      <a:xfrm>
                        <a:off x="0" y="0"/>
                        <a:ext cx="5943600" cy="1140460"/>
                      </a:xfrm>
                      <a:prstGeom prst="rect">
                        <a:avLst/>
                      </a:prstGeom>
                    </pic:spPr>
                  </pic:pic>
                </a:graphicData>
              </a:graphic>
            </wp:inline>
          </w:drawing>
        </w:r>
      </w:del>
    </w:p>
    <w:p w14:paraId="45A92C84" w14:textId="6A19A14E" w:rsidR="003A5713" w:rsidRPr="00101F3B" w:rsidDel="00BD4375" w:rsidRDefault="004F379B" w:rsidP="0001541C">
      <w:pPr>
        <w:pStyle w:val="NoSpacing"/>
        <w:ind w:firstLine="0"/>
        <w:jc w:val="center"/>
        <w:rPr>
          <w:del w:id="2834" w:author="Nikola Karpić" w:date="2024-02-25T22:44:00Z"/>
          <w:rFonts w:cs="Times New Roman"/>
          <w:sz w:val="28"/>
          <w:szCs w:val="32"/>
          <w:lang w:val="ru-RU"/>
        </w:rPr>
      </w:pPr>
      <w:del w:id="2835" w:author="Nikola Karpić" w:date="2024-02-25T22:44:00Z">
        <w:r w:rsidRPr="00101F3B" w:rsidDel="00BD4375">
          <w:rPr>
            <w:rFonts w:cs="Times New Roman"/>
            <w:i/>
            <w:iCs/>
            <w:lang w:val="sr-Cyrl-BA"/>
          </w:rPr>
          <w:delText>Слика 5.1</w:delText>
        </w:r>
        <w:r w:rsidR="0020162E" w:rsidRPr="00101F3B" w:rsidDel="00BD4375">
          <w:rPr>
            <w:rFonts w:cs="Times New Roman"/>
            <w:i/>
            <w:iCs/>
            <w:lang w:val="sr-Cyrl-BA"/>
          </w:rPr>
          <w:delText>5</w:delText>
        </w:r>
        <w:r w:rsidRPr="00101F3B" w:rsidDel="00BD4375">
          <w:rPr>
            <w:rFonts w:cs="Times New Roman"/>
            <w:i/>
            <w:iCs/>
            <w:lang w:val="sr-Cyrl-BA"/>
          </w:rPr>
          <w:delText>. Подјела скупа података на одговарајуће подскупове</w:delText>
        </w:r>
      </w:del>
    </w:p>
    <w:p w14:paraId="061DA9A2" w14:textId="008E5F18" w:rsidR="00DF7825" w:rsidRPr="00101F3B" w:rsidRDefault="00C509AB" w:rsidP="00532390">
      <w:pPr>
        <w:pStyle w:val="Heading2"/>
        <w:numPr>
          <w:ilvl w:val="1"/>
          <w:numId w:val="1"/>
        </w:numPr>
        <w:rPr>
          <w:rFonts w:cs="Times New Roman"/>
          <w:lang w:val="sr-Cyrl-BA"/>
        </w:rPr>
      </w:pPr>
      <w:bookmarkStart w:id="2836" w:name="_Toc159792322"/>
      <w:r w:rsidRPr="00101F3B">
        <w:rPr>
          <w:rFonts w:cs="Times New Roman"/>
          <w:lang w:val="sr-Cyrl-BA"/>
        </w:rPr>
        <w:t xml:space="preserve">Избор </w:t>
      </w:r>
      <w:r w:rsidR="00807AF2" w:rsidRPr="00101F3B">
        <w:rPr>
          <w:rFonts w:cs="Times New Roman"/>
          <w:lang w:val="sr-Cyrl-BA"/>
        </w:rPr>
        <w:t xml:space="preserve">и тренирање </w:t>
      </w:r>
      <w:r w:rsidR="005564FF" w:rsidRPr="00101F3B">
        <w:rPr>
          <w:rFonts w:cs="Times New Roman"/>
          <w:lang w:val="sr-Cyrl-BA"/>
        </w:rPr>
        <w:t>модела</w:t>
      </w:r>
      <w:bookmarkEnd w:id="2836"/>
    </w:p>
    <w:p w14:paraId="3B0171FC" w14:textId="4D96DD6A" w:rsidR="00807AF2" w:rsidRPr="00101F3B" w:rsidDel="00BD4375" w:rsidRDefault="00807AF2" w:rsidP="00807AF2">
      <w:pPr>
        <w:pStyle w:val="NoSpacing"/>
        <w:rPr>
          <w:del w:id="2837" w:author="Nikola Karpić" w:date="2024-02-25T22:43:00Z"/>
          <w:rFonts w:cs="Times New Roman"/>
          <w:lang w:val="sr-Cyrl-BA"/>
        </w:rPr>
      </w:pPr>
      <w:r w:rsidRPr="00101F3B">
        <w:rPr>
          <w:rFonts w:cs="Times New Roman"/>
          <w:lang w:val="ru-RU"/>
        </w:rPr>
        <w:t xml:space="preserve">Наизмјенично </w:t>
      </w:r>
      <w:del w:id="2838" w:author="Nikola Karpić" w:date="2024-02-25T23:13:00Z">
        <w:r w:rsidRPr="00101F3B" w:rsidDel="00065AB1">
          <w:rPr>
            <w:rFonts w:cs="Times New Roman"/>
            <w:lang w:val="ru-RU"/>
          </w:rPr>
          <w:delText>смо</w:delText>
        </w:r>
        <w:r w:rsidRPr="00101F3B" w:rsidDel="00065AB1">
          <w:rPr>
            <w:rFonts w:cs="Times New Roman"/>
            <w:lang w:val="sr-Cyrl-BA"/>
          </w:rPr>
          <w:delText xml:space="preserve"> </w:delText>
        </w:r>
      </w:del>
      <w:ins w:id="2839" w:author="Nikola Karpić" w:date="2024-02-25T23:13:00Z">
        <w:r w:rsidR="00065AB1" w:rsidRPr="00101F3B">
          <w:rPr>
            <w:rFonts w:cs="Times New Roman"/>
            <w:lang w:val="sr-Cyrl-BA"/>
          </w:rPr>
          <w:t>су</w:t>
        </w:r>
        <w:r w:rsidR="00065AB1" w:rsidRPr="00101F3B">
          <w:rPr>
            <w:rFonts w:cs="Times New Roman"/>
            <w:lang w:val="sr-Cyrl-BA"/>
          </w:rPr>
          <w:t xml:space="preserve"> </w:t>
        </w:r>
      </w:ins>
      <w:r w:rsidRPr="00101F3B">
        <w:rPr>
          <w:rFonts w:cs="Times New Roman"/>
          <w:lang w:val="sr-Cyrl-BA"/>
        </w:rPr>
        <w:t>бира</w:t>
      </w:r>
      <w:ins w:id="2840" w:author="Nikola Karpić" w:date="2024-02-25T23:13:00Z">
        <w:r w:rsidR="00065AB1" w:rsidRPr="00101F3B">
          <w:rPr>
            <w:rFonts w:cs="Times New Roman"/>
            <w:lang w:val="sr-Cyrl-BA"/>
          </w:rPr>
          <w:t>н</w:t>
        </w:r>
      </w:ins>
      <w:del w:id="2841" w:author="Nikola Karpić" w:date="2024-02-25T23:13:00Z">
        <w:r w:rsidRPr="00101F3B" w:rsidDel="00065AB1">
          <w:rPr>
            <w:rFonts w:cs="Times New Roman"/>
            <w:lang w:val="sr-Cyrl-BA"/>
          </w:rPr>
          <w:delText>л</w:delText>
        </w:r>
      </w:del>
      <w:r w:rsidRPr="00101F3B">
        <w:rPr>
          <w:rFonts w:cs="Times New Roman"/>
          <w:lang w:val="sr-Cyrl-BA"/>
        </w:rPr>
        <w:t>и, креира</w:t>
      </w:r>
      <w:ins w:id="2842" w:author="Nikola Karpić" w:date="2024-02-25T23:13:00Z">
        <w:r w:rsidR="00065AB1" w:rsidRPr="00101F3B">
          <w:rPr>
            <w:rFonts w:cs="Times New Roman"/>
            <w:lang w:val="sr-Cyrl-BA"/>
          </w:rPr>
          <w:t>н</w:t>
        </w:r>
      </w:ins>
      <w:del w:id="2843" w:author="Nikola Karpić" w:date="2024-02-25T23:13:00Z">
        <w:r w:rsidRPr="00101F3B" w:rsidDel="00065AB1">
          <w:rPr>
            <w:rFonts w:cs="Times New Roman"/>
            <w:lang w:val="sr-Cyrl-BA"/>
          </w:rPr>
          <w:delText>л</w:delText>
        </w:r>
      </w:del>
      <w:r w:rsidRPr="00101F3B">
        <w:rPr>
          <w:rFonts w:cs="Times New Roman"/>
          <w:lang w:val="sr-Cyrl-BA"/>
        </w:rPr>
        <w:t>и и записива</w:t>
      </w:r>
      <w:ins w:id="2844" w:author="Nikola Karpić" w:date="2024-02-25T23:13:00Z">
        <w:r w:rsidR="00065AB1" w:rsidRPr="00101F3B">
          <w:rPr>
            <w:rFonts w:cs="Times New Roman"/>
            <w:lang w:val="sr-Cyrl-BA"/>
          </w:rPr>
          <w:t>н</w:t>
        </w:r>
      </w:ins>
      <w:del w:id="2845" w:author="Nikola Karpić" w:date="2024-02-25T23:13:00Z">
        <w:r w:rsidRPr="00101F3B" w:rsidDel="00065AB1">
          <w:rPr>
            <w:rFonts w:cs="Times New Roman"/>
            <w:lang w:val="sr-Cyrl-BA"/>
          </w:rPr>
          <w:delText>л</w:delText>
        </w:r>
      </w:del>
      <w:r w:rsidRPr="00101F3B">
        <w:rPr>
          <w:rFonts w:cs="Times New Roman"/>
          <w:lang w:val="sr-Cyrl-BA"/>
        </w:rPr>
        <w:t>и резултате за сљедеће алгоритме:</w:t>
      </w:r>
    </w:p>
    <w:p w14:paraId="417EAAFC" w14:textId="23AC264B" w:rsidR="00807AF2" w:rsidRPr="00101F3B" w:rsidDel="00BD4375" w:rsidRDefault="00BD4375" w:rsidP="00BD4375">
      <w:pPr>
        <w:pStyle w:val="NoSpacing"/>
        <w:rPr>
          <w:del w:id="2846" w:author="Nikola Karpić" w:date="2024-02-25T22:42:00Z"/>
          <w:rFonts w:cs="Times New Roman"/>
        </w:rPr>
        <w:pPrChange w:id="2847" w:author="Nikola Karpić" w:date="2024-02-25T22:42:00Z">
          <w:pPr>
            <w:pStyle w:val="ListParagraph"/>
            <w:numPr>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276" w:hanging="360"/>
          </w:pPr>
        </w:pPrChange>
      </w:pPr>
      <w:ins w:id="2848" w:author="Nikola Karpić" w:date="2024-02-25T22:43:00Z">
        <w:r w:rsidRPr="0020112D">
          <w:rPr>
            <w:rFonts w:cs="Times New Roman"/>
            <w:lang w:val="ru-RU"/>
            <w:rPrChange w:id="2849" w:author="Nikola Karpić" w:date="2024-02-25T23:34:00Z">
              <w:rPr/>
            </w:rPrChange>
          </w:rPr>
          <w:t xml:space="preserve"> </w:t>
        </w:r>
      </w:ins>
      <w:commentRangeStart w:id="2850"/>
      <w:r w:rsidR="00807AF2" w:rsidRPr="00101F3B">
        <w:rPr>
          <w:rFonts w:cs="Times New Roman"/>
        </w:rPr>
        <w:t>LogisticRegression</w:t>
      </w:r>
      <w:ins w:id="2851" w:author="Nikola Karpić" w:date="2024-02-25T22:42:00Z">
        <w:r w:rsidRPr="00101F3B">
          <w:rPr>
            <w:rFonts w:cs="Times New Roman"/>
          </w:rPr>
          <w:t>,</w:t>
        </w:r>
      </w:ins>
    </w:p>
    <w:p w14:paraId="3372689A" w14:textId="34D00A6D" w:rsidR="00807AF2" w:rsidRPr="00101F3B" w:rsidDel="00BD4375" w:rsidRDefault="00BD4375" w:rsidP="00BD4375">
      <w:pPr>
        <w:pStyle w:val="NoSpacing"/>
        <w:rPr>
          <w:del w:id="2852" w:author="Nikola Karpić" w:date="2024-02-25T22:42:00Z"/>
          <w:rFonts w:cs="Times New Roman"/>
        </w:rPr>
        <w:pPrChange w:id="2853" w:author="Nikola Karpić" w:date="2024-02-25T22:42:00Z">
          <w:pPr>
            <w:pStyle w:val="HTMLPreformatted"/>
            <w:numPr>
              <w:numId w:val="8"/>
            </w:numPr>
            <w:ind w:left="1276" w:hanging="360"/>
          </w:pPr>
        </w:pPrChange>
      </w:pPr>
      <w:ins w:id="2854" w:author="Nikola Karpić" w:date="2024-02-25T22:42:00Z">
        <w:r w:rsidRPr="00101F3B">
          <w:rPr>
            <w:rStyle w:val="n"/>
            <w:rFonts w:cs="Times New Roman"/>
          </w:rPr>
          <w:t xml:space="preserve"> </w:t>
        </w:r>
      </w:ins>
      <w:r w:rsidR="00807AF2" w:rsidRPr="00101F3B">
        <w:rPr>
          <w:rStyle w:val="n"/>
          <w:rFonts w:cs="Times New Roman"/>
        </w:rPr>
        <w:t>GaussianNB</w:t>
      </w:r>
      <w:ins w:id="2855" w:author="Nikola Karpić" w:date="2024-02-25T22:42:00Z">
        <w:r w:rsidRPr="00101F3B">
          <w:rPr>
            <w:rStyle w:val="n"/>
            <w:rFonts w:cs="Times New Roman"/>
          </w:rPr>
          <w:t>,</w:t>
        </w:r>
      </w:ins>
    </w:p>
    <w:p w14:paraId="4723BABB" w14:textId="6ECFDBB9" w:rsidR="00807AF2" w:rsidRPr="00101F3B" w:rsidDel="00BD4375" w:rsidRDefault="00BD4375" w:rsidP="00BD4375">
      <w:pPr>
        <w:pStyle w:val="NoSpacing"/>
        <w:rPr>
          <w:del w:id="2856" w:author="Nikola Karpić" w:date="2024-02-25T22:42:00Z"/>
          <w:rFonts w:cs="Times New Roman"/>
        </w:rPr>
        <w:pPrChange w:id="2857" w:author="Nikola Karpić" w:date="2024-02-25T22:42:00Z">
          <w:pPr>
            <w:pStyle w:val="HTMLPreformatted"/>
            <w:numPr>
              <w:numId w:val="8"/>
            </w:numPr>
            <w:ind w:left="1276" w:hanging="360"/>
          </w:pPr>
        </w:pPrChange>
      </w:pPr>
      <w:ins w:id="2858" w:author="Nikola Karpić" w:date="2024-02-25T22:42:00Z">
        <w:r w:rsidRPr="00101F3B">
          <w:rPr>
            <w:rStyle w:val="n"/>
            <w:rFonts w:cs="Times New Roman"/>
          </w:rPr>
          <w:t xml:space="preserve"> </w:t>
        </w:r>
      </w:ins>
      <w:r w:rsidR="00807AF2" w:rsidRPr="00101F3B">
        <w:rPr>
          <w:rStyle w:val="n"/>
          <w:rFonts w:cs="Times New Roman"/>
        </w:rPr>
        <w:t>K</w:t>
      </w:r>
      <w:r w:rsidRPr="00101F3B">
        <w:rPr>
          <w:rStyle w:val="n"/>
          <w:rFonts w:cs="Times New Roman"/>
        </w:rPr>
        <w:t>n</w:t>
      </w:r>
      <w:r w:rsidR="00807AF2" w:rsidRPr="00101F3B">
        <w:rPr>
          <w:rStyle w:val="n"/>
          <w:rFonts w:cs="Times New Roman"/>
        </w:rPr>
        <w:t>eighborsClassifier</w:t>
      </w:r>
      <w:ins w:id="2859" w:author="Nikola Karpić" w:date="2024-02-25T22:42:00Z">
        <w:r w:rsidRPr="00101F3B">
          <w:rPr>
            <w:rStyle w:val="n"/>
            <w:rFonts w:cs="Times New Roman"/>
          </w:rPr>
          <w:t xml:space="preserve">, </w:t>
        </w:r>
      </w:ins>
    </w:p>
    <w:p w14:paraId="40BF6928" w14:textId="2CF7BDBA" w:rsidR="00807AF2" w:rsidRPr="00101F3B" w:rsidDel="00BD4375" w:rsidRDefault="00807AF2" w:rsidP="00BD4375">
      <w:pPr>
        <w:pStyle w:val="NoSpacing"/>
        <w:rPr>
          <w:del w:id="2860" w:author="Nikola Karpić" w:date="2024-02-25T22:42:00Z"/>
          <w:rFonts w:cs="Times New Roman"/>
        </w:rPr>
        <w:pPrChange w:id="2861" w:author="Nikola Karpić" w:date="2024-02-25T22:42:00Z">
          <w:pPr>
            <w:pStyle w:val="HTMLPreformatted"/>
            <w:numPr>
              <w:numId w:val="8"/>
            </w:numPr>
            <w:ind w:left="1276" w:hanging="360"/>
          </w:pPr>
        </w:pPrChange>
      </w:pPr>
      <w:r w:rsidRPr="00101F3B">
        <w:rPr>
          <w:rStyle w:val="n"/>
          <w:rFonts w:cs="Times New Roman"/>
        </w:rPr>
        <w:t>DecisionTreeClassifier</w:t>
      </w:r>
      <w:ins w:id="2862" w:author="Nikola Karpić" w:date="2024-02-25T22:42:00Z">
        <w:r w:rsidR="00BD4375" w:rsidRPr="00101F3B">
          <w:rPr>
            <w:rStyle w:val="n"/>
            <w:rFonts w:cs="Times New Roman"/>
          </w:rPr>
          <w:t xml:space="preserve">, </w:t>
        </w:r>
      </w:ins>
    </w:p>
    <w:p w14:paraId="0A31F97A" w14:textId="07AFD453" w:rsidR="00807AF2" w:rsidRPr="00101F3B" w:rsidDel="00BD4375" w:rsidRDefault="00807AF2" w:rsidP="00BD4375">
      <w:pPr>
        <w:pStyle w:val="NoSpacing"/>
        <w:rPr>
          <w:del w:id="2863" w:author="Nikola Karpić" w:date="2024-02-25T22:43:00Z"/>
          <w:rFonts w:cs="Times New Roman"/>
        </w:rPr>
        <w:pPrChange w:id="2864" w:author="Nikola Karpić" w:date="2024-02-25T22:42:00Z">
          <w:pPr>
            <w:pStyle w:val="HTMLPreformatted"/>
            <w:numPr>
              <w:numId w:val="8"/>
            </w:numPr>
            <w:ind w:left="1276" w:hanging="360"/>
          </w:pPr>
        </w:pPrChange>
      </w:pPr>
      <w:r w:rsidRPr="00101F3B">
        <w:rPr>
          <w:rStyle w:val="n"/>
          <w:rFonts w:cs="Times New Roman"/>
        </w:rPr>
        <w:t>RandomForestClassifier</w:t>
      </w:r>
      <w:ins w:id="2865" w:author="Nikola Karpić" w:date="2024-02-25T22:43:00Z">
        <w:r w:rsidR="00BD4375" w:rsidRPr="00101F3B">
          <w:rPr>
            <w:rStyle w:val="n"/>
            <w:rFonts w:cs="Times New Roman"/>
          </w:rPr>
          <w:t xml:space="preserve">, </w:t>
        </w:r>
      </w:ins>
    </w:p>
    <w:p w14:paraId="3A3C7DE9" w14:textId="2DE8A703" w:rsidR="00807AF2" w:rsidRPr="00101F3B" w:rsidDel="00BD4375" w:rsidRDefault="00807AF2" w:rsidP="00BD4375">
      <w:pPr>
        <w:pStyle w:val="NoSpacing"/>
        <w:rPr>
          <w:del w:id="2866" w:author="Nikola Karpić" w:date="2024-02-25T22:43:00Z"/>
          <w:rFonts w:cs="Times New Roman"/>
        </w:rPr>
        <w:pPrChange w:id="2867" w:author="Nikola Karpić" w:date="2024-02-25T22:42:00Z">
          <w:pPr>
            <w:pStyle w:val="HTMLPreformatted"/>
            <w:numPr>
              <w:numId w:val="8"/>
            </w:numPr>
            <w:ind w:left="1276" w:hanging="360"/>
          </w:pPr>
        </w:pPrChange>
      </w:pPr>
      <w:r w:rsidRPr="00101F3B">
        <w:rPr>
          <w:rStyle w:val="n"/>
          <w:rFonts w:cs="Times New Roman"/>
        </w:rPr>
        <w:t>GradientBoostingClassifier</w:t>
      </w:r>
      <w:ins w:id="2868" w:author="Nikola Karpić" w:date="2024-02-25T22:43:00Z">
        <w:r w:rsidR="00BD4375" w:rsidRPr="00101F3B">
          <w:rPr>
            <w:rStyle w:val="n"/>
            <w:rFonts w:cs="Times New Roman"/>
          </w:rPr>
          <w:t xml:space="preserve">, </w:t>
        </w:r>
      </w:ins>
    </w:p>
    <w:p w14:paraId="3DB71D26" w14:textId="345E565E" w:rsidR="00807AF2" w:rsidRPr="00101F3B" w:rsidDel="00BD4375" w:rsidRDefault="00807AF2" w:rsidP="00BD4375">
      <w:pPr>
        <w:pStyle w:val="NoSpacing"/>
        <w:rPr>
          <w:del w:id="2869" w:author="Nikola Karpić" w:date="2024-02-25T22:43:00Z"/>
          <w:rFonts w:cs="Times New Roman"/>
        </w:rPr>
        <w:pPrChange w:id="2870" w:author="Nikola Karpić" w:date="2024-02-25T22:42:00Z">
          <w:pPr>
            <w:pStyle w:val="HTMLPreformatted"/>
            <w:numPr>
              <w:numId w:val="8"/>
            </w:numPr>
            <w:ind w:left="1276" w:hanging="360"/>
          </w:pPr>
        </w:pPrChange>
      </w:pPr>
      <w:r w:rsidRPr="00101F3B">
        <w:rPr>
          <w:rStyle w:val="n"/>
          <w:rFonts w:cs="Times New Roman"/>
        </w:rPr>
        <w:t>SVC</w:t>
      </w:r>
      <w:ins w:id="2871" w:author="Nikola Karpić" w:date="2024-02-25T22:43:00Z">
        <w:r w:rsidR="00BD4375" w:rsidRPr="00101F3B">
          <w:rPr>
            <w:rStyle w:val="n"/>
            <w:rFonts w:cs="Times New Roman"/>
          </w:rPr>
          <w:t xml:space="preserve">, </w:t>
        </w:r>
      </w:ins>
    </w:p>
    <w:p w14:paraId="34E61BEA" w14:textId="0EA5BCD4" w:rsidR="00807AF2" w:rsidRPr="00101F3B" w:rsidDel="00BD4375" w:rsidRDefault="00807AF2" w:rsidP="00BD4375">
      <w:pPr>
        <w:pStyle w:val="NoSpacing"/>
        <w:rPr>
          <w:del w:id="2872" w:author="Nikola Karpić" w:date="2024-02-25T22:43:00Z"/>
          <w:rFonts w:cs="Times New Roman"/>
        </w:rPr>
        <w:pPrChange w:id="2873" w:author="Nikola Karpić" w:date="2024-02-25T22:42:00Z">
          <w:pPr>
            <w:pStyle w:val="HTMLPreformatted"/>
            <w:numPr>
              <w:numId w:val="8"/>
            </w:numPr>
            <w:ind w:left="1276" w:hanging="360"/>
          </w:pPr>
        </w:pPrChange>
      </w:pPr>
      <w:r w:rsidRPr="00101F3B">
        <w:rPr>
          <w:rStyle w:val="n"/>
          <w:rFonts w:cs="Times New Roman"/>
        </w:rPr>
        <w:t>LGBMClassifier</w:t>
      </w:r>
      <w:ins w:id="2874" w:author="Nikola Karpić" w:date="2024-02-25T22:43:00Z">
        <w:r w:rsidR="00BD4375" w:rsidRPr="00101F3B">
          <w:rPr>
            <w:rStyle w:val="n"/>
            <w:rFonts w:cs="Times New Roman"/>
          </w:rPr>
          <w:t xml:space="preserve">, </w:t>
        </w:r>
      </w:ins>
    </w:p>
    <w:p w14:paraId="7AC9A311" w14:textId="55E50BA2" w:rsidR="00807AF2" w:rsidRPr="00101F3B" w:rsidDel="00BD4375" w:rsidRDefault="00807AF2" w:rsidP="00BD4375">
      <w:pPr>
        <w:pStyle w:val="NoSpacing"/>
        <w:rPr>
          <w:del w:id="2875" w:author="Nikola Karpić" w:date="2024-02-25T22:43:00Z"/>
          <w:rFonts w:cs="Times New Roman"/>
        </w:rPr>
        <w:pPrChange w:id="2876" w:author="Nikola Karpić" w:date="2024-02-25T22:42:00Z">
          <w:pPr>
            <w:pStyle w:val="HTMLPreformatted"/>
            <w:numPr>
              <w:numId w:val="8"/>
            </w:numPr>
            <w:ind w:left="1276" w:hanging="360"/>
          </w:pPr>
        </w:pPrChange>
      </w:pPr>
      <w:r w:rsidRPr="00101F3B">
        <w:rPr>
          <w:rStyle w:val="n"/>
          <w:rFonts w:cs="Times New Roman"/>
        </w:rPr>
        <w:t>LGBMRegressor</w:t>
      </w:r>
      <w:ins w:id="2877" w:author="Nikola Karpić" w:date="2024-02-25T22:43:00Z">
        <w:r w:rsidR="00BD4375" w:rsidRPr="00101F3B">
          <w:rPr>
            <w:rStyle w:val="n"/>
            <w:rFonts w:cs="Times New Roman"/>
          </w:rPr>
          <w:t xml:space="preserve">, </w:t>
        </w:r>
      </w:ins>
    </w:p>
    <w:p w14:paraId="2481B2D2" w14:textId="61E9FEF8" w:rsidR="00807AF2" w:rsidRPr="00101F3B" w:rsidDel="00BD4375" w:rsidRDefault="00807AF2" w:rsidP="00BD4375">
      <w:pPr>
        <w:pStyle w:val="NoSpacing"/>
        <w:rPr>
          <w:del w:id="2878" w:author="Nikola Karpić" w:date="2024-02-25T22:44:00Z"/>
          <w:rStyle w:val="n"/>
          <w:rFonts w:cs="Times New Roman"/>
        </w:rPr>
        <w:pPrChange w:id="2879" w:author="Nikola Karpić" w:date="2024-02-25T22:42:00Z">
          <w:pPr>
            <w:pStyle w:val="HTMLPreformatted"/>
            <w:numPr>
              <w:numId w:val="8"/>
            </w:numPr>
            <w:ind w:left="1276" w:hanging="360"/>
          </w:pPr>
        </w:pPrChange>
      </w:pPr>
      <w:r w:rsidRPr="00101F3B">
        <w:rPr>
          <w:rStyle w:val="n"/>
          <w:rFonts w:cs="Times New Roman"/>
        </w:rPr>
        <w:t>KNeighborsRegressor</w:t>
      </w:r>
      <w:commentRangeEnd w:id="2850"/>
      <w:r w:rsidR="007A6B31" w:rsidRPr="0020112D">
        <w:rPr>
          <w:rStyle w:val="CommentReference"/>
          <w:rFonts w:cs="Times New Roman"/>
          <w:lang w:val="sr-Latn-BA"/>
          <w:rPrChange w:id="2880" w:author="Nikola Karpić" w:date="2024-02-25T23:34:00Z">
            <w:rPr>
              <w:rStyle w:val="CommentReference"/>
              <w:rFonts w:ascii="Arial" w:eastAsia="Arial" w:hAnsi="Arial" w:cs="Arial"/>
              <w:lang w:val="sr-Latn-BA"/>
            </w:rPr>
          </w:rPrChange>
        </w:rPr>
        <w:commentReference w:id="2850"/>
      </w:r>
      <w:ins w:id="2881" w:author="Nikola Karpić" w:date="2024-02-25T22:43:00Z">
        <w:r w:rsidR="00BD4375" w:rsidRPr="00101F3B">
          <w:rPr>
            <w:rStyle w:val="n"/>
            <w:rFonts w:cs="Times New Roman"/>
          </w:rPr>
          <w:t>.</w:t>
        </w:r>
      </w:ins>
    </w:p>
    <w:p w14:paraId="1EB5EEA5" w14:textId="73875996" w:rsidR="00807AF2" w:rsidRPr="00101F3B" w:rsidRDefault="0020162E" w:rsidP="00BD4375">
      <w:pPr>
        <w:pStyle w:val="NoSpacing"/>
        <w:rPr>
          <w:rFonts w:cs="Times New Roman"/>
        </w:rPr>
        <w:pPrChange w:id="2882" w:author="Nikola Karpić" w:date="2024-02-25T22:4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pPrChange>
      </w:pPr>
      <w:del w:id="2883" w:author="Nikola Karpić" w:date="2024-02-25T22:44:00Z">
        <w:r w:rsidRPr="00101F3B" w:rsidDel="00BD4375">
          <w:rPr>
            <w:rFonts w:cs="Times New Roman"/>
            <w:noProof/>
          </w:rPr>
          <w:drawing>
            <wp:inline distT="0" distB="0" distL="0" distR="0" wp14:anchorId="413CCAF4" wp14:editId="2A84BED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del>
    </w:p>
    <w:p w14:paraId="4490E6F0" w14:textId="2B9DCCBC" w:rsidR="003A5713" w:rsidRPr="00101F3B" w:rsidDel="00BD4375" w:rsidRDefault="004F379B" w:rsidP="004F379B">
      <w:pPr>
        <w:pStyle w:val="NoSpacing"/>
        <w:ind w:firstLine="0"/>
        <w:jc w:val="center"/>
        <w:rPr>
          <w:del w:id="2884" w:author="Nikola Karpić" w:date="2024-02-25T22:44:00Z"/>
          <w:rFonts w:cs="Times New Roman"/>
          <w:lang w:val="sr-Latn-BA"/>
        </w:rPr>
      </w:pPr>
      <w:del w:id="2885" w:author="Nikola Karpić" w:date="2024-02-25T22:44:00Z">
        <w:r w:rsidRPr="00101F3B" w:rsidDel="00BD4375">
          <w:rPr>
            <w:rFonts w:cs="Times New Roman"/>
            <w:i/>
            <w:iCs/>
            <w:lang w:val="sr-Cyrl-BA"/>
          </w:rPr>
          <w:lastRenderedPageBreak/>
          <w:delText>Слика 5.1</w:delText>
        </w:r>
        <w:r w:rsidR="0020162E" w:rsidRPr="00101F3B" w:rsidDel="00BD4375">
          <w:rPr>
            <w:rFonts w:cs="Times New Roman"/>
            <w:i/>
            <w:iCs/>
            <w:lang w:val="sr-Cyrl-BA"/>
          </w:rPr>
          <w:delText>6</w:delText>
        </w:r>
        <w:r w:rsidRPr="00101F3B" w:rsidDel="00BD4375">
          <w:rPr>
            <w:rFonts w:cs="Times New Roman"/>
            <w:i/>
            <w:iCs/>
            <w:lang w:val="sr-Cyrl-BA"/>
          </w:rPr>
          <w:delText>. Тренирање модела</w:delText>
        </w:r>
      </w:del>
    </w:p>
    <w:p w14:paraId="05F86B78" w14:textId="0600F742" w:rsidR="00DF7825" w:rsidRPr="00101F3B" w:rsidRDefault="00C509AB" w:rsidP="00532390">
      <w:pPr>
        <w:pStyle w:val="Heading2"/>
        <w:numPr>
          <w:ilvl w:val="1"/>
          <w:numId w:val="1"/>
        </w:numPr>
        <w:rPr>
          <w:rFonts w:cs="Times New Roman"/>
          <w:lang w:val="sr-Cyrl-BA"/>
        </w:rPr>
      </w:pPr>
      <w:bookmarkStart w:id="2886" w:name="_Toc159792323"/>
      <w:r w:rsidRPr="00101F3B">
        <w:rPr>
          <w:rFonts w:cs="Times New Roman"/>
          <w:lang w:val="sr-Cyrl-BA"/>
        </w:rPr>
        <w:t>Оцјењивање модела</w:t>
      </w:r>
      <w:bookmarkEnd w:id="2886"/>
      <w:ins w:id="2887" w:author="Nikola Karpić" w:date="2024-02-25T23:33:00Z">
        <w:r w:rsidR="0020112D" w:rsidRPr="00101F3B">
          <w:rPr>
            <w:rFonts w:cs="Times New Roman"/>
            <w:lang w:val="sr-Cyrl-BA"/>
          </w:rPr>
          <w:t xml:space="preserve"> и резултати</w:t>
        </w:r>
      </w:ins>
    </w:p>
    <w:p w14:paraId="13993EF8" w14:textId="60EC7B31" w:rsidR="008D0834" w:rsidRPr="00101F3B" w:rsidDel="00101F3B" w:rsidRDefault="008D0834" w:rsidP="0020112D">
      <w:pPr>
        <w:pStyle w:val="NoSpacing"/>
        <w:rPr>
          <w:del w:id="2888" w:author="Nikola Karpić" w:date="2024-02-25T23:35:00Z"/>
          <w:rFonts w:cs="Times New Roman"/>
          <w:lang w:val="sr-Cyrl-BA"/>
          <w:rPrChange w:id="2889" w:author="Nikola Karpić" w:date="2024-02-25T23:35:00Z">
            <w:rPr>
              <w:del w:id="2890" w:author="Nikola Karpić" w:date="2024-02-25T23:35:00Z"/>
              <w:rFonts w:cs="Times New Roman"/>
            </w:rPr>
          </w:rPrChange>
        </w:rPr>
      </w:pPr>
      <w:r w:rsidRPr="00101F3B">
        <w:rPr>
          <w:rFonts w:cs="Times New Roman"/>
          <w:lang w:val="ru-RU"/>
          <w:rPrChange w:id="2891" w:author="Nikola Karpić" w:date="2024-02-25T23:36:00Z">
            <w:rPr>
              <w:rFonts w:cs="Times New Roman"/>
            </w:rPr>
          </w:rPrChange>
        </w:rPr>
        <w:t>На крају, потреб</w:t>
      </w:r>
      <w:ins w:id="2892" w:author="Aleksandar Kelec" w:date="2023-11-26T19:38:00Z">
        <w:r w:rsidR="006047BC" w:rsidRPr="00101F3B">
          <w:rPr>
            <w:rFonts w:cs="Times New Roman"/>
            <w:lang w:val="ru-RU"/>
            <w:rPrChange w:id="2893" w:author="Nikola Karpić" w:date="2024-02-25T23:36:00Z">
              <w:rPr>
                <w:rFonts w:cs="Times New Roman"/>
              </w:rPr>
            </w:rPrChange>
          </w:rPr>
          <w:t>н</w:t>
        </w:r>
      </w:ins>
      <w:r w:rsidRPr="00101F3B">
        <w:rPr>
          <w:rFonts w:cs="Times New Roman"/>
          <w:lang w:val="ru-RU"/>
          <w:rPrChange w:id="2894" w:author="Nikola Karpić" w:date="2024-02-25T23:36:00Z">
            <w:rPr>
              <w:rFonts w:cs="Times New Roman"/>
            </w:rPr>
          </w:rPrChange>
        </w:rPr>
        <w:t xml:space="preserve">о је да </w:t>
      </w:r>
      <w:del w:id="2895" w:author="Nikola Karpić" w:date="2024-02-25T23:35:00Z">
        <w:r w:rsidRPr="00101F3B" w:rsidDel="00101F3B">
          <w:rPr>
            <w:rFonts w:cs="Times New Roman"/>
            <w:lang w:val="ru-RU"/>
            <w:rPrChange w:id="2896" w:author="Nikola Karpić" w:date="2024-02-25T23:36:00Z">
              <w:rPr>
                <w:rFonts w:cs="Times New Roman"/>
              </w:rPr>
            </w:rPrChange>
          </w:rPr>
          <w:delText xml:space="preserve">прикажемо </w:delText>
        </w:r>
      </w:del>
      <w:ins w:id="2897" w:author="Nikola Karpić" w:date="2024-02-25T23:35:00Z">
        <w:r w:rsidR="00101F3B">
          <w:rPr>
            <w:rFonts w:cs="Times New Roman"/>
            <w:lang w:val="sr-Cyrl-BA"/>
          </w:rPr>
          <w:t>приказати</w:t>
        </w:r>
        <w:r w:rsidR="00101F3B" w:rsidRPr="00101F3B">
          <w:rPr>
            <w:rFonts w:cs="Times New Roman"/>
            <w:lang w:val="ru-RU"/>
            <w:rPrChange w:id="2898" w:author="Nikola Karpić" w:date="2024-02-25T23:36:00Z">
              <w:rPr>
                <w:rFonts w:cs="Times New Roman"/>
              </w:rPr>
            </w:rPrChange>
          </w:rPr>
          <w:t xml:space="preserve"> </w:t>
        </w:r>
      </w:ins>
      <w:r w:rsidRPr="00101F3B">
        <w:rPr>
          <w:rFonts w:cs="Times New Roman"/>
          <w:lang w:val="ru-RU"/>
          <w:rPrChange w:id="2899" w:author="Nikola Karpić" w:date="2024-02-25T23:36:00Z">
            <w:rPr>
              <w:rFonts w:cs="Times New Roman"/>
            </w:rPr>
          </w:rPrChange>
        </w:rPr>
        <w:t>резултате и перформансе свих модела кориштених за тренирање и тестирање.</w:t>
      </w:r>
      <w:ins w:id="2900" w:author="Nikola Karpić" w:date="2024-02-25T23:35:00Z">
        <w:r w:rsidR="00101F3B">
          <w:rPr>
            <w:rFonts w:cs="Times New Roman"/>
            <w:lang w:val="sr-Cyrl-BA"/>
          </w:rPr>
          <w:t xml:space="preserve"> </w:t>
        </w:r>
      </w:ins>
    </w:p>
    <w:p w14:paraId="263F8BC0" w14:textId="5C8750F3" w:rsidR="00807AF2" w:rsidRPr="00101F3B" w:rsidRDefault="008D0834" w:rsidP="0020112D">
      <w:pPr>
        <w:pStyle w:val="NoSpacing"/>
        <w:rPr>
          <w:rFonts w:cs="Times New Roman"/>
        </w:rPr>
      </w:pPr>
      <w:r w:rsidRPr="00101F3B">
        <w:rPr>
          <w:rFonts w:cs="Times New Roman"/>
          <w:lang w:val="ru-RU"/>
          <w:rPrChange w:id="2901" w:author="Nikola Karpić" w:date="2024-02-25T23:40:00Z">
            <w:rPr>
              <w:rFonts w:cs="Times New Roman"/>
            </w:rPr>
          </w:rPrChange>
        </w:rPr>
        <w:t xml:space="preserve">Приказујемо табеларно помоћу </w:t>
      </w:r>
      <w:r w:rsidRPr="00101F3B">
        <w:rPr>
          <w:rFonts w:cs="Times New Roman"/>
          <w:lang w:val="sr-Latn-BA"/>
        </w:rPr>
        <w:t xml:space="preserve">Time plot </w:t>
      </w:r>
      <w:r w:rsidRPr="00101F3B">
        <w:rPr>
          <w:rFonts w:cs="Times New Roman"/>
          <w:lang w:val="ru-RU"/>
          <w:rPrChange w:id="2902" w:author="Nikola Karpić" w:date="2024-02-25T23:40:00Z">
            <w:rPr>
              <w:rFonts w:cs="Times New Roman"/>
            </w:rPr>
          </w:rPrChange>
        </w:rPr>
        <w:t xml:space="preserve">дијаграма све моделе који су кориштени заједно са временом извршавања и тачношћу алгоритма. </w:t>
      </w:r>
      <w:r w:rsidRPr="00101F3B">
        <w:rPr>
          <w:rFonts w:cs="Times New Roman"/>
        </w:rPr>
        <w:t>Овај дијаграм нам помаже да визу</w:t>
      </w:r>
      <w:ins w:id="2903" w:author="Aleksandar Kelec" w:date="2023-11-26T19:38:00Z">
        <w:r w:rsidR="006047BC" w:rsidRPr="00101F3B">
          <w:rPr>
            <w:rFonts w:cs="Times New Roman"/>
          </w:rPr>
          <w:t>е</w:t>
        </w:r>
      </w:ins>
      <w:del w:id="2904" w:author="Aleksandar Kelec" w:date="2023-11-26T19:38:00Z">
        <w:r w:rsidRPr="00101F3B" w:rsidDel="006047BC">
          <w:rPr>
            <w:rFonts w:cs="Times New Roman"/>
          </w:rPr>
          <w:delText>а</w:delText>
        </w:r>
      </w:del>
      <w:r w:rsidRPr="00101F3B">
        <w:rPr>
          <w:rFonts w:cs="Times New Roman"/>
        </w:rPr>
        <w:t xml:space="preserve">лно упоредимо брзину извршавања сваког модела и идентификујемо моделе који су релативно спори у односу на остале. </w:t>
      </w:r>
    </w:p>
    <w:p w14:paraId="69D2219B" w14:textId="12578728" w:rsidR="00381B21" w:rsidRPr="00101F3B" w:rsidDel="00065AB1" w:rsidRDefault="008D0834" w:rsidP="00101F3B">
      <w:pPr>
        <w:pStyle w:val="NoSpacing"/>
        <w:rPr>
          <w:del w:id="2905" w:author="Nikola Karpić" w:date="2024-02-25T23:13:00Z"/>
          <w:rFonts w:cs="Times New Roman"/>
        </w:rPr>
        <w:pPrChange w:id="2906" w:author="Nikola Karpić" w:date="2024-02-25T23:35:00Z">
          <w:pPr>
            <w:pStyle w:val="NoSpacing"/>
            <w:ind w:firstLine="0"/>
          </w:pPr>
        </w:pPrChange>
      </w:pPr>
      <w:r w:rsidRPr="00101F3B">
        <w:rPr>
          <w:rFonts w:cs="Times New Roman"/>
        </w:rPr>
        <w:t xml:space="preserve">Accuracy plot дијаграм приказује тачност сваког модела на скуповима за тренирање и тестирање. </w:t>
      </w:r>
      <w:del w:id="2907" w:author="Nikola Karpić" w:date="2024-02-25T23:35:00Z">
        <w:r w:rsidRPr="00101F3B" w:rsidDel="00101F3B">
          <w:rPr>
            <w:rFonts w:cs="Times New Roman"/>
          </w:rPr>
          <w:delText>Ова линија кода пружа визуелни преглед тачности различитих модела и помаже у идентификовању модела који су најпрецизнији.</w:delText>
        </w:r>
      </w:del>
    </w:p>
    <w:p w14:paraId="2B533B66" w14:textId="718A3A0D" w:rsidR="00381B21" w:rsidRPr="00101F3B" w:rsidDel="00065AB1" w:rsidRDefault="00381B21" w:rsidP="00101F3B">
      <w:pPr>
        <w:pStyle w:val="NoSpacing"/>
        <w:rPr>
          <w:del w:id="2908" w:author="Nikola Karpić" w:date="2024-02-25T23:13:00Z"/>
          <w:rFonts w:cs="Times New Roman"/>
        </w:rPr>
        <w:pPrChange w:id="2909" w:author="Nikola Karpić" w:date="2024-02-25T23:35:00Z">
          <w:pPr>
            <w:pStyle w:val="NoSpacing"/>
            <w:ind w:firstLine="0"/>
          </w:pPr>
        </w:pPrChange>
      </w:pPr>
    </w:p>
    <w:p w14:paraId="381B8748" w14:textId="060129A0" w:rsidR="006A0EDC" w:rsidRPr="00101F3B" w:rsidDel="00065AB1" w:rsidRDefault="0020162E" w:rsidP="00101F3B">
      <w:pPr>
        <w:pStyle w:val="NoSpacing"/>
        <w:rPr>
          <w:del w:id="2910" w:author="Nikola Karpić" w:date="2024-02-25T23:13:00Z"/>
          <w:rFonts w:cs="Times New Roman"/>
        </w:rPr>
        <w:pPrChange w:id="2911" w:author="Nikola Karpić" w:date="2024-02-25T23:35:00Z">
          <w:pPr>
            <w:pStyle w:val="NoSpacing"/>
            <w:ind w:firstLine="0"/>
          </w:pPr>
        </w:pPrChange>
      </w:pPr>
      <w:del w:id="2912" w:author="Nikola Karpić" w:date="2024-02-25T23:13:00Z">
        <w:r w:rsidRPr="00101F3B" w:rsidDel="00065AB1">
          <w:rPr>
            <w:rFonts w:cs="Times New Roman"/>
            <w:noProof/>
          </w:rPr>
          <w:drawing>
            <wp:inline distT="0" distB="0" distL="0" distR="0" wp14:anchorId="4D79A652" wp14:editId="3099E031">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51"/>
                      <a:stretch>
                        <a:fillRect/>
                      </a:stretch>
                    </pic:blipFill>
                    <pic:spPr>
                      <a:xfrm>
                        <a:off x="0" y="0"/>
                        <a:ext cx="5943600" cy="531495"/>
                      </a:xfrm>
                      <a:prstGeom prst="rect">
                        <a:avLst/>
                      </a:prstGeom>
                    </pic:spPr>
                  </pic:pic>
                </a:graphicData>
              </a:graphic>
            </wp:inline>
          </w:drawing>
        </w:r>
      </w:del>
    </w:p>
    <w:p w14:paraId="62C8CF14" w14:textId="42E8BAAF" w:rsidR="004F379B" w:rsidDel="00101F3B" w:rsidRDefault="004F379B" w:rsidP="00101F3B">
      <w:pPr>
        <w:pStyle w:val="NoSpacing"/>
        <w:rPr>
          <w:del w:id="2913" w:author="Nikola Karpić" w:date="2024-02-25T23:14:00Z"/>
          <w:rFonts w:cs="Times New Roman"/>
          <w:i/>
          <w:iCs/>
        </w:rPr>
        <w:pPrChange w:id="2914" w:author="Nikola Karpić" w:date="2024-02-25T23:35:00Z">
          <w:pPr>
            <w:pStyle w:val="NoSpacing"/>
          </w:pPr>
        </w:pPrChange>
      </w:pPr>
      <w:del w:id="2915" w:author="Nikola Karpić" w:date="2024-02-25T23:13:00Z">
        <w:r w:rsidRPr="00101F3B" w:rsidDel="00065AB1">
          <w:rPr>
            <w:rFonts w:cs="Times New Roman"/>
            <w:i/>
            <w:iCs/>
          </w:rPr>
          <w:delText>Слика 5.1</w:delText>
        </w:r>
        <w:r w:rsidR="0020162E" w:rsidRPr="00101F3B" w:rsidDel="00065AB1">
          <w:rPr>
            <w:rFonts w:cs="Times New Roman"/>
            <w:i/>
            <w:iCs/>
          </w:rPr>
          <w:delText>7</w:delText>
        </w:r>
        <w:r w:rsidRPr="00101F3B" w:rsidDel="00065AB1">
          <w:rPr>
            <w:rFonts w:cs="Times New Roman"/>
            <w:i/>
            <w:iCs/>
          </w:rPr>
          <w:delText>. Приказивање резултата тренирања</w:delText>
        </w:r>
      </w:del>
      <w:del w:id="2916" w:author="Nikola Karpić" w:date="2024-02-25T23:35:00Z">
        <w:r w:rsidRPr="00101F3B" w:rsidDel="00101F3B">
          <w:rPr>
            <w:rFonts w:cs="Times New Roman"/>
            <w:i/>
            <w:iCs/>
          </w:rPr>
          <w:delText xml:space="preserve"> </w:delText>
        </w:r>
      </w:del>
    </w:p>
    <w:p w14:paraId="67A80A09" w14:textId="77777777" w:rsidR="00101F3B" w:rsidRPr="00101F3B" w:rsidRDefault="00101F3B" w:rsidP="00101F3B">
      <w:pPr>
        <w:pStyle w:val="NoSpacing"/>
        <w:rPr>
          <w:ins w:id="2917" w:author="Nikola Karpić" w:date="2024-02-25T23:35:00Z"/>
          <w:rFonts w:cs="Times New Roman"/>
          <w:lang w:val="sr-Latn-BA"/>
        </w:rPr>
        <w:pPrChange w:id="2918" w:author="Nikola Karpić" w:date="2024-02-25T23:35:00Z">
          <w:pPr>
            <w:pStyle w:val="NoSpacing"/>
            <w:ind w:firstLine="0"/>
            <w:jc w:val="center"/>
          </w:pPr>
        </w:pPrChange>
      </w:pPr>
    </w:p>
    <w:p w14:paraId="5CFF074A" w14:textId="780D5407" w:rsidR="00101F3B" w:rsidRDefault="00DC0BB9" w:rsidP="00101F3B">
      <w:pPr>
        <w:pStyle w:val="NoSpacing"/>
        <w:ind w:firstLine="0"/>
        <w:jc w:val="center"/>
        <w:rPr>
          <w:ins w:id="2919" w:author="Nikola Karpić" w:date="2024-02-26T01:02:00Z"/>
          <w:noProof/>
          <w:lang w:val="ru-RU"/>
        </w:rPr>
      </w:pPr>
      <w:ins w:id="2920" w:author="Nikola Karpić" w:date="2024-02-26T01:02:00Z">
        <w:r w:rsidRPr="00DC0BB9">
          <w:rPr>
            <w:noProof/>
            <w:lang w:val="ru-RU"/>
          </w:rPr>
          <w:drawing>
            <wp:inline distT="0" distB="0" distL="0" distR="0" wp14:anchorId="325D7CD1" wp14:editId="5EEDE73F">
              <wp:extent cx="4857755" cy="2431472"/>
              <wp:effectExtent l="0" t="0" r="0" b="6985"/>
              <wp:docPr id="800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5099" name=""/>
                      <pic:cNvPicPr/>
                    </pic:nvPicPr>
                    <pic:blipFill>
                      <a:blip r:embed="rId52"/>
                      <a:stretch>
                        <a:fillRect/>
                      </a:stretch>
                    </pic:blipFill>
                    <pic:spPr>
                      <a:xfrm>
                        <a:off x="0" y="0"/>
                        <a:ext cx="4883200" cy="2444208"/>
                      </a:xfrm>
                      <a:prstGeom prst="rect">
                        <a:avLst/>
                      </a:prstGeom>
                    </pic:spPr>
                  </pic:pic>
                </a:graphicData>
              </a:graphic>
            </wp:inline>
          </w:drawing>
        </w:r>
      </w:ins>
    </w:p>
    <w:p w14:paraId="687E9C6E" w14:textId="13C8448C" w:rsidR="00DC0BB9" w:rsidRDefault="00DC0BB9" w:rsidP="00101F3B">
      <w:pPr>
        <w:pStyle w:val="NoSpacing"/>
        <w:ind w:firstLine="0"/>
        <w:jc w:val="center"/>
        <w:rPr>
          <w:ins w:id="2921" w:author="Nikola Karpić" w:date="2024-02-25T23:35:00Z"/>
          <w:noProof/>
          <w:lang w:val="ru-RU"/>
        </w:rPr>
      </w:pPr>
      <w:ins w:id="2922" w:author="Nikola Karpić" w:date="2024-02-26T01:02:00Z">
        <w:r w:rsidRPr="00DC0BB9">
          <w:rPr>
            <w:noProof/>
            <w:lang w:val="ru-RU"/>
          </w:rPr>
          <w:drawing>
            <wp:inline distT="0" distB="0" distL="0" distR="0" wp14:anchorId="04FA77FE" wp14:editId="088DCA83">
              <wp:extent cx="4857755" cy="2431472"/>
              <wp:effectExtent l="0" t="0" r="0" b="6985"/>
              <wp:docPr id="40070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3574" name=""/>
                      <pic:cNvPicPr/>
                    </pic:nvPicPr>
                    <pic:blipFill>
                      <a:blip r:embed="rId53"/>
                      <a:stretch>
                        <a:fillRect/>
                      </a:stretch>
                    </pic:blipFill>
                    <pic:spPr>
                      <a:xfrm>
                        <a:off x="0" y="0"/>
                        <a:ext cx="4933540" cy="2469405"/>
                      </a:xfrm>
                      <a:prstGeom prst="rect">
                        <a:avLst/>
                      </a:prstGeom>
                    </pic:spPr>
                  </pic:pic>
                </a:graphicData>
              </a:graphic>
            </wp:inline>
          </w:drawing>
        </w:r>
      </w:ins>
    </w:p>
    <w:p w14:paraId="3EC78936" w14:textId="77777777" w:rsidR="00101F3B" w:rsidRDefault="00101F3B" w:rsidP="00101F3B">
      <w:pPr>
        <w:pStyle w:val="NoSpacing"/>
        <w:ind w:firstLine="0"/>
        <w:jc w:val="center"/>
        <w:rPr>
          <w:ins w:id="2923" w:author="Nikola Karpić" w:date="2024-02-25T23:35:00Z"/>
          <w:lang w:val="sr-Latn-BA"/>
        </w:rPr>
      </w:pPr>
      <w:ins w:id="2924" w:author="Nikola Karpić" w:date="2024-02-25T23:35:00Z">
        <w:r>
          <w:rPr>
            <w:rFonts w:cs="Times New Roman"/>
            <w:i/>
            <w:iCs/>
            <w:lang w:val="sr-Cyrl-BA"/>
          </w:rPr>
          <w:t>Слика 5.3. Графички приказ резултата тренирања</w:t>
        </w:r>
      </w:ins>
    </w:p>
    <w:p w14:paraId="2B792D3A" w14:textId="77777777" w:rsidR="004F379B" w:rsidRPr="00101F3B" w:rsidRDefault="004F379B" w:rsidP="00101F3B">
      <w:pPr>
        <w:pStyle w:val="NoSpacing"/>
        <w:ind w:firstLine="0"/>
        <w:rPr>
          <w:rFonts w:cs="Times New Roman"/>
        </w:rPr>
      </w:pPr>
    </w:p>
    <w:p w14:paraId="0C23F6C1" w14:textId="271E6096" w:rsidR="006A0EDC" w:rsidRPr="00101F3B" w:rsidDel="00065AB1" w:rsidRDefault="006A0EDC" w:rsidP="0020112D">
      <w:pPr>
        <w:pStyle w:val="NoSpacing"/>
        <w:rPr>
          <w:del w:id="2925" w:author="Nikola Karpić" w:date="2024-02-25T23:13:00Z"/>
          <w:rFonts w:cs="Times New Roman"/>
        </w:rPr>
        <w:pPrChange w:id="2926" w:author="Nikola Karpić" w:date="2024-02-25T23:34:00Z">
          <w:pPr>
            <w:pStyle w:val="NoSpacing"/>
            <w:ind w:firstLine="0"/>
          </w:pPr>
        </w:pPrChange>
      </w:pPr>
    </w:p>
    <w:p w14:paraId="0CE0D5C4" w14:textId="50FBB04C" w:rsidR="006A0EDC" w:rsidRPr="00101F3B" w:rsidDel="00065AB1" w:rsidRDefault="0020162E" w:rsidP="0020112D">
      <w:pPr>
        <w:pStyle w:val="NoSpacing"/>
        <w:rPr>
          <w:del w:id="2927" w:author="Nikola Karpić" w:date="2024-02-25T23:13:00Z"/>
          <w:rFonts w:cs="Times New Roman"/>
        </w:rPr>
        <w:pPrChange w:id="2928" w:author="Nikola Karpić" w:date="2024-02-25T23:34:00Z">
          <w:pPr>
            <w:pStyle w:val="NoSpacing"/>
            <w:ind w:firstLine="0"/>
            <w:jc w:val="center"/>
          </w:pPr>
        </w:pPrChange>
      </w:pPr>
      <w:del w:id="2929" w:author="Nikola Karpić" w:date="2024-02-25T23:13:00Z">
        <w:r w:rsidRPr="00101F3B" w:rsidDel="00065AB1">
          <w:rPr>
            <w:rFonts w:cs="Times New Roman"/>
            <w:noProof/>
          </w:rPr>
          <w:drawing>
            <wp:inline distT="0" distB="0" distL="0" distR="0" wp14:anchorId="50073A82" wp14:editId="62A74220">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54"/>
                      <a:stretch>
                        <a:fillRect/>
                      </a:stretch>
                    </pic:blipFill>
                    <pic:spPr>
                      <a:xfrm>
                        <a:off x="0" y="0"/>
                        <a:ext cx="5053495" cy="3328504"/>
                      </a:xfrm>
                      <a:prstGeom prst="rect">
                        <a:avLst/>
                      </a:prstGeom>
                    </pic:spPr>
                  </pic:pic>
                </a:graphicData>
              </a:graphic>
            </wp:inline>
          </w:drawing>
        </w:r>
      </w:del>
    </w:p>
    <w:p w14:paraId="290CC19F" w14:textId="3B20FF5A" w:rsidR="004F379B" w:rsidRPr="00101F3B" w:rsidDel="00065AB1" w:rsidRDefault="004F379B" w:rsidP="0020112D">
      <w:pPr>
        <w:pStyle w:val="NoSpacing"/>
        <w:rPr>
          <w:del w:id="2930" w:author="Nikola Karpić" w:date="2024-02-25T23:13:00Z"/>
          <w:rFonts w:cs="Times New Roman"/>
          <w:lang w:val="sr-Latn-BA"/>
        </w:rPr>
        <w:pPrChange w:id="2931" w:author="Nikola Karpić" w:date="2024-02-25T23:34:00Z">
          <w:pPr>
            <w:pStyle w:val="NoSpacing"/>
            <w:ind w:firstLine="0"/>
            <w:jc w:val="center"/>
          </w:pPr>
        </w:pPrChange>
      </w:pPr>
      <w:del w:id="2932" w:author="Nikola Karpić" w:date="2024-02-25T23:13:00Z">
        <w:r w:rsidRPr="00101F3B" w:rsidDel="00065AB1">
          <w:rPr>
            <w:rFonts w:cs="Times New Roman"/>
            <w:i/>
            <w:iCs/>
          </w:rPr>
          <w:delText>Слика 5.1</w:delText>
        </w:r>
        <w:r w:rsidR="0020162E" w:rsidRPr="00101F3B" w:rsidDel="00065AB1">
          <w:rPr>
            <w:rFonts w:cs="Times New Roman"/>
            <w:i/>
            <w:iCs/>
          </w:rPr>
          <w:delText>8</w:delText>
        </w:r>
        <w:r w:rsidRPr="00101F3B" w:rsidDel="00065AB1">
          <w:rPr>
            <w:rFonts w:cs="Times New Roman"/>
            <w:i/>
            <w:iCs/>
          </w:rPr>
          <w:delText>. Приказ резултата тренирања</w:delText>
        </w:r>
      </w:del>
    </w:p>
    <w:p w14:paraId="3CA18EDC" w14:textId="536C275E" w:rsidR="006A0EDC" w:rsidRPr="00101F3B" w:rsidDel="00065AB1" w:rsidRDefault="006A0EDC" w:rsidP="0020112D">
      <w:pPr>
        <w:pStyle w:val="NoSpacing"/>
        <w:rPr>
          <w:del w:id="2933" w:author="Nikola Karpić" w:date="2024-02-25T23:13:00Z"/>
          <w:rFonts w:cs="Times New Roman"/>
        </w:rPr>
        <w:pPrChange w:id="2934" w:author="Nikola Karpić" w:date="2024-02-25T23:34:00Z">
          <w:pPr>
            <w:pStyle w:val="NoSpacing"/>
            <w:ind w:firstLine="0"/>
          </w:pPr>
        </w:pPrChange>
      </w:pPr>
    </w:p>
    <w:p w14:paraId="2E9AE99F" w14:textId="19354CB5" w:rsidR="004F379B" w:rsidRPr="00101F3B" w:rsidDel="0020112D" w:rsidRDefault="0020162E" w:rsidP="0020112D">
      <w:pPr>
        <w:pStyle w:val="NoSpacing"/>
        <w:rPr>
          <w:del w:id="2935" w:author="Nikola Karpić" w:date="2024-02-25T23:33:00Z"/>
          <w:rFonts w:cs="Times New Roman"/>
          <w:noProof/>
          <w:lang w:val="ru-RU"/>
        </w:rPr>
        <w:pPrChange w:id="2936" w:author="Nikola Karpić" w:date="2024-02-25T23:34:00Z">
          <w:pPr>
            <w:pStyle w:val="NoSpacing"/>
            <w:ind w:firstLine="0"/>
            <w:jc w:val="center"/>
          </w:pPr>
        </w:pPrChange>
      </w:pPr>
      <w:del w:id="2937" w:author="Nikola Karpić" w:date="2024-02-25T23:33:00Z">
        <w:r w:rsidRPr="00101F3B" w:rsidDel="0020112D">
          <w:rPr>
            <w:rFonts w:cs="Times New Roman"/>
            <w:noProof/>
            <w:lang w:val="ru-RU"/>
          </w:rPr>
          <w:drawing>
            <wp:inline distT="0" distB="0" distL="0" distR="0" wp14:anchorId="05457F13" wp14:editId="3A331D66">
              <wp:extent cx="3823855" cy="3325449"/>
              <wp:effectExtent l="0" t="0" r="5715" b="889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55"/>
                      <a:stretch>
                        <a:fillRect/>
                      </a:stretch>
                    </pic:blipFill>
                    <pic:spPr>
                      <a:xfrm>
                        <a:off x="0" y="0"/>
                        <a:ext cx="3841042" cy="3340396"/>
                      </a:xfrm>
                      <a:prstGeom prst="rect">
                        <a:avLst/>
                      </a:prstGeom>
                    </pic:spPr>
                  </pic:pic>
                </a:graphicData>
              </a:graphic>
            </wp:inline>
          </w:drawing>
        </w:r>
      </w:del>
    </w:p>
    <w:p w14:paraId="080136A8" w14:textId="1F11E2AB" w:rsidR="004F379B" w:rsidRPr="00101F3B" w:rsidDel="0020112D" w:rsidRDefault="004F379B" w:rsidP="0020112D">
      <w:pPr>
        <w:pStyle w:val="NoSpacing"/>
        <w:rPr>
          <w:del w:id="2938" w:author="Nikola Karpić" w:date="2024-02-25T23:33:00Z"/>
          <w:rFonts w:cs="Times New Roman"/>
          <w:lang w:val="sr-Latn-BA"/>
        </w:rPr>
        <w:pPrChange w:id="2939" w:author="Nikola Karpić" w:date="2024-02-25T23:34:00Z">
          <w:pPr>
            <w:pStyle w:val="NoSpacing"/>
            <w:ind w:firstLine="0"/>
            <w:jc w:val="center"/>
          </w:pPr>
        </w:pPrChange>
      </w:pPr>
      <w:del w:id="2940" w:author="Nikola Karpić" w:date="2024-02-25T23:33:00Z">
        <w:r w:rsidRPr="00101F3B" w:rsidDel="0020112D">
          <w:rPr>
            <w:rFonts w:cs="Times New Roman"/>
            <w:i/>
            <w:iCs/>
          </w:rPr>
          <w:delText>Слика 5.</w:delText>
        </w:r>
        <w:r w:rsidR="0020162E" w:rsidRPr="00101F3B" w:rsidDel="004243C2">
          <w:rPr>
            <w:rFonts w:cs="Times New Roman"/>
            <w:i/>
            <w:iCs/>
          </w:rPr>
          <w:delText>19</w:delText>
        </w:r>
        <w:r w:rsidRPr="00101F3B" w:rsidDel="0020112D">
          <w:rPr>
            <w:rFonts w:cs="Times New Roman"/>
            <w:i/>
            <w:iCs/>
          </w:rPr>
          <w:delText>. Графички приказ резултата тренирања</w:delText>
        </w:r>
      </w:del>
    </w:p>
    <w:p w14:paraId="0E67FAED" w14:textId="1DAD8FC4" w:rsidR="00065AB1" w:rsidRPr="00101F3B" w:rsidDel="0020112D" w:rsidRDefault="00F942A4" w:rsidP="0020112D">
      <w:pPr>
        <w:pStyle w:val="NoSpacing"/>
        <w:rPr>
          <w:del w:id="2941" w:author="Nikola Karpić" w:date="2024-02-25T23:34:00Z"/>
          <w:rFonts w:cs="Times New Roman"/>
        </w:rPr>
        <w:pPrChange w:id="2942" w:author="Nikola Karpić" w:date="2024-02-25T23:34:00Z">
          <w:pPr>
            <w:pStyle w:val="Heading1"/>
            <w:numPr>
              <w:numId w:val="1"/>
            </w:numPr>
            <w:ind w:left="720" w:hanging="360"/>
          </w:pPr>
        </w:pPrChange>
      </w:pPr>
      <w:bookmarkStart w:id="2943" w:name="_Toc159792324"/>
      <w:commentRangeStart w:id="2944"/>
      <w:del w:id="2945" w:author="Nikola Karpić" w:date="2024-02-25T23:14:00Z">
        <w:r w:rsidRPr="00101F3B" w:rsidDel="00065AB1">
          <w:rPr>
            <w:rFonts w:cs="Times New Roman"/>
          </w:rPr>
          <w:delText>Резу</w:delText>
        </w:r>
        <w:r w:rsidR="00963407" w:rsidRPr="00101F3B" w:rsidDel="00065AB1">
          <w:rPr>
            <w:rFonts w:cs="Times New Roman"/>
          </w:rPr>
          <w:delText>л</w:delText>
        </w:r>
        <w:r w:rsidRPr="00101F3B" w:rsidDel="00065AB1">
          <w:rPr>
            <w:rFonts w:cs="Times New Roman"/>
          </w:rPr>
          <w:delText>тати</w:delText>
        </w:r>
        <w:commentRangeEnd w:id="2944"/>
        <w:r w:rsidR="00311E98" w:rsidRPr="0020112D" w:rsidDel="00065AB1">
          <w:rPr>
            <w:rStyle w:val="CommentReference"/>
            <w:rFonts w:cs="Times New Roman"/>
            <w:rPrChange w:id="2946" w:author="Nikola Karpić" w:date="2024-02-25T23:34:00Z">
              <w:rPr>
                <w:rStyle w:val="CommentReference"/>
                <w:rFonts w:ascii="Arial" w:hAnsi="Arial"/>
              </w:rPr>
            </w:rPrChange>
          </w:rPr>
          <w:commentReference w:id="2944"/>
        </w:r>
      </w:del>
      <w:bookmarkEnd w:id="2943"/>
    </w:p>
    <w:p w14:paraId="2A644ECF" w14:textId="2A122B78" w:rsidR="003F49F6" w:rsidRPr="00101F3B" w:rsidRDefault="003F49F6" w:rsidP="0020112D">
      <w:pPr>
        <w:pStyle w:val="NoSpacing"/>
        <w:rPr>
          <w:rFonts w:cs="Times New Roman"/>
        </w:rPr>
      </w:pPr>
      <w:r w:rsidRPr="00101F3B">
        <w:rPr>
          <w:rFonts w:cs="Times New Roman"/>
          <w:lang w:val="ru-RU"/>
          <w:rPrChange w:id="2947" w:author="Nikola Karpić" w:date="2024-02-25T23:34:00Z">
            <w:rPr>
              <w:rFonts w:cs="Times New Roman"/>
            </w:rPr>
          </w:rPrChange>
        </w:rPr>
        <w:t xml:space="preserve">У анализи је испитано десет модела за процјену </w:t>
      </w:r>
      <w:ins w:id="2948" w:author="Aleksandar Kelec" w:date="2023-11-26T19:48:00Z">
        <w:r w:rsidR="000F5F54" w:rsidRPr="00101F3B">
          <w:rPr>
            <w:rFonts w:cs="Times New Roman"/>
            <w:lang w:val="ru-RU"/>
            <w:rPrChange w:id="2949" w:author="Nikola Karpić" w:date="2024-02-25T23:34:00Z">
              <w:rPr>
                <w:rFonts w:cs="Times New Roman"/>
              </w:rPr>
            </w:rPrChange>
          </w:rPr>
          <w:t xml:space="preserve">броја </w:t>
        </w:r>
      </w:ins>
      <w:r w:rsidRPr="00101F3B">
        <w:rPr>
          <w:rFonts w:cs="Times New Roman"/>
          <w:lang w:val="ru-RU"/>
          <w:rPrChange w:id="2950" w:author="Nikola Karpić" w:date="2024-02-25T23:34:00Z">
            <w:rPr>
              <w:rFonts w:cs="Times New Roman"/>
            </w:rPr>
          </w:rPrChange>
        </w:rPr>
        <w:t xml:space="preserve">особа у просторији. </w:t>
      </w:r>
      <w:r w:rsidRPr="00101F3B">
        <w:rPr>
          <w:rFonts w:cs="Times New Roman"/>
        </w:rPr>
        <w:t>Сваки модел пружа јединствен скуп предности и недостатака, а њихова ефикасност може се разликовати у за</w:t>
      </w:r>
      <w:r w:rsidR="00381B21" w:rsidRPr="00101F3B">
        <w:rPr>
          <w:rFonts w:cs="Times New Roman"/>
        </w:rPr>
        <w:t>в</w:t>
      </w:r>
      <w:r w:rsidRPr="00101F3B">
        <w:rPr>
          <w:rFonts w:cs="Times New Roman"/>
        </w:rPr>
        <w:t xml:space="preserve">исности од специфичног контекста употребе. </w:t>
      </w:r>
    </w:p>
    <w:p w14:paraId="6AEC27A5" w14:textId="6C4E578D" w:rsidR="00054C18" w:rsidRPr="00101F3B" w:rsidRDefault="00054C18" w:rsidP="0020112D">
      <w:pPr>
        <w:pStyle w:val="NoSpacing"/>
        <w:rPr>
          <w:rFonts w:cs="Times New Roman"/>
        </w:rPr>
      </w:pPr>
      <w:r w:rsidRPr="00101F3B">
        <w:rPr>
          <w:rFonts w:cs="Times New Roman"/>
        </w:rPr>
        <w:t>Logistic Regression је брз модел с вре</w:t>
      </w:r>
      <w:r w:rsidR="00381B21" w:rsidRPr="00101F3B">
        <w:rPr>
          <w:rFonts w:cs="Times New Roman"/>
        </w:rPr>
        <w:t>меном</w:t>
      </w:r>
      <w:del w:id="2951" w:author="Aleksandar Kelec" w:date="2023-11-26T19:44:00Z">
        <w:r w:rsidRPr="00101F3B" w:rsidDel="006538C6">
          <w:rPr>
            <w:rFonts w:cs="Times New Roman"/>
          </w:rPr>
          <w:delText>н</w:delText>
        </w:r>
      </w:del>
      <w:r w:rsidRPr="00101F3B">
        <w:rPr>
          <w:rFonts w:cs="Times New Roman"/>
        </w:rPr>
        <w:t xml:space="preserve"> извршавања од само 0.</w:t>
      </w:r>
      <w:del w:id="2952" w:author="Nikola Karpić" w:date="2024-02-26T01:04:00Z">
        <w:r w:rsidRPr="00101F3B" w:rsidDel="00DC0BB9">
          <w:rPr>
            <w:rFonts w:cs="Times New Roman"/>
          </w:rPr>
          <w:delText xml:space="preserve">307 </w:delText>
        </w:r>
      </w:del>
      <w:ins w:id="2953" w:author="Nikola Karpić" w:date="2024-02-26T01:04:00Z">
        <w:r w:rsidR="00DC0BB9">
          <w:rPr>
            <w:rFonts w:cs="Times New Roman"/>
            <w:lang w:val="sr-Cyrl-BA"/>
          </w:rPr>
          <w:t>226</w:t>
        </w:r>
        <w:r w:rsidR="00DC0BB9" w:rsidRPr="00101F3B">
          <w:rPr>
            <w:rFonts w:cs="Times New Roman"/>
          </w:rPr>
          <w:t xml:space="preserve"> </w:t>
        </w:r>
      </w:ins>
      <w:r w:rsidRPr="00101F3B">
        <w:rPr>
          <w:rFonts w:cs="Times New Roman"/>
        </w:rPr>
        <w:t>секунди, али</w:t>
      </w:r>
      <w:ins w:id="2954" w:author="Aleksandar Kelec" w:date="2023-11-26T19:46:00Z">
        <w:r w:rsidR="0046620A" w:rsidRPr="00101F3B">
          <w:rPr>
            <w:rFonts w:cs="Times New Roman"/>
          </w:rPr>
          <w:t>,</w:t>
        </w:r>
      </w:ins>
      <w:r w:rsidRPr="00101F3B">
        <w:rPr>
          <w:rFonts w:cs="Times New Roman"/>
        </w:rPr>
        <w:t xml:space="preserve"> са тачношћу тестирања од </w:t>
      </w:r>
      <w:del w:id="2955" w:author="Nikola Karpić" w:date="2024-02-26T01:04:00Z">
        <w:r w:rsidRPr="00101F3B" w:rsidDel="00DC0BB9">
          <w:rPr>
            <w:rFonts w:cs="Times New Roman"/>
          </w:rPr>
          <w:delText>69.3</w:delText>
        </w:r>
      </w:del>
      <w:ins w:id="2956" w:author="Nikola Karpić" w:date="2024-02-26T01:04:00Z">
        <w:r w:rsidR="00DC0BB9">
          <w:rPr>
            <w:rFonts w:cs="Times New Roman"/>
            <w:lang w:val="sr-Cyrl-BA"/>
          </w:rPr>
          <w:t>67</w:t>
        </w:r>
      </w:ins>
      <w:r w:rsidRPr="00101F3B">
        <w:rPr>
          <w:rFonts w:cs="Times New Roman"/>
        </w:rPr>
        <w:t xml:space="preserve">%, не пружа довољну прецизност за неке захтјевније примјене. Слично томе, Gaussian Naive Bayes Classification је још бржи, али и даље пружа </w:t>
      </w:r>
      <w:ins w:id="2957" w:author="Nikola Karpić" w:date="2024-02-26T01:04:00Z">
        <w:r w:rsidR="00DC0BB9">
          <w:rPr>
            <w:rFonts w:cs="Times New Roman"/>
            <w:lang w:val="sr-Cyrl-BA"/>
          </w:rPr>
          <w:t xml:space="preserve">малу </w:t>
        </w:r>
      </w:ins>
      <w:r w:rsidRPr="00101F3B">
        <w:rPr>
          <w:rFonts w:cs="Times New Roman"/>
        </w:rPr>
        <w:t xml:space="preserve">тачност </w:t>
      </w:r>
      <w:del w:id="2958" w:author="Nikola Karpić" w:date="2024-02-26T01:04:00Z">
        <w:r w:rsidRPr="00101F3B" w:rsidDel="00DC0BB9">
          <w:rPr>
            <w:rFonts w:cs="Times New Roman"/>
          </w:rPr>
          <w:delText xml:space="preserve">испод </w:delText>
        </w:r>
      </w:del>
      <w:ins w:id="2959" w:author="Nikola Karpić" w:date="2024-02-26T01:04:00Z">
        <w:r w:rsidR="00DC0BB9">
          <w:rPr>
            <w:rFonts w:cs="Times New Roman"/>
            <w:lang w:val="sr-Cyrl-BA"/>
          </w:rPr>
          <w:t>од</w:t>
        </w:r>
        <w:r w:rsidR="00DC0BB9" w:rsidRPr="00101F3B">
          <w:rPr>
            <w:rFonts w:cs="Times New Roman"/>
          </w:rPr>
          <w:t xml:space="preserve"> </w:t>
        </w:r>
      </w:ins>
      <w:del w:id="2960" w:author="Nikola Karpić" w:date="2024-02-26T01:04:00Z">
        <w:r w:rsidRPr="00101F3B" w:rsidDel="00DC0BB9">
          <w:rPr>
            <w:rFonts w:cs="Times New Roman"/>
          </w:rPr>
          <w:delText>75</w:delText>
        </w:r>
      </w:del>
      <w:ins w:id="2961" w:author="Nikola Karpić" w:date="2024-02-26T01:04:00Z">
        <w:r w:rsidR="00DC0BB9" w:rsidRPr="00101F3B">
          <w:rPr>
            <w:rFonts w:cs="Times New Roman"/>
          </w:rPr>
          <w:t>7</w:t>
        </w:r>
        <w:r w:rsidR="00DC0BB9">
          <w:rPr>
            <w:rFonts w:cs="Times New Roman"/>
            <w:lang w:val="sr-Cyrl-BA"/>
          </w:rPr>
          <w:t>0</w:t>
        </w:r>
      </w:ins>
      <w:r w:rsidRPr="00101F3B">
        <w:rPr>
          <w:rFonts w:cs="Times New Roman"/>
        </w:rPr>
        <w:t>%.</w:t>
      </w:r>
    </w:p>
    <w:p w14:paraId="1BCF14BC" w14:textId="519798A7" w:rsidR="00054C18" w:rsidRPr="00101F3B" w:rsidRDefault="00054C18" w:rsidP="0020112D">
      <w:pPr>
        <w:pStyle w:val="NoSpacing"/>
        <w:rPr>
          <w:rFonts w:cs="Times New Roman"/>
        </w:rPr>
      </w:pPr>
      <w:r w:rsidRPr="00101F3B">
        <w:rPr>
          <w:rFonts w:cs="Times New Roman"/>
        </w:rPr>
        <w:lastRenderedPageBreak/>
        <w:t>Gradient Boosting Classification</w:t>
      </w:r>
      <w:ins w:id="2962" w:author="Nikola Karpić" w:date="2024-02-26T01:05:00Z">
        <w:r w:rsidR="00DC0BB9">
          <w:rPr>
            <w:rFonts w:cs="Times New Roman"/>
            <w:lang w:val="sr-Cyrl-BA"/>
          </w:rPr>
          <w:t xml:space="preserve"> и</w:t>
        </w:r>
      </w:ins>
      <w:del w:id="2963" w:author="Nikola Karpić" w:date="2024-02-26T01:05:00Z">
        <w:r w:rsidRPr="00101F3B" w:rsidDel="00DC0BB9">
          <w:rPr>
            <w:rFonts w:cs="Times New Roman"/>
          </w:rPr>
          <w:delText>,</w:delText>
        </w:r>
      </w:del>
      <w:r w:rsidRPr="00101F3B">
        <w:rPr>
          <w:rFonts w:cs="Times New Roman"/>
        </w:rPr>
        <w:t xml:space="preserve"> Support Vector Machine Classification</w:t>
      </w:r>
      <w:ins w:id="2964" w:author="Nikola Karpić" w:date="2024-02-25T23:17:00Z">
        <w:r w:rsidR="00065AB1" w:rsidRPr="00101F3B">
          <w:rPr>
            <w:rFonts w:cs="Times New Roman"/>
          </w:rPr>
          <w:t xml:space="preserve"> </w:t>
        </w:r>
      </w:ins>
      <w:del w:id="2965" w:author="Nikola Karpić" w:date="2024-02-25T23:17:00Z">
        <w:r w:rsidRPr="00101F3B" w:rsidDel="00065AB1">
          <w:rPr>
            <w:rFonts w:cs="Times New Roman"/>
          </w:rPr>
          <w:delText xml:space="preserve"> и </w:delText>
        </w:r>
        <w:commentRangeStart w:id="2966"/>
        <w:r w:rsidRPr="00101F3B" w:rsidDel="00065AB1">
          <w:rPr>
            <w:rFonts w:cs="Times New Roman"/>
          </w:rPr>
          <w:delText xml:space="preserve">Support Vector Machine Classification </w:delText>
        </w:r>
        <w:commentRangeEnd w:id="2966"/>
        <w:r w:rsidR="00387183" w:rsidRPr="0020112D" w:rsidDel="00065AB1">
          <w:rPr>
            <w:rStyle w:val="CommentReference"/>
            <w:rFonts w:cs="Times New Roman"/>
            <w:lang w:val="sr-Latn-BA"/>
            <w:rPrChange w:id="2967" w:author="Nikola Karpić" w:date="2024-02-25T23:34:00Z">
              <w:rPr>
                <w:rStyle w:val="CommentReference"/>
                <w:rFonts w:ascii="Arial" w:hAnsi="Arial"/>
                <w:lang w:val="sr-Latn-BA"/>
              </w:rPr>
            </w:rPrChange>
          </w:rPr>
          <w:commentReference w:id="2966"/>
        </w:r>
      </w:del>
      <w:r w:rsidRPr="00101F3B">
        <w:rPr>
          <w:rFonts w:cs="Times New Roman"/>
        </w:rPr>
        <w:t>су спорији модели али пружају врло добре резултате тачности тестирања</w:t>
      </w:r>
      <w:ins w:id="2968" w:author="Nikola Karpić" w:date="2024-02-26T01:05:00Z">
        <w:r w:rsidR="00DC0BB9">
          <w:rPr>
            <w:rFonts w:cs="Times New Roman"/>
            <w:lang w:val="sr-Cyrl-BA"/>
          </w:rPr>
          <w:t xml:space="preserve"> од 81% и 97%.</w:t>
        </w:r>
      </w:ins>
      <w:del w:id="2969" w:author="Nikola Karpić" w:date="2024-02-26T01:05:00Z">
        <w:r w:rsidRPr="00101F3B" w:rsidDel="00DC0BB9">
          <w:rPr>
            <w:rFonts w:cs="Times New Roman"/>
          </w:rPr>
          <w:delText>.</w:delText>
        </w:r>
      </w:del>
    </w:p>
    <w:p w14:paraId="6701B16E" w14:textId="2D756402" w:rsidR="00054C18" w:rsidRPr="00101F3B" w:rsidRDefault="00054C18" w:rsidP="0020112D">
      <w:pPr>
        <w:pStyle w:val="NoSpacing"/>
        <w:rPr>
          <w:rFonts w:cs="Times New Roman"/>
        </w:rPr>
      </w:pPr>
      <w:r w:rsidRPr="00101F3B">
        <w:rPr>
          <w:rFonts w:cs="Times New Roman"/>
        </w:rPr>
        <w:t xml:space="preserve">Модел попут </w:t>
      </w:r>
      <w:r w:rsidR="007C2EA9" w:rsidRPr="00101F3B">
        <w:rPr>
          <w:rFonts w:cs="Times New Roman"/>
          <w:lang w:val="en-US"/>
        </w:rPr>
        <w:t>K-</w:t>
      </w:r>
      <w:r w:rsidRPr="00101F3B">
        <w:rPr>
          <w:rFonts w:cs="Times New Roman"/>
        </w:rPr>
        <w:t xml:space="preserve">Neighbors Classification, Decision Tree Classification i Light Gradient Boosting Machine Classification комбинују брзину с високом тачношћу, прелазећи </w:t>
      </w:r>
      <w:del w:id="2970" w:author="Nikola Karpić" w:date="2024-02-26T01:06:00Z">
        <w:r w:rsidRPr="00101F3B" w:rsidDel="00DC0BB9">
          <w:rPr>
            <w:rFonts w:cs="Times New Roman"/>
          </w:rPr>
          <w:delText>93</w:delText>
        </w:r>
      </w:del>
      <w:ins w:id="2971" w:author="Nikola Karpić" w:date="2024-02-26T01:06:00Z">
        <w:r w:rsidR="00DC0BB9" w:rsidRPr="00101F3B">
          <w:rPr>
            <w:rFonts w:cs="Times New Roman"/>
          </w:rPr>
          <w:t>9</w:t>
        </w:r>
        <w:r w:rsidR="00DC0BB9">
          <w:rPr>
            <w:rFonts w:cs="Times New Roman"/>
            <w:lang w:val="sr-Cyrl-BA"/>
          </w:rPr>
          <w:t>0</w:t>
        </w:r>
      </w:ins>
      <w:r w:rsidRPr="00101F3B">
        <w:rPr>
          <w:rFonts w:cs="Times New Roman"/>
        </w:rPr>
        <w:t>% на тестирању. Међутим, савршена тачност тренирањ</w:t>
      </w:r>
      <w:ins w:id="2972" w:author="Nikola Karpić" w:date="2024-02-26T01:10:00Z">
        <w:r w:rsidR="00DC0BB9">
          <w:rPr>
            <w:rFonts w:cs="Times New Roman"/>
            <w:lang w:val="sr-Cyrl-BA"/>
          </w:rPr>
          <w:t>а на скупу података за тренирање</w:t>
        </w:r>
      </w:ins>
      <w:del w:id="2973" w:author="Nikola Karpić" w:date="2024-02-26T01:10:00Z">
        <w:r w:rsidRPr="00101F3B" w:rsidDel="00DC0BB9">
          <w:rPr>
            <w:rFonts w:cs="Times New Roman"/>
          </w:rPr>
          <w:delText>а</w:delText>
        </w:r>
      </w:del>
      <w:r w:rsidRPr="00101F3B">
        <w:rPr>
          <w:rFonts w:cs="Times New Roman"/>
        </w:rPr>
        <w:t xml:space="preserve"> код Decision Tree и Light Gradient Boosting </w:t>
      </w:r>
      <w:ins w:id="2974" w:author="Nikola Karpić" w:date="2024-02-26T01:09:00Z">
        <w:r w:rsidR="00DC0BB9">
          <w:rPr>
            <w:rFonts w:cs="Times New Roman"/>
            <w:lang w:val="sr-Latn-BA"/>
          </w:rPr>
          <w:t xml:space="preserve">Machine Classification </w:t>
        </w:r>
      </w:ins>
      <w:r w:rsidRPr="00101F3B">
        <w:rPr>
          <w:rFonts w:cs="Times New Roman"/>
        </w:rPr>
        <w:t>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24D717EF" w:rsidR="007C2EA9" w:rsidRPr="00101F3B" w:rsidRDefault="00054C18" w:rsidP="0020112D">
      <w:pPr>
        <w:pStyle w:val="NoSpacing"/>
        <w:rPr>
          <w:rFonts w:cs="Times New Roman"/>
        </w:rPr>
      </w:pPr>
      <w:r w:rsidRPr="00101F3B">
        <w:rPr>
          <w:rFonts w:cs="Times New Roman"/>
        </w:rPr>
        <w:t xml:space="preserve">Иако </w:t>
      </w:r>
      <w:r w:rsidR="007C2EA9" w:rsidRPr="00101F3B">
        <w:rPr>
          <w:rFonts w:cs="Times New Roman"/>
        </w:rPr>
        <w:t xml:space="preserve">и други алгоритми пружају снажне перформансе, </w:t>
      </w:r>
      <w:r w:rsidRPr="00101F3B">
        <w:rPr>
          <w:rFonts w:cs="Times New Roman"/>
        </w:rPr>
        <w:t>Random Forest Classification</w:t>
      </w:r>
      <w:r w:rsidR="007C2EA9" w:rsidRPr="00101F3B">
        <w:rPr>
          <w:rFonts w:cs="Times New Roman"/>
        </w:rPr>
        <w:t xml:space="preserve"> се истиче као најпрецизнији са </w:t>
      </w:r>
      <w:r w:rsidRPr="00101F3B">
        <w:rPr>
          <w:rFonts w:cs="Times New Roman"/>
        </w:rPr>
        <w:t>изузетн</w:t>
      </w:r>
      <w:r w:rsidR="007C2EA9" w:rsidRPr="00101F3B">
        <w:rPr>
          <w:rFonts w:cs="Times New Roman"/>
        </w:rPr>
        <w:t>ом</w:t>
      </w:r>
      <w:r w:rsidRPr="00101F3B">
        <w:rPr>
          <w:rFonts w:cs="Times New Roman"/>
        </w:rPr>
        <w:t xml:space="preserve"> тачно</w:t>
      </w:r>
      <w:r w:rsidR="007C2EA9" w:rsidRPr="00101F3B">
        <w:rPr>
          <w:rFonts w:cs="Times New Roman"/>
        </w:rPr>
        <w:t>шћу тестирања</w:t>
      </w:r>
      <w:r w:rsidRPr="00101F3B">
        <w:rPr>
          <w:rFonts w:cs="Times New Roman"/>
        </w:rPr>
        <w:t xml:space="preserve"> од </w:t>
      </w:r>
      <w:del w:id="2975" w:author="Nikola Karpić" w:date="2024-02-26T01:08:00Z">
        <w:r w:rsidRPr="00101F3B" w:rsidDel="00DC0BB9">
          <w:rPr>
            <w:rFonts w:cs="Times New Roman"/>
          </w:rPr>
          <w:delText>98.</w:delText>
        </w:r>
      </w:del>
      <w:ins w:id="2976" w:author="Nikola Karpić" w:date="2024-02-26T01:08:00Z">
        <w:r w:rsidR="00DC0BB9">
          <w:rPr>
            <w:rFonts w:cs="Times New Roman"/>
            <w:lang w:val="sr-Cyrl-BA"/>
          </w:rPr>
          <w:t>9</w:t>
        </w:r>
      </w:ins>
      <w:r w:rsidRPr="00101F3B">
        <w:rPr>
          <w:rFonts w:cs="Times New Roman"/>
        </w:rPr>
        <w:t>7%</w:t>
      </w:r>
      <w:r w:rsidR="007C2EA9" w:rsidRPr="00101F3B">
        <w:rPr>
          <w:rFonts w:cs="Times New Roman"/>
        </w:rPr>
        <w:t>. Иако није алгоритам који се извршава најбрже, вријеме извршавања од око 1.</w:t>
      </w:r>
      <w:ins w:id="2977" w:author="Nikola Karpić" w:date="2024-02-26T01:08:00Z">
        <w:r w:rsidR="00DC0BB9">
          <w:rPr>
            <w:rFonts w:cs="Times New Roman"/>
            <w:lang w:val="sr-Cyrl-BA"/>
          </w:rPr>
          <w:t>6</w:t>
        </w:r>
      </w:ins>
      <w:del w:id="2978" w:author="Nikola Karpić" w:date="2024-02-26T01:08:00Z">
        <w:r w:rsidR="007C2EA9" w:rsidRPr="00101F3B" w:rsidDel="00DC0BB9">
          <w:rPr>
            <w:rFonts w:cs="Times New Roman"/>
          </w:rPr>
          <w:delText>5</w:delText>
        </w:r>
      </w:del>
      <w:r w:rsidR="007C2EA9" w:rsidRPr="00101F3B">
        <w:rPr>
          <w:rFonts w:cs="Times New Roman"/>
        </w:rPr>
        <w:t xml:space="preserve"> секунди је </w:t>
      </w:r>
      <w:r w:rsidR="007B334A" w:rsidRPr="00101F3B">
        <w:rPr>
          <w:rFonts w:cs="Times New Roman"/>
        </w:rPr>
        <w:t>прихватљиво</w:t>
      </w:r>
      <w:r w:rsidR="007C2EA9" w:rsidRPr="00101F3B">
        <w:rPr>
          <w:rFonts w:cs="Times New Roman"/>
        </w:rPr>
        <w:t xml:space="preserve"> за потребе мјерења броја особа у просторији</w:t>
      </w:r>
      <w:r w:rsidR="007B334A" w:rsidRPr="00101F3B">
        <w:rPr>
          <w:rFonts w:cs="Times New Roman"/>
        </w:rPr>
        <w:t>, пошто ће се модел само једном тренирати</w:t>
      </w:r>
      <w:r w:rsidR="007C2EA9" w:rsidRPr="00101F3B">
        <w:rPr>
          <w:rFonts w:cs="Times New Roman"/>
        </w:rPr>
        <w:t>. Њ</w:t>
      </w:r>
      <w:r w:rsidRPr="00101F3B">
        <w:rPr>
          <w:rFonts w:cs="Times New Roman"/>
        </w:rPr>
        <w:t>егова савршена тачност тренирања</w:t>
      </w:r>
      <w:ins w:id="2979" w:author="Nikola Karpić" w:date="2024-02-26T01:09:00Z">
        <w:r w:rsidR="00DC0BB9">
          <w:rPr>
            <w:rFonts w:cs="Times New Roman"/>
            <w:lang w:val="sr-Cyrl-BA"/>
          </w:rPr>
          <w:t xml:space="preserve"> на скупу података за тренирање</w:t>
        </w:r>
      </w:ins>
      <w:r w:rsidRPr="00101F3B">
        <w:rPr>
          <w:rFonts w:cs="Times New Roman"/>
        </w:rPr>
        <w:t xml:space="preserve"> такође указује на могућност преприлагођавања</w:t>
      </w:r>
      <w:ins w:id="2980" w:author="Nikola Karpić" w:date="2024-02-26T01:11:00Z">
        <w:r w:rsidR="00DC0BB9">
          <w:rPr>
            <w:rFonts w:cs="Times New Roman"/>
            <w:lang w:val="sr-Cyrl-BA"/>
          </w:rPr>
          <w:t>.</w:t>
        </w:r>
      </w:ins>
      <w:del w:id="2981" w:author="Nikola Karpić" w:date="2024-02-26T01:11:00Z">
        <w:r w:rsidRPr="00101F3B" w:rsidDel="00DC0BB9">
          <w:rPr>
            <w:rFonts w:cs="Times New Roman"/>
          </w:rPr>
          <w:delText xml:space="preserve">. </w:delText>
        </w:r>
      </w:del>
      <w:r w:rsidR="007C2EA9" w:rsidRPr="00101F3B">
        <w:rPr>
          <w:rFonts w:cs="Times New Roman"/>
        </w:rPr>
        <w:br w:type="page"/>
      </w:r>
    </w:p>
    <w:p w14:paraId="52E25E17" w14:textId="14F48BBB" w:rsidR="00F942A4" w:rsidRPr="00101F3B" w:rsidRDefault="00F942A4" w:rsidP="00F942A4">
      <w:pPr>
        <w:pStyle w:val="Heading1"/>
        <w:numPr>
          <w:ilvl w:val="0"/>
          <w:numId w:val="1"/>
        </w:numPr>
        <w:rPr>
          <w:rFonts w:cs="Times New Roman"/>
          <w:lang w:val="sr-Cyrl-BA"/>
        </w:rPr>
      </w:pPr>
      <w:bookmarkStart w:id="2982" w:name="_Toc159792325"/>
      <w:r w:rsidRPr="00101F3B">
        <w:rPr>
          <w:rFonts w:cs="Times New Roman"/>
          <w:lang w:val="sr-Cyrl-BA"/>
        </w:rPr>
        <w:lastRenderedPageBreak/>
        <w:t>Закључак</w:t>
      </w:r>
      <w:bookmarkEnd w:id="2982"/>
    </w:p>
    <w:p w14:paraId="46DF45B6" w14:textId="77777777" w:rsidR="00B20694" w:rsidRPr="00101F3B" w:rsidRDefault="00B20694" w:rsidP="00B20694">
      <w:pPr>
        <w:pStyle w:val="NoSpacing"/>
        <w:rPr>
          <w:rFonts w:cs="Times New Roman"/>
          <w:lang w:val="sr-Cyrl-BA"/>
        </w:rPr>
      </w:pPr>
      <w:r w:rsidRPr="00101F3B">
        <w:rPr>
          <w:rFonts w:cs="Times New Roman"/>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2BBBBB90" w:rsidR="00B20694" w:rsidRPr="00101F3B" w:rsidRDefault="00B20694" w:rsidP="00B20694">
      <w:pPr>
        <w:pStyle w:val="NoSpacing"/>
        <w:rPr>
          <w:rFonts w:cs="Times New Roman"/>
          <w:lang w:val="sr-Cyrl-BA"/>
        </w:rPr>
      </w:pPr>
      <w:r w:rsidRPr="00101F3B">
        <w:rPr>
          <w:rFonts w:cs="Times New Roman"/>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w:t>
      </w:r>
      <w:ins w:id="2983" w:author="Aleksandar Kelec" w:date="2023-11-26T19:49:00Z">
        <w:r w:rsidR="00253CD2" w:rsidRPr="00101F3B">
          <w:rPr>
            <w:rFonts w:cs="Times New Roman"/>
            <w:lang w:val="sr-Cyrl-BA"/>
          </w:rPr>
          <w:t>а</w:t>
        </w:r>
      </w:ins>
      <w:del w:id="2984" w:author="Aleksandar Kelec" w:date="2023-11-26T19:49:00Z">
        <w:r w:rsidRPr="00101F3B" w:rsidDel="00253CD2">
          <w:rPr>
            <w:rFonts w:cs="Times New Roman"/>
            <w:lang w:val="sr-Cyrl-BA"/>
          </w:rPr>
          <w:delText>е</w:delText>
        </w:r>
      </w:del>
      <w:r w:rsidRPr="00101F3B">
        <w:rPr>
          <w:rFonts w:cs="Times New Roman"/>
          <w:lang w:val="sr-Cyrl-BA"/>
        </w:rPr>
        <w:t xml:space="preserve"> текста, већ су и отвориле врата за револуционарне могућности у интеракцији са рачунарима и обради природног језика (</w:t>
      </w:r>
      <w:r w:rsidRPr="00101F3B">
        <w:rPr>
          <w:rFonts w:cs="Times New Roman"/>
          <w:lang w:val="sr-Latn-BA"/>
        </w:rPr>
        <w:t>OpenAI ChatGPT</w:t>
      </w:r>
      <w:del w:id="2985" w:author="Aleksandar Kelec" w:date="2023-11-26T19:49:00Z">
        <w:r w:rsidRPr="00101F3B" w:rsidDel="00F21898">
          <w:rPr>
            <w:rFonts w:cs="Times New Roman"/>
            <w:lang w:val="sr-Cyrl-BA"/>
          </w:rPr>
          <w:delText xml:space="preserve">) </w:delText>
        </w:r>
      </w:del>
      <w:r w:rsidRPr="00101F3B">
        <w:rPr>
          <w:rFonts w:cs="Times New Roman"/>
          <w:lang w:val="sr-Cyrl-BA"/>
        </w:rPr>
        <w:t xml:space="preserve">и </w:t>
      </w:r>
      <w:del w:id="2986" w:author="Aleksandar Kelec" w:date="2023-11-26T19:49:00Z">
        <w:r w:rsidRPr="00101F3B" w:rsidDel="00F21898">
          <w:rPr>
            <w:rFonts w:cs="Times New Roman"/>
            <w:lang w:val="sr-Cyrl-BA"/>
          </w:rPr>
          <w:delText>(</w:delText>
        </w:r>
      </w:del>
      <w:r w:rsidRPr="00101F3B">
        <w:rPr>
          <w:rFonts w:cs="Times New Roman"/>
          <w:lang w:val="sr-Latn-BA"/>
        </w:rPr>
        <w:t>Google BARD</w:t>
      </w:r>
      <w:r w:rsidRPr="00101F3B">
        <w:rPr>
          <w:rFonts w:cs="Times New Roman"/>
          <w:lang w:val="sr-Cyrl-BA"/>
        </w:rPr>
        <w:t>).</w:t>
      </w:r>
    </w:p>
    <w:p w14:paraId="12895599" w14:textId="77777777" w:rsidR="001D5250" w:rsidRPr="00101F3B" w:rsidRDefault="001D5250" w:rsidP="001D5250">
      <w:pPr>
        <w:pStyle w:val="NoSpacing"/>
        <w:rPr>
          <w:rFonts w:cs="Times New Roman"/>
          <w:lang w:val="sr-Latn-BA"/>
        </w:rPr>
      </w:pPr>
      <w:r w:rsidRPr="00101F3B">
        <w:rPr>
          <w:rFonts w:cs="Times New Roman"/>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Pr="00101F3B" w:rsidRDefault="001D5250" w:rsidP="001D5250">
      <w:pPr>
        <w:pStyle w:val="NoSpacing"/>
        <w:rPr>
          <w:rFonts w:cs="Times New Roman"/>
          <w:lang w:val="sr-Cyrl-BA"/>
        </w:rPr>
      </w:pPr>
      <w:r w:rsidRPr="00101F3B">
        <w:rPr>
          <w:rFonts w:cs="Times New Roman"/>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sidRPr="00101F3B">
        <w:rPr>
          <w:rFonts w:cs="Times New Roman"/>
          <w:lang w:val="sr-Cyrl-BA"/>
        </w:rPr>
        <w:t>б</w:t>
      </w:r>
      <w:r w:rsidRPr="00101F3B">
        <w:rPr>
          <w:rFonts w:cs="Times New Roman"/>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Pr="00101F3B" w:rsidRDefault="001D5250" w:rsidP="001D5250">
      <w:pPr>
        <w:pStyle w:val="NoSpacing"/>
        <w:rPr>
          <w:rFonts w:cs="Times New Roman"/>
          <w:lang w:val="sr-Cyrl-BA"/>
        </w:rPr>
      </w:pPr>
      <w:r w:rsidRPr="00101F3B">
        <w:rPr>
          <w:rFonts w:cs="Times New Roman"/>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101F3B" w:rsidRDefault="001D5250" w:rsidP="001D5250">
      <w:pPr>
        <w:pStyle w:val="NoSpacing"/>
        <w:rPr>
          <w:rFonts w:cs="Times New Roman"/>
          <w:lang w:val="sr-Latn-BA"/>
        </w:rPr>
      </w:pPr>
      <w:r w:rsidRPr="00101F3B">
        <w:rPr>
          <w:rFonts w:cs="Times New Roman"/>
          <w:lang w:val="sr-Cyrl-BA"/>
        </w:rPr>
        <w:t xml:space="preserve">Без обзира на </w:t>
      </w:r>
      <w:r w:rsidR="007454D6" w:rsidRPr="00101F3B">
        <w:rPr>
          <w:rFonts w:cs="Times New Roman"/>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sidRPr="00101F3B">
        <w:rPr>
          <w:rFonts w:cs="Times New Roman"/>
          <w:lang w:val="sr-Cyrl-BA"/>
        </w:rPr>
        <w:t>недостатке</w:t>
      </w:r>
      <w:r w:rsidR="007454D6" w:rsidRPr="00101F3B">
        <w:rPr>
          <w:rFonts w:cs="Times New Roman"/>
          <w:lang w:val="sr-Cyrl-BA"/>
        </w:rPr>
        <w:t>, права вриједност долази из његове способности да пружи практичне резултате у стварном окружењу.</w:t>
      </w:r>
      <w:r w:rsidR="00C509AB" w:rsidRPr="00101F3B">
        <w:rPr>
          <w:rFonts w:cs="Times New Roman"/>
          <w:lang w:val="sr-Cyrl-BA"/>
        </w:rPr>
        <w:br w:type="page"/>
      </w:r>
    </w:p>
    <w:p w14:paraId="51E5E39F" w14:textId="77777777" w:rsidR="00DF7825" w:rsidRPr="00101F3B" w:rsidRDefault="00C509AB" w:rsidP="00532390">
      <w:pPr>
        <w:pStyle w:val="Heading1"/>
        <w:numPr>
          <w:ilvl w:val="0"/>
          <w:numId w:val="1"/>
        </w:numPr>
        <w:rPr>
          <w:rFonts w:cs="Times New Roman"/>
          <w:lang w:val="sr-Cyrl-BA"/>
        </w:rPr>
      </w:pPr>
      <w:bookmarkStart w:id="2987" w:name="_Toc159792326"/>
      <w:commentRangeStart w:id="2988"/>
      <w:r w:rsidRPr="00101F3B">
        <w:rPr>
          <w:rFonts w:cs="Times New Roman"/>
          <w:lang w:val="sr-Cyrl-BA"/>
        </w:rPr>
        <w:lastRenderedPageBreak/>
        <w:t>Литература</w:t>
      </w:r>
      <w:commentRangeEnd w:id="2988"/>
      <w:r w:rsidR="00633C21" w:rsidRPr="0020112D">
        <w:rPr>
          <w:rStyle w:val="CommentReference"/>
          <w:rFonts w:cs="Times New Roman"/>
          <w:rPrChange w:id="2989" w:author="Nikola Karpić" w:date="2024-02-25T23:34:00Z">
            <w:rPr>
              <w:rStyle w:val="CommentReference"/>
              <w:rFonts w:ascii="Arial" w:hAnsi="Arial"/>
            </w:rPr>
          </w:rPrChange>
        </w:rPr>
        <w:commentReference w:id="2988"/>
      </w:r>
      <w:bookmarkEnd w:id="2987"/>
    </w:p>
    <w:sdt>
      <w:sdtPr>
        <w:rPr>
          <w:rFonts w:ascii="Times New Roman" w:hAnsi="Times New Roman" w:cs="Times New Roman"/>
          <w:rPrChange w:id="2990" w:author="Nikola Karpić" w:date="2024-02-25T23:34:00Z">
            <w:rPr/>
          </w:rPrChange>
        </w:rPr>
        <w:id w:val="-1244101330"/>
        <w:docPartObj>
          <w:docPartGallery w:val="Bibliographies"/>
          <w:docPartUnique/>
        </w:docPartObj>
      </w:sdtPr>
      <w:sdtContent>
        <w:sdt>
          <w:sdtPr>
            <w:rPr>
              <w:rFonts w:ascii="Times New Roman" w:hAnsi="Times New Roman" w:cs="Times New Roman"/>
              <w:rPrChange w:id="2991" w:author="Nikola Karpić" w:date="2024-02-25T23:34:00Z">
                <w:rPr/>
              </w:rPrChange>
            </w:rPr>
            <w:id w:val="-573587230"/>
            <w:bibliography/>
          </w:sdtPr>
          <w:sdtContent>
            <w:p w14:paraId="7B5A2100" w14:textId="77777777" w:rsidR="007779BE" w:rsidRPr="0020112D" w:rsidRDefault="00C509AB">
              <w:pPr>
                <w:rPr>
                  <w:rFonts w:ascii="Times New Roman" w:hAnsi="Times New Roman" w:cs="Times New Roman"/>
                  <w:noProof/>
                  <w:lang w:val="en"/>
                  <w:rPrChange w:id="2992" w:author="Nikola Karpić" w:date="2024-02-25T23:34:00Z">
                    <w:rPr>
                      <w:noProof/>
                      <w:lang w:val="en"/>
                    </w:rPr>
                  </w:rPrChange>
                </w:rPr>
              </w:pPr>
              <w:r w:rsidRPr="0020112D">
                <w:rPr>
                  <w:rFonts w:ascii="Times New Roman" w:hAnsi="Times New Roman" w:cs="Times New Roman"/>
                  <w:rPrChange w:id="2993" w:author="Nikola Karpić" w:date="2024-02-25T23:34:00Z">
                    <w:rPr/>
                  </w:rPrChange>
                </w:rPr>
                <w:fldChar w:fldCharType="begin"/>
              </w:r>
              <w:r w:rsidRPr="0020112D">
                <w:rPr>
                  <w:rFonts w:ascii="Times New Roman" w:hAnsi="Times New Roman" w:cs="Times New Roman"/>
                  <w:rPrChange w:id="2994" w:author="Nikola Karpić" w:date="2024-02-25T23:34:00Z">
                    <w:rPr/>
                  </w:rPrChange>
                </w:rPr>
                <w:instrText xml:space="preserve"> BIBLIOGRAPHY </w:instrText>
              </w:r>
              <w:r w:rsidRPr="0020112D">
                <w:rPr>
                  <w:rFonts w:ascii="Times New Roman" w:hAnsi="Times New Roman" w:cs="Times New Roman"/>
                  <w:rPrChange w:id="2995" w:author="Nikola Karpić" w:date="2024-02-25T23:34:00Z">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7779BE" w:rsidRPr="0020112D" w14:paraId="702CF89D" w14:textId="77777777">
                <w:trPr>
                  <w:divId w:val="1149246144"/>
                  <w:tblCellSpacing w:w="15" w:type="dxa"/>
                </w:trPr>
                <w:tc>
                  <w:tcPr>
                    <w:tcW w:w="50" w:type="pct"/>
                    <w:hideMark/>
                  </w:tcPr>
                  <w:p w14:paraId="4BB0FFD3" w14:textId="77777777" w:rsidR="007779BE" w:rsidRPr="0020112D" w:rsidRDefault="007779BE">
                    <w:pPr>
                      <w:pStyle w:val="Bibliography"/>
                      <w:rPr>
                        <w:rFonts w:ascii="Times New Roman" w:hAnsi="Times New Roman" w:cs="Times New Roman"/>
                        <w:noProof/>
                        <w:sz w:val="24"/>
                        <w:szCs w:val="24"/>
                        <w:lang w:val="sr-Cyrl-BA"/>
                        <w:rPrChange w:id="2996" w:author="Nikola Karpić" w:date="2024-02-25T23:34:00Z">
                          <w:rPr>
                            <w:noProof/>
                            <w:sz w:val="24"/>
                            <w:szCs w:val="24"/>
                            <w:lang w:val="sr-Cyrl-BA"/>
                          </w:rPr>
                        </w:rPrChange>
                      </w:rPr>
                    </w:pPr>
                    <w:r w:rsidRPr="0020112D">
                      <w:rPr>
                        <w:rFonts w:ascii="Times New Roman" w:hAnsi="Times New Roman" w:cs="Times New Roman"/>
                        <w:noProof/>
                        <w:lang w:val="sr-Cyrl-BA"/>
                        <w:rPrChange w:id="2997" w:author="Nikola Karpić" w:date="2024-02-25T23:34:00Z">
                          <w:rPr>
                            <w:noProof/>
                            <w:lang w:val="sr-Cyrl-BA"/>
                          </w:rPr>
                        </w:rPrChange>
                      </w:rPr>
                      <w:t xml:space="preserve">[1] </w:t>
                    </w:r>
                  </w:p>
                </w:tc>
                <w:tc>
                  <w:tcPr>
                    <w:tcW w:w="0" w:type="auto"/>
                    <w:hideMark/>
                  </w:tcPr>
                  <w:p w14:paraId="6053212F" w14:textId="77777777" w:rsidR="007779BE" w:rsidRPr="0020112D" w:rsidRDefault="007779BE">
                    <w:pPr>
                      <w:pStyle w:val="Bibliography"/>
                      <w:rPr>
                        <w:rFonts w:ascii="Times New Roman" w:hAnsi="Times New Roman" w:cs="Times New Roman"/>
                        <w:noProof/>
                        <w:lang w:val="sr-Cyrl-BA"/>
                        <w:rPrChange w:id="2998" w:author="Nikola Karpić" w:date="2024-02-25T23:34:00Z">
                          <w:rPr>
                            <w:noProof/>
                            <w:lang w:val="sr-Cyrl-BA"/>
                          </w:rPr>
                        </w:rPrChange>
                      </w:rPr>
                    </w:pPr>
                    <w:r w:rsidRPr="0020112D">
                      <w:rPr>
                        <w:rFonts w:ascii="Times New Roman" w:hAnsi="Times New Roman" w:cs="Times New Roman"/>
                        <w:noProof/>
                        <w:lang w:val="sr-Cyrl-BA"/>
                        <w:rPrChange w:id="2999" w:author="Nikola Karpić" w:date="2024-02-25T23:34:00Z">
                          <w:rPr>
                            <w:noProof/>
                            <w:lang w:val="sr-Cyrl-BA"/>
                          </w:rPr>
                        </w:rPrChange>
                      </w:rPr>
                      <w:t xml:space="preserve">D. Kirsch и J. Hurwitz, Machine Learning For Dummies, New Jersey: John Wiley &amp; Sons, Inc., 2018. </w:t>
                    </w:r>
                  </w:p>
                </w:tc>
              </w:tr>
              <w:tr w:rsidR="007779BE" w:rsidRPr="0020112D" w14:paraId="2AC0427B" w14:textId="77777777">
                <w:trPr>
                  <w:divId w:val="1149246144"/>
                  <w:tblCellSpacing w:w="15" w:type="dxa"/>
                </w:trPr>
                <w:tc>
                  <w:tcPr>
                    <w:tcW w:w="50" w:type="pct"/>
                    <w:hideMark/>
                  </w:tcPr>
                  <w:p w14:paraId="084A987F" w14:textId="77777777" w:rsidR="007779BE" w:rsidRPr="0020112D" w:rsidRDefault="007779BE">
                    <w:pPr>
                      <w:pStyle w:val="Bibliography"/>
                      <w:rPr>
                        <w:rFonts w:ascii="Times New Roman" w:hAnsi="Times New Roman" w:cs="Times New Roman"/>
                        <w:noProof/>
                        <w:lang w:val="sr-Cyrl-BA"/>
                        <w:rPrChange w:id="3000" w:author="Nikola Karpić" w:date="2024-02-25T23:34:00Z">
                          <w:rPr>
                            <w:noProof/>
                            <w:lang w:val="sr-Cyrl-BA"/>
                          </w:rPr>
                        </w:rPrChange>
                      </w:rPr>
                    </w:pPr>
                    <w:r w:rsidRPr="0020112D">
                      <w:rPr>
                        <w:rFonts w:ascii="Times New Roman" w:hAnsi="Times New Roman" w:cs="Times New Roman"/>
                        <w:noProof/>
                        <w:lang w:val="sr-Cyrl-BA"/>
                        <w:rPrChange w:id="3001" w:author="Nikola Karpić" w:date="2024-02-25T23:34:00Z">
                          <w:rPr>
                            <w:noProof/>
                            <w:lang w:val="sr-Cyrl-BA"/>
                          </w:rPr>
                        </w:rPrChange>
                      </w:rPr>
                      <w:t xml:space="preserve">[2] </w:t>
                    </w:r>
                  </w:p>
                </w:tc>
                <w:tc>
                  <w:tcPr>
                    <w:tcW w:w="0" w:type="auto"/>
                    <w:hideMark/>
                  </w:tcPr>
                  <w:p w14:paraId="30C9048C" w14:textId="77777777" w:rsidR="007779BE" w:rsidRPr="0020112D" w:rsidRDefault="007779BE">
                    <w:pPr>
                      <w:pStyle w:val="Bibliography"/>
                      <w:rPr>
                        <w:rFonts w:ascii="Times New Roman" w:hAnsi="Times New Roman" w:cs="Times New Roman"/>
                        <w:noProof/>
                        <w:lang w:val="sr-Cyrl-BA"/>
                        <w:rPrChange w:id="3002" w:author="Nikola Karpić" w:date="2024-02-25T23:34:00Z">
                          <w:rPr>
                            <w:noProof/>
                            <w:lang w:val="sr-Cyrl-BA"/>
                          </w:rPr>
                        </w:rPrChange>
                      </w:rPr>
                    </w:pPr>
                    <w:r w:rsidRPr="0020112D">
                      <w:rPr>
                        <w:rFonts w:ascii="Times New Roman" w:hAnsi="Times New Roman" w:cs="Times New Roman"/>
                        <w:noProof/>
                        <w:lang w:val="sr-Cyrl-BA"/>
                        <w:rPrChange w:id="3003" w:author="Nikola Karpić" w:date="2024-02-25T23:34:00Z">
                          <w:rPr>
                            <w:noProof/>
                            <w:lang w:val="sr-Cyrl-BA"/>
                          </w:rPr>
                        </w:rPrChange>
                      </w:rPr>
                      <w:t xml:space="preserve">F. Williams, Meet the nine billion-dollar companies turning a profit from sustainability, The Guardian, 2016. </w:t>
                    </w:r>
                  </w:p>
                </w:tc>
              </w:tr>
              <w:tr w:rsidR="007779BE" w:rsidRPr="0020112D" w14:paraId="22857E45" w14:textId="77777777">
                <w:trPr>
                  <w:divId w:val="1149246144"/>
                  <w:tblCellSpacing w:w="15" w:type="dxa"/>
                </w:trPr>
                <w:tc>
                  <w:tcPr>
                    <w:tcW w:w="50" w:type="pct"/>
                    <w:hideMark/>
                  </w:tcPr>
                  <w:p w14:paraId="2CC3376F" w14:textId="77777777" w:rsidR="007779BE" w:rsidRPr="0020112D" w:rsidRDefault="007779BE">
                    <w:pPr>
                      <w:pStyle w:val="Bibliography"/>
                      <w:rPr>
                        <w:rFonts w:ascii="Times New Roman" w:hAnsi="Times New Roman" w:cs="Times New Roman"/>
                        <w:noProof/>
                        <w:lang w:val="sr-Cyrl-BA"/>
                        <w:rPrChange w:id="3004" w:author="Nikola Karpić" w:date="2024-02-25T23:34:00Z">
                          <w:rPr>
                            <w:noProof/>
                            <w:lang w:val="sr-Cyrl-BA"/>
                          </w:rPr>
                        </w:rPrChange>
                      </w:rPr>
                    </w:pPr>
                    <w:r w:rsidRPr="0020112D">
                      <w:rPr>
                        <w:rFonts w:ascii="Times New Roman" w:hAnsi="Times New Roman" w:cs="Times New Roman"/>
                        <w:noProof/>
                        <w:lang w:val="sr-Cyrl-BA"/>
                        <w:rPrChange w:id="3005" w:author="Nikola Karpić" w:date="2024-02-25T23:34:00Z">
                          <w:rPr>
                            <w:noProof/>
                            <w:lang w:val="sr-Cyrl-BA"/>
                          </w:rPr>
                        </w:rPrChange>
                      </w:rPr>
                      <w:t xml:space="preserve">[3] </w:t>
                    </w:r>
                  </w:p>
                </w:tc>
                <w:tc>
                  <w:tcPr>
                    <w:tcW w:w="0" w:type="auto"/>
                    <w:hideMark/>
                  </w:tcPr>
                  <w:p w14:paraId="5832737E" w14:textId="77777777" w:rsidR="007779BE" w:rsidRPr="0020112D" w:rsidRDefault="007779BE">
                    <w:pPr>
                      <w:pStyle w:val="Bibliography"/>
                      <w:rPr>
                        <w:rFonts w:ascii="Times New Roman" w:hAnsi="Times New Roman" w:cs="Times New Roman"/>
                        <w:noProof/>
                        <w:lang w:val="sr-Cyrl-BA"/>
                        <w:rPrChange w:id="3006" w:author="Nikola Karpić" w:date="2024-02-25T23:34:00Z">
                          <w:rPr>
                            <w:noProof/>
                            <w:lang w:val="sr-Cyrl-BA"/>
                          </w:rPr>
                        </w:rPrChange>
                      </w:rPr>
                    </w:pPr>
                    <w:r w:rsidRPr="0020112D">
                      <w:rPr>
                        <w:rFonts w:ascii="Times New Roman" w:hAnsi="Times New Roman" w:cs="Times New Roman"/>
                        <w:noProof/>
                        <w:lang w:val="sr-Cyrl-BA"/>
                        <w:rPrChange w:id="3007" w:author="Nikola Karpić" w:date="2024-02-25T23:34:00Z">
                          <w:rPr>
                            <w:noProof/>
                            <w:lang w:val="sr-Cyrl-BA"/>
                          </w:rPr>
                        </w:rPrChange>
                      </w:rPr>
                      <w:t xml:space="preserve">S. Russell и P. Norvig, Artificial IntelligenceA Modern Approach, New Jersey: Pearson Education, Inc., 2010. </w:t>
                    </w:r>
                  </w:p>
                </w:tc>
              </w:tr>
              <w:tr w:rsidR="007779BE" w:rsidRPr="0020112D" w14:paraId="14F044FC" w14:textId="77777777">
                <w:trPr>
                  <w:divId w:val="1149246144"/>
                  <w:tblCellSpacing w:w="15" w:type="dxa"/>
                </w:trPr>
                <w:tc>
                  <w:tcPr>
                    <w:tcW w:w="50" w:type="pct"/>
                    <w:hideMark/>
                  </w:tcPr>
                  <w:p w14:paraId="7649DA34" w14:textId="77777777" w:rsidR="007779BE" w:rsidRPr="0020112D" w:rsidRDefault="007779BE">
                    <w:pPr>
                      <w:pStyle w:val="Bibliography"/>
                      <w:rPr>
                        <w:rFonts w:ascii="Times New Roman" w:hAnsi="Times New Roman" w:cs="Times New Roman"/>
                        <w:noProof/>
                        <w:lang w:val="sr-Cyrl-BA"/>
                        <w:rPrChange w:id="3008" w:author="Nikola Karpić" w:date="2024-02-25T23:34:00Z">
                          <w:rPr>
                            <w:noProof/>
                            <w:lang w:val="sr-Cyrl-BA"/>
                          </w:rPr>
                        </w:rPrChange>
                      </w:rPr>
                    </w:pPr>
                    <w:r w:rsidRPr="0020112D">
                      <w:rPr>
                        <w:rFonts w:ascii="Times New Roman" w:hAnsi="Times New Roman" w:cs="Times New Roman"/>
                        <w:noProof/>
                        <w:lang w:val="sr-Cyrl-BA"/>
                        <w:rPrChange w:id="3009" w:author="Nikola Karpić" w:date="2024-02-25T23:34:00Z">
                          <w:rPr>
                            <w:noProof/>
                            <w:lang w:val="sr-Cyrl-BA"/>
                          </w:rPr>
                        </w:rPrChange>
                      </w:rPr>
                      <w:t xml:space="preserve">[4] </w:t>
                    </w:r>
                  </w:p>
                </w:tc>
                <w:tc>
                  <w:tcPr>
                    <w:tcW w:w="0" w:type="auto"/>
                    <w:hideMark/>
                  </w:tcPr>
                  <w:p w14:paraId="0A45057D" w14:textId="77777777" w:rsidR="007779BE" w:rsidRPr="0020112D" w:rsidRDefault="007779BE">
                    <w:pPr>
                      <w:pStyle w:val="Bibliography"/>
                      <w:rPr>
                        <w:rFonts w:ascii="Times New Roman" w:hAnsi="Times New Roman" w:cs="Times New Roman"/>
                        <w:noProof/>
                        <w:lang w:val="sr-Cyrl-BA"/>
                        <w:rPrChange w:id="3010" w:author="Nikola Karpić" w:date="2024-02-25T23:34:00Z">
                          <w:rPr>
                            <w:noProof/>
                            <w:lang w:val="sr-Cyrl-BA"/>
                          </w:rPr>
                        </w:rPrChange>
                      </w:rPr>
                    </w:pPr>
                    <w:r w:rsidRPr="0020112D">
                      <w:rPr>
                        <w:rFonts w:ascii="Times New Roman" w:hAnsi="Times New Roman" w:cs="Times New Roman"/>
                        <w:noProof/>
                        <w:lang w:val="sr-Cyrl-BA"/>
                        <w:rPrChange w:id="3011" w:author="Nikola Karpić" w:date="2024-02-25T23:34:00Z">
                          <w:rPr>
                            <w:noProof/>
                            <w:lang w:val="sr-Cyrl-BA"/>
                          </w:rPr>
                        </w:rPrChange>
                      </w:rPr>
                      <w:t xml:space="preserve">M. Mohri, A. Rostamizadeh и A. Talwalkar, Foundations of machine learning, Cambridge, Massachusetts: The MIT Press, 2018. </w:t>
                    </w:r>
                  </w:p>
                </w:tc>
              </w:tr>
              <w:tr w:rsidR="007779BE" w:rsidRPr="0020112D" w14:paraId="1D2620D3" w14:textId="77777777">
                <w:trPr>
                  <w:divId w:val="1149246144"/>
                  <w:tblCellSpacing w:w="15" w:type="dxa"/>
                </w:trPr>
                <w:tc>
                  <w:tcPr>
                    <w:tcW w:w="50" w:type="pct"/>
                    <w:hideMark/>
                  </w:tcPr>
                  <w:p w14:paraId="60933057" w14:textId="77777777" w:rsidR="007779BE" w:rsidRPr="0020112D" w:rsidRDefault="007779BE">
                    <w:pPr>
                      <w:pStyle w:val="Bibliography"/>
                      <w:rPr>
                        <w:rFonts w:ascii="Times New Roman" w:hAnsi="Times New Roman" w:cs="Times New Roman"/>
                        <w:noProof/>
                        <w:lang w:val="en-US"/>
                        <w:rPrChange w:id="3012" w:author="Nikola Karpić" w:date="2024-02-25T23:34:00Z">
                          <w:rPr>
                            <w:noProof/>
                            <w:lang w:val="en-US"/>
                          </w:rPr>
                        </w:rPrChange>
                      </w:rPr>
                    </w:pPr>
                    <w:r w:rsidRPr="0020112D">
                      <w:rPr>
                        <w:rFonts w:ascii="Times New Roman" w:hAnsi="Times New Roman" w:cs="Times New Roman"/>
                        <w:noProof/>
                        <w:rPrChange w:id="3013" w:author="Nikola Karpić" w:date="2024-02-25T23:34:00Z">
                          <w:rPr>
                            <w:noProof/>
                          </w:rPr>
                        </w:rPrChange>
                      </w:rPr>
                      <w:t xml:space="preserve">[5] </w:t>
                    </w:r>
                  </w:p>
                </w:tc>
                <w:tc>
                  <w:tcPr>
                    <w:tcW w:w="0" w:type="auto"/>
                    <w:hideMark/>
                  </w:tcPr>
                  <w:p w14:paraId="09B26DAC" w14:textId="77777777" w:rsidR="007779BE" w:rsidRPr="0020112D" w:rsidRDefault="007779BE">
                    <w:pPr>
                      <w:pStyle w:val="Bibliography"/>
                      <w:rPr>
                        <w:rFonts w:ascii="Times New Roman" w:hAnsi="Times New Roman" w:cs="Times New Roman"/>
                        <w:noProof/>
                        <w:rPrChange w:id="3014" w:author="Nikola Karpić" w:date="2024-02-25T23:34:00Z">
                          <w:rPr>
                            <w:noProof/>
                          </w:rPr>
                        </w:rPrChange>
                      </w:rPr>
                    </w:pPr>
                    <w:r w:rsidRPr="0020112D">
                      <w:rPr>
                        <w:rFonts w:ascii="Times New Roman" w:hAnsi="Times New Roman" w:cs="Times New Roman"/>
                        <w:noProof/>
                        <w:rPrChange w:id="3015" w:author="Nikola Karpić" w:date="2024-02-25T23:34:00Z">
                          <w:rPr>
                            <w:noProof/>
                          </w:rPr>
                        </w:rPrChange>
                      </w:rPr>
                      <w:t xml:space="preserve">T. Mitchell, Machine Learning, New York: McGraw-Hill, 1997. </w:t>
                    </w:r>
                  </w:p>
                </w:tc>
              </w:tr>
              <w:tr w:rsidR="007779BE" w:rsidRPr="0020112D" w14:paraId="31A3BFEB" w14:textId="77777777">
                <w:trPr>
                  <w:divId w:val="1149246144"/>
                  <w:tblCellSpacing w:w="15" w:type="dxa"/>
                </w:trPr>
                <w:tc>
                  <w:tcPr>
                    <w:tcW w:w="50" w:type="pct"/>
                    <w:hideMark/>
                  </w:tcPr>
                  <w:p w14:paraId="5AC6011D" w14:textId="77777777" w:rsidR="007779BE" w:rsidRPr="0020112D" w:rsidRDefault="007779BE">
                    <w:pPr>
                      <w:pStyle w:val="Bibliography"/>
                      <w:rPr>
                        <w:rFonts w:ascii="Times New Roman" w:hAnsi="Times New Roman" w:cs="Times New Roman"/>
                        <w:noProof/>
                        <w:lang w:val="sr-Cyrl-BA"/>
                        <w:rPrChange w:id="3016" w:author="Nikola Karpić" w:date="2024-02-25T23:34:00Z">
                          <w:rPr>
                            <w:noProof/>
                            <w:lang w:val="sr-Cyrl-BA"/>
                          </w:rPr>
                        </w:rPrChange>
                      </w:rPr>
                    </w:pPr>
                    <w:r w:rsidRPr="0020112D">
                      <w:rPr>
                        <w:rFonts w:ascii="Times New Roman" w:hAnsi="Times New Roman" w:cs="Times New Roman"/>
                        <w:noProof/>
                        <w:lang w:val="sr-Cyrl-BA"/>
                        <w:rPrChange w:id="3017" w:author="Nikola Karpić" w:date="2024-02-25T23:34:00Z">
                          <w:rPr>
                            <w:noProof/>
                            <w:lang w:val="sr-Cyrl-BA"/>
                          </w:rPr>
                        </w:rPrChange>
                      </w:rPr>
                      <w:t xml:space="preserve">[6] </w:t>
                    </w:r>
                  </w:p>
                </w:tc>
                <w:tc>
                  <w:tcPr>
                    <w:tcW w:w="0" w:type="auto"/>
                    <w:hideMark/>
                  </w:tcPr>
                  <w:p w14:paraId="792593CB" w14:textId="77777777" w:rsidR="007779BE" w:rsidRPr="0020112D" w:rsidRDefault="007779BE">
                    <w:pPr>
                      <w:pStyle w:val="Bibliography"/>
                      <w:rPr>
                        <w:rFonts w:ascii="Times New Roman" w:hAnsi="Times New Roman" w:cs="Times New Roman"/>
                        <w:noProof/>
                        <w:lang w:val="sr-Cyrl-BA"/>
                        <w:rPrChange w:id="3018" w:author="Nikola Karpić" w:date="2024-02-25T23:34:00Z">
                          <w:rPr>
                            <w:noProof/>
                            <w:lang w:val="sr-Cyrl-BA"/>
                          </w:rPr>
                        </w:rPrChange>
                      </w:rPr>
                    </w:pPr>
                    <w:r w:rsidRPr="0020112D">
                      <w:rPr>
                        <w:rFonts w:ascii="Times New Roman" w:hAnsi="Times New Roman" w:cs="Times New Roman"/>
                        <w:noProof/>
                        <w:lang w:val="sr-Cyrl-BA"/>
                        <w:rPrChange w:id="3019" w:author="Nikola Karpić" w:date="2024-02-25T23:34:00Z">
                          <w:rPr>
                            <w:noProof/>
                            <w:lang w:val="sr-Cyrl-BA"/>
                          </w:rPr>
                        </w:rPrChange>
                      </w:rPr>
                      <w:t xml:space="preserve">E. Alpaydin, Introduction to Machine Learning, Cambridge, Massachusetts: The MIT Press, 2010. </w:t>
                    </w:r>
                  </w:p>
                </w:tc>
              </w:tr>
              <w:tr w:rsidR="007779BE" w:rsidRPr="0020112D" w14:paraId="360608BC" w14:textId="77777777">
                <w:trPr>
                  <w:divId w:val="1149246144"/>
                  <w:tblCellSpacing w:w="15" w:type="dxa"/>
                </w:trPr>
                <w:tc>
                  <w:tcPr>
                    <w:tcW w:w="50" w:type="pct"/>
                    <w:hideMark/>
                  </w:tcPr>
                  <w:p w14:paraId="720666DF" w14:textId="77777777" w:rsidR="007779BE" w:rsidRPr="0020112D" w:rsidRDefault="007779BE">
                    <w:pPr>
                      <w:pStyle w:val="Bibliography"/>
                      <w:rPr>
                        <w:rFonts w:ascii="Times New Roman" w:hAnsi="Times New Roman" w:cs="Times New Roman"/>
                        <w:noProof/>
                        <w:lang w:val="sr-Cyrl-BA"/>
                        <w:rPrChange w:id="3020" w:author="Nikola Karpić" w:date="2024-02-25T23:34:00Z">
                          <w:rPr>
                            <w:noProof/>
                            <w:lang w:val="sr-Cyrl-BA"/>
                          </w:rPr>
                        </w:rPrChange>
                      </w:rPr>
                    </w:pPr>
                    <w:r w:rsidRPr="0020112D">
                      <w:rPr>
                        <w:rFonts w:ascii="Times New Roman" w:hAnsi="Times New Roman" w:cs="Times New Roman"/>
                        <w:noProof/>
                        <w:lang w:val="sr-Cyrl-BA"/>
                        <w:rPrChange w:id="3021" w:author="Nikola Karpić" w:date="2024-02-25T23:34:00Z">
                          <w:rPr>
                            <w:noProof/>
                            <w:lang w:val="sr-Cyrl-BA"/>
                          </w:rPr>
                        </w:rPrChange>
                      </w:rPr>
                      <w:t xml:space="preserve">[7] </w:t>
                    </w:r>
                  </w:p>
                </w:tc>
                <w:tc>
                  <w:tcPr>
                    <w:tcW w:w="0" w:type="auto"/>
                    <w:hideMark/>
                  </w:tcPr>
                  <w:p w14:paraId="7AA5644E" w14:textId="77777777" w:rsidR="007779BE" w:rsidRPr="0020112D" w:rsidRDefault="007779BE">
                    <w:pPr>
                      <w:pStyle w:val="Bibliography"/>
                      <w:rPr>
                        <w:rFonts w:ascii="Times New Roman" w:hAnsi="Times New Roman" w:cs="Times New Roman"/>
                        <w:noProof/>
                        <w:lang w:val="sr-Cyrl-BA"/>
                        <w:rPrChange w:id="3022" w:author="Nikola Karpić" w:date="2024-02-25T23:34:00Z">
                          <w:rPr>
                            <w:noProof/>
                            <w:lang w:val="sr-Cyrl-BA"/>
                          </w:rPr>
                        </w:rPrChange>
                      </w:rPr>
                    </w:pPr>
                    <w:r w:rsidRPr="0020112D">
                      <w:rPr>
                        <w:rFonts w:ascii="Times New Roman" w:hAnsi="Times New Roman" w:cs="Times New Roman"/>
                        <w:noProof/>
                        <w:lang w:val="sr-Cyrl-BA"/>
                        <w:rPrChange w:id="3023" w:author="Nikola Karpić" w:date="2024-02-25T23:34:00Z">
                          <w:rPr>
                            <w:noProof/>
                            <w:lang w:val="sr-Cyrl-BA"/>
                          </w:rPr>
                        </w:rPrChange>
                      </w:rPr>
                      <w:t xml:space="preserve">G. James, D. Witten, T. Hastie и R. Tibshirani, An Introduction to Statistical Learning: with Applications in R, New York City, USA: Springer, 2017. </w:t>
                    </w:r>
                  </w:p>
                </w:tc>
              </w:tr>
              <w:tr w:rsidR="007779BE" w:rsidRPr="0020112D" w14:paraId="748D178A" w14:textId="77777777">
                <w:trPr>
                  <w:divId w:val="1149246144"/>
                  <w:tblCellSpacing w:w="15" w:type="dxa"/>
                </w:trPr>
                <w:tc>
                  <w:tcPr>
                    <w:tcW w:w="50" w:type="pct"/>
                    <w:hideMark/>
                  </w:tcPr>
                  <w:p w14:paraId="2089ECA4" w14:textId="77777777" w:rsidR="007779BE" w:rsidRPr="0020112D" w:rsidRDefault="007779BE">
                    <w:pPr>
                      <w:pStyle w:val="Bibliography"/>
                      <w:rPr>
                        <w:rFonts w:ascii="Times New Roman" w:hAnsi="Times New Roman" w:cs="Times New Roman"/>
                        <w:noProof/>
                        <w:lang w:val="sr-Cyrl-BA"/>
                        <w:rPrChange w:id="3024" w:author="Nikola Karpić" w:date="2024-02-25T23:34:00Z">
                          <w:rPr>
                            <w:noProof/>
                            <w:lang w:val="sr-Cyrl-BA"/>
                          </w:rPr>
                        </w:rPrChange>
                      </w:rPr>
                    </w:pPr>
                    <w:r w:rsidRPr="0020112D">
                      <w:rPr>
                        <w:rFonts w:ascii="Times New Roman" w:hAnsi="Times New Roman" w:cs="Times New Roman"/>
                        <w:noProof/>
                        <w:lang w:val="sr-Cyrl-BA"/>
                        <w:rPrChange w:id="3025" w:author="Nikola Karpić" w:date="2024-02-25T23:34:00Z">
                          <w:rPr>
                            <w:noProof/>
                            <w:lang w:val="sr-Cyrl-BA"/>
                          </w:rPr>
                        </w:rPrChange>
                      </w:rPr>
                      <w:t xml:space="preserve">[8] </w:t>
                    </w:r>
                  </w:p>
                </w:tc>
                <w:tc>
                  <w:tcPr>
                    <w:tcW w:w="0" w:type="auto"/>
                    <w:hideMark/>
                  </w:tcPr>
                  <w:p w14:paraId="664808F9" w14:textId="77777777" w:rsidR="007779BE" w:rsidRPr="0020112D" w:rsidRDefault="007779BE">
                    <w:pPr>
                      <w:pStyle w:val="Bibliography"/>
                      <w:rPr>
                        <w:rFonts w:ascii="Times New Roman" w:hAnsi="Times New Roman" w:cs="Times New Roman"/>
                        <w:noProof/>
                        <w:lang w:val="sr-Cyrl-BA"/>
                        <w:rPrChange w:id="3026" w:author="Nikola Karpić" w:date="2024-02-25T23:34:00Z">
                          <w:rPr>
                            <w:noProof/>
                            <w:lang w:val="sr-Cyrl-BA"/>
                          </w:rPr>
                        </w:rPrChange>
                      </w:rPr>
                    </w:pPr>
                    <w:r w:rsidRPr="0020112D">
                      <w:rPr>
                        <w:rFonts w:ascii="Times New Roman" w:hAnsi="Times New Roman" w:cs="Times New Roman"/>
                        <w:noProof/>
                        <w:lang w:val="sr-Cyrl-BA"/>
                        <w:rPrChange w:id="3027" w:author="Nikola Karpić" w:date="2024-02-25T23:34:00Z">
                          <w:rPr>
                            <w:noProof/>
                            <w:lang w:val="sr-Cyrl-BA"/>
                          </w:rPr>
                        </w:rPrChange>
                      </w:rPr>
                      <w:t xml:space="preserve">I. H. Witten, E. Frank и M. A. Hall, Data Mining: Practical Machine Learning Tools and Techniques, Burlington, USA: Morgan Kaufmann, 2011. </w:t>
                    </w:r>
                  </w:p>
                </w:tc>
              </w:tr>
            </w:tbl>
            <w:p w14:paraId="63CCF63A" w14:textId="77777777" w:rsidR="007779BE" w:rsidRPr="0020112D" w:rsidRDefault="007779BE">
              <w:pPr>
                <w:divId w:val="1149246144"/>
                <w:rPr>
                  <w:rFonts w:ascii="Times New Roman" w:eastAsia="Times New Roman" w:hAnsi="Times New Roman" w:cs="Times New Roman"/>
                  <w:noProof/>
                  <w:rPrChange w:id="3028" w:author="Nikola Karpić" w:date="2024-02-25T23:34:00Z">
                    <w:rPr>
                      <w:rFonts w:eastAsia="Times New Roman"/>
                      <w:noProof/>
                    </w:rPr>
                  </w:rPrChange>
                </w:rPr>
              </w:pPr>
            </w:p>
            <w:p w14:paraId="490EFAE4" w14:textId="77777777" w:rsidR="00DF7825" w:rsidRPr="0020112D" w:rsidRDefault="00C509AB">
              <w:pPr>
                <w:rPr>
                  <w:rFonts w:ascii="Times New Roman" w:hAnsi="Times New Roman" w:cs="Times New Roman"/>
                  <w:rPrChange w:id="3029" w:author="Nikola Karpić" w:date="2024-02-25T23:34:00Z">
                    <w:rPr/>
                  </w:rPrChange>
                </w:rPr>
              </w:pPr>
              <w:r w:rsidRPr="0020112D">
                <w:rPr>
                  <w:rFonts w:ascii="Times New Roman" w:hAnsi="Times New Roman" w:cs="Times New Roman"/>
                  <w:b/>
                  <w:bCs/>
                  <w:noProof/>
                  <w:rPrChange w:id="3030" w:author="Nikola Karpić" w:date="2024-02-25T23:34:00Z">
                    <w:rPr>
                      <w:b/>
                      <w:bCs/>
                      <w:noProof/>
                    </w:rPr>
                  </w:rPrChange>
                </w:rPr>
                <w:fldChar w:fldCharType="end"/>
              </w:r>
            </w:p>
          </w:sdtContent>
        </w:sdt>
      </w:sdtContent>
    </w:sdt>
    <w:p w14:paraId="5EBBE547" w14:textId="77777777" w:rsidR="00DF7825" w:rsidRPr="00101F3B" w:rsidRDefault="00DF7825">
      <w:pPr>
        <w:rPr>
          <w:rFonts w:ascii="Times New Roman" w:hAnsi="Times New Roman" w:cs="Times New Roman"/>
          <w:sz w:val="36"/>
          <w:szCs w:val="40"/>
          <w:lang w:val="sr-Cyrl-BA"/>
        </w:rPr>
      </w:pPr>
    </w:p>
    <w:sectPr w:rsidR="00DF7825" w:rsidRPr="00101F3B">
      <w:footerReference w:type="first" r:id="rId56"/>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4" w:author="Zoran Djuric" w:date="2023-12-02T22:20:00Z" w:initials="ZD">
    <w:p w14:paraId="3361FC87" w14:textId="77777777" w:rsidR="00C877D6" w:rsidRDefault="00C877D6">
      <w:pPr>
        <w:pStyle w:val="CommentText"/>
        <w:rPr>
          <w:lang w:val="sr-Cyrl-RS"/>
        </w:rPr>
      </w:pPr>
      <w:r>
        <w:rPr>
          <w:rStyle w:val="CommentReference"/>
        </w:rPr>
        <w:annotationRef/>
      </w:r>
      <w:r>
        <w:rPr>
          <w:lang w:val="sr-Cyrl-RS"/>
        </w:rPr>
        <w:t xml:space="preserve">Покушајте слике позиционирати тако да не буду на почетку или крају странице. </w:t>
      </w:r>
    </w:p>
    <w:p w14:paraId="5ACA920F" w14:textId="34401313" w:rsidR="00C877D6" w:rsidRPr="00C877D6" w:rsidRDefault="00C877D6">
      <w:pPr>
        <w:pStyle w:val="CommentText"/>
        <w:rPr>
          <w:lang w:val="sr-Cyrl-RS"/>
        </w:rPr>
      </w:pPr>
      <w:r>
        <w:rPr>
          <w:lang w:val="sr-Cyrl-RS"/>
        </w:rPr>
        <w:t>Покушајте их и поставити најближе оном дијелу текста у којем их и референцирате.</w:t>
      </w:r>
    </w:p>
  </w:comment>
  <w:comment w:id="1213" w:author="Aleksandar Kelec" w:date="2023-11-26T14:48:00Z" w:initials="AK">
    <w:p w14:paraId="541F8C5A" w14:textId="5628B7D3" w:rsidR="00D700C9" w:rsidRPr="00E84719" w:rsidRDefault="00D700C9">
      <w:pPr>
        <w:pStyle w:val="CommentText"/>
        <w:rPr>
          <w:lang w:val="sr-Cyrl-BA"/>
        </w:rPr>
      </w:pPr>
      <w:r>
        <w:rPr>
          <w:rStyle w:val="CommentReference"/>
        </w:rPr>
        <w:annotationRef/>
      </w:r>
      <w:r>
        <w:rPr>
          <w:lang w:val="sr-Cyrl-BA"/>
        </w:rPr>
        <w:t xml:space="preserve">Све празне редове треба реализовати помоћу </w:t>
      </w:r>
      <w:r>
        <w:rPr>
          <w:lang w:val="en-US"/>
        </w:rPr>
        <w:t>Spacing</w:t>
      </w:r>
      <w:r>
        <w:rPr>
          <w:lang w:val="sr-Cyrl-BA"/>
        </w:rPr>
        <w:t>-а.</w:t>
      </w:r>
    </w:p>
  </w:comment>
  <w:comment w:id="1228" w:author="Aleksandar Kelec" w:date="2023-11-26T14:46:00Z" w:initials="AK">
    <w:p w14:paraId="46B28296" w14:textId="77777777" w:rsidR="00D80636" w:rsidRDefault="00D80636" w:rsidP="00D80636">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4948A21D" w14:textId="77777777" w:rsidR="00D80636" w:rsidRDefault="00D80636" w:rsidP="00D80636">
      <w:pPr>
        <w:pStyle w:val="CommentText"/>
        <w:rPr>
          <w:rFonts w:asciiTheme="minorHAnsi" w:hAnsiTheme="minorHAnsi"/>
          <w:lang w:val="sr-Cyrl-BA"/>
        </w:rPr>
      </w:pPr>
    </w:p>
    <w:p w14:paraId="0280026A" w14:textId="77777777" w:rsidR="00D80636" w:rsidRPr="001E6B9C" w:rsidRDefault="00D80636" w:rsidP="00D80636">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252" w:author="Aleksandar Kelec" w:date="2023-11-26T14:46:00Z" w:initials="AK">
    <w:p w14:paraId="5106F57B" w14:textId="77777777" w:rsidR="00D700C9" w:rsidRDefault="00D700C9">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29D28555" w14:textId="77777777" w:rsidR="003E5469" w:rsidRDefault="003E5469">
      <w:pPr>
        <w:pStyle w:val="CommentText"/>
        <w:rPr>
          <w:rFonts w:asciiTheme="minorHAnsi" w:hAnsiTheme="minorHAnsi"/>
          <w:lang w:val="sr-Cyrl-BA"/>
        </w:rPr>
      </w:pPr>
    </w:p>
    <w:p w14:paraId="49E3B13E" w14:textId="3C8BCD82" w:rsidR="003E5469" w:rsidRPr="001E6B9C" w:rsidRDefault="003E5469">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260" w:author="Aleksandar Kelec" w:date="2023-11-26T14:47:00Z" w:initials="AK">
    <w:p w14:paraId="6FFE07C1" w14:textId="5E649451" w:rsidR="00D700C9" w:rsidRPr="001E6B9C" w:rsidRDefault="00D700C9">
      <w:pPr>
        <w:pStyle w:val="CommentText"/>
        <w:rPr>
          <w:lang w:val="sr-Cyrl-BA"/>
        </w:rPr>
      </w:pPr>
      <w:r>
        <w:rPr>
          <w:rStyle w:val="CommentReference"/>
        </w:rPr>
        <w:annotationRef/>
      </w:r>
      <w:r>
        <w:rPr>
          <w:lang w:val="sr-Cyrl-BA"/>
        </w:rPr>
        <w:t>„се обрађује“</w:t>
      </w:r>
      <w:r>
        <w:rPr>
          <w:lang w:val="sr-Cyrl-BA"/>
        </w:rPr>
        <w:br/>
        <w:t>- рад треба бити написан у садашњем времену, у 3. лицу једнине.</w:t>
      </w:r>
    </w:p>
  </w:comment>
  <w:comment w:id="1267" w:author="Aleksandar Kelec" w:date="2023-11-26T14:49:00Z" w:initials="AK">
    <w:p w14:paraId="665A51EB" w14:textId="32059092" w:rsidR="00D700C9" w:rsidRDefault="00D700C9">
      <w:pPr>
        <w:pStyle w:val="CommentText"/>
      </w:pPr>
      <w:r>
        <w:rPr>
          <w:rStyle w:val="CommentReference"/>
        </w:rPr>
        <w:annotationRef/>
      </w:r>
    </w:p>
  </w:comment>
  <w:comment w:id="1276" w:author="Zoran Djuric" w:date="2023-12-02T22:22:00Z" w:initials="ZD">
    <w:p w14:paraId="2516143F" w14:textId="6160DB01" w:rsidR="00C877D6" w:rsidRPr="00C877D6" w:rsidRDefault="00C877D6">
      <w:pPr>
        <w:pStyle w:val="CommentText"/>
        <w:rPr>
          <w:lang w:val="sr-Cyrl-RS"/>
        </w:rPr>
      </w:pPr>
      <w:r>
        <w:rPr>
          <w:rStyle w:val="CommentReference"/>
        </w:rPr>
        <w:annotationRef/>
      </w:r>
      <w:r>
        <w:rPr>
          <w:lang w:val="sr-Cyrl-RS"/>
        </w:rPr>
        <w:t>нека све буде један параграф...</w:t>
      </w:r>
    </w:p>
  </w:comment>
  <w:comment w:id="1297" w:author="Zoran Djuric" w:date="2023-12-02T22:35:00Z" w:initials="ZD">
    <w:p w14:paraId="6AD0CC83" w14:textId="6DB1DF8C" w:rsidR="00710A61" w:rsidRPr="00710A61" w:rsidRDefault="00710A61">
      <w:pPr>
        <w:pStyle w:val="CommentText"/>
        <w:rPr>
          <w:lang w:val="sr-Cyrl-RS"/>
        </w:rPr>
      </w:pPr>
      <w:r>
        <w:rPr>
          <w:rStyle w:val="CommentReference"/>
        </w:rPr>
        <w:annotationRef/>
      </w:r>
      <w:r>
        <w:rPr>
          <w:lang w:val="sr-Cyrl-RS"/>
        </w:rPr>
        <w:t>Овакве тврдње морате референцирати...</w:t>
      </w:r>
    </w:p>
  </w:comment>
  <w:comment w:id="1304" w:author="Zoran Djuric" w:date="2023-12-02T22:35:00Z" w:initials="ZD">
    <w:p w14:paraId="57D1B990" w14:textId="5023C516" w:rsidR="00710A61" w:rsidRPr="00710A61" w:rsidRDefault="00710A61">
      <w:pPr>
        <w:pStyle w:val="CommentText"/>
        <w:rPr>
          <w:lang w:val="sr-Cyrl-RS"/>
        </w:rPr>
      </w:pPr>
      <w:r>
        <w:rPr>
          <w:rStyle w:val="CommentReference"/>
        </w:rPr>
        <w:annotationRef/>
      </w:r>
      <w:r>
        <w:rPr>
          <w:lang w:val="sr-Cyrl-RS"/>
        </w:rPr>
        <w:t>Ово или нешто попут овог не треба да буде дио дипломског рада...</w:t>
      </w:r>
    </w:p>
  </w:comment>
  <w:comment w:id="1312" w:author="Zoran Djuric" w:date="2023-12-02T22:36:00Z" w:initials="ZD">
    <w:p w14:paraId="3A9328CC" w14:textId="1C234D66" w:rsidR="005B5774" w:rsidRPr="005B5774" w:rsidRDefault="005B5774">
      <w:pPr>
        <w:pStyle w:val="CommentText"/>
        <w:rPr>
          <w:lang w:val="sr-Cyrl-RS"/>
        </w:rPr>
      </w:pPr>
      <w:r>
        <w:rPr>
          <w:rStyle w:val="CommentReference"/>
        </w:rPr>
        <w:annotationRef/>
      </w:r>
      <w:r>
        <w:rPr>
          <w:lang w:val="sr-Cyrl-RS"/>
        </w:rPr>
        <w:t>преформулисати</w:t>
      </w:r>
    </w:p>
  </w:comment>
  <w:comment w:id="1327" w:author="Zoran Djuric" w:date="2023-12-02T22:37:00Z" w:initials="ZD">
    <w:p w14:paraId="100C6AEC" w14:textId="06F9C86E" w:rsidR="005B5774" w:rsidRPr="005B5774" w:rsidRDefault="005B5774">
      <w:pPr>
        <w:pStyle w:val="CommentText"/>
        <w:rPr>
          <w:lang w:val="sr-Cyrl-RS"/>
        </w:rPr>
      </w:pPr>
      <w:r>
        <w:rPr>
          <w:rStyle w:val="CommentReference"/>
        </w:rPr>
        <w:annotationRef/>
      </w:r>
      <w:r>
        <w:rPr>
          <w:lang w:val="sr-Latn-RS"/>
        </w:rPr>
        <w:t xml:space="preserve">URL </w:t>
      </w:r>
      <w:r>
        <w:rPr>
          <w:lang w:val="sr-Cyrl-RS"/>
        </w:rPr>
        <w:t>до званичне странице</w:t>
      </w:r>
    </w:p>
  </w:comment>
  <w:comment w:id="1328" w:author="Zoran Djuric" w:date="2023-12-02T22:36:00Z" w:initials="ZD">
    <w:p w14:paraId="0E2B4386" w14:textId="44EDF9F0" w:rsidR="005B5774" w:rsidRPr="005B5774" w:rsidRDefault="005B5774">
      <w:pPr>
        <w:pStyle w:val="CommentText"/>
        <w:rPr>
          <w:lang w:val="sr-Cyrl-RS"/>
        </w:rPr>
      </w:pPr>
      <w:r>
        <w:rPr>
          <w:rStyle w:val="CommentReference"/>
        </w:rPr>
        <w:annotationRef/>
      </w:r>
      <w:r>
        <w:rPr>
          <w:lang w:val="sr-Latn-RS"/>
        </w:rPr>
        <w:t>Dynamics</w:t>
      </w:r>
    </w:p>
  </w:comment>
  <w:comment w:id="1357" w:author="Zoran Djuric" w:date="2023-12-02T22:38:00Z" w:initials="ZD">
    <w:p w14:paraId="66A180E8"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1488DC5E" w14:textId="5CDB442F" w:rsidR="005B5774" w:rsidRDefault="005B5774">
      <w:pPr>
        <w:pStyle w:val="CommentText"/>
      </w:pPr>
    </w:p>
  </w:comment>
  <w:comment w:id="1364" w:author="Zoran Djuric" w:date="2023-12-02T22:38:00Z" w:initials="ZD">
    <w:p w14:paraId="34328832"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5E6F6059" w14:textId="119FC2C7" w:rsidR="005B5774" w:rsidRPr="009F5DB1" w:rsidRDefault="005B5774">
      <w:pPr>
        <w:pStyle w:val="CommentText"/>
        <w:rPr>
          <w:lang w:val="sr-Latn-RS"/>
        </w:rPr>
      </w:pPr>
    </w:p>
  </w:comment>
  <w:comment w:id="1491" w:author="Aleksandar Kelec" w:date="2023-11-26T14:56:00Z" w:initials="AK">
    <w:p w14:paraId="7358AD98" w14:textId="7EB38452" w:rsidR="00A54B59" w:rsidRPr="00A54B59" w:rsidRDefault="00A54B59">
      <w:pPr>
        <w:pStyle w:val="CommentText"/>
        <w:rPr>
          <w:lang w:val="sr-Cyrl-BA"/>
        </w:rPr>
      </w:pPr>
      <w:r>
        <w:rPr>
          <w:rStyle w:val="CommentReference"/>
        </w:rPr>
        <w:annotationRef/>
      </w:r>
      <w:r>
        <w:rPr>
          <w:lang w:val="sr-Cyrl-BA"/>
        </w:rPr>
        <w:t>?</w:t>
      </w:r>
      <w:r>
        <w:rPr>
          <w:lang w:val="sr-Cyrl-BA"/>
        </w:rPr>
        <w:br/>
        <w:t>екавица</w:t>
      </w:r>
    </w:p>
  </w:comment>
  <w:comment w:id="1494" w:author="Aleksandar Kelec" w:date="2023-11-26T14:56:00Z" w:initials="AK">
    <w:p w14:paraId="47E833CD" w14:textId="527A0315" w:rsidR="00A54B59" w:rsidRPr="00A54B59" w:rsidRDefault="00A54B59">
      <w:pPr>
        <w:pStyle w:val="CommentText"/>
        <w:rPr>
          <w:lang w:val="sr-Cyrl-BA"/>
        </w:rPr>
      </w:pPr>
      <w:r>
        <w:rPr>
          <w:rStyle w:val="CommentReference"/>
        </w:rPr>
        <w:annotationRef/>
      </w:r>
      <w:r>
        <w:rPr>
          <w:lang w:val="sr-Cyrl-BA"/>
        </w:rPr>
        <w:t>пол</w:t>
      </w:r>
    </w:p>
  </w:comment>
  <w:comment w:id="1504" w:author="Zoran Djuric" w:date="2023-12-02T22:59:00Z" w:initials="ZD">
    <w:p w14:paraId="55ECE480" w14:textId="15190D23" w:rsidR="009F5DB1" w:rsidRPr="009F5DB1" w:rsidRDefault="009F5DB1">
      <w:pPr>
        <w:pStyle w:val="CommentText"/>
        <w:rPr>
          <w:lang w:val="sr-Cyrl-RS"/>
        </w:rPr>
      </w:pPr>
      <w:r>
        <w:rPr>
          <w:rStyle w:val="CommentReference"/>
        </w:rPr>
        <w:annotationRef/>
      </w:r>
      <w:r>
        <w:rPr>
          <w:lang w:val="sr-Cyrl-RS"/>
        </w:rPr>
        <w:t>промијените натпис</w:t>
      </w:r>
    </w:p>
  </w:comment>
  <w:comment w:id="1541" w:author="Aleksandar Kelec" w:date="2023-11-26T15:00:00Z" w:initials="AK">
    <w:p w14:paraId="2EEC5D54" w14:textId="2AF69A8C" w:rsidR="00001E6A" w:rsidRPr="00001E6A" w:rsidRDefault="00001E6A">
      <w:pPr>
        <w:pStyle w:val="CommentText"/>
        <w:rPr>
          <w:lang w:val="sr-Cyrl-BA"/>
        </w:rPr>
      </w:pPr>
      <w:r>
        <w:rPr>
          <w:rStyle w:val="CommentReference"/>
        </w:rPr>
        <w:annotationRef/>
      </w:r>
      <w:r>
        <w:rPr>
          <w:lang w:val="sr-Cyrl-BA"/>
        </w:rPr>
        <w:t>Обрисати вишак бјелина.</w:t>
      </w:r>
    </w:p>
  </w:comment>
  <w:comment w:id="1544" w:author="Zoran Djuric" w:date="2023-12-02T23:00:00Z" w:initials="ZD">
    <w:p w14:paraId="0957E84B" w14:textId="6C529A34" w:rsidR="009F5DB1" w:rsidRPr="009F5DB1" w:rsidRDefault="009F5DB1">
      <w:pPr>
        <w:pStyle w:val="CommentText"/>
        <w:rPr>
          <w:lang w:val="sr-Cyrl-RS"/>
        </w:rPr>
      </w:pPr>
      <w:r>
        <w:rPr>
          <w:lang w:val="sr-Cyrl-RS"/>
        </w:rPr>
        <w:t xml:space="preserve">у заградама </w:t>
      </w:r>
      <w:r>
        <w:rPr>
          <w:rStyle w:val="CommentReference"/>
        </w:rPr>
        <w:annotationRef/>
      </w:r>
      <w:r>
        <w:rPr>
          <w:lang w:val="sr-Cyrl-RS"/>
        </w:rPr>
        <w:t>навести оригиналне термине на енглеском зику</w:t>
      </w:r>
    </w:p>
  </w:comment>
  <w:comment w:id="1688" w:author="Zoran Djuric" w:date="2023-12-02T23:23:00Z" w:initials="ZD">
    <w:p w14:paraId="54EF4DA4" w14:textId="2B088FB1" w:rsidR="00311E98" w:rsidRPr="00311E98" w:rsidRDefault="00311E98">
      <w:pPr>
        <w:pStyle w:val="CommentText"/>
        <w:rPr>
          <w:lang w:val="sr-Cyrl-RS"/>
        </w:rPr>
      </w:pPr>
      <w:r>
        <w:rPr>
          <w:rStyle w:val="CommentReference"/>
        </w:rPr>
        <w:annotationRef/>
      </w:r>
      <w:r>
        <w:rPr>
          <w:lang w:val="sr-Cyrl-RS"/>
        </w:rPr>
        <w:t xml:space="preserve">Сви термини на енг. језику морају бити писани </w:t>
      </w:r>
      <w:r w:rsidRPr="00311E98">
        <w:rPr>
          <w:i/>
          <w:iCs/>
          <w:lang w:val="sr-Latn-RS"/>
        </w:rPr>
        <w:t>italic</w:t>
      </w:r>
      <w:r>
        <w:rPr>
          <w:lang w:val="sr-Cyrl-RS"/>
        </w:rPr>
        <w:t>-ом</w:t>
      </w:r>
    </w:p>
  </w:comment>
  <w:comment w:id="1738" w:author="Zoran Djuric" w:date="2023-12-02T23:24:00Z" w:initials="ZD">
    <w:p w14:paraId="1B5D99DF" w14:textId="70E4C5EB" w:rsidR="00311E98" w:rsidRDefault="00311E98">
      <w:pPr>
        <w:pStyle w:val="CommentText"/>
      </w:pPr>
      <w:r>
        <w:rPr>
          <w:rStyle w:val="CommentReference"/>
        </w:rPr>
        <w:annotationRef/>
      </w:r>
    </w:p>
  </w:comment>
  <w:comment w:id="1799" w:author="Aleksandar Kelec" w:date="2023-11-26T15:33:00Z" w:initials="AK">
    <w:p w14:paraId="30FA85CC" w14:textId="37A0B3C7" w:rsidR="00B013D6" w:rsidRPr="00B013D6" w:rsidRDefault="00B013D6">
      <w:pPr>
        <w:pStyle w:val="CommentText"/>
        <w:rPr>
          <w:lang w:val="sr-Cyrl-BA"/>
        </w:rPr>
      </w:pPr>
      <w:r>
        <w:rPr>
          <w:rStyle w:val="CommentReference"/>
        </w:rPr>
        <w:annotationRef/>
      </w:r>
      <w:r>
        <w:rPr>
          <w:lang w:val="sr-Cyrl-BA"/>
        </w:rPr>
        <w:t>Зарез испред јер, а, али, па, …</w:t>
      </w:r>
    </w:p>
  </w:comment>
  <w:comment w:id="1819" w:author="Aleksandar Kelec" w:date="2023-11-26T15:49:00Z" w:initials="AK">
    <w:p w14:paraId="24CD8104" w14:textId="22E3F16B" w:rsidR="00AC1390" w:rsidRPr="00AC1390" w:rsidRDefault="00AC1390">
      <w:pPr>
        <w:pStyle w:val="CommentText"/>
        <w:rPr>
          <w:lang w:val="sr-Cyrl-BA"/>
        </w:rPr>
      </w:pPr>
      <w:r>
        <w:rPr>
          <w:rStyle w:val="CommentReference"/>
        </w:rPr>
        <w:annotationRef/>
      </w:r>
      <w:r>
        <w:rPr>
          <w:lang w:val="sr-Cyrl-BA"/>
        </w:rPr>
        <w:t>Преформулисати.</w:t>
      </w:r>
    </w:p>
  </w:comment>
  <w:comment w:id="1954" w:author="Aleksandar Kelec" w:date="2023-11-26T19:02:00Z" w:initials="AK">
    <w:p w14:paraId="504165C8" w14:textId="341DD870" w:rsidR="00CE362F" w:rsidRPr="00CE362F" w:rsidRDefault="00CE362F">
      <w:pPr>
        <w:pStyle w:val="CommentText"/>
        <w:rPr>
          <w:lang w:val="sr-Cyrl-BA"/>
        </w:rPr>
      </w:pPr>
      <w:r>
        <w:rPr>
          <w:rStyle w:val="CommentReference"/>
        </w:rPr>
        <w:annotationRef/>
      </w:r>
      <w:r>
        <w:rPr>
          <w:lang w:val="sr-Cyrl-BA"/>
        </w:rPr>
        <w:t>У заградама навести оригинални (енг.) назив.</w:t>
      </w:r>
    </w:p>
  </w:comment>
  <w:comment w:id="2008" w:author="Aleksandar Kelec" w:date="2023-11-26T19:06:00Z" w:initials="AK">
    <w:p w14:paraId="539FFBA0" w14:textId="4F916427" w:rsidR="0077407A" w:rsidRPr="0077407A" w:rsidRDefault="0077407A">
      <w:pPr>
        <w:pStyle w:val="CommentText"/>
        <w:rPr>
          <w:lang w:val="sr-Cyrl-BA"/>
        </w:rPr>
      </w:pPr>
      <w:r>
        <w:rPr>
          <w:rStyle w:val="CommentReference"/>
        </w:rPr>
        <w:annotationRef/>
      </w:r>
      <w:r>
        <w:rPr>
          <w:lang w:val="sr-Cyrl-BA"/>
        </w:rPr>
        <w:t>модел</w:t>
      </w:r>
    </w:p>
  </w:comment>
  <w:comment w:id="2012" w:author="Aleksandar Kelec" w:date="2023-11-26T19:07:00Z" w:initials="AK">
    <w:p w14:paraId="1D92B7BC" w14:textId="1F0231BB" w:rsidR="00921FC2" w:rsidRPr="00921FC2" w:rsidRDefault="00921FC2">
      <w:pPr>
        <w:pStyle w:val="CommentText"/>
        <w:rPr>
          <w:lang w:val="sr-Cyrl-BA"/>
        </w:rPr>
      </w:pPr>
      <w:r>
        <w:rPr>
          <w:rStyle w:val="CommentReference"/>
        </w:rPr>
        <w:annotationRef/>
      </w:r>
      <w:r>
        <w:rPr>
          <w:lang w:val="sr-Cyrl-BA"/>
        </w:rPr>
        <w:t>?</w:t>
      </w:r>
    </w:p>
  </w:comment>
  <w:comment w:id="2027" w:author="Aleksandar Kelec" w:date="2023-11-26T19:09:00Z" w:initials="AK">
    <w:p w14:paraId="75BB8034" w14:textId="35323930" w:rsidR="005D4572" w:rsidRDefault="005D4572">
      <w:pPr>
        <w:pStyle w:val="CommentText"/>
      </w:pPr>
      <w:r>
        <w:rPr>
          <w:rStyle w:val="CommentReference"/>
        </w:rPr>
        <w:annotationRef/>
      </w:r>
    </w:p>
  </w:comment>
  <w:comment w:id="2031" w:author="Aleksandar Kelec" w:date="2023-11-26T19:08:00Z" w:initials="AK">
    <w:p w14:paraId="43E8BD14" w14:textId="52AA8D91" w:rsidR="00234E15" w:rsidRDefault="00234E15">
      <w:pPr>
        <w:pStyle w:val="CommentText"/>
      </w:pPr>
      <w:r>
        <w:rPr>
          <w:rStyle w:val="CommentReference"/>
        </w:rPr>
        <w:annotationRef/>
      </w:r>
    </w:p>
  </w:comment>
  <w:comment w:id="2036" w:author="Aleksandar Kelec" w:date="2023-11-26T19:09:00Z" w:initials="AK">
    <w:p w14:paraId="62C8A84C" w14:textId="46ED5ED9" w:rsidR="005D4572" w:rsidRDefault="005D4572">
      <w:pPr>
        <w:pStyle w:val="CommentText"/>
      </w:pPr>
      <w:r>
        <w:rPr>
          <w:rStyle w:val="CommentReference"/>
        </w:rPr>
        <w:annotationRef/>
      </w:r>
    </w:p>
  </w:comment>
  <w:comment w:id="2041" w:author="Aleksandar Kelec" w:date="2023-11-26T19:09:00Z" w:initials="AK">
    <w:p w14:paraId="1B5C929C" w14:textId="4971341A" w:rsidR="005D4572" w:rsidRDefault="005D4572">
      <w:pPr>
        <w:pStyle w:val="CommentText"/>
      </w:pPr>
      <w:r>
        <w:rPr>
          <w:rStyle w:val="CommentReference"/>
        </w:rPr>
        <w:annotationRef/>
      </w:r>
    </w:p>
  </w:comment>
  <w:comment w:id="2052" w:author="Zoran Djuric" w:date="2023-12-02T23:26:00Z" w:initials="ZD">
    <w:p w14:paraId="51473710" w14:textId="028CC9F7" w:rsidR="00311E98" w:rsidRPr="00311E98" w:rsidRDefault="00311E98">
      <w:pPr>
        <w:pStyle w:val="CommentText"/>
        <w:rPr>
          <w:lang w:val="sr-Latn-RS"/>
        </w:rPr>
      </w:pPr>
      <w:r>
        <w:rPr>
          <w:rStyle w:val="CommentReference"/>
        </w:rPr>
        <w:annotationRef/>
      </w:r>
      <w:r>
        <w:rPr>
          <w:lang w:val="sr-Cyrl-RS"/>
        </w:rPr>
        <w:t xml:space="preserve">И овдје уведите скраћеницу - </w:t>
      </w:r>
      <w:r>
        <w:rPr>
          <w:lang w:val="sr-Latn-RS"/>
        </w:rPr>
        <w:t>DT</w:t>
      </w:r>
    </w:p>
  </w:comment>
  <w:comment w:id="2061" w:author="Zoran Djuric" w:date="2023-12-02T23:26:00Z" w:initials="ZD">
    <w:p w14:paraId="5A197E9F" w14:textId="68FD21B3"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RF</w:t>
      </w:r>
    </w:p>
  </w:comment>
  <w:comment w:id="2065" w:author="Aleksandar Kelec" w:date="2023-11-26T19:15:00Z" w:initials="AK">
    <w:p w14:paraId="389CA998" w14:textId="7BAB9CB8" w:rsidR="00DA24EC" w:rsidRPr="00BC110C" w:rsidRDefault="00DA24EC">
      <w:pPr>
        <w:pStyle w:val="CommentText"/>
        <w:rPr>
          <w:lang w:val="sr-Cyrl-BA"/>
        </w:rPr>
      </w:pPr>
      <w:r>
        <w:rPr>
          <w:rStyle w:val="CommentReference"/>
        </w:rPr>
        <w:annotationRef/>
      </w:r>
      <w:r w:rsidR="00BC110C">
        <w:rPr>
          <w:lang w:val="sr-Cyrl-BA"/>
        </w:rPr>
        <w:t>екавица</w:t>
      </w:r>
    </w:p>
  </w:comment>
  <w:comment w:id="2068" w:author="Aleksandar Kelec" w:date="2023-11-26T19:15:00Z" w:initials="AK">
    <w:p w14:paraId="73D75D2E" w14:textId="281E9616" w:rsidR="00DA24EC" w:rsidRDefault="00DA24EC">
      <w:pPr>
        <w:pStyle w:val="CommentText"/>
      </w:pPr>
      <w:r>
        <w:rPr>
          <w:rStyle w:val="CommentReference"/>
        </w:rPr>
        <w:annotationRef/>
      </w:r>
    </w:p>
  </w:comment>
  <w:comment w:id="2076" w:author="Aleksandar Kelec" w:date="2023-11-26T19:15:00Z" w:initials="AK">
    <w:p w14:paraId="61393A68" w14:textId="42AB0E2E" w:rsidR="006C6F26" w:rsidRPr="006C6F26" w:rsidRDefault="006C6F26">
      <w:pPr>
        <w:pStyle w:val="CommentText"/>
        <w:rPr>
          <w:lang w:val="sr-Cyrl-BA"/>
        </w:rPr>
      </w:pPr>
      <w:r>
        <w:rPr>
          <w:rStyle w:val="CommentReference"/>
        </w:rPr>
        <w:annotationRef/>
      </w:r>
      <w:r>
        <w:rPr>
          <w:lang w:val="sr-Cyrl-BA"/>
        </w:rPr>
        <w:t>енг. термин</w:t>
      </w:r>
    </w:p>
  </w:comment>
  <w:comment w:id="2087" w:author="Aleksandar Kelec" w:date="2023-11-26T19:17:00Z" w:initials="AK">
    <w:p w14:paraId="7D6A8EA4" w14:textId="7BEF346B" w:rsidR="00DB369F" w:rsidRDefault="00DB369F">
      <w:pPr>
        <w:pStyle w:val="CommentText"/>
      </w:pPr>
      <w:r>
        <w:rPr>
          <w:rStyle w:val="CommentReference"/>
        </w:rPr>
        <w:annotationRef/>
      </w:r>
    </w:p>
  </w:comment>
  <w:comment w:id="2091" w:author="Zoran Djuric" w:date="2023-12-02T23:27:00Z" w:initials="ZD">
    <w:p w14:paraId="3B469DC4" w14:textId="1E556C0B"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GBT</w:t>
      </w:r>
    </w:p>
  </w:comment>
  <w:comment w:id="2124" w:author="Aleksandar Kelec" w:date="2023-11-26T19:20:00Z" w:initials="AK">
    <w:p w14:paraId="331AC7E2" w14:textId="2572F1EF" w:rsidR="00E559AA" w:rsidRDefault="00E559AA">
      <w:pPr>
        <w:pStyle w:val="CommentText"/>
      </w:pPr>
      <w:r>
        <w:rPr>
          <w:rStyle w:val="CommentReference"/>
        </w:rPr>
        <w:annotationRef/>
      </w:r>
    </w:p>
  </w:comment>
  <w:comment w:id="2136" w:author="Aleksandar Kelec" w:date="2023-11-26T19:22:00Z" w:initials="AK">
    <w:p w14:paraId="6387A422" w14:textId="2661D508" w:rsidR="00BB4C53" w:rsidRPr="00BB4C53" w:rsidRDefault="00BB4C53">
      <w:pPr>
        <w:pStyle w:val="CommentText"/>
        <w:rPr>
          <w:lang w:val="sr-Cyrl-BA"/>
        </w:rPr>
      </w:pPr>
      <w:r>
        <w:rPr>
          <w:rStyle w:val="CommentReference"/>
        </w:rPr>
        <w:annotationRef/>
      </w:r>
      <w:r>
        <w:rPr>
          <w:lang w:val="sr-Cyrl-BA"/>
        </w:rPr>
        <w:t>У раду се појављује доста хрватских термина, обратите пажњу и замијените их одговарајућим српским терми</w:t>
      </w:r>
      <w:r w:rsidR="004B10A3">
        <w:rPr>
          <w:lang w:val="sr-Cyrl-BA"/>
        </w:rPr>
        <w:t>ни</w:t>
      </w:r>
      <w:r>
        <w:rPr>
          <w:lang w:val="sr-Cyrl-BA"/>
        </w:rPr>
        <w:t>ма.</w:t>
      </w:r>
    </w:p>
  </w:comment>
  <w:comment w:id="2140" w:author="Aleksandar Kelec" w:date="2023-11-26T19:22:00Z" w:initials="AK">
    <w:p w14:paraId="42747C50" w14:textId="09D1F364" w:rsidR="00BB4C53" w:rsidRDefault="00BB4C53">
      <w:pPr>
        <w:pStyle w:val="CommentText"/>
      </w:pPr>
      <w:r>
        <w:rPr>
          <w:rStyle w:val="CommentReference"/>
        </w:rPr>
        <w:annotationRef/>
      </w:r>
    </w:p>
  </w:comment>
  <w:comment w:id="2145" w:author="Aleksandar Kelec" w:date="2023-11-26T19:23:00Z" w:initials="AK">
    <w:p w14:paraId="2186A030" w14:textId="1C28A6A0" w:rsidR="007B4C91" w:rsidRPr="007B4C91" w:rsidRDefault="007B4C91">
      <w:pPr>
        <w:pStyle w:val="CommentText"/>
        <w:rPr>
          <w:lang w:val="sr-Cyrl-BA"/>
        </w:rPr>
      </w:pPr>
      <w:r>
        <w:rPr>
          <w:rStyle w:val="CommentReference"/>
        </w:rPr>
        <w:annotationRef/>
      </w:r>
      <w:r>
        <w:rPr>
          <w:lang w:val="sr-Cyrl-BA"/>
        </w:rPr>
        <w:t>ћирилица</w:t>
      </w:r>
    </w:p>
  </w:comment>
  <w:comment w:id="2152" w:author="Aleksandar Kelec" w:date="2023-11-26T19:24:00Z" w:initials="AK">
    <w:p w14:paraId="54F988E3" w14:textId="04053E97" w:rsidR="009D5FAB" w:rsidRDefault="009D5FAB">
      <w:pPr>
        <w:pStyle w:val="CommentText"/>
      </w:pPr>
      <w:r>
        <w:rPr>
          <w:rStyle w:val="CommentReference"/>
        </w:rPr>
        <w:annotationRef/>
      </w:r>
    </w:p>
  </w:comment>
  <w:comment w:id="2157" w:author="Aleksandar Kelec" w:date="2023-11-26T19:24:00Z" w:initials="AK">
    <w:p w14:paraId="583EDD54" w14:textId="7EBDBB60" w:rsidR="009D5FAB" w:rsidRDefault="009D5FAB">
      <w:pPr>
        <w:pStyle w:val="CommentText"/>
      </w:pPr>
      <w:r>
        <w:rPr>
          <w:rStyle w:val="CommentReference"/>
        </w:rPr>
        <w:annotationRef/>
      </w:r>
    </w:p>
  </w:comment>
  <w:comment w:id="2160" w:author="Aleksandar Kelec" w:date="2023-11-26T19:24:00Z" w:initials="AK">
    <w:p w14:paraId="4FCA463D" w14:textId="1DF56F73" w:rsidR="009D5FAB" w:rsidRDefault="009D5FAB">
      <w:pPr>
        <w:pStyle w:val="CommentText"/>
      </w:pPr>
      <w:r>
        <w:rPr>
          <w:rStyle w:val="CommentReference"/>
        </w:rPr>
        <w:annotationRef/>
      </w:r>
    </w:p>
  </w:comment>
  <w:comment w:id="2164" w:author="Aleksandar Kelec" w:date="2023-11-26T19:24:00Z" w:initials="AK">
    <w:p w14:paraId="36DFFE5D" w14:textId="4A2E0CC7" w:rsidR="00393401" w:rsidRDefault="00393401">
      <w:pPr>
        <w:pStyle w:val="CommentText"/>
      </w:pPr>
      <w:r>
        <w:rPr>
          <w:rStyle w:val="CommentReference"/>
        </w:rPr>
        <w:annotationRef/>
      </w:r>
    </w:p>
  </w:comment>
  <w:comment w:id="2169" w:author="Aleksandar Kelec" w:date="2023-11-26T19:24:00Z" w:initials="AK">
    <w:p w14:paraId="63AD03B6" w14:textId="7F7439A6" w:rsidR="00393401" w:rsidRDefault="00393401">
      <w:pPr>
        <w:pStyle w:val="CommentText"/>
      </w:pPr>
      <w:r>
        <w:rPr>
          <w:rStyle w:val="CommentReference"/>
        </w:rPr>
        <w:annotationRef/>
      </w:r>
    </w:p>
  </w:comment>
  <w:comment w:id="2181" w:author="Aleksandar Kelec" w:date="2023-11-26T19:25:00Z" w:initials="AK">
    <w:p w14:paraId="28D4A206" w14:textId="00587874" w:rsidR="00393401" w:rsidRDefault="00393401">
      <w:pPr>
        <w:pStyle w:val="CommentText"/>
      </w:pPr>
      <w:r>
        <w:rPr>
          <w:rStyle w:val="CommentReference"/>
        </w:rPr>
        <w:annotationRef/>
      </w:r>
    </w:p>
  </w:comment>
  <w:comment w:id="2188" w:author="Zoran Djuric" w:date="2023-12-02T23:39:00Z" w:initials="ZD">
    <w:p w14:paraId="5D6A695B" w14:textId="4D7A42DA" w:rsidR="00857EE7" w:rsidRPr="001F5455" w:rsidRDefault="00857EE7">
      <w:pPr>
        <w:pStyle w:val="CommentText"/>
        <w:rPr>
          <w:lang w:val="sr-Cyrl-RS"/>
        </w:rPr>
      </w:pPr>
      <w:r>
        <w:rPr>
          <w:rStyle w:val="CommentReference"/>
        </w:rPr>
        <w:annotationRef/>
      </w:r>
      <w:r>
        <w:rPr>
          <w:lang w:val="sr-Cyrl-RS"/>
        </w:rPr>
        <w:t>Ово поглавље треба да буде значајно прерађено. Овако написано дјелује као некакви упутство</w:t>
      </w:r>
      <w:r w:rsidR="001F5455">
        <w:rPr>
          <w:lang w:val="sr-Latn-RS"/>
        </w:rPr>
        <w:t xml:space="preserve"> </w:t>
      </w:r>
      <w:r w:rsidR="001F5455">
        <w:rPr>
          <w:lang w:val="sr-Cyrl-RS"/>
        </w:rPr>
        <w:t xml:space="preserve">или опис оног што је урађено. </w:t>
      </w:r>
    </w:p>
  </w:comment>
  <w:comment w:id="2206" w:author="Aleksandar Kelec" w:date="2023-11-26T19:26:00Z" w:initials="AK">
    <w:p w14:paraId="162842B0" w14:textId="732F55BD" w:rsidR="00E142F5" w:rsidRPr="00E142F5" w:rsidRDefault="00E142F5">
      <w:pPr>
        <w:pStyle w:val="CommentText"/>
        <w:rPr>
          <w:lang w:val="sr-Cyrl-BA"/>
        </w:rPr>
      </w:pPr>
      <w:r>
        <w:rPr>
          <w:rStyle w:val="CommentReference"/>
        </w:rPr>
        <w:annotationRef/>
      </w:r>
      <w:r>
        <w:rPr>
          <w:lang w:val="sr-Cyrl-BA"/>
        </w:rPr>
        <w:t>Линк у фусноти</w:t>
      </w:r>
    </w:p>
  </w:comment>
  <w:comment w:id="2246" w:author="Aleksandar Kelec" w:date="2023-11-26T19:31:00Z" w:initials="AK">
    <w:p w14:paraId="6B39B97C" w14:textId="77777777" w:rsidR="00125523" w:rsidRPr="00A116DF" w:rsidRDefault="00125523" w:rsidP="00125523">
      <w:pPr>
        <w:pStyle w:val="CommentText"/>
        <w:rPr>
          <w:lang w:val="sr-Cyrl-BA"/>
        </w:rPr>
      </w:pPr>
      <w:r>
        <w:rPr>
          <w:rStyle w:val="CommentReference"/>
        </w:rPr>
        <w:annotationRef/>
      </w:r>
      <w:r>
        <w:rPr>
          <w:lang w:val="sr-Cyrl-BA"/>
        </w:rPr>
        <w:t>Ставке набрајања раздвојити зарезом (или тачком).</w:t>
      </w:r>
    </w:p>
  </w:comment>
  <w:comment w:id="2281" w:author="Aleksandar Kelec" w:date="2023-11-26T19:28:00Z" w:initials="AK">
    <w:p w14:paraId="3EF68CC1" w14:textId="6C43DF33" w:rsidR="00793375" w:rsidRPr="00793375" w:rsidRDefault="00793375">
      <w:pPr>
        <w:pStyle w:val="CommentText"/>
        <w:rPr>
          <w:lang w:val="sr-Cyrl-BA"/>
        </w:rPr>
      </w:pPr>
      <w:r>
        <w:rPr>
          <w:rStyle w:val="CommentReference"/>
        </w:rPr>
        <w:annotationRef/>
      </w:r>
      <w:r>
        <w:rPr>
          <w:lang w:val="sr-Cyrl-BA"/>
        </w:rPr>
        <w:t>кориштени су</w:t>
      </w:r>
    </w:p>
  </w:comment>
  <w:comment w:id="2315" w:author="Aleksandar Kelec" w:date="2023-11-26T19:28:00Z" w:initials="AK">
    <w:p w14:paraId="765D2E8B" w14:textId="64B74D9C" w:rsidR="00141623" w:rsidRPr="00141623" w:rsidRDefault="00141623">
      <w:pPr>
        <w:pStyle w:val="CommentText"/>
        <w:rPr>
          <w:lang w:val="sr-Cyrl-BA"/>
        </w:rPr>
      </w:pPr>
      <w:r>
        <w:rPr>
          <w:rStyle w:val="CommentReference"/>
        </w:rPr>
        <w:annotationRef/>
      </w:r>
      <w:r>
        <w:rPr>
          <w:lang w:val="sr-Cyrl-BA"/>
        </w:rPr>
        <w:t>3. лице једнине, цијели рад.</w:t>
      </w:r>
    </w:p>
  </w:comment>
  <w:comment w:id="2347" w:author="Zoran Djuric" w:date="2023-12-02T23:28:00Z" w:initials="ZD">
    <w:p w14:paraId="453775A4" w14:textId="7BA8FB27" w:rsidR="00311E98" w:rsidRDefault="00311E98">
      <w:pPr>
        <w:pStyle w:val="CommentText"/>
      </w:pPr>
      <w:r>
        <w:rPr>
          <w:rStyle w:val="CommentReference"/>
        </w:rPr>
        <w:annotationRef/>
      </w:r>
    </w:p>
  </w:comment>
  <w:comment w:id="2383" w:author="Aleksandar Kelec" w:date="2023-11-26T19:30:00Z" w:initials="AK">
    <w:p w14:paraId="323C7FFD" w14:textId="4FC409AA" w:rsidR="00EE6ABA" w:rsidRPr="00EE6ABA" w:rsidRDefault="00EE6ABA">
      <w:pPr>
        <w:pStyle w:val="CommentText"/>
        <w:rPr>
          <w:lang w:val="sr-Cyrl-BA"/>
        </w:rPr>
      </w:pPr>
      <w:r>
        <w:rPr>
          <w:rStyle w:val="CommentReference"/>
        </w:rPr>
        <w:annotationRef/>
      </w:r>
      <w:r>
        <w:rPr>
          <w:lang w:val="sr-Cyrl-BA"/>
        </w:rPr>
        <w:t>Референца</w:t>
      </w:r>
    </w:p>
  </w:comment>
  <w:comment w:id="2399" w:author="Aleksandar Kelec" w:date="2023-11-26T19:31:00Z" w:initials="AK">
    <w:p w14:paraId="07DDF77B" w14:textId="2588802A" w:rsidR="00A116DF" w:rsidRPr="00A116DF" w:rsidRDefault="00A116DF">
      <w:pPr>
        <w:pStyle w:val="CommentText"/>
        <w:rPr>
          <w:lang w:val="sr-Cyrl-BA"/>
        </w:rPr>
      </w:pPr>
      <w:r>
        <w:rPr>
          <w:rStyle w:val="CommentReference"/>
        </w:rPr>
        <w:annotationRef/>
      </w:r>
      <w:r>
        <w:rPr>
          <w:lang w:val="sr-Cyrl-BA"/>
        </w:rPr>
        <w:t>Ставке набрајања раздвојити зарезом</w:t>
      </w:r>
      <w:r w:rsidR="001A531B">
        <w:rPr>
          <w:lang w:val="sr-Cyrl-BA"/>
        </w:rPr>
        <w:t xml:space="preserve"> (или тачком)</w:t>
      </w:r>
      <w:r>
        <w:rPr>
          <w:lang w:val="sr-Cyrl-BA"/>
        </w:rPr>
        <w:t>.</w:t>
      </w:r>
    </w:p>
  </w:comment>
  <w:comment w:id="2468" w:author="Aleksandar Kelec" w:date="2023-11-26T19:31:00Z" w:initials="AK">
    <w:p w14:paraId="5F37BD8A" w14:textId="113BE2B3" w:rsidR="001B1777" w:rsidRPr="001B1777" w:rsidRDefault="001B1777">
      <w:pPr>
        <w:pStyle w:val="CommentText"/>
        <w:rPr>
          <w:lang w:val="sr-Cyrl-BA"/>
        </w:rPr>
      </w:pPr>
      <w:r>
        <w:rPr>
          <w:rStyle w:val="CommentReference"/>
        </w:rPr>
        <w:annotationRef/>
      </w:r>
      <w:r>
        <w:rPr>
          <w:lang w:val="en-US"/>
        </w:rPr>
        <w:t>CSV</w:t>
      </w:r>
    </w:p>
  </w:comment>
  <w:comment w:id="2787" w:author="Aleksandar Kelec" w:date="2023-11-26T19:37:00Z" w:initials="AK">
    <w:p w14:paraId="2CE61DA5" w14:textId="77777777" w:rsidR="00065AB1" w:rsidRPr="00AB4B31" w:rsidRDefault="00065AB1" w:rsidP="00065AB1">
      <w:pPr>
        <w:pStyle w:val="CommentText"/>
        <w:rPr>
          <w:lang w:val="sr-Cyrl-BA"/>
        </w:rPr>
      </w:pPr>
      <w:r>
        <w:rPr>
          <w:rStyle w:val="CommentReference"/>
        </w:rPr>
        <w:annotationRef/>
      </w:r>
      <w:r>
        <w:rPr>
          <w:lang w:val="sr-Cyrl-BA"/>
        </w:rPr>
        <w:t>Користите један фонт кроз цијели рад.</w:t>
      </w:r>
    </w:p>
  </w:comment>
  <w:comment w:id="2818" w:author="Aleksandar Kelec" w:date="2023-11-26T19:37:00Z" w:initials="AK">
    <w:p w14:paraId="4CB21FA1" w14:textId="7D8A6560" w:rsidR="00AB4B31" w:rsidRPr="00AB4B31" w:rsidRDefault="00AB4B31">
      <w:pPr>
        <w:pStyle w:val="CommentText"/>
        <w:rPr>
          <w:lang w:val="sr-Cyrl-BA"/>
        </w:rPr>
      </w:pPr>
      <w:r>
        <w:rPr>
          <w:rStyle w:val="CommentReference"/>
        </w:rPr>
        <w:annotationRef/>
      </w:r>
      <w:r>
        <w:rPr>
          <w:lang w:val="sr-Cyrl-BA"/>
        </w:rPr>
        <w:t>Користите један фонт кроз цијели рад.</w:t>
      </w:r>
    </w:p>
  </w:comment>
  <w:comment w:id="2850" w:author="Aleksandar Kelec" w:date="2023-11-26T19:37:00Z" w:initials="AK">
    <w:p w14:paraId="1763137B" w14:textId="7FCF4D83" w:rsidR="007A6B31" w:rsidRPr="007A6B31" w:rsidRDefault="007A6B31">
      <w:pPr>
        <w:pStyle w:val="CommentText"/>
        <w:rPr>
          <w:lang w:val="sr-Cyrl-BA"/>
        </w:rPr>
      </w:pPr>
      <w:r>
        <w:rPr>
          <w:rStyle w:val="CommentReference"/>
        </w:rPr>
        <w:annotationRef/>
      </w:r>
      <w:r>
        <w:rPr>
          <w:lang w:val="sr-Cyrl-BA"/>
        </w:rPr>
        <w:t>Нема потребе за кориштењем овог фонта овдје.</w:t>
      </w:r>
    </w:p>
  </w:comment>
  <w:comment w:id="2944" w:author="Zoran Djuric" w:date="2023-12-02T23:29:00Z" w:initials="ZD">
    <w:p w14:paraId="16B67118" w14:textId="6BF69777" w:rsidR="00311E98" w:rsidRPr="00311E98" w:rsidRDefault="00311E98">
      <w:pPr>
        <w:pStyle w:val="CommentText"/>
        <w:rPr>
          <w:lang w:val="sr-Cyrl-RS"/>
        </w:rPr>
      </w:pPr>
      <w:r>
        <w:rPr>
          <w:rStyle w:val="CommentReference"/>
        </w:rPr>
        <w:annotationRef/>
      </w:r>
      <w:r>
        <w:rPr>
          <w:lang w:val="sr-Cyrl-RS"/>
        </w:rPr>
        <w:t>Ово треба да буде секција у поглављу 5.</w:t>
      </w:r>
    </w:p>
  </w:comment>
  <w:comment w:id="2966" w:author="Aleksandar Kelec" w:date="2023-11-26T19:47:00Z" w:initials="AK">
    <w:p w14:paraId="0B7DF4C5" w14:textId="28A0AAE5" w:rsidR="00387183" w:rsidRPr="00387183" w:rsidRDefault="00387183">
      <w:pPr>
        <w:pStyle w:val="CommentText"/>
        <w:rPr>
          <w:lang w:val="sr-Cyrl-BA"/>
        </w:rPr>
      </w:pPr>
      <w:r>
        <w:rPr>
          <w:rStyle w:val="CommentReference"/>
        </w:rPr>
        <w:annotationRef/>
      </w:r>
      <w:r>
        <w:rPr>
          <w:lang w:val="sr-Cyrl-BA"/>
        </w:rPr>
        <w:t>Два пута наводите овај алгоритам</w:t>
      </w:r>
    </w:p>
  </w:comment>
  <w:comment w:id="2988" w:author="Aleksandar Kelec" w:date="2023-11-26T19:50:00Z" w:initials="AK">
    <w:p w14:paraId="7808E445" w14:textId="143A85E2" w:rsidR="00633C21" w:rsidRPr="00633C21" w:rsidRDefault="00633C21">
      <w:pPr>
        <w:pStyle w:val="CommentText"/>
        <w:rPr>
          <w:lang w:val="sr-Cyrl-BA"/>
        </w:rPr>
      </w:pPr>
      <w:r>
        <w:rPr>
          <w:rStyle w:val="CommentReference"/>
        </w:rPr>
        <w:annotationRef/>
      </w:r>
      <w:r>
        <w:rPr>
          <w:lang w:val="sr-Cyrl-BA"/>
        </w:rPr>
        <w:t>Ово поглавље се не нумерише.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A920F" w15:done="0"/>
  <w15:commentEx w15:paraId="541F8C5A" w15:done="1"/>
  <w15:commentEx w15:paraId="0280026A" w15:done="1"/>
  <w15:commentEx w15:paraId="49E3B13E" w15:done="0"/>
  <w15:commentEx w15:paraId="6FFE07C1" w15:done="1"/>
  <w15:commentEx w15:paraId="665A51EB" w15:done="1"/>
  <w15:commentEx w15:paraId="2516143F" w15:done="1"/>
  <w15:commentEx w15:paraId="6AD0CC83" w15:done="1"/>
  <w15:commentEx w15:paraId="57D1B990" w15:done="0"/>
  <w15:commentEx w15:paraId="3A9328CC" w15:done="1"/>
  <w15:commentEx w15:paraId="100C6AEC" w15:done="1"/>
  <w15:commentEx w15:paraId="0E2B4386" w15:done="1"/>
  <w15:commentEx w15:paraId="1488DC5E" w15:done="1"/>
  <w15:commentEx w15:paraId="5E6F6059" w15:done="1"/>
  <w15:commentEx w15:paraId="7358AD98" w15:done="1"/>
  <w15:commentEx w15:paraId="47E833CD" w15:done="1"/>
  <w15:commentEx w15:paraId="55ECE480" w15:done="0"/>
  <w15:commentEx w15:paraId="2EEC5D54" w15:done="0"/>
  <w15:commentEx w15:paraId="0957E84B" w15:done="1"/>
  <w15:commentEx w15:paraId="54EF4DA4" w15:done="1"/>
  <w15:commentEx w15:paraId="1B5D99DF" w15:done="1"/>
  <w15:commentEx w15:paraId="30FA85CC" w15:done="1"/>
  <w15:commentEx w15:paraId="24CD8104" w15:done="1"/>
  <w15:commentEx w15:paraId="504165C8" w15:done="1"/>
  <w15:commentEx w15:paraId="539FFBA0" w15:done="0"/>
  <w15:commentEx w15:paraId="1D92B7BC" w15:done="0"/>
  <w15:commentEx w15:paraId="75BB8034" w15:done="0"/>
  <w15:commentEx w15:paraId="43E8BD14" w15:done="0"/>
  <w15:commentEx w15:paraId="62C8A84C" w15:done="0"/>
  <w15:commentEx w15:paraId="1B5C929C" w15:done="0"/>
  <w15:commentEx w15:paraId="51473710" w15:done="1"/>
  <w15:commentEx w15:paraId="5A197E9F" w15:done="1"/>
  <w15:commentEx w15:paraId="389CA998" w15:done="1"/>
  <w15:commentEx w15:paraId="73D75D2E" w15:done="1"/>
  <w15:commentEx w15:paraId="61393A68" w15:done="0"/>
  <w15:commentEx w15:paraId="7D6A8EA4" w15:done="1"/>
  <w15:commentEx w15:paraId="3B469DC4" w15:done="1"/>
  <w15:commentEx w15:paraId="331AC7E2" w15:done="1"/>
  <w15:commentEx w15:paraId="6387A422" w15:done="0"/>
  <w15:commentEx w15:paraId="42747C50" w15:done="0"/>
  <w15:commentEx w15:paraId="2186A030" w15:done="0"/>
  <w15:commentEx w15:paraId="54F988E3" w15:done="0"/>
  <w15:commentEx w15:paraId="583EDD54" w15:done="1"/>
  <w15:commentEx w15:paraId="4FCA463D" w15:done="1"/>
  <w15:commentEx w15:paraId="36DFFE5D" w15:done="0"/>
  <w15:commentEx w15:paraId="63AD03B6" w15:done="0"/>
  <w15:commentEx w15:paraId="28D4A206" w15:done="0"/>
  <w15:commentEx w15:paraId="5D6A695B" w15:done="1"/>
  <w15:commentEx w15:paraId="162842B0" w15:done="1"/>
  <w15:commentEx w15:paraId="6B39B97C" w15:done="1"/>
  <w15:commentEx w15:paraId="3EF68CC1" w15:done="1"/>
  <w15:commentEx w15:paraId="765D2E8B" w15:done="1"/>
  <w15:commentEx w15:paraId="453775A4" w15:done="0"/>
  <w15:commentEx w15:paraId="323C7FFD" w15:done="0"/>
  <w15:commentEx w15:paraId="07DDF77B" w15:done="0"/>
  <w15:commentEx w15:paraId="5F37BD8A" w15:done="0"/>
  <w15:commentEx w15:paraId="2CE61DA5" w15:done="1"/>
  <w15:commentEx w15:paraId="4CB21FA1" w15:done="1"/>
  <w15:commentEx w15:paraId="1763137B" w15:done="1"/>
  <w15:commentEx w15:paraId="16B67118" w15:done="0"/>
  <w15:commentEx w15:paraId="0B7DF4C5" w15:done="0"/>
  <w15:commentEx w15:paraId="7808E4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3171D18" w16cex:dateUtc="2023-12-02T21:20:00Z"/>
  <w16cex:commentExtensible w16cex:durableId="42E4F9F3" w16cex:dateUtc="2023-12-02T21:22:00Z"/>
  <w16cex:commentExtensible w16cex:durableId="3D200550" w16cex:dateUtc="2023-12-02T21:35:00Z"/>
  <w16cex:commentExtensible w16cex:durableId="6764EFBF" w16cex:dateUtc="2023-12-02T21:35:00Z"/>
  <w16cex:commentExtensible w16cex:durableId="3D7318C7" w16cex:dateUtc="2023-12-02T21:36:00Z"/>
  <w16cex:commentExtensible w16cex:durableId="19177B90" w16cex:dateUtc="2023-12-02T21:37:00Z"/>
  <w16cex:commentExtensible w16cex:durableId="6CD25BE0" w16cex:dateUtc="2023-12-02T21:36:00Z"/>
  <w16cex:commentExtensible w16cex:durableId="175D3CC4" w16cex:dateUtc="2023-12-02T21:38:00Z"/>
  <w16cex:commentExtensible w16cex:durableId="2EE12BBD" w16cex:dateUtc="2023-12-02T21:38:00Z"/>
  <w16cex:commentExtensible w16cex:durableId="65C1A05D" w16cex:dateUtc="2023-12-02T21:59:00Z"/>
  <w16cex:commentExtensible w16cex:durableId="0CA3D035" w16cex:dateUtc="2023-12-02T22:00:00Z"/>
  <w16cex:commentExtensible w16cex:durableId="0FCBFE80" w16cex:dateUtc="2023-12-02T22:23:00Z"/>
  <w16cex:commentExtensible w16cex:durableId="577D8C53" w16cex:dateUtc="2023-12-02T22:24:00Z"/>
  <w16cex:commentExtensible w16cex:durableId="55C8E362" w16cex:dateUtc="2023-12-02T22:26:00Z"/>
  <w16cex:commentExtensible w16cex:durableId="1BB7CCB4" w16cex:dateUtc="2023-12-02T22:26:00Z"/>
  <w16cex:commentExtensible w16cex:durableId="75CC74BB" w16cex:dateUtc="2023-12-02T22:27:00Z"/>
  <w16cex:commentExtensible w16cex:durableId="6B7C18A2" w16cex:dateUtc="2023-12-02T22:39:00Z"/>
  <w16cex:commentExtensible w16cex:durableId="185F30BC" w16cex:dateUtc="2023-12-02T22:28:00Z"/>
  <w16cex:commentExtensible w16cex:durableId="2F58C967" w16cex:dateUtc="2023-12-02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A920F" w16cid:durableId="03171D18"/>
  <w16cid:commentId w16cid:paraId="541F8C5A" w16cid:durableId="660CD056"/>
  <w16cid:commentId w16cid:paraId="0280026A" w16cid:durableId="1613031F"/>
  <w16cid:commentId w16cid:paraId="49E3B13E" w16cid:durableId="290DD8B2"/>
  <w16cid:commentId w16cid:paraId="6FFE07C1" w16cid:durableId="290DD8F1"/>
  <w16cid:commentId w16cid:paraId="665A51EB" w16cid:durableId="290DD973"/>
  <w16cid:commentId w16cid:paraId="2516143F" w16cid:durableId="42E4F9F3"/>
  <w16cid:commentId w16cid:paraId="6AD0CC83" w16cid:durableId="3D200550"/>
  <w16cid:commentId w16cid:paraId="57D1B990" w16cid:durableId="6764EFBF"/>
  <w16cid:commentId w16cid:paraId="3A9328CC" w16cid:durableId="3D7318C7"/>
  <w16cid:commentId w16cid:paraId="100C6AEC" w16cid:durableId="19177B90"/>
  <w16cid:commentId w16cid:paraId="0E2B4386" w16cid:durableId="6CD25BE0"/>
  <w16cid:commentId w16cid:paraId="1488DC5E" w16cid:durableId="175D3CC4"/>
  <w16cid:commentId w16cid:paraId="5E6F6059" w16cid:durableId="2EE12BBD"/>
  <w16cid:commentId w16cid:paraId="7358AD98" w16cid:durableId="290DDB33"/>
  <w16cid:commentId w16cid:paraId="47E833CD" w16cid:durableId="290DDB3B"/>
  <w16cid:commentId w16cid:paraId="55ECE480" w16cid:durableId="65C1A05D"/>
  <w16cid:commentId w16cid:paraId="2EEC5D54" w16cid:durableId="290DDC25"/>
  <w16cid:commentId w16cid:paraId="0957E84B" w16cid:durableId="0CA3D035"/>
  <w16cid:commentId w16cid:paraId="54EF4DA4" w16cid:durableId="0FCBFE80"/>
  <w16cid:commentId w16cid:paraId="1B5D99DF" w16cid:durableId="577D8C53"/>
  <w16cid:commentId w16cid:paraId="30FA85CC" w16cid:durableId="290DE3C8"/>
  <w16cid:commentId w16cid:paraId="24CD8104" w16cid:durableId="290DE79D"/>
  <w16cid:commentId w16cid:paraId="504165C8" w16cid:durableId="290E14D9"/>
  <w16cid:commentId w16cid:paraId="539FFBA0" w16cid:durableId="290E15BF"/>
  <w16cid:commentId w16cid:paraId="1D92B7BC" w16cid:durableId="290E1605"/>
  <w16cid:commentId w16cid:paraId="75BB8034" w16cid:durableId="290E166B"/>
  <w16cid:commentId w16cid:paraId="43E8BD14" w16cid:durableId="290E1641"/>
  <w16cid:commentId w16cid:paraId="62C8A84C" w16cid:durableId="290E1672"/>
  <w16cid:commentId w16cid:paraId="1B5C929C" w16cid:durableId="290E1677"/>
  <w16cid:commentId w16cid:paraId="51473710" w16cid:durableId="55C8E362"/>
  <w16cid:commentId w16cid:paraId="5A197E9F" w16cid:durableId="1BB7CCB4"/>
  <w16cid:commentId w16cid:paraId="389CA998" w16cid:durableId="290E17C9"/>
  <w16cid:commentId w16cid:paraId="73D75D2E" w16cid:durableId="290E17CD"/>
  <w16cid:commentId w16cid:paraId="61393A68" w16cid:durableId="290E17E3"/>
  <w16cid:commentId w16cid:paraId="7D6A8EA4" w16cid:durableId="290E183C"/>
  <w16cid:commentId w16cid:paraId="3B469DC4" w16cid:durableId="75CC74BB"/>
  <w16cid:commentId w16cid:paraId="331AC7E2" w16cid:durableId="290E18F2"/>
  <w16cid:commentId w16cid:paraId="6387A422" w16cid:durableId="290E195E"/>
  <w16cid:commentId w16cid:paraId="42747C50" w16cid:durableId="290E1964"/>
  <w16cid:commentId w16cid:paraId="2186A030" w16cid:durableId="290E19B0"/>
  <w16cid:commentId w16cid:paraId="54F988E3" w16cid:durableId="290E19DC"/>
  <w16cid:commentId w16cid:paraId="583EDD54" w16cid:durableId="290E19DF"/>
  <w16cid:commentId w16cid:paraId="4FCA463D" w16cid:durableId="290E19E0"/>
  <w16cid:commentId w16cid:paraId="36DFFE5D" w16cid:durableId="290E1A00"/>
  <w16cid:commentId w16cid:paraId="63AD03B6" w16cid:durableId="290E1A04"/>
  <w16cid:commentId w16cid:paraId="28D4A206" w16cid:durableId="290E1A16"/>
  <w16cid:commentId w16cid:paraId="5D6A695B" w16cid:durableId="6B7C18A2"/>
  <w16cid:commentId w16cid:paraId="162842B0" w16cid:durableId="290E1A83"/>
  <w16cid:commentId w16cid:paraId="6B39B97C" w16cid:durableId="12F12B06"/>
  <w16cid:commentId w16cid:paraId="3EF68CC1" w16cid:durableId="290E1AC1"/>
  <w16cid:commentId w16cid:paraId="765D2E8B" w16cid:durableId="290E1AF0"/>
  <w16cid:commentId w16cid:paraId="453775A4" w16cid:durableId="185F30BC"/>
  <w16cid:commentId w16cid:paraId="323C7FFD" w16cid:durableId="290E1B52"/>
  <w16cid:commentId w16cid:paraId="07DDF77B" w16cid:durableId="290E1B84"/>
  <w16cid:commentId w16cid:paraId="5F37BD8A" w16cid:durableId="290E1BAA"/>
  <w16cid:commentId w16cid:paraId="2CE61DA5" w16cid:durableId="2492C719"/>
  <w16cid:commentId w16cid:paraId="4CB21FA1" w16cid:durableId="290E1CF6"/>
  <w16cid:commentId w16cid:paraId="1763137B" w16cid:durableId="290E1D0A"/>
  <w16cid:commentId w16cid:paraId="16B67118" w16cid:durableId="2F58C967"/>
  <w16cid:commentId w16cid:paraId="0B7DF4C5" w16cid:durableId="290E1F49"/>
  <w16cid:commentId w16cid:paraId="7808E445" w16cid:durableId="290E2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D6C2" w14:textId="77777777" w:rsidR="00485969" w:rsidRDefault="00485969">
      <w:pPr>
        <w:spacing w:line="240" w:lineRule="auto"/>
      </w:pPr>
      <w:r>
        <w:separator/>
      </w:r>
    </w:p>
  </w:endnote>
  <w:endnote w:type="continuationSeparator" w:id="0">
    <w:p w14:paraId="3EF7C578" w14:textId="77777777" w:rsidR="00485969" w:rsidRDefault="004859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D700C9" w:rsidRDefault="00D700C9">
    <w:pPr>
      <w:pStyle w:val="Footer"/>
      <w:pBdr>
        <w:top w:val="single" w:sz="4" w:space="1" w:color="D9D9D9" w:themeColor="background1" w:themeShade="D9"/>
      </w:pBdr>
      <w:rPr>
        <w:b/>
        <w:bCs/>
      </w:rPr>
    </w:pPr>
  </w:p>
  <w:p w14:paraId="541FD030" w14:textId="77777777" w:rsidR="00D700C9" w:rsidRDefault="00D700C9">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D700C9" w:rsidRDefault="00D700C9">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D700C9" w:rsidRDefault="00D700C9">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D700C9" w:rsidRDefault="00D700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D700C9" w:rsidRDefault="00D700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D700C9" w:rsidRDefault="00D700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E8F9C" w14:textId="77777777" w:rsidR="00485969" w:rsidRDefault="00485969">
      <w:pPr>
        <w:spacing w:line="240" w:lineRule="auto"/>
      </w:pPr>
      <w:r>
        <w:separator/>
      </w:r>
    </w:p>
  </w:footnote>
  <w:footnote w:type="continuationSeparator" w:id="0">
    <w:p w14:paraId="4E210C85" w14:textId="77777777" w:rsidR="00485969" w:rsidRDefault="00485969">
      <w:pPr>
        <w:spacing w:line="240" w:lineRule="auto"/>
      </w:pPr>
      <w:r>
        <w:continuationSeparator/>
      </w:r>
    </w:p>
  </w:footnote>
  <w:footnote w:id="1">
    <w:p w14:paraId="6431D234" w14:textId="77777777" w:rsidR="00D700C9" w:rsidRDefault="00D700C9">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D700C9" w:rsidRDefault="00D700C9">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D700C9" w:rsidRDefault="00D700C9">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D700C9" w:rsidRDefault="00D700C9">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700C9" w:rsidRDefault="00D700C9">
      <w:pPr>
        <w:pStyle w:val="FootnoteText"/>
      </w:pPr>
      <w:r>
        <w:rPr>
          <w:rStyle w:val="FootnoteReference"/>
        </w:rPr>
        <w:footnoteRef/>
      </w:r>
      <w:r>
        <w:t xml:space="preserve"> </w:t>
      </w:r>
      <w:hyperlink r:id="rId5" w:history="1">
        <w:r w:rsidRPr="00CE0D7F">
          <w:rPr>
            <w:rStyle w:val="Hyperlink"/>
          </w:rPr>
          <w:t>https://openai.com/</w:t>
        </w:r>
      </w:hyperlink>
    </w:p>
  </w:footnote>
  <w:footnote w:id="6">
    <w:p w14:paraId="552A6F81" w14:textId="77777777" w:rsidR="00106EBC" w:rsidRDefault="00106EBC" w:rsidP="00106EBC">
      <w:pPr>
        <w:pStyle w:val="FootnoteText"/>
        <w:rPr>
          <w:ins w:id="1192" w:author="Nikola Karpić" w:date="2024-01-09T21:46:00Z"/>
          <w:lang w:val="sr-Cyrl-BA"/>
        </w:rPr>
      </w:pPr>
      <w:ins w:id="1193" w:author="Nikola Karpić" w:date="2024-01-09T21:46:00Z">
        <w:r>
          <w:rPr>
            <w:rStyle w:val="FootnoteReference"/>
          </w:rPr>
          <w:footnoteRef/>
        </w:r>
        <w:r>
          <w:t xml:space="preserve"> </w:t>
        </w:r>
        <w:r>
          <w:fldChar w:fldCharType="begin"/>
        </w:r>
        <w:r>
          <w:instrText>HYPERLINK "https://www.forbes.com/sites/louiscolumbus/2018/01/12/10-charts-that-will-change-your-perspective-on-artificial-intelligences-growth"</w:instrText>
        </w:r>
        <w:r>
          <w:fldChar w:fldCharType="separate"/>
        </w:r>
        <w:r>
          <w:rPr>
            <w:rStyle w:val="Hyperlink"/>
          </w:rPr>
          <w:t>https://www.forbes.com/sites/louiscolumbus/2018/01/12/10-charts-that-will-change-your-perspective-on-artificial-intelligences-growth</w:t>
        </w:r>
        <w:r>
          <w:rPr>
            <w:rStyle w:val="Hyperlink"/>
          </w:rPr>
          <w:fldChar w:fldCharType="end"/>
        </w:r>
        <w:r>
          <w:rPr>
            <w:lang w:val="sr-Cyrl-BA"/>
          </w:rPr>
          <w:t xml:space="preserve"> </w:t>
        </w:r>
      </w:ins>
    </w:p>
  </w:footnote>
  <w:footnote w:id="7">
    <w:p w14:paraId="14EAF2D7" w14:textId="77777777" w:rsidR="00D700C9" w:rsidDel="00106EBC" w:rsidRDefault="00D700C9">
      <w:pPr>
        <w:pStyle w:val="FootnoteText"/>
        <w:rPr>
          <w:del w:id="1210" w:author="Nikola Karpić" w:date="2024-01-09T21:46:00Z"/>
          <w:lang w:val="sr-Cyrl-BA"/>
        </w:rPr>
      </w:pPr>
      <w:del w:id="1211" w:author="Nikola Karpić" w:date="2024-01-09T21:46:00Z">
        <w:r w:rsidDel="00106EBC">
          <w:rPr>
            <w:rStyle w:val="FootnoteReference"/>
          </w:rPr>
          <w:footnoteRef/>
        </w:r>
        <w:r w:rsidDel="00106EBC">
          <w:delText xml:space="preserve"> </w:delText>
        </w:r>
        <w:r w:rsidDel="00106EBC">
          <w:fldChar w:fldCharType="begin"/>
        </w:r>
        <w:r w:rsidDel="00106EBC">
          <w:delInstrText>HYPERLINK "https://www.forbes.com/sites/louiscolumbus/2018/01/12/10-charts-that-will-change-your-perspective-on-artificial-intelligences-growth"</w:delInstrText>
        </w:r>
        <w:r w:rsidDel="00106EBC">
          <w:fldChar w:fldCharType="separate"/>
        </w:r>
        <w:r w:rsidDel="00106EBC">
          <w:rPr>
            <w:rStyle w:val="Hyperlink"/>
          </w:rPr>
          <w:delText>https://www.forbes.com/sites/louiscolumbus/2018/01/12/10-charts-that-will-change-your-perspective-on-artificial-intelligences-growth</w:delText>
        </w:r>
        <w:r w:rsidDel="00106EBC">
          <w:rPr>
            <w:rStyle w:val="Hyperlink"/>
          </w:rPr>
          <w:fldChar w:fldCharType="end"/>
        </w:r>
        <w:r w:rsidDel="00106EBC">
          <w:rPr>
            <w:lang w:val="sr-Cyrl-BA"/>
          </w:rPr>
          <w:delText xml:space="preserve"> </w:delText>
        </w:r>
      </w:del>
    </w:p>
  </w:footnote>
  <w:footnote w:id="8">
    <w:p w14:paraId="7A49A342" w14:textId="77777777" w:rsidR="00106EBC" w:rsidRDefault="00106EBC" w:rsidP="00106EBC">
      <w:pPr>
        <w:pStyle w:val="FootnoteText"/>
        <w:rPr>
          <w:ins w:id="1331" w:author="Nikola Karpić" w:date="2024-01-09T21:52:00Z"/>
        </w:rPr>
      </w:pPr>
      <w:ins w:id="1332" w:author="Nikola Karpić" w:date="2024-01-09T21:52:00Z">
        <w:r>
          <w:rPr>
            <w:rStyle w:val="FootnoteReference"/>
          </w:rPr>
          <w:footnoteRef/>
        </w:r>
        <w:r>
          <w:t xml:space="preserve"> </w:t>
        </w:r>
        <w:r>
          <w:fldChar w:fldCharType="begin"/>
        </w:r>
        <w:r>
          <w:instrText>HYPERLINK "https://bostondynamics.com/"</w:instrText>
        </w:r>
        <w:r>
          <w:fldChar w:fldCharType="separate"/>
        </w:r>
        <w:r w:rsidRPr="00EA1010">
          <w:rPr>
            <w:rStyle w:val="Hyperlink"/>
          </w:rPr>
          <w:t>https://bostondynamics.com/</w:t>
        </w:r>
        <w:r>
          <w:rPr>
            <w:rStyle w:val="Hyperlink"/>
          </w:rPr>
          <w:fldChar w:fldCharType="end"/>
        </w:r>
        <w:r>
          <w:t xml:space="preserve"> </w:t>
        </w:r>
      </w:ins>
    </w:p>
  </w:footnote>
  <w:footnote w:id="9">
    <w:p w14:paraId="6A791EAD" w14:textId="09BFCD2D" w:rsidR="00D700C9" w:rsidDel="00106EBC" w:rsidRDefault="00D700C9">
      <w:pPr>
        <w:pStyle w:val="FootnoteText"/>
        <w:rPr>
          <w:del w:id="1346" w:author="Nikola Karpić" w:date="2024-01-09T21:53:00Z"/>
        </w:rPr>
      </w:pPr>
      <w:del w:id="1347" w:author="Nikola Karpić" w:date="2024-01-09T21:53:00Z">
        <w:r w:rsidDel="00106EBC">
          <w:rPr>
            <w:rStyle w:val="FootnoteReference"/>
          </w:rPr>
          <w:footnoteRef/>
        </w:r>
        <w:r w:rsidDel="00106EBC">
          <w:delText xml:space="preserve"> </w:delText>
        </w:r>
        <w:r w:rsidDel="00106EBC">
          <w:fldChar w:fldCharType="begin"/>
        </w:r>
        <w:r w:rsidDel="00106EBC">
          <w:delInstrText>HYPERLINK "https://bostondynamics.com/"</w:delInstrText>
        </w:r>
        <w:r w:rsidDel="00106EBC">
          <w:fldChar w:fldCharType="separate"/>
        </w:r>
        <w:r w:rsidRPr="00EA1010" w:rsidDel="00106EBC">
          <w:rPr>
            <w:rStyle w:val="Hyperlink"/>
          </w:rPr>
          <w:delText>https://bostondynamics.com/</w:delText>
        </w:r>
        <w:r w:rsidDel="00106EBC">
          <w:rPr>
            <w:rStyle w:val="Hyperlink"/>
          </w:rPr>
          <w:fldChar w:fldCharType="end"/>
        </w:r>
        <w:r w:rsidDel="00106EBC">
          <w:delText xml:space="preserve"> </w:delText>
        </w:r>
      </w:del>
    </w:p>
  </w:footnote>
  <w:footnote w:id="10">
    <w:p w14:paraId="7028E5F2" w14:textId="77777777" w:rsidR="00627AA2" w:rsidRDefault="00627AA2" w:rsidP="00627AA2">
      <w:pPr>
        <w:pStyle w:val="FootnoteText"/>
        <w:rPr>
          <w:ins w:id="1359" w:author="Nikola Karpić" w:date="2024-01-09T21:53:00Z"/>
        </w:rPr>
      </w:pPr>
      <w:ins w:id="1360" w:author="Nikola Karpić" w:date="2024-01-09T21:53:00Z">
        <w:r>
          <w:rPr>
            <w:rStyle w:val="FootnoteReference"/>
          </w:rPr>
          <w:footnoteRef/>
        </w:r>
        <w:r>
          <w:t xml:space="preserve"> </w:t>
        </w:r>
        <w:r>
          <w:fldChar w:fldCharType="begin"/>
        </w:r>
        <w:r>
          <w:instrText>HYPERLINK "https://chat.openai.com/"</w:instrText>
        </w:r>
        <w:r>
          <w:fldChar w:fldCharType="separate"/>
        </w:r>
        <w:r w:rsidRPr="00EA1010">
          <w:rPr>
            <w:rStyle w:val="Hyperlink"/>
          </w:rPr>
          <w:t>https://chat.openai.com/</w:t>
        </w:r>
        <w:r>
          <w:rPr>
            <w:rStyle w:val="Hyperlink"/>
          </w:rPr>
          <w:fldChar w:fldCharType="end"/>
        </w:r>
        <w:r>
          <w:t xml:space="preserve"> </w:t>
        </w:r>
      </w:ins>
    </w:p>
  </w:footnote>
  <w:footnote w:id="11">
    <w:p w14:paraId="3E6CE4FA" w14:textId="1C45E962" w:rsidR="00106EBC" w:rsidRDefault="00106EBC" w:rsidP="00106EBC">
      <w:pPr>
        <w:pStyle w:val="FootnoteText"/>
        <w:rPr>
          <w:ins w:id="1366" w:author="Nikola Karpić" w:date="2024-01-09T21:53:00Z"/>
        </w:rPr>
      </w:pPr>
      <w:ins w:id="1367" w:author="Nikola Karpić" w:date="2024-01-09T21:53:00Z">
        <w:r>
          <w:rPr>
            <w:rStyle w:val="FootnoteReference"/>
          </w:rPr>
          <w:footnoteRef/>
        </w:r>
        <w:r>
          <w:t xml:space="preserve"> </w:t>
        </w:r>
      </w:ins>
      <w:ins w:id="1368" w:author="Nikola Karpić" w:date="2024-01-09T21:54:00Z">
        <w:r w:rsidR="00627AA2">
          <w:fldChar w:fldCharType="begin"/>
        </w:r>
        <w:r w:rsidR="00627AA2">
          <w:instrText>HYPERLINK "</w:instrText>
        </w:r>
      </w:ins>
      <w:ins w:id="1369" w:author="Nikola Karpić" w:date="2024-01-09T21:53:00Z">
        <w:r w:rsidR="00627AA2" w:rsidRPr="00627AA2">
          <w:rPr>
            <w:rPrChange w:id="1370" w:author="Nikola Karpić" w:date="2024-01-09T21:54:00Z">
              <w:rPr>
                <w:rStyle w:val="Hyperlink"/>
              </w:rPr>
            </w:rPrChange>
          </w:rPr>
          <w:instrText>https://openai.com/</w:instrText>
        </w:r>
      </w:ins>
      <w:ins w:id="1371" w:author="Nikola Karpić" w:date="2024-01-09T21:54:00Z">
        <w:r w:rsidR="00627AA2">
          <w:instrText>"</w:instrText>
        </w:r>
        <w:r w:rsidR="00627AA2">
          <w:fldChar w:fldCharType="separate"/>
        </w:r>
      </w:ins>
      <w:ins w:id="1372" w:author="Nikola Karpić" w:date="2024-01-09T21:53:00Z">
        <w:r w:rsidR="00627AA2" w:rsidRPr="00627AA2">
          <w:rPr>
            <w:rStyle w:val="Hyperlink"/>
          </w:rPr>
          <w:t>https://openai.com/</w:t>
        </w:r>
      </w:ins>
      <w:ins w:id="1373" w:author="Nikola Karpić" w:date="2024-01-09T21:54:00Z">
        <w:r w:rsidR="00627AA2">
          <w:fldChar w:fldCharType="end"/>
        </w:r>
      </w:ins>
      <w:ins w:id="1374" w:author="Nikola Karpić" w:date="2024-01-09T21:53:00Z">
        <w:r>
          <w:t xml:space="preserve"> </w:t>
        </w:r>
      </w:ins>
    </w:p>
  </w:footnote>
  <w:footnote w:id="12">
    <w:p w14:paraId="06A90CB6" w14:textId="766E91B1" w:rsidR="00D700C9" w:rsidDel="00106EBC" w:rsidRDefault="00D700C9">
      <w:pPr>
        <w:pStyle w:val="FootnoteText"/>
        <w:rPr>
          <w:del w:id="1406" w:author="Nikola Karpić" w:date="2024-01-09T21:53:00Z"/>
        </w:rPr>
      </w:pPr>
      <w:del w:id="1407" w:author="Nikola Karpić" w:date="2024-01-09T21:53:00Z">
        <w:r w:rsidDel="00106EBC">
          <w:rPr>
            <w:rStyle w:val="FootnoteReference"/>
          </w:rPr>
          <w:footnoteRef/>
        </w:r>
        <w:r w:rsidDel="00106EBC">
          <w:delText xml:space="preserve"> </w:delText>
        </w:r>
        <w:r w:rsidDel="00106EBC">
          <w:fldChar w:fldCharType="begin"/>
        </w:r>
        <w:r w:rsidDel="00106EBC">
          <w:delInstrText>HYPERLINK "https://chat.openai.com/"</w:delInstrText>
        </w:r>
        <w:r w:rsidDel="00106EBC">
          <w:fldChar w:fldCharType="separate"/>
        </w:r>
        <w:r w:rsidRPr="00EA1010" w:rsidDel="00106EBC">
          <w:rPr>
            <w:rStyle w:val="Hyperlink"/>
          </w:rPr>
          <w:delText>https://chat.openai.com/</w:delText>
        </w:r>
        <w:r w:rsidDel="00106EBC">
          <w:rPr>
            <w:rStyle w:val="Hyperlink"/>
          </w:rPr>
          <w:fldChar w:fldCharType="end"/>
        </w:r>
        <w:r w:rsidDel="00106EBC">
          <w:delText xml:space="preserve"> </w:delText>
        </w:r>
      </w:del>
    </w:p>
  </w:footnote>
  <w:footnote w:id="13">
    <w:p w14:paraId="758CC5AB" w14:textId="77777777" w:rsidR="005C5460" w:rsidRPr="00885440" w:rsidRDefault="005C5460" w:rsidP="005C5460">
      <w:pPr>
        <w:pStyle w:val="FootnoteText"/>
        <w:rPr>
          <w:ins w:id="1430" w:author="Nikola Karpić" w:date="2024-01-09T22:41:00Z"/>
        </w:rPr>
      </w:pPr>
      <w:ins w:id="1431" w:author="Nikola Karpić" w:date="2024-01-09T22:41:00Z">
        <w:r>
          <w:rPr>
            <w:rStyle w:val="FootnoteReference"/>
          </w:rPr>
          <w:footnoteRef/>
        </w:r>
        <w:r>
          <w:t xml:space="preserve"> </w:t>
        </w:r>
        <w:r>
          <w:fldChar w:fldCharType="begin"/>
        </w:r>
        <w:r>
          <w:instrText>HYPERLINK "https://www.tesla.com/"</w:instrText>
        </w:r>
        <w:r>
          <w:fldChar w:fldCharType="separate"/>
        </w:r>
        <w:r w:rsidRPr="00EA1010">
          <w:rPr>
            <w:rStyle w:val="Hyperlink"/>
          </w:rPr>
          <w:t>https://www.tesla.com/</w:t>
        </w:r>
        <w:r>
          <w:rPr>
            <w:rStyle w:val="Hyperlink"/>
          </w:rPr>
          <w:fldChar w:fldCharType="end"/>
        </w:r>
        <w:r>
          <w:t xml:space="preserve"> </w:t>
        </w:r>
      </w:ins>
    </w:p>
  </w:footnote>
  <w:footnote w:id="14">
    <w:p w14:paraId="63354731" w14:textId="50F16429" w:rsidR="00D700C9" w:rsidRPr="00885440" w:rsidDel="005C5460" w:rsidRDefault="00D700C9">
      <w:pPr>
        <w:pStyle w:val="FootnoteText"/>
        <w:rPr>
          <w:del w:id="1444" w:author="Nikola Karpić" w:date="2024-01-09T22:41:00Z"/>
        </w:rPr>
      </w:pPr>
      <w:del w:id="1445" w:author="Nikola Karpić" w:date="2024-01-09T22:41:00Z">
        <w:r w:rsidDel="005C5460">
          <w:rPr>
            <w:rStyle w:val="FootnoteReference"/>
          </w:rPr>
          <w:footnoteRef/>
        </w:r>
        <w:r w:rsidDel="005C5460">
          <w:delText xml:space="preserve"> </w:delText>
        </w:r>
        <w:r w:rsidDel="005C5460">
          <w:fldChar w:fldCharType="begin"/>
        </w:r>
        <w:r w:rsidDel="005C5460">
          <w:delInstrText>HYPERLINK "https://www.tesla.com/"</w:delInstrText>
        </w:r>
        <w:r w:rsidDel="005C5460">
          <w:fldChar w:fldCharType="separate"/>
        </w:r>
        <w:r w:rsidRPr="00EA1010" w:rsidDel="005C5460">
          <w:rPr>
            <w:rStyle w:val="Hyperlink"/>
          </w:rPr>
          <w:delText>https://www.tesla.com/</w:delText>
        </w:r>
        <w:r w:rsidDel="005C5460">
          <w:rPr>
            <w:rStyle w:val="Hyperlink"/>
          </w:rPr>
          <w:fldChar w:fldCharType="end"/>
        </w:r>
        <w:r w:rsidDel="005C5460">
          <w:delText xml:space="preserve"> </w:delText>
        </w:r>
      </w:del>
    </w:p>
  </w:footnote>
  <w:footnote w:id="15">
    <w:p w14:paraId="6EFDE5D4" w14:textId="30F5B547" w:rsidR="00D700C9" w:rsidRPr="00FC59DE" w:rsidRDefault="00D700C9">
      <w:pPr>
        <w:pStyle w:val="FootnoteText"/>
        <w:rPr>
          <w:lang w:val="sr-Cyrl-BA"/>
        </w:rPr>
      </w:pPr>
      <w:r>
        <w:rPr>
          <w:rStyle w:val="FootnoteReference"/>
        </w:rPr>
        <w:footnoteRef/>
      </w:r>
      <w:r>
        <w:t xml:space="preserve"> </w:t>
      </w:r>
      <w:hyperlink r:id="rId6" w:history="1">
        <w:r w:rsidRPr="00EA1010">
          <w:rPr>
            <w:rStyle w:val="Hyperlink"/>
          </w:rPr>
          <w:t>https://labs.openai.com/</w:t>
        </w:r>
      </w:hyperlink>
      <w:r>
        <w:t xml:space="preserve"> </w:t>
      </w:r>
    </w:p>
  </w:footnote>
  <w:footnote w:id="16">
    <w:p w14:paraId="25BCE7A7" w14:textId="77777777" w:rsidR="0062661D" w:rsidRPr="00127223" w:rsidRDefault="0062661D" w:rsidP="0062661D">
      <w:pPr>
        <w:pStyle w:val="FootnoteText"/>
        <w:rPr>
          <w:ins w:id="1769" w:author="Nikola Karpić" w:date="2024-01-27T19:48:00Z"/>
          <w:lang w:val="sr-Cyrl-BA"/>
        </w:rPr>
      </w:pPr>
      <w:ins w:id="1770" w:author="Nikola Karpić" w:date="2024-01-27T19:48:00Z">
        <w:r>
          <w:rPr>
            <w:rStyle w:val="FootnoteReference"/>
          </w:rPr>
          <w:footnoteRef/>
        </w:r>
        <w:r>
          <w:t xml:space="preserve"> </w:t>
        </w:r>
        <w:r>
          <w:fldChar w:fldCharType="begin"/>
        </w:r>
        <w:r>
          <w:instrText>HYPERLINK "https://vpg.cs.princeton.edu/"</w:instrText>
        </w:r>
        <w:r>
          <w:fldChar w:fldCharType="separate"/>
        </w:r>
        <w:r w:rsidRPr="00EA1010">
          <w:rPr>
            <w:rStyle w:val="Hyperlink"/>
          </w:rPr>
          <w:t>https://vpg.cs.princeton.edu/</w:t>
        </w:r>
        <w:r>
          <w:rPr>
            <w:rStyle w:val="Hyperlink"/>
          </w:rPr>
          <w:fldChar w:fldCharType="end"/>
        </w:r>
        <w:r>
          <w:rPr>
            <w:lang w:val="sr-Cyrl-BA"/>
          </w:rPr>
          <w:t xml:space="preserve"> </w:t>
        </w:r>
      </w:ins>
    </w:p>
  </w:footnote>
  <w:footnote w:id="17">
    <w:p w14:paraId="39FB2CE6" w14:textId="77777777" w:rsidR="0062661D" w:rsidRPr="00127223" w:rsidDel="0062661D" w:rsidRDefault="0062661D" w:rsidP="0062661D">
      <w:pPr>
        <w:pStyle w:val="FootnoteText"/>
        <w:rPr>
          <w:ins w:id="1778" w:author="Nikola Karpić" w:date="2024-01-27T19:47:00Z"/>
          <w:del w:id="1779" w:author="Nikola Karpić" w:date="2024-01-27T19:48:00Z"/>
          <w:lang w:val="sr-Cyrl-BA"/>
        </w:rPr>
      </w:pPr>
      <w:ins w:id="1780" w:author="Nikola Karpić" w:date="2024-01-27T19:47:00Z">
        <w:del w:id="1781" w:author="Nikola Karpić" w:date="2024-01-27T19:48: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ins>
    </w:p>
  </w:footnote>
  <w:footnote w:id="18">
    <w:p w14:paraId="23A764AD" w14:textId="6436F6F1" w:rsidR="00D700C9" w:rsidRPr="00127223" w:rsidDel="0062661D" w:rsidRDefault="00D700C9">
      <w:pPr>
        <w:pStyle w:val="FootnoteText"/>
        <w:rPr>
          <w:del w:id="1795" w:author="Nikola Karpić" w:date="2024-01-27T19:47:00Z"/>
          <w:lang w:val="sr-Cyrl-BA"/>
        </w:rPr>
      </w:pPr>
      <w:del w:id="1796" w:author="Nikola Karpić" w:date="2024-01-27T19:47: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p>
  </w:footnote>
  <w:footnote w:id="19">
    <w:p w14:paraId="5B3E4D4A" w14:textId="09DDA607" w:rsidR="00CF167F" w:rsidRPr="00CF167F" w:rsidRDefault="00CF167F">
      <w:pPr>
        <w:pStyle w:val="FootnoteText"/>
        <w:rPr>
          <w:lang w:val="sr-Cyrl-BA"/>
          <w:rPrChange w:id="2208" w:author="Nikola Karpić" w:date="2024-01-14T23:22:00Z">
            <w:rPr/>
          </w:rPrChange>
        </w:rPr>
      </w:pPr>
      <w:ins w:id="2209" w:author="Nikola Karpić" w:date="2024-01-14T23:22:00Z">
        <w:r>
          <w:rPr>
            <w:rStyle w:val="FootnoteReference"/>
          </w:rPr>
          <w:footnoteRef/>
        </w:r>
        <w:r>
          <w:t xml:space="preserve"> </w:t>
        </w:r>
        <w:r>
          <w:fldChar w:fldCharType="begin"/>
        </w:r>
        <w:r>
          <w:instrText>HYPERLINK "</w:instrText>
        </w:r>
        <w:r w:rsidRPr="00CF167F">
          <w:instrText>https://jupyter.org/</w:instrText>
        </w:r>
        <w:r>
          <w:instrText>"</w:instrText>
        </w:r>
        <w:r>
          <w:fldChar w:fldCharType="separate"/>
        </w:r>
        <w:r w:rsidRPr="00816656">
          <w:rPr>
            <w:rStyle w:val="Hyperlink"/>
          </w:rPr>
          <w:t>https://jupyter.org/</w:t>
        </w:r>
        <w:r>
          <w:fldChar w:fldCharType="end"/>
        </w:r>
        <w:r>
          <w:rPr>
            <w:lang w:val="sr-Cyrl-BA"/>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D700C9" w:rsidRDefault="00D700C9">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953485074">
    <w:abstractNumId w:val="3"/>
  </w:num>
  <w:num w:numId="2" w16cid:durableId="653068026">
    <w:abstractNumId w:val="2"/>
  </w:num>
  <w:num w:numId="3" w16cid:durableId="336270443">
    <w:abstractNumId w:val="0"/>
  </w:num>
  <w:num w:numId="4" w16cid:durableId="669790451">
    <w:abstractNumId w:val="5"/>
  </w:num>
  <w:num w:numId="5" w16cid:durableId="363210658">
    <w:abstractNumId w:val="4"/>
  </w:num>
  <w:num w:numId="6" w16cid:durableId="977760537">
    <w:abstractNumId w:val="6"/>
  </w:num>
  <w:num w:numId="7" w16cid:durableId="599143803">
    <w:abstractNumId w:val="1"/>
  </w:num>
  <w:num w:numId="8" w16cid:durableId="1070079465">
    <w:abstractNumId w:val="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Karpić">
    <w15:presenceInfo w15:providerId="Windows Live" w15:userId="149e62f3ebc47d86"/>
  </w15:person>
  <w15:person w15:author="Zoran Djuric">
    <w15:presenceInfo w15:providerId="Windows Live" w15:userId="cde9a6e97242d586"/>
  </w15:person>
  <w15:person w15:author="Aleksandar Kelec">
    <w15:presenceInfo w15:providerId="AD" w15:userId="S-1-5-21-1428179001-2710860022-310286646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25"/>
    <w:rsid w:val="00001E6A"/>
    <w:rsid w:val="00007813"/>
    <w:rsid w:val="0001541C"/>
    <w:rsid w:val="00025BFB"/>
    <w:rsid w:val="00025D99"/>
    <w:rsid w:val="000340FF"/>
    <w:rsid w:val="000509A7"/>
    <w:rsid w:val="00050EDC"/>
    <w:rsid w:val="00054C18"/>
    <w:rsid w:val="00061B9F"/>
    <w:rsid w:val="00065AB1"/>
    <w:rsid w:val="0009399A"/>
    <w:rsid w:val="000B7AC4"/>
    <w:rsid w:val="000D3CBF"/>
    <w:rsid w:val="000D662C"/>
    <w:rsid w:val="000D7920"/>
    <w:rsid w:val="000E77FC"/>
    <w:rsid w:val="000F5F54"/>
    <w:rsid w:val="00101F3B"/>
    <w:rsid w:val="001067F8"/>
    <w:rsid w:val="00106EBC"/>
    <w:rsid w:val="00113F2E"/>
    <w:rsid w:val="001176D8"/>
    <w:rsid w:val="00125523"/>
    <w:rsid w:val="00127223"/>
    <w:rsid w:val="00141623"/>
    <w:rsid w:val="00167403"/>
    <w:rsid w:val="0019171D"/>
    <w:rsid w:val="0019288E"/>
    <w:rsid w:val="001A531B"/>
    <w:rsid w:val="001B1777"/>
    <w:rsid w:val="001B518E"/>
    <w:rsid w:val="001C6476"/>
    <w:rsid w:val="001C6F70"/>
    <w:rsid w:val="001C6FF9"/>
    <w:rsid w:val="001D5250"/>
    <w:rsid w:val="001E6B9C"/>
    <w:rsid w:val="001F215B"/>
    <w:rsid w:val="001F5455"/>
    <w:rsid w:val="0020112D"/>
    <w:rsid w:val="0020162E"/>
    <w:rsid w:val="002065A0"/>
    <w:rsid w:val="00207E7A"/>
    <w:rsid w:val="00217FD9"/>
    <w:rsid w:val="00222676"/>
    <w:rsid w:val="00225172"/>
    <w:rsid w:val="00226C07"/>
    <w:rsid w:val="00231D12"/>
    <w:rsid w:val="00234E15"/>
    <w:rsid w:val="00241E79"/>
    <w:rsid w:val="0024685C"/>
    <w:rsid w:val="00253CD2"/>
    <w:rsid w:val="00260017"/>
    <w:rsid w:val="00273D66"/>
    <w:rsid w:val="0027446C"/>
    <w:rsid w:val="002749E6"/>
    <w:rsid w:val="002752E5"/>
    <w:rsid w:val="0028541A"/>
    <w:rsid w:val="00287B60"/>
    <w:rsid w:val="00296B04"/>
    <w:rsid w:val="002A11D2"/>
    <w:rsid w:val="002B1D14"/>
    <w:rsid w:val="002E4097"/>
    <w:rsid w:val="00311E98"/>
    <w:rsid w:val="00316E9C"/>
    <w:rsid w:val="0031792B"/>
    <w:rsid w:val="00322CAA"/>
    <w:rsid w:val="00326991"/>
    <w:rsid w:val="003275FA"/>
    <w:rsid w:val="003328DB"/>
    <w:rsid w:val="003514BA"/>
    <w:rsid w:val="003549ED"/>
    <w:rsid w:val="0035733C"/>
    <w:rsid w:val="0036202A"/>
    <w:rsid w:val="00377B5F"/>
    <w:rsid w:val="00381B21"/>
    <w:rsid w:val="0038459B"/>
    <w:rsid w:val="00387183"/>
    <w:rsid w:val="00391B1B"/>
    <w:rsid w:val="00393039"/>
    <w:rsid w:val="00393401"/>
    <w:rsid w:val="00396A77"/>
    <w:rsid w:val="003A5713"/>
    <w:rsid w:val="003D2990"/>
    <w:rsid w:val="003E5469"/>
    <w:rsid w:val="003E6564"/>
    <w:rsid w:val="003F150B"/>
    <w:rsid w:val="003F2B9F"/>
    <w:rsid w:val="003F49F6"/>
    <w:rsid w:val="0040526D"/>
    <w:rsid w:val="00406863"/>
    <w:rsid w:val="004243C2"/>
    <w:rsid w:val="004357EE"/>
    <w:rsid w:val="004421FB"/>
    <w:rsid w:val="00442DE9"/>
    <w:rsid w:val="0044380F"/>
    <w:rsid w:val="00450229"/>
    <w:rsid w:val="004510EF"/>
    <w:rsid w:val="00452C9B"/>
    <w:rsid w:val="00453607"/>
    <w:rsid w:val="00455502"/>
    <w:rsid w:val="00456032"/>
    <w:rsid w:val="0046620A"/>
    <w:rsid w:val="00485969"/>
    <w:rsid w:val="00492397"/>
    <w:rsid w:val="00497CF6"/>
    <w:rsid w:val="004A532D"/>
    <w:rsid w:val="004B10A3"/>
    <w:rsid w:val="004B2026"/>
    <w:rsid w:val="004B6C7C"/>
    <w:rsid w:val="004E14A3"/>
    <w:rsid w:val="004E2930"/>
    <w:rsid w:val="004F0048"/>
    <w:rsid w:val="004F379B"/>
    <w:rsid w:val="00501BCE"/>
    <w:rsid w:val="00503A05"/>
    <w:rsid w:val="00506B9C"/>
    <w:rsid w:val="0051117D"/>
    <w:rsid w:val="00516939"/>
    <w:rsid w:val="005247DC"/>
    <w:rsid w:val="005319C3"/>
    <w:rsid w:val="00532390"/>
    <w:rsid w:val="00536131"/>
    <w:rsid w:val="00540C5A"/>
    <w:rsid w:val="00543847"/>
    <w:rsid w:val="00545611"/>
    <w:rsid w:val="00545C0B"/>
    <w:rsid w:val="005533F7"/>
    <w:rsid w:val="005564FF"/>
    <w:rsid w:val="005604D2"/>
    <w:rsid w:val="00565F58"/>
    <w:rsid w:val="00566131"/>
    <w:rsid w:val="005732B4"/>
    <w:rsid w:val="00595DCB"/>
    <w:rsid w:val="005A0213"/>
    <w:rsid w:val="005B196C"/>
    <w:rsid w:val="005B5774"/>
    <w:rsid w:val="005C3C2F"/>
    <w:rsid w:val="005C5460"/>
    <w:rsid w:val="005C569B"/>
    <w:rsid w:val="005C75A8"/>
    <w:rsid w:val="005D4572"/>
    <w:rsid w:val="005D60A1"/>
    <w:rsid w:val="005D7072"/>
    <w:rsid w:val="005E2D80"/>
    <w:rsid w:val="005E71A5"/>
    <w:rsid w:val="005F7DFF"/>
    <w:rsid w:val="00602825"/>
    <w:rsid w:val="006044F1"/>
    <w:rsid w:val="006047BC"/>
    <w:rsid w:val="00620BCC"/>
    <w:rsid w:val="0062661D"/>
    <w:rsid w:val="00627AA2"/>
    <w:rsid w:val="00633C21"/>
    <w:rsid w:val="00633E20"/>
    <w:rsid w:val="006432EE"/>
    <w:rsid w:val="006538C6"/>
    <w:rsid w:val="00665E77"/>
    <w:rsid w:val="00667899"/>
    <w:rsid w:val="00667CCB"/>
    <w:rsid w:val="00683BBF"/>
    <w:rsid w:val="00687F98"/>
    <w:rsid w:val="006A0EDC"/>
    <w:rsid w:val="006A32A0"/>
    <w:rsid w:val="006A401A"/>
    <w:rsid w:val="006A4508"/>
    <w:rsid w:val="006B1429"/>
    <w:rsid w:val="006C58A9"/>
    <w:rsid w:val="006C6F26"/>
    <w:rsid w:val="006D3096"/>
    <w:rsid w:val="006D6E7B"/>
    <w:rsid w:val="006E2FEC"/>
    <w:rsid w:val="006F0C0A"/>
    <w:rsid w:val="006F1FC9"/>
    <w:rsid w:val="00710A61"/>
    <w:rsid w:val="0071228E"/>
    <w:rsid w:val="007238F6"/>
    <w:rsid w:val="0073124C"/>
    <w:rsid w:val="007454D6"/>
    <w:rsid w:val="007502E6"/>
    <w:rsid w:val="0075768F"/>
    <w:rsid w:val="00773D01"/>
    <w:rsid w:val="0077407A"/>
    <w:rsid w:val="007752B4"/>
    <w:rsid w:val="007779BE"/>
    <w:rsid w:val="00783486"/>
    <w:rsid w:val="00786D5F"/>
    <w:rsid w:val="00793375"/>
    <w:rsid w:val="00794E0C"/>
    <w:rsid w:val="007A2C0C"/>
    <w:rsid w:val="007A6B31"/>
    <w:rsid w:val="007A7A60"/>
    <w:rsid w:val="007B334A"/>
    <w:rsid w:val="007B4C91"/>
    <w:rsid w:val="007B6A1A"/>
    <w:rsid w:val="007C2EA9"/>
    <w:rsid w:val="007E55E5"/>
    <w:rsid w:val="00807AF2"/>
    <w:rsid w:val="00811ABC"/>
    <w:rsid w:val="0082079A"/>
    <w:rsid w:val="0082538A"/>
    <w:rsid w:val="008278A8"/>
    <w:rsid w:val="0083117A"/>
    <w:rsid w:val="00835E41"/>
    <w:rsid w:val="00836730"/>
    <w:rsid w:val="00852DE4"/>
    <w:rsid w:val="00856983"/>
    <w:rsid w:val="00857EE7"/>
    <w:rsid w:val="008607B3"/>
    <w:rsid w:val="00866E9F"/>
    <w:rsid w:val="00874C8A"/>
    <w:rsid w:val="00880E45"/>
    <w:rsid w:val="00885440"/>
    <w:rsid w:val="00892543"/>
    <w:rsid w:val="008B13DA"/>
    <w:rsid w:val="008C6AC4"/>
    <w:rsid w:val="008C7B6A"/>
    <w:rsid w:val="008D0834"/>
    <w:rsid w:val="008E0996"/>
    <w:rsid w:val="008E79AE"/>
    <w:rsid w:val="008F4388"/>
    <w:rsid w:val="008F4B7A"/>
    <w:rsid w:val="008F589F"/>
    <w:rsid w:val="009109F0"/>
    <w:rsid w:val="00912128"/>
    <w:rsid w:val="00912541"/>
    <w:rsid w:val="00915149"/>
    <w:rsid w:val="00921FC2"/>
    <w:rsid w:val="0092316D"/>
    <w:rsid w:val="00934A21"/>
    <w:rsid w:val="00940443"/>
    <w:rsid w:val="00956A0B"/>
    <w:rsid w:val="00956B37"/>
    <w:rsid w:val="009630FB"/>
    <w:rsid w:val="00963407"/>
    <w:rsid w:val="00965A4F"/>
    <w:rsid w:val="00965B46"/>
    <w:rsid w:val="00967D8C"/>
    <w:rsid w:val="00975786"/>
    <w:rsid w:val="009760B7"/>
    <w:rsid w:val="00990CFA"/>
    <w:rsid w:val="009A448C"/>
    <w:rsid w:val="009A6B14"/>
    <w:rsid w:val="009A7CE8"/>
    <w:rsid w:val="009B0B77"/>
    <w:rsid w:val="009C5046"/>
    <w:rsid w:val="009C7963"/>
    <w:rsid w:val="009D5FAB"/>
    <w:rsid w:val="009F5DB1"/>
    <w:rsid w:val="009F6B6B"/>
    <w:rsid w:val="00A07DAA"/>
    <w:rsid w:val="00A116DF"/>
    <w:rsid w:val="00A35E07"/>
    <w:rsid w:val="00A54B59"/>
    <w:rsid w:val="00A61054"/>
    <w:rsid w:val="00A657BD"/>
    <w:rsid w:val="00A72EE6"/>
    <w:rsid w:val="00A773F8"/>
    <w:rsid w:val="00A82E9D"/>
    <w:rsid w:val="00A911BE"/>
    <w:rsid w:val="00AA0F4E"/>
    <w:rsid w:val="00AA14F0"/>
    <w:rsid w:val="00AA7D71"/>
    <w:rsid w:val="00AB0760"/>
    <w:rsid w:val="00AB08DF"/>
    <w:rsid w:val="00AB2DAE"/>
    <w:rsid w:val="00AB4B31"/>
    <w:rsid w:val="00AB6393"/>
    <w:rsid w:val="00AC1390"/>
    <w:rsid w:val="00AD1B67"/>
    <w:rsid w:val="00AD1B8C"/>
    <w:rsid w:val="00AE356F"/>
    <w:rsid w:val="00AE4BC1"/>
    <w:rsid w:val="00AF057B"/>
    <w:rsid w:val="00AF1D1C"/>
    <w:rsid w:val="00AF32D9"/>
    <w:rsid w:val="00AF78BA"/>
    <w:rsid w:val="00B013D6"/>
    <w:rsid w:val="00B02BDF"/>
    <w:rsid w:val="00B061B2"/>
    <w:rsid w:val="00B104CA"/>
    <w:rsid w:val="00B11871"/>
    <w:rsid w:val="00B12A23"/>
    <w:rsid w:val="00B14102"/>
    <w:rsid w:val="00B20694"/>
    <w:rsid w:val="00B3033B"/>
    <w:rsid w:val="00B31D7F"/>
    <w:rsid w:val="00B34ED6"/>
    <w:rsid w:val="00B4548C"/>
    <w:rsid w:val="00B54DCE"/>
    <w:rsid w:val="00B73404"/>
    <w:rsid w:val="00B833AD"/>
    <w:rsid w:val="00B91874"/>
    <w:rsid w:val="00B94FAC"/>
    <w:rsid w:val="00BA2238"/>
    <w:rsid w:val="00BA33C0"/>
    <w:rsid w:val="00BA5966"/>
    <w:rsid w:val="00BA6B53"/>
    <w:rsid w:val="00BB4C53"/>
    <w:rsid w:val="00BC110C"/>
    <w:rsid w:val="00BC5174"/>
    <w:rsid w:val="00BD4375"/>
    <w:rsid w:val="00C044A8"/>
    <w:rsid w:val="00C11E70"/>
    <w:rsid w:val="00C11F46"/>
    <w:rsid w:val="00C124BD"/>
    <w:rsid w:val="00C21C0F"/>
    <w:rsid w:val="00C2549B"/>
    <w:rsid w:val="00C26555"/>
    <w:rsid w:val="00C31A52"/>
    <w:rsid w:val="00C36F7B"/>
    <w:rsid w:val="00C40EF3"/>
    <w:rsid w:val="00C415DF"/>
    <w:rsid w:val="00C509AB"/>
    <w:rsid w:val="00C65262"/>
    <w:rsid w:val="00C67B89"/>
    <w:rsid w:val="00C7714E"/>
    <w:rsid w:val="00C860C9"/>
    <w:rsid w:val="00C877D6"/>
    <w:rsid w:val="00C9155A"/>
    <w:rsid w:val="00C93BAD"/>
    <w:rsid w:val="00CA37EF"/>
    <w:rsid w:val="00CB3AED"/>
    <w:rsid w:val="00CC6609"/>
    <w:rsid w:val="00CD2173"/>
    <w:rsid w:val="00CD2684"/>
    <w:rsid w:val="00CD5098"/>
    <w:rsid w:val="00CE362F"/>
    <w:rsid w:val="00CF02FA"/>
    <w:rsid w:val="00CF167F"/>
    <w:rsid w:val="00CF5F47"/>
    <w:rsid w:val="00D05BB2"/>
    <w:rsid w:val="00D12B54"/>
    <w:rsid w:val="00D3194C"/>
    <w:rsid w:val="00D329A0"/>
    <w:rsid w:val="00D3649A"/>
    <w:rsid w:val="00D42244"/>
    <w:rsid w:val="00D43315"/>
    <w:rsid w:val="00D44804"/>
    <w:rsid w:val="00D6525A"/>
    <w:rsid w:val="00D700C9"/>
    <w:rsid w:val="00D7012F"/>
    <w:rsid w:val="00D73D03"/>
    <w:rsid w:val="00D80636"/>
    <w:rsid w:val="00D806BC"/>
    <w:rsid w:val="00D96C8E"/>
    <w:rsid w:val="00DA24EC"/>
    <w:rsid w:val="00DA5C6C"/>
    <w:rsid w:val="00DB369F"/>
    <w:rsid w:val="00DC002A"/>
    <w:rsid w:val="00DC0BB9"/>
    <w:rsid w:val="00DD7A7F"/>
    <w:rsid w:val="00DF7825"/>
    <w:rsid w:val="00E00CFD"/>
    <w:rsid w:val="00E07FC5"/>
    <w:rsid w:val="00E142F5"/>
    <w:rsid w:val="00E14BC9"/>
    <w:rsid w:val="00E4528F"/>
    <w:rsid w:val="00E559AA"/>
    <w:rsid w:val="00E6085D"/>
    <w:rsid w:val="00E653AF"/>
    <w:rsid w:val="00E778E5"/>
    <w:rsid w:val="00E84719"/>
    <w:rsid w:val="00E87F16"/>
    <w:rsid w:val="00EA4A5A"/>
    <w:rsid w:val="00EB0C41"/>
    <w:rsid w:val="00EE31CF"/>
    <w:rsid w:val="00EE6ABA"/>
    <w:rsid w:val="00EF1F21"/>
    <w:rsid w:val="00F13A40"/>
    <w:rsid w:val="00F21898"/>
    <w:rsid w:val="00F2238B"/>
    <w:rsid w:val="00F348D8"/>
    <w:rsid w:val="00F42CC4"/>
    <w:rsid w:val="00F649CB"/>
    <w:rsid w:val="00F81BD9"/>
    <w:rsid w:val="00F942A4"/>
    <w:rsid w:val="00F95C59"/>
    <w:rsid w:val="00FA4DCE"/>
    <w:rsid w:val="00FB0DB6"/>
    <w:rsid w:val="00FB133C"/>
    <w:rsid w:val="00FB3FA7"/>
    <w:rsid w:val="00FC5808"/>
    <w:rsid w:val="00FC59DE"/>
    <w:rsid w:val="00FE5A60"/>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link w:val="Heading2Char"/>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D662C"/>
    <w:pPr>
      <w:tabs>
        <w:tab w:val="left" w:pos="440"/>
        <w:tab w:val="right" w:leader="dot" w:pos="9350"/>
      </w:tabs>
      <w:spacing w:after="100"/>
      <w:pPrChange w:id="0" w:author="Nikola Karpić" w:date="2024-02-25T22:24:00Z">
        <w:pPr>
          <w:spacing w:after="100" w:line="276" w:lineRule="auto"/>
        </w:pPr>
      </w:pPrChange>
    </w:pPr>
    <w:rPr>
      <w:rPrChange w:id="0" w:author="Nikola Karpić" w:date="2024-02-25T22:24:00Z">
        <w:rPr>
          <w:rFonts w:ascii="Arial" w:eastAsia="Arial" w:hAnsi="Arial" w:cs="Arial"/>
          <w:sz w:val="22"/>
          <w:szCs w:val="22"/>
          <w:lang w:val="sr-Latn-BA" w:eastAsia="en-US" w:bidi="ar-SA"/>
        </w:rPr>
      </w:rPrChang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 w:type="paragraph" w:styleId="EndnoteText">
    <w:name w:val="endnote text"/>
    <w:basedOn w:val="Normal"/>
    <w:link w:val="EndnoteTextChar"/>
    <w:uiPriority w:val="99"/>
    <w:semiHidden/>
    <w:unhideWhenUsed/>
    <w:rsid w:val="006F1FC9"/>
    <w:pPr>
      <w:spacing w:line="240" w:lineRule="auto"/>
    </w:pPr>
    <w:rPr>
      <w:sz w:val="20"/>
      <w:szCs w:val="20"/>
    </w:rPr>
  </w:style>
  <w:style w:type="character" w:customStyle="1" w:styleId="EndnoteTextChar">
    <w:name w:val="Endnote Text Char"/>
    <w:basedOn w:val="DefaultParagraphFont"/>
    <w:link w:val="EndnoteText"/>
    <w:uiPriority w:val="99"/>
    <w:semiHidden/>
    <w:rsid w:val="006F1FC9"/>
    <w:rPr>
      <w:sz w:val="20"/>
      <w:szCs w:val="20"/>
      <w:lang w:val="sr-Latn-BA"/>
    </w:rPr>
  </w:style>
  <w:style w:type="character" w:styleId="EndnoteReference">
    <w:name w:val="endnote reference"/>
    <w:basedOn w:val="DefaultParagraphFont"/>
    <w:uiPriority w:val="99"/>
    <w:semiHidden/>
    <w:unhideWhenUsed/>
    <w:rsid w:val="006F1FC9"/>
    <w:rPr>
      <w:vertAlign w:val="superscript"/>
    </w:rPr>
  </w:style>
  <w:style w:type="character" w:customStyle="1" w:styleId="Heading2Char">
    <w:name w:val="Heading 2 Char"/>
    <w:basedOn w:val="DefaultParagraphFont"/>
    <w:link w:val="Heading2"/>
    <w:rsid w:val="00065AB1"/>
    <w:rPr>
      <w:rFonts w:ascii="Times New Roman" w:hAnsi="Times New Roman"/>
      <w:sz w:val="28"/>
      <w:szCs w:val="32"/>
      <w:lang w:val="sr-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0386842">
      <w:bodyDiv w:val="1"/>
      <w:marLeft w:val="0"/>
      <w:marRight w:val="0"/>
      <w:marTop w:val="0"/>
      <w:marBottom w:val="0"/>
      <w:divBdr>
        <w:top w:val="none" w:sz="0" w:space="0" w:color="auto"/>
        <w:left w:val="none" w:sz="0" w:space="0" w:color="auto"/>
        <w:bottom w:val="none" w:sz="0" w:space="0" w:color="auto"/>
        <w:right w:val="none" w:sz="0" w:space="0" w:color="auto"/>
      </w:divBdr>
      <w:divsChild>
        <w:div w:id="543253641">
          <w:marLeft w:val="0"/>
          <w:marRight w:val="0"/>
          <w:marTop w:val="0"/>
          <w:marBottom w:val="0"/>
          <w:divBdr>
            <w:top w:val="none" w:sz="0" w:space="0" w:color="auto"/>
            <w:left w:val="none" w:sz="0" w:space="0" w:color="auto"/>
            <w:bottom w:val="none" w:sz="0" w:space="0" w:color="auto"/>
            <w:right w:val="none" w:sz="0" w:space="0" w:color="auto"/>
          </w:divBdr>
          <w:divsChild>
            <w:div w:id="919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091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27573714">
      <w:bodyDiv w:val="1"/>
      <w:marLeft w:val="0"/>
      <w:marRight w:val="0"/>
      <w:marTop w:val="0"/>
      <w:marBottom w:val="0"/>
      <w:divBdr>
        <w:top w:val="none" w:sz="0" w:space="0" w:color="auto"/>
        <w:left w:val="none" w:sz="0" w:space="0" w:color="auto"/>
        <w:bottom w:val="none" w:sz="0" w:space="0" w:color="auto"/>
        <w:right w:val="none" w:sz="0" w:space="0" w:color="auto"/>
      </w:divBdr>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09266633">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facebook.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labs.openai.com/" TargetMode="External"/><Relationship Id="rId5" Type="http://schemas.openxmlformats.org/officeDocument/2006/relationships/hyperlink" Target="https://openai.com/" TargetMode="External"/><Relationship Id="rId4" Type="http://schemas.openxmlformats.org/officeDocument/2006/relationships/hyperlink" Target="https://www.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
    <b:Tag>Boc18</b:Tag>
    <b:SourceType>Book</b:SourceType>
    <b:Guid>{2C44EB98-972F-45B1-BBF0-411DAFD702DF}</b:Guid>
    <b:Title>CO2 based room occupancy detection : an IoT and machine learning application </b:Title>
    <b:Year>2018</b:Year>
    <b:City>Louvain-la-Neuve</b:City>
    <b:Publisher>Université catholique de Louvain</b:Publisher>
    <b:Author>
      <b:Author>
        <b:NameList>
          <b:Person>
            <b:Last>Bockstael</b:Last>
            <b:First>Nicolas</b:First>
          </b:Person>
          <b:Person>
            <b:Last>Jadin</b:Last>
            <b:First>Alexandre</b:First>
          </b:Person>
        </b:NameList>
      </b:Author>
    </b:Author>
    <b:RefOrder>10</b:RefOrder>
  </b:Source>
</b:Sources>
</file>

<file path=customXml/itemProps1.xml><?xml version="1.0" encoding="utf-8"?>
<ds:datastoreItem xmlns:ds="http://schemas.openxmlformats.org/officeDocument/2006/customXml" ds:itemID="{6B21B2E5-2E67-4518-911D-474ACD94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9962</Words>
  <Characters>56790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31</cp:revision>
  <cp:lastPrinted>2023-11-19T19:52:00Z</cp:lastPrinted>
  <dcterms:created xsi:type="dcterms:W3CDTF">2023-12-02T22:40:00Z</dcterms:created>
  <dcterms:modified xsi:type="dcterms:W3CDTF">2024-02-26T00:11:00Z</dcterms:modified>
</cp:coreProperties>
</file>