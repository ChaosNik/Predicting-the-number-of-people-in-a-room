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УНИВЕРЗИТЕТ У БАЊОЈ ЛУЦИ</w:t>
      </w:r>
    </w:p>
    <w:p w14:paraId="3148EA66" w14:textId="77777777" w:rsidR="00DF7825" w:rsidRDefault="00C509AB">
      <w:pPr>
        <w:spacing w:after="160" w:line="240" w:lineRule="auto"/>
        <w:jc w:val="center"/>
        <w:rPr>
          <w:rFonts w:ascii="Times New Roman" w:eastAsia="Times New Roman" w:hAnsi="Times New Roman" w:cs="Times New Roman"/>
          <w:b/>
          <w:sz w:val="44"/>
          <w:szCs w:val="44"/>
          <w:lang w:val="sr-Cyrl-BA"/>
        </w:rPr>
      </w:pPr>
      <w:bookmarkStart w:id="0" w:name="_gjdgxs" w:colFirst="0" w:colLast="0"/>
      <w:bookmarkEnd w:id="0"/>
      <w:r>
        <w:rPr>
          <w:rFonts w:ascii="Times New Roman" w:eastAsia="Times New Roman" w:hAnsi="Times New Roman" w:cs="Times New Roman"/>
          <w:b/>
          <w:sz w:val="44"/>
          <w:szCs w:val="44"/>
          <w:lang w:val="sr-Cyrl-BA"/>
        </w:rPr>
        <w:t>ЕЛЕКТРОТЕХНИЧКИ ФАКУЛТЕТ</w:t>
      </w:r>
    </w:p>
    <w:p w14:paraId="55551C0D" w14:textId="77777777" w:rsidR="00DF7825" w:rsidRDefault="00DF7825">
      <w:pPr>
        <w:rPr>
          <w:lang w:val="sr-Cyrl-BA"/>
        </w:rPr>
      </w:pPr>
    </w:p>
    <w:p w14:paraId="3D220620" w14:textId="77777777" w:rsidR="00DF7825" w:rsidRDefault="00DF7825">
      <w:pPr>
        <w:rPr>
          <w:lang w:val="sr-Cyrl-BA"/>
        </w:rPr>
      </w:pPr>
    </w:p>
    <w:p w14:paraId="5D51C693" w14:textId="77777777" w:rsidR="00DF7825" w:rsidRDefault="00DF7825">
      <w:pPr>
        <w:rPr>
          <w:lang w:val="sr-Cyrl-BA"/>
        </w:rPr>
      </w:pPr>
    </w:p>
    <w:p w14:paraId="253BE426" w14:textId="77777777" w:rsidR="00DF7825" w:rsidRDefault="00DF7825">
      <w:pPr>
        <w:rPr>
          <w:lang w:val="sr-Cyrl-BA"/>
        </w:rPr>
      </w:pPr>
    </w:p>
    <w:p w14:paraId="05AC4B1E"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Default="00C509AB">
      <w:pPr>
        <w:spacing w:after="160" w:line="240" w:lineRule="auto"/>
        <w:jc w:val="center"/>
        <w:rPr>
          <w:rFonts w:ascii="Times New Roman" w:eastAsia="Times New Roman" w:hAnsi="Times New Roman" w:cs="Times New Roman"/>
          <w:b/>
          <w:sz w:val="32"/>
          <w:szCs w:val="32"/>
          <w:lang w:val="sr-Cyrl-BA"/>
        </w:rPr>
      </w:pPr>
      <w:r>
        <w:rPr>
          <w:rFonts w:ascii="Times New Roman" w:eastAsia="Times New Roman" w:hAnsi="Times New Roman" w:cs="Times New Roman"/>
          <w:b/>
          <w:sz w:val="32"/>
          <w:szCs w:val="32"/>
          <w:lang w:val="sr-Cyrl-BA"/>
        </w:rPr>
        <w:t>Никола Карпић</w:t>
      </w:r>
    </w:p>
    <w:p w14:paraId="1DE01065" w14:textId="77777777" w:rsidR="00DF7825"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Default="00C509AB">
      <w:pPr>
        <w:spacing w:after="160" w:line="240" w:lineRule="auto"/>
        <w:jc w:val="center"/>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дипломски рад</w:t>
      </w:r>
    </w:p>
    <w:p w14:paraId="7FA9260D" w14:textId="77777777" w:rsidR="00DF7825"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Default="00DF7825">
      <w:pPr>
        <w:spacing w:after="160" w:line="240" w:lineRule="auto"/>
        <w:rPr>
          <w:rFonts w:ascii="Times New Roman" w:eastAsia="Times New Roman" w:hAnsi="Times New Roman" w:cs="Times New Roman"/>
          <w:sz w:val="28"/>
          <w:szCs w:val="28"/>
          <w:lang w:val="sr-Cyrl-BA"/>
        </w:rPr>
      </w:pPr>
    </w:p>
    <w:p w14:paraId="41262F00" w14:textId="1A668988" w:rsidR="00DF7825" w:rsidRDefault="00C509AB">
      <w:pPr>
        <w:spacing w:after="160" w:line="240" w:lineRule="auto"/>
        <w:jc w:val="center"/>
        <w:rPr>
          <w:rFonts w:ascii="Times New Roman" w:eastAsia="Times New Roman" w:hAnsi="Times New Roman" w:cs="Times New Roman"/>
          <w:lang w:val="sr-Cyrl-BA"/>
        </w:rPr>
      </w:pPr>
      <w:r>
        <w:rPr>
          <w:rFonts w:ascii="Times New Roman" w:eastAsia="Times New Roman" w:hAnsi="Times New Roman" w:cs="Times New Roman"/>
          <w:b/>
          <w:sz w:val="28"/>
          <w:szCs w:val="28"/>
          <w:lang w:val="sr-Cyrl-BA"/>
        </w:rPr>
        <w:t xml:space="preserve">Бања Лука, </w:t>
      </w:r>
      <w:del w:id="1" w:author="Zoran Djuric" w:date="2023-12-02T21:18:00Z">
        <w:r w:rsidR="00B833AD" w:rsidDel="00956A0B">
          <w:rPr>
            <w:rFonts w:ascii="Times New Roman" w:eastAsia="Times New Roman" w:hAnsi="Times New Roman" w:cs="Times New Roman"/>
            <w:b/>
            <w:sz w:val="28"/>
            <w:szCs w:val="28"/>
            <w:lang w:val="sr-Cyrl-BA"/>
          </w:rPr>
          <w:delText>новембар</w:delText>
        </w:r>
        <w:r w:rsidDel="00956A0B">
          <w:rPr>
            <w:rFonts w:ascii="Times New Roman" w:eastAsia="Times New Roman" w:hAnsi="Times New Roman" w:cs="Times New Roman"/>
            <w:b/>
            <w:sz w:val="28"/>
            <w:szCs w:val="28"/>
            <w:lang w:val="sr-Cyrl-BA"/>
          </w:rPr>
          <w:delText xml:space="preserve"> </w:delText>
        </w:r>
      </w:del>
      <w:ins w:id="2" w:author="Zoran Djuric" w:date="2023-12-02T21:18:00Z">
        <w:r w:rsidR="00956A0B">
          <w:rPr>
            <w:rFonts w:ascii="Times New Roman" w:eastAsia="Times New Roman" w:hAnsi="Times New Roman" w:cs="Times New Roman"/>
            <w:b/>
            <w:sz w:val="28"/>
            <w:szCs w:val="28"/>
            <w:lang w:val="sr-Cyrl-BA"/>
          </w:rPr>
          <w:t xml:space="preserve">децембар </w:t>
        </w:r>
      </w:ins>
      <w:r>
        <w:rPr>
          <w:rFonts w:ascii="Times New Roman" w:eastAsia="Times New Roman" w:hAnsi="Times New Roman" w:cs="Times New Roman"/>
          <w:b/>
          <w:sz w:val="28"/>
          <w:szCs w:val="28"/>
          <w:lang w:val="sr-Cyrl-BA"/>
        </w:rPr>
        <w:t>202</w:t>
      </w:r>
      <w:r w:rsidR="00965B46">
        <w:rPr>
          <w:rFonts w:ascii="Times New Roman" w:eastAsia="Times New Roman" w:hAnsi="Times New Roman" w:cs="Times New Roman"/>
          <w:b/>
          <w:sz w:val="28"/>
          <w:szCs w:val="28"/>
          <w:lang w:val="sr-Cyrl-BA"/>
        </w:rPr>
        <w:t>3</w:t>
      </w:r>
      <w:r>
        <w:rPr>
          <w:rFonts w:ascii="Times New Roman" w:eastAsia="Times New Roman" w:hAnsi="Times New Roman" w:cs="Times New Roman"/>
          <w:b/>
          <w:sz w:val="28"/>
          <w:szCs w:val="28"/>
          <w:lang w:val="sr-Cyrl-BA"/>
        </w:rPr>
        <w:t>.</w:t>
      </w:r>
    </w:p>
    <w:p w14:paraId="70E5FD05" w14:textId="77777777" w:rsidR="00DF7825"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Default="00C509AB">
      <w:pPr>
        <w:spacing w:after="160" w:line="240" w:lineRule="auto"/>
        <w:ind w:left="2160" w:hanging="1440"/>
        <w:rPr>
          <w:rFonts w:ascii="Times New Roman" w:eastAsia="Times New Roman" w:hAnsi="Times New Roman" w:cs="Times New Roman"/>
          <w:b/>
          <w:bCs/>
          <w:sz w:val="44"/>
          <w:szCs w:val="44"/>
          <w:lang w:val="sr-Cyrl-BA"/>
        </w:rPr>
      </w:pPr>
      <w:r>
        <w:rPr>
          <w:rFonts w:ascii="Times New Roman" w:eastAsia="Times New Roman" w:hAnsi="Times New Roman" w:cs="Times New Roman"/>
          <w:b/>
          <w:bCs/>
          <w:sz w:val="28"/>
          <w:szCs w:val="28"/>
          <w:lang w:val="sr-Cyrl-BA"/>
        </w:rPr>
        <w:t xml:space="preserve">Тема: </w:t>
      </w:r>
      <w:r>
        <w:rPr>
          <w:rFonts w:ascii="Times New Roman" w:eastAsia="Times New Roman" w:hAnsi="Times New Roman" w:cs="Times New Roman"/>
          <w:b/>
          <w:sz w:val="28"/>
          <w:szCs w:val="28"/>
          <w:lang w:val="sr-Cyrl-BA"/>
        </w:rPr>
        <w:tab/>
      </w:r>
      <w:r>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t>Кључне ријечи:</w:t>
      </w:r>
    </w:p>
    <w:p w14:paraId="52C48447"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Машинско учење</w:t>
      </w:r>
    </w:p>
    <w:p w14:paraId="58138231"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Регресија</w:t>
      </w:r>
    </w:p>
    <w:p w14:paraId="7F7668F0"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Класификација</w:t>
      </w:r>
    </w:p>
    <w:p w14:paraId="7CA4C8E7"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LightGBM</w:t>
      </w:r>
    </w:p>
    <w:p w14:paraId="58BC40B9"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 xml:space="preserve">        </w:t>
      </w:r>
      <w:r>
        <w:rPr>
          <w:rFonts w:ascii="Times New Roman" w:eastAsia="Times New Roman" w:hAnsi="Times New Roman" w:cs="Times New Roman"/>
          <w:b/>
          <w:sz w:val="26"/>
          <w:szCs w:val="26"/>
          <w:lang w:val="sr-Cyrl-BA"/>
        </w:rPr>
        <w:br/>
      </w:r>
      <w:r>
        <w:rPr>
          <w:rFonts w:ascii="Times New Roman" w:eastAsia="Times New Roman" w:hAnsi="Times New Roman" w:cs="Times New Roman"/>
          <w:b/>
          <w:sz w:val="26"/>
          <w:szCs w:val="26"/>
          <w:lang w:val="sr-Cyrl-BA"/>
        </w:rPr>
        <w:tab/>
        <w:t xml:space="preserve">    </w:t>
      </w:r>
    </w:p>
    <w:p w14:paraId="490BEE52" w14:textId="77777777" w:rsidR="00DF7825"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Комисија:</w:t>
      </w:r>
    </w:p>
    <w:p w14:paraId="68FFAD7F" w14:textId="4605520E"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Зоран Ђурић, ментор</w:t>
      </w:r>
    </w:p>
    <w:p w14:paraId="7917A9CE"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Александар Келеч, ма, члан</w:t>
      </w:r>
    </w:p>
    <w:p w14:paraId="1BDA4910" w14:textId="77777777" w:rsidR="00DF7825"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Default="00C509AB">
      <w:pPr>
        <w:spacing w:after="160"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Уз рад је приложен CD.</w:t>
      </w:r>
    </w:p>
    <w:p w14:paraId="2145CD02" w14:textId="77777777" w:rsidR="00DF7825"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Кандидат:</w:t>
      </w:r>
    </w:p>
    <w:p w14:paraId="73ECA197"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Никола Карпић</w:t>
      </w:r>
    </w:p>
    <w:p w14:paraId="580005EE"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ЕЛЕКТРОТЕХНИЧКИ ФАКУЛТЕТ</w:t>
      </w:r>
    </w:p>
    <w:p w14:paraId="07BFE8BB"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Default="00C509AB">
      <w:pPr>
        <w:spacing w:after="160" w:line="240" w:lineRule="auto"/>
        <w:ind w:left="2880" w:hanging="216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Тема:</w:t>
      </w:r>
      <w:r>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Default="00C509AB">
      <w:pPr>
        <w:spacing w:after="160" w:line="240" w:lineRule="auto"/>
        <w:ind w:left="2880" w:hanging="2160"/>
        <w:jc w:val="both"/>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Задатак:</w:t>
      </w:r>
      <w:r>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Pr>
          <w:rFonts w:ascii="Times New Roman" w:eastAsia="Times New Roman" w:hAnsi="Times New Roman" w:cs="Times New Roman"/>
          <w:i/>
          <w:iCs/>
          <w:sz w:val="28"/>
          <w:szCs w:val="28"/>
          <w:lang w:val="sr-Cyrl-BA"/>
        </w:rPr>
        <w:t>Jupyter Notebook</w:t>
      </w:r>
      <w:r>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 xml:space="preserve">Ментор: </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проф. др Зоран Ђурић</w:t>
      </w:r>
    </w:p>
    <w:p w14:paraId="0D0A796B" w14:textId="77777777" w:rsidR="00DF7825"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Кандидат:</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Никола Карпић (1144/14)</w:t>
      </w:r>
    </w:p>
    <w:p w14:paraId="77AFF89F" w14:textId="77777777" w:rsidR="00DF7825" w:rsidRDefault="00DF7825">
      <w:pPr>
        <w:spacing w:after="160" w:line="240" w:lineRule="auto"/>
        <w:rPr>
          <w:rFonts w:ascii="Times New Roman" w:eastAsia="Times New Roman" w:hAnsi="Times New Roman" w:cs="Times New Roman"/>
          <w:sz w:val="28"/>
          <w:szCs w:val="28"/>
          <w:lang w:val="sr-Cyrl-BA"/>
        </w:rPr>
      </w:pPr>
    </w:p>
    <w:p w14:paraId="34E1EBD1" w14:textId="736658C5" w:rsidR="00DF7825" w:rsidRDefault="00C509AB">
      <w:pPr>
        <w:spacing w:after="160" w:line="240" w:lineRule="auto"/>
        <w:ind w:firstLine="720"/>
        <w:rPr>
          <w:rFonts w:ascii="Times New Roman" w:eastAsia="Times New Roman" w:hAnsi="Times New Roman" w:cs="Times New Roman"/>
          <w:sz w:val="28"/>
          <w:szCs w:val="28"/>
          <w:lang w:val="sr-Cyrl-BA"/>
        </w:rPr>
        <w:sectPr w:rsidR="00DF7825">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lang w:val="sr-Cyrl-BA"/>
        </w:rPr>
        <w:t xml:space="preserve">Бања Лука, </w:t>
      </w:r>
      <w:del w:id="3" w:author="Zoran Djuric" w:date="2023-12-02T21:19:00Z">
        <w:r w:rsidR="00B833AD" w:rsidDel="00956A0B">
          <w:rPr>
            <w:rFonts w:ascii="Times New Roman" w:eastAsia="Times New Roman" w:hAnsi="Times New Roman" w:cs="Times New Roman"/>
            <w:sz w:val="28"/>
            <w:szCs w:val="28"/>
            <w:lang w:val="sr-Cyrl-BA"/>
          </w:rPr>
          <w:delText>новембар</w:delText>
        </w:r>
        <w:r w:rsidDel="00956A0B">
          <w:rPr>
            <w:rFonts w:ascii="Times New Roman" w:eastAsia="Times New Roman" w:hAnsi="Times New Roman" w:cs="Times New Roman"/>
            <w:sz w:val="28"/>
            <w:szCs w:val="28"/>
            <w:lang w:val="sr-Cyrl-BA"/>
          </w:rPr>
          <w:delText xml:space="preserve"> </w:delText>
        </w:r>
      </w:del>
      <w:ins w:id="4" w:author="Zoran Djuric" w:date="2023-12-02T21:19:00Z">
        <w:r w:rsidR="00956A0B">
          <w:rPr>
            <w:rFonts w:ascii="Times New Roman" w:eastAsia="Times New Roman" w:hAnsi="Times New Roman" w:cs="Times New Roman"/>
            <w:sz w:val="28"/>
            <w:szCs w:val="28"/>
            <w:lang w:val="sr-Cyrl-BA"/>
          </w:rPr>
          <w:t xml:space="preserve">децембар </w:t>
        </w:r>
      </w:ins>
      <w:r>
        <w:rPr>
          <w:rFonts w:ascii="Times New Roman" w:eastAsia="Times New Roman" w:hAnsi="Times New Roman" w:cs="Times New Roman"/>
          <w:sz w:val="28"/>
          <w:szCs w:val="28"/>
          <w:lang w:val="sr-Cyrl-BA"/>
        </w:rPr>
        <w:t>202</w:t>
      </w:r>
      <w:r w:rsidR="002749E6">
        <w:rPr>
          <w:rFonts w:ascii="Times New Roman" w:eastAsia="Times New Roman" w:hAnsi="Times New Roman" w:cs="Times New Roman"/>
          <w:sz w:val="28"/>
          <w:szCs w:val="28"/>
          <w:lang w:val="sr-Cyrl-BA"/>
        </w:rPr>
        <w:t>3</w:t>
      </w:r>
      <w:r>
        <w:rPr>
          <w:rFonts w:ascii="Times New Roman" w:eastAsia="Times New Roman" w:hAnsi="Times New Roman" w:cs="Times New Roman"/>
          <w:sz w:val="28"/>
          <w:szCs w:val="28"/>
          <w:lang w:val="sr-Cyrl-BA"/>
        </w:rPr>
        <w:t>.</w:t>
      </w:r>
    </w:p>
    <w:sdt>
      <w:sdtPr>
        <w:rPr>
          <w:rFonts w:ascii="Arial" w:eastAsia="Arial" w:hAnsi="Arial" w:cs="Arial"/>
          <w:color w:val="auto"/>
          <w:sz w:val="22"/>
          <w:szCs w:val="22"/>
          <w:lang w:val="sr-Cyrl-BA"/>
        </w:rPr>
        <w:id w:val="-10677302"/>
        <w:docPartObj>
          <w:docPartGallery w:val="Table of Contents"/>
          <w:docPartUnique/>
        </w:docPartObj>
      </w:sdtPr>
      <w:sdtEndPr>
        <w:rPr>
          <w:b/>
          <w:bCs/>
          <w:noProof/>
        </w:rPr>
      </w:sdtEndPr>
      <w:sdtContent>
        <w:p w14:paraId="2A2B38E6" w14:textId="77777777" w:rsidR="00DF7825" w:rsidRPr="005B196C" w:rsidRDefault="00C509AB">
          <w:pPr>
            <w:pStyle w:val="TOCHeading"/>
            <w:rPr>
              <w:rFonts w:ascii="Times New Roman" w:hAnsi="Times New Roman" w:cs="Times New Roman"/>
              <w:color w:val="auto"/>
              <w:lang w:val="sr-Cyrl-BA"/>
            </w:rPr>
          </w:pPr>
          <w:r w:rsidRPr="005B196C">
            <w:rPr>
              <w:rFonts w:ascii="Times New Roman" w:hAnsi="Times New Roman" w:cs="Times New Roman"/>
              <w:color w:val="auto"/>
              <w:lang w:val="sr-Cyrl-BA"/>
            </w:rPr>
            <w:t>Садржај</w:t>
          </w:r>
        </w:p>
        <w:p w14:paraId="34BA8C9B" w14:textId="5CF87F05" w:rsidR="00241E79" w:rsidRDefault="00C509AB">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r w:rsidRPr="005B196C">
            <w:rPr>
              <w:rFonts w:ascii="Times New Roman" w:hAnsi="Times New Roman" w:cs="Times New Roman"/>
              <w:b/>
              <w:bCs/>
              <w:noProof/>
              <w:lang w:val="sr-Cyrl-BA"/>
            </w:rPr>
            <w:fldChar w:fldCharType="begin"/>
          </w:r>
          <w:r w:rsidRPr="005B196C">
            <w:rPr>
              <w:rFonts w:ascii="Times New Roman" w:hAnsi="Times New Roman" w:cs="Times New Roman"/>
              <w:b/>
              <w:bCs/>
              <w:noProof/>
              <w:lang w:val="sr-Cyrl-BA"/>
            </w:rPr>
            <w:instrText xml:space="preserve"> TOC \o "1-3" \h \z \u </w:instrText>
          </w:r>
          <w:r w:rsidRPr="005B196C">
            <w:rPr>
              <w:rFonts w:ascii="Times New Roman" w:hAnsi="Times New Roman" w:cs="Times New Roman"/>
              <w:b/>
              <w:bCs/>
              <w:noProof/>
              <w:lang w:val="sr-Cyrl-BA"/>
            </w:rPr>
            <w:fldChar w:fldCharType="separate"/>
          </w:r>
          <w:hyperlink w:anchor="_Toc151317490" w:history="1">
            <w:r w:rsidR="00241E79" w:rsidRPr="00574D7C">
              <w:rPr>
                <w:rStyle w:val="Hyperlink"/>
                <w:rFonts w:cs="Times New Roman"/>
                <w:noProof/>
                <w:lang w:val="sr-Cyrl-BA"/>
              </w:rPr>
              <w:t>1.</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Увод</w:t>
            </w:r>
            <w:r w:rsidR="00241E79">
              <w:rPr>
                <w:noProof/>
                <w:webHidden/>
              </w:rPr>
              <w:tab/>
            </w:r>
            <w:r w:rsidR="00241E79">
              <w:rPr>
                <w:noProof/>
                <w:webHidden/>
              </w:rPr>
              <w:fldChar w:fldCharType="begin"/>
            </w:r>
            <w:r w:rsidR="00241E79">
              <w:rPr>
                <w:noProof/>
                <w:webHidden/>
              </w:rPr>
              <w:instrText xml:space="preserve"> PAGEREF _Toc151317490 \h </w:instrText>
            </w:r>
            <w:r w:rsidR="00241E79">
              <w:rPr>
                <w:noProof/>
                <w:webHidden/>
              </w:rPr>
            </w:r>
            <w:r w:rsidR="00241E79">
              <w:rPr>
                <w:noProof/>
                <w:webHidden/>
              </w:rPr>
              <w:fldChar w:fldCharType="separate"/>
            </w:r>
            <w:r w:rsidR="007502E6">
              <w:rPr>
                <w:noProof/>
                <w:webHidden/>
              </w:rPr>
              <w:t>1</w:t>
            </w:r>
            <w:r w:rsidR="00241E79">
              <w:rPr>
                <w:noProof/>
                <w:webHidden/>
              </w:rPr>
              <w:fldChar w:fldCharType="end"/>
            </w:r>
          </w:hyperlink>
        </w:p>
        <w:p w14:paraId="73B0E608" w14:textId="5D189374"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491" w:history="1">
            <w:r w:rsidR="00241E79" w:rsidRPr="00574D7C">
              <w:rPr>
                <w:rStyle w:val="Hyperlink"/>
                <w:rFonts w:cs="Times New Roman"/>
                <w:noProof/>
                <w:lang w:val="sr-Cyrl-BA"/>
              </w:rPr>
              <w:t>2.</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Машинско учење</w:t>
            </w:r>
            <w:r w:rsidR="00241E79">
              <w:rPr>
                <w:noProof/>
                <w:webHidden/>
              </w:rPr>
              <w:tab/>
            </w:r>
            <w:r w:rsidR="00241E79">
              <w:rPr>
                <w:noProof/>
                <w:webHidden/>
              </w:rPr>
              <w:fldChar w:fldCharType="begin"/>
            </w:r>
            <w:r w:rsidR="00241E79">
              <w:rPr>
                <w:noProof/>
                <w:webHidden/>
              </w:rPr>
              <w:instrText xml:space="preserve"> PAGEREF _Toc151317491 \h </w:instrText>
            </w:r>
            <w:r w:rsidR="00241E79">
              <w:rPr>
                <w:noProof/>
                <w:webHidden/>
              </w:rPr>
            </w:r>
            <w:r w:rsidR="00241E79">
              <w:rPr>
                <w:noProof/>
                <w:webHidden/>
              </w:rPr>
              <w:fldChar w:fldCharType="separate"/>
            </w:r>
            <w:r w:rsidR="007502E6">
              <w:rPr>
                <w:noProof/>
                <w:webHidden/>
              </w:rPr>
              <w:t>4</w:t>
            </w:r>
            <w:r w:rsidR="00241E79">
              <w:rPr>
                <w:noProof/>
                <w:webHidden/>
              </w:rPr>
              <w:fldChar w:fldCharType="end"/>
            </w:r>
          </w:hyperlink>
        </w:p>
        <w:p w14:paraId="6475A4EF" w14:textId="5BE1E76E"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492" w:history="1">
            <w:r w:rsidR="00241E79" w:rsidRPr="00574D7C">
              <w:rPr>
                <w:rStyle w:val="Hyperlink"/>
                <w:rFonts w:cs="Times New Roman"/>
                <w:noProof/>
                <w:lang w:val="sr-Cyrl-BA"/>
              </w:rPr>
              <w:t>2.1.</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Надгледано учење</w:t>
            </w:r>
            <w:r w:rsidR="00241E79">
              <w:rPr>
                <w:noProof/>
                <w:webHidden/>
              </w:rPr>
              <w:tab/>
            </w:r>
            <w:r w:rsidR="00241E79">
              <w:rPr>
                <w:noProof/>
                <w:webHidden/>
              </w:rPr>
              <w:fldChar w:fldCharType="begin"/>
            </w:r>
            <w:r w:rsidR="00241E79">
              <w:rPr>
                <w:noProof/>
                <w:webHidden/>
              </w:rPr>
              <w:instrText xml:space="preserve"> PAGEREF _Toc151317492 \h </w:instrText>
            </w:r>
            <w:r w:rsidR="00241E79">
              <w:rPr>
                <w:noProof/>
                <w:webHidden/>
              </w:rPr>
            </w:r>
            <w:r w:rsidR="00241E79">
              <w:rPr>
                <w:noProof/>
                <w:webHidden/>
              </w:rPr>
              <w:fldChar w:fldCharType="separate"/>
            </w:r>
            <w:r w:rsidR="007502E6">
              <w:rPr>
                <w:noProof/>
                <w:webHidden/>
              </w:rPr>
              <w:t>7</w:t>
            </w:r>
            <w:r w:rsidR="00241E79">
              <w:rPr>
                <w:noProof/>
                <w:webHidden/>
              </w:rPr>
              <w:fldChar w:fldCharType="end"/>
            </w:r>
          </w:hyperlink>
        </w:p>
        <w:p w14:paraId="1045518C" w14:textId="18FDF4BC" w:rsidR="00241E79"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3" w:history="1">
            <w:r w:rsidR="00241E79" w:rsidRPr="00574D7C">
              <w:rPr>
                <w:rStyle w:val="Hyperlink"/>
                <w:noProof/>
                <w:lang w:val="sr-Cyrl-BA"/>
              </w:rPr>
              <w:t>2.1.1.</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Класификација</w:t>
            </w:r>
            <w:r w:rsidR="00241E79">
              <w:rPr>
                <w:noProof/>
                <w:webHidden/>
              </w:rPr>
              <w:tab/>
            </w:r>
            <w:r w:rsidR="00241E79">
              <w:rPr>
                <w:noProof/>
                <w:webHidden/>
              </w:rPr>
              <w:fldChar w:fldCharType="begin"/>
            </w:r>
            <w:r w:rsidR="00241E79">
              <w:rPr>
                <w:noProof/>
                <w:webHidden/>
              </w:rPr>
              <w:instrText xml:space="preserve"> PAGEREF _Toc151317493 \h </w:instrText>
            </w:r>
            <w:r w:rsidR="00241E79">
              <w:rPr>
                <w:noProof/>
                <w:webHidden/>
              </w:rPr>
            </w:r>
            <w:r w:rsidR="00241E79">
              <w:rPr>
                <w:noProof/>
                <w:webHidden/>
              </w:rPr>
              <w:fldChar w:fldCharType="separate"/>
            </w:r>
            <w:r w:rsidR="007502E6">
              <w:rPr>
                <w:noProof/>
                <w:webHidden/>
              </w:rPr>
              <w:t>9</w:t>
            </w:r>
            <w:r w:rsidR="00241E79">
              <w:rPr>
                <w:noProof/>
                <w:webHidden/>
              </w:rPr>
              <w:fldChar w:fldCharType="end"/>
            </w:r>
          </w:hyperlink>
        </w:p>
        <w:p w14:paraId="4E5630D7" w14:textId="363B0B59" w:rsidR="00241E79"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4" w:history="1">
            <w:r w:rsidR="00241E79" w:rsidRPr="00574D7C">
              <w:rPr>
                <w:rStyle w:val="Hyperlink"/>
                <w:noProof/>
                <w:lang w:val="sr-Cyrl-BA"/>
              </w:rPr>
              <w:t>2.1.2.</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Регресија</w:t>
            </w:r>
            <w:r w:rsidR="00241E79">
              <w:rPr>
                <w:noProof/>
                <w:webHidden/>
              </w:rPr>
              <w:tab/>
            </w:r>
            <w:r w:rsidR="00241E79">
              <w:rPr>
                <w:noProof/>
                <w:webHidden/>
              </w:rPr>
              <w:fldChar w:fldCharType="begin"/>
            </w:r>
            <w:r w:rsidR="00241E79">
              <w:rPr>
                <w:noProof/>
                <w:webHidden/>
              </w:rPr>
              <w:instrText xml:space="preserve"> PAGEREF _Toc151317494 \h </w:instrText>
            </w:r>
            <w:r w:rsidR="00241E79">
              <w:rPr>
                <w:noProof/>
                <w:webHidden/>
              </w:rPr>
            </w:r>
            <w:r w:rsidR="00241E79">
              <w:rPr>
                <w:noProof/>
                <w:webHidden/>
              </w:rPr>
              <w:fldChar w:fldCharType="separate"/>
            </w:r>
            <w:r w:rsidR="007502E6">
              <w:rPr>
                <w:noProof/>
                <w:webHidden/>
              </w:rPr>
              <w:t>10</w:t>
            </w:r>
            <w:r w:rsidR="00241E79">
              <w:rPr>
                <w:noProof/>
                <w:webHidden/>
              </w:rPr>
              <w:fldChar w:fldCharType="end"/>
            </w:r>
          </w:hyperlink>
        </w:p>
        <w:p w14:paraId="5B9C7ECC" w14:textId="35966F27"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495" w:history="1">
            <w:r w:rsidR="00241E79" w:rsidRPr="00574D7C">
              <w:rPr>
                <w:rStyle w:val="Hyperlink"/>
                <w:rFonts w:cs="Times New Roman"/>
                <w:noProof/>
                <w:lang w:val="sr-Cyrl-BA"/>
              </w:rPr>
              <w:t>2.2.</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Ненадгледано учење</w:t>
            </w:r>
            <w:r w:rsidR="00241E79">
              <w:rPr>
                <w:noProof/>
                <w:webHidden/>
              </w:rPr>
              <w:tab/>
            </w:r>
            <w:r w:rsidR="00241E79">
              <w:rPr>
                <w:noProof/>
                <w:webHidden/>
              </w:rPr>
              <w:fldChar w:fldCharType="begin"/>
            </w:r>
            <w:r w:rsidR="00241E79">
              <w:rPr>
                <w:noProof/>
                <w:webHidden/>
              </w:rPr>
              <w:instrText xml:space="preserve"> PAGEREF _Toc151317495 \h </w:instrText>
            </w:r>
            <w:r w:rsidR="00241E79">
              <w:rPr>
                <w:noProof/>
                <w:webHidden/>
              </w:rPr>
            </w:r>
            <w:r w:rsidR="00241E79">
              <w:rPr>
                <w:noProof/>
                <w:webHidden/>
              </w:rPr>
              <w:fldChar w:fldCharType="separate"/>
            </w:r>
            <w:r w:rsidR="007502E6">
              <w:rPr>
                <w:noProof/>
                <w:webHidden/>
              </w:rPr>
              <w:t>11</w:t>
            </w:r>
            <w:r w:rsidR="00241E79">
              <w:rPr>
                <w:noProof/>
                <w:webHidden/>
              </w:rPr>
              <w:fldChar w:fldCharType="end"/>
            </w:r>
          </w:hyperlink>
        </w:p>
        <w:p w14:paraId="1DB93805" w14:textId="2796BA77" w:rsidR="00241E79"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6" w:history="1">
            <w:r w:rsidR="00241E79" w:rsidRPr="00574D7C">
              <w:rPr>
                <w:rStyle w:val="Hyperlink"/>
                <w:noProof/>
                <w:lang w:val="sr-Cyrl-BA"/>
              </w:rPr>
              <w:t>2.2.1.</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Груписање</w:t>
            </w:r>
            <w:r w:rsidR="00241E79">
              <w:rPr>
                <w:noProof/>
                <w:webHidden/>
              </w:rPr>
              <w:tab/>
            </w:r>
            <w:r w:rsidR="00241E79">
              <w:rPr>
                <w:noProof/>
                <w:webHidden/>
              </w:rPr>
              <w:fldChar w:fldCharType="begin"/>
            </w:r>
            <w:r w:rsidR="00241E79">
              <w:rPr>
                <w:noProof/>
                <w:webHidden/>
              </w:rPr>
              <w:instrText xml:space="preserve"> PAGEREF _Toc151317496 \h </w:instrText>
            </w:r>
            <w:r w:rsidR="00241E79">
              <w:rPr>
                <w:noProof/>
                <w:webHidden/>
              </w:rPr>
            </w:r>
            <w:r w:rsidR="00241E79">
              <w:rPr>
                <w:noProof/>
                <w:webHidden/>
              </w:rPr>
              <w:fldChar w:fldCharType="separate"/>
            </w:r>
            <w:r w:rsidR="007502E6">
              <w:rPr>
                <w:noProof/>
                <w:webHidden/>
              </w:rPr>
              <w:t>13</w:t>
            </w:r>
            <w:r w:rsidR="00241E79">
              <w:rPr>
                <w:noProof/>
                <w:webHidden/>
              </w:rPr>
              <w:fldChar w:fldCharType="end"/>
            </w:r>
          </w:hyperlink>
        </w:p>
        <w:p w14:paraId="65A6DE79" w14:textId="2477911F" w:rsidR="00241E79"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7" w:history="1">
            <w:r w:rsidR="00241E79" w:rsidRPr="00574D7C">
              <w:rPr>
                <w:rStyle w:val="Hyperlink"/>
                <w:noProof/>
                <w:lang w:val="sr-Cyrl-BA"/>
              </w:rPr>
              <w:t>2.2.2.</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Смањење димензионалности</w:t>
            </w:r>
            <w:r w:rsidR="00241E79">
              <w:rPr>
                <w:noProof/>
                <w:webHidden/>
              </w:rPr>
              <w:tab/>
            </w:r>
            <w:r w:rsidR="00241E79">
              <w:rPr>
                <w:noProof/>
                <w:webHidden/>
              </w:rPr>
              <w:fldChar w:fldCharType="begin"/>
            </w:r>
            <w:r w:rsidR="00241E79">
              <w:rPr>
                <w:noProof/>
                <w:webHidden/>
              </w:rPr>
              <w:instrText xml:space="preserve"> PAGEREF _Toc151317497 \h </w:instrText>
            </w:r>
            <w:r w:rsidR="00241E79">
              <w:rPr>
                <w:noProof/>
                <w:webHidden/>
              </w:rPr>
            </w:r>
            <w:r w:rsidR="00241E79">
              <w:rPr>
                <w:noProof/>
                <w:webHidden/>
              </w:rPr>
              <w:fldChar w:fldCharType="separate"/>
            </w:r>
            <w:r w:rsidR="007502E6">
              <w:rPr>
                <w:noProof/>
                <w:webHidden/>
              </w:rPr>
              <w:t>14</w:t>
            </w:r>
            <w:r w:rsidR="00241E79">
              <w:rPr>
                <w:noProof/>
                <w:webHidden/>
              </w:rPr>
              <w:fldChar w:fldCharType="end"/>
            </w:r>
          </w:hyperlink>
        </w:p>
        <w:p w14:paraId="4DB1ACCF" w14:textId="1B9C0804" w:rsidR="00241E79"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8" w:history="1">
            <w:r w:rsidR="00241E79" w:rsidRPr="00574D7C">
              <w:rPr>
                <w:rStyle w:val="Hyperlink"/>
                <w:noProof/>
                <w:lang w:val="sr-Cyrl-BA"/>
              </w:rPr>
              <w:t>2.2.3.</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Учење уз подстицај</w:t>
            </w:r>
            <w:r w:rsidR="00241E79">
              <w:rPr>
                <w:noProof/>
                <w:webHidden/>
              </w:rPr>
              <w:tab/>
            </w:r>
            <w:r w:rsidR="00241E79">
              <w:rPr>
                <w:noProof/>
                <w:webHidden/>
              </w:rPr>
              <w:fldChar w:fldCharType="begin"/>
            </w:r>
            <w:r w:rsidR="00241E79">
              <w:rPr>
                <w:noProof/>
                <w:webHidden/>
              </w:rPr>
              <w:instrText xml:space="preserve"> PAGEREF _Toc151317498 \h </w:instrText>
            </w:r>
            <w:r w:rsidR="00241E79">
              <w:rPr>
                <w:noProof/>
                <w:webHidden/>
              </w:rPr>
            </w:r>
            <w:r w:rsidR="00241E79">
              <w:rPr>
                <w:noProof/>
                <w:webHidden/>
              </w:rPr>
              <w:fldChar w:fldCharType="separate"/>
            </w:r>
            <w:r w:rsidR="007502E6">
              <w:rPr>
                <w:noProof/>
                <w:webHidden/>
              </w:rPr>
              <w:t>14</w:t>
            </w:r>
            <w:r w:rsidR="00241E79">
              <w:rPr>
                <w:noProof/>
                <w:webHidden/>
              </w:rPr>
              <w:fldChar w:fldCharType="end"/>
            </w:r>
          </w:hyperlink>
        </w:p>
        <w:p w14:paraId="343F6DC5" w14:textId="3F47452D"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499" w:history="1">
            <w:r w:rsidR="00241E79" w:rsidRPr="00574D7C">
              <w:rPr>
                <w:rStyle w:val="Hyperlink"/>
                <w:rFonts w:cs="Times New Roman"/>
                <w:noProof/>
                <w:lang w:val="sr-Cyrl-BA"/>
              </w:rPr>
              <w:t>3.</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Процес машинског учења</w:t>
            </w:r>
            <w:r w:rsidR="00241E79">
              <w:rPr>
                <w:noProof/>
                <w:webHidden/>
              </w:rPr>
              <w:tab/>
            </w:r>
            <w:r w:rsidR="00241E79">
              <w:rPr>
                <w:noProof/>
                <w:webHidden/>
              </w:rPr>
              <w:fldChar w:fldCharType="begin"/>
            </w:r>
            <w:r w:rsidR="00241E79">
              <w:rPr>
                <w:noProof/>
                <w:webHidden/>
              </w:rPr>
              <w:instrText xml:space="preserve"> PAGEREF _Toc151317499 \h </w:instrText>
            </w:r>
            <w:r w:rsidR="00241E79">
              <w:rPr>
                <w:noProof/>
                <w:webHidden/>
              </w:rPr>
            </w:r>
            <w:r w:rsidR="00241E79">
              <w:rPr>
                <w:noProof/>
                <w:webHidden/>
              </w:rPr>
              <w:fldChar w:fldCharType="separate"/>
            </w:r>
            <w:r w:rsidR="007502E6">
              <w:rPr>
                <w:noProof/>
                <w:webHidden/>
              </w:rPr>
              <w:t>17</w:t>
            </w:r>
            <w:r w:rsidR="00241E79">
              <w:rPr>
                <w:noProof/>
                <w:webHidden/>
              </w:rPr>
              <w:fldChar w:fldCharType="end"/>
            </w:r>
          </w:hyperlink>
        </w:p>
        <w:p w14:paraId="0062FFFA" w14:textId="22ADFC58"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0" w:history="1">
            <w:r w:rsidR="00241E79" w:rsidRPr="00574D7C">
              <w:rPr>
                <w:rStyle w:val="Hyperlink"/>
                <w:rFonts w:cs="Times New Roman"/>
                <w:noProof/>
                <w:lang w:val="sr-Cyrl-BA"/>
              </w:rPr>
              <w:t>3.1.</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Дефинисање проблема</w:t>
            </w:r>
            <w:r w:rsidR="00241E79">
              <w:rPr>
                <w:noProof/>
                <w:webHidden/>
              </w:rPr>
              <w:tab/>
            </w:r>
            <w:r w:rsidR="00241E79">
              <w:rPr>
                <w:noProof/>
                <w:webHidden/>
              </w:rPr>
              <w:fldChar w:fldCharType="begin"/>
            </w:r>
            <w:r w:rsidR="00241E79">
              <w:rPr>
                <w:noProof/>
                <w:webHidden/>
              </w:rPr>
              <w:instrText xml:space="preserve"> PAGEREF _Toc151317500 \h </w:instrText>
            </w:r>
            <w:r w:rsidR="00241E79">
              <w:rPr>
                <w:noProof/>
                <w:webHidden/>
              </w:rPr>
            </w:r>
            <w:r w:rsidR="00241E79">
              <w:rPr>
                <w:noProof/>
                <w:webHidden/>
              </w:rPr>
              <w:fldChar w:fldCharType="separate"/>
            </w:r>
            <w:r w:rsidR="007502E6">
              <w:rPr>
                <w:noProof/>
                <w:webHidden/>
              </w:rPr>
              <w:t>17</w:t>
            </w:r>
            <w:r w:rsidR="00241E79">
              <w:rPr>
                <w:noProof/>
                <w:webHidden/>
              </w:rPr>
              <w:fldChar w:fldCharType="end"/>
            </w:r>
          </w:hyperlink>
        </w:p>
        <w:p w14:paraId="7102D263" w14:textId="7E178BFC"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1" w:history="1">
            <w:r w:rsidR="00241E79" w:rsidRPr="00574D7C">
              <w:rPr>
                <w:rStyle w:val="Hyperlink"/>
                <w:rFonts w:cs="Times New Roman"/>
                <w:noProof/>
                <w:lang w:val="sr-Cyrl-BA"/>
              </w:rPr>
              <w:t>3.2.</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Прикупљање података</w:t>
            </w:r>
            <w:r w:rsidR="00241E79">
              <w:rPr>
                <w:noProof/>
                <w:webHidden/>
              </w:rPr>
              <w:tab/>
            </w:r>
            <w:r w:rsidR="00241E79">
              <w:rPr>
                <w:noProof/>
                <w:webHidden/>
              </w:rPr>
              <w:fldChar w:fldCharType="begin"/>
            </w:r>
            <w:r w:rsidR="00241E79">
              <w:rPr>
                <w:noProof/>
                <w:webHidden/>
              </w:rPr>
              <w:instrText xml:space="preserve"> PAGEREF _Toc151317501 \h </w:instrText>
            </w:r>
            <w:r w:rsidR="00241E79">
              <w:rPr>
                <w:noProof/>
                <w:webHidden/>
              </w:rPr>
            </w:r>
            <w:r w:rsidR="00241E79">
              <w:rPr>
                <w:noProof/>
                <w:webHidden/>
              </w:rPr>
              <w:fldChar w:fldCharType="separate"/>
            </w:r>
            <w:r w:rsidR="007502E6">
              <w:rPr>
                <w:noProof/>
                <w:webHidden/>
              </w:rPr>
              <w:t>18</w:t>
            </w:r>
            <w:r w:rsidR="00241E79">
              <w:rPr>
                <w:noProof/>
                <w:webHidden/>
              </w:rPr>
              <w:fldChar w:fldCharType="end"/>
            </w:r>
          </w:hyperlink>
        </w:p>
        <w:p w14:paraId="144E257E" w14:textId="1E429F15"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2" w:history="1">
            <w:r w:rsidR="00241E79" w:rsidRPr="00574D7C">
              <w:rPr>
                <w:rStyle w:val="Hyperlink"/>
                <w:rFonts w:cs="Times New Roman"/>
                <w:noProof/>
                <w:lang w:val="sr-Cyrl-BA"/>
              </w:rPr>
              <w:t>3.3.</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Припрема података</w:t>
            </w:r>
            <w:r w:rsidR="00241E79">
              <w:rPr>
                <w:noProof/>
                <w:webHidden/>
              </w:rPr>
              <w:tab/>
            </w:r>
            <w:r w:rsidR="00241E79">
              <w:rPr>
                <w:noProof/>
                <w:webHidden/>
              </w:rPr>
              <w:fldChar w:fldCharType="begin"/>
            </w:r>
            <w:r w:rsidR="00241E79">
              <w:rPr>
                <w:noProof/>
                <w:webHidden/>
              </w:rPr>
              <w:instrText xml:space="preserve"> PAGEREF _Toc151317502 \h </w:instrText>
            </w:r>
            <w:r w:rsidR="00241E79">
              <w:rPr>
                <w:noProof/>
                <w:webHidden/>
              </w:rPr>
            </w:r>
            <w:r w:rsidR="00241E79">
              <w:rPr>
                <w:noProof/>
                <w:webHidden/>
              </w:rPr>
              <w:fldChar w:fldCharType="separate"/>
            </w:r>
            <w:r w:rsidR="007502E6">
              <w:rPr>
                <w:noProof/>
                <w:webHidden/>
              </w:rPr>
              <w:t>18</w:t>
            </w:r>
            <w:r w:rsidR="00241E79">
              <w:rPr>
                <w:noProof/>
                <w:webHidden/>
              </w:rPr>
              <w:fldChar w:fldCharType="end"/>
            </w:r>
          </w:hyperlink>
        </w:p>
        <w:p w14:paraId="15010880" w14:textId="5CAC2A20"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3" w:history="1">
            <w:r w:rsidR="00241E79" w:rsidRPr="00574D7C">
              <w:rPr>
                <w:rStyle w:val="Hyperlink"/>
                <w:rFonts w:cs="Times New Roman"/>
                <w:noProof/>
                <w:lang w:val="sr-Cyrl-BA"/>
              </w:rPr>
              <w:t>3.4.</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Избор модела</w:t>
            </w:r>
            <w:r w:rsidR="00241E79">
              <w:rPr>
                <w:noProof/>
                <w:webHidden/>
              </w:rPr>
              <w:tab/>
            </w:r>
            <w:r w:rsidR="00241E79">
              <w:rPr>
                <w:noProof/>
                <w:webHidden/>
              </w:rPr>
              <w:fldChar w:fldCharType="begin"/>
            </w:r>
            <w:r w:rsidR="00241E79">
              <w:rPr>
                <w:noProof/>
                <w:webHidden/>
              </w:rPr>
              <w:instrText xml:space="preserve"> PAGEREF _Toc151317503 \h </w:instrText>
            </w:r>
            <w:r w:rsidR="00241E79">
              <w:rPr>
                <w:noProof/>
                <w:webHidden/>
              </w:rPr>
            </w:r>
            <w:r w:rsidR="00241E79">
              <w:rPr>
                <w:noProof/>
                <w:webHidden/>
              </w:rPr>
              <w:fldChar w:fldCharType="separate"/>
            </w:r>
            <w:r w:rsidR="007502E6">
              <w:rPr>
                <w:noProof/>
                <w:webHidden/>
              </w:rPr>
              <w:t>19</w:t>
            </w:r>
            <w:r w:rsidR="00241E79">
              <w:rPr>
                <w:noProof/>
                <w:webHidden/>
              </w:rPr>
              <w:fldChar w:fldCharType="end"/>
            </w:r>
          </w:hyperlink>
        </w:p>
        <w:p w14:paraId="63AFD30A" w14:textId="463CAEFC"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4" w:history="1">
            <w:r w:rsidR="00241E79" w:rsidRPr="00574D7C">
              <w:rPr>
                <w:rStyle w:val="Hyperlink"/>
                <w:rFonts w:cs="Times New Roman"/>
                <w:noProof/>
                <w:lang w:val="sr-Cyrl-BA"/>
              </w:rPr>
              <w:t>3.5.</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Тренирање модела</w:t>
            </w:r>
            <w:r w:rsidR="00241E79">
              <w:rPr>
                <w:noProof/>
                <w:webHidden/>
              </w:rPr>
              <w:tab/>
            </w:r>
            <w:r w:rsidR="00241E79">
              <w:rPr>
                <w:noProof/>
                <w:webHidden/>
              </w:rPr>
              <w:fldChar w:fldCharType="begin"/>
            </w:r>
            <w:r w:rsidR="00241E79">
              <w:rPr>
                <w:noProof/>
                <w:webHidden/>
              </w:rPr>
              <w:instrText xml:space="preserve"> PAGEREF _Toc151317504 \h </w:instrText>
            </w:r>
            <w:r w:rsidR="00241E79">
              <w:rPr>
                <w:noProof/>
                <w:webHidden/>
              </w:rPr>
            </w:r>
            <w:r w:rsidR="00241E79">
              <w:rPr>
                <w:noProof/>
                <w:webHidden/>
              </w:rPr>
              <w:fldChar w:fldCharType="separate"/>
            </w:r>
            <w:r w:rsidR="007502E6">
              <w:rPr>
                <w:noProof/>
                <w:webHidden/>
              </w:rPr>
              <w:t>19</w:t>
            </w:r>
            <w:r w:rsidR="00241E79">
              <w:rPr>
                <w:noProof/>
                <w:webHidden/>
              </w:rPr>
              <w:fldChar w:fldCharType="end"/>
            </w:r>
          </w:hyperlink>
        </w:p>
        <w:p w14:paraId="6B401DD7" w14:textId="43D04FAC"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5" w:history="1">
            <w:r w:rsidR="00241E79" w:rsidRPr="00574D7C">
              <w:rPr>
                <w:rStyle w:val="Hyperlink"/>
                <w:rFonts w:cs="Times New Roman"/>
                <w:noProof/>
                <w:lang w:val="sr-Cyrl-BA"/>
              </w:rPr>
              <w:t>3.6.</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Оцјењивање модела</w:t>
            </w:r>
            <w:r w:rsidR="00241E79">
              <w:rPr>
                <w:noProof/>
                <w:webHidden/>
              </w:rPr>
              <w:tab/>
            </w:r>
            <w:r w:rsidR="00241E79">
              <w:rPr>
                <w:noProof/>
                <w:webHidden/>
              </w:rPr>
              <w:fldChar w:fldCharType="begin"/>
            </w:r>
            <w:r w:rsidR="00241E79">
              <w:rPr>
                <w:noProof/>
                <w:webHidden/>
              </w:rPr>
              <w:instrText xml:space="preserve"> PAGEREF _Toc151317505 \h </w:instrText>
            </w:r>
            <w:r w:rsidR="00241E79">
              <w:rPr>
                <w:noProof/>
                <w:webHidden/>
              </w:rPr>
            </w:r>
            <w:r w:rsidR="00241E79">
              <w:rPr>
                <w:noProof/>
                <w:webHidden/>
              </w:rPr>
              <w:fldChar w:fldCharType="separate"/>
            </w:r>
            <w:r w:rsidR="007502E6">
              <w:rPr>
                <w:noProof/>
                <w:webHidden/>
              </w:rPr>
              <w:t>20</w:t>
            </w:r>
            <w:r w:rsidR="00241E79">
              <w:rPr>
                <w:noProof/>
                <w:webHidden/>
              </w:rPr>
              <w:fldChar w:fldCharType="end"/>
            </w:r>
          </w:hyperlink>
        </w:p>
        <w:p w14:paraId="15C5C0F0" w14:textId="2CE232EA"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6" w:history="1">
            <w:r w:rsidR="00241E79" w:rsidRPr="00574D7C">
              <w:rPr>
                <w:rStyle w:val="Hyperlink"/>
                <w:rFonts w:cs="Times New Roman"/>
                <w:noProof/>
                <w:lang w:val="sr-Cyrl-BA"/>
              </w:rPr>
              <w:t>3.7.</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Прилагођавање модела</w:t>
            </w:r>
            <w:r w:rsidR="00241E79">
              <w:rPr>
                <w:noProof/>
                <w:webHidden/>
              </w:rPr>
              <w:tab/>
            </w:r>
            <w:r w:rsidR="00241E79">
              <w:rPr>
                <w:noProof/>
                <w:webHidden/>
              </w:rPr>
              <w:fldChar w:fldCharType="begin"/>
            </w:r>
            <w:r w:rsidR="00241E79">
              <w:rPr>
                <w:noProof/>
                <w:webHidden/>
              </w:rPr>
              <w:instrText xml:space="preserve"> PAGEREF _Toc151317506 \h </w:instrText>
            </w:r>
            <w:r w:rsidR="00241E79">
              <w:rPr>
                <w:noProof/>
                <w:webHidden/>
              </w:rPr>
            </w:r>
            <w:r w:rsidR="00241E79">
              <w:rPr>
                <w:noProof/>
                <w:webHidden/>
              </w:rPr>
              <w:fldChar w:fldCharType="separate"/>
            </w:r>
            <w:r w:rsidR="007502E6">
              <w:rPr>
                <w:noProof/>
                <w:webHidden/>
              </w:rPr>
              <w:t>20</w:t>
            </w:r>
            <w:r w:rsidR="00241E79">
              <w:rPr>
                <w:noProof/>
                <w:webHidden/>
              </w:rPr>
              <w:fldChar w:fldCharType="end"/>
            </w:r>
          </w:hyperlink>
        </w:p>
        <w:p w14:paraId="5E87662A" w14:textId="1F314468"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7" w:history="1">
            <w:r w:rsidR="00241E79" w:rsidRPr="00574D7C">
              <w:rPr>
                <w:rStyle w:val="Hyperlink"/>
                <w:rFonts w:cs="Times New Roman"/>
                <w:noProof/>
                <w:lang w:val="sr-Cyrl-BA"/>
              </w:rPr>
              <w:t>3.8.</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Тестирање и примјена модела</w:t>
            </w:r>
            <w:r w:rsidR="00241E79">
              <w:rPr>
                <w:noProof/>
                <w:webHidden/>
              </w:rPr>
              <w:tab/>
            </w:r>
            <w:r w:rsidR="00241E79">
              <w:rPr>
                <w:noProof/>
                <w:webHidden/>
              </w:rPr>
              <w:fldChar w:fldCharType="begin"/>
            </w:r>
            <w:r w:rsidR="00241E79">
              <w:rPr>
                <w:noProof/>
                <w:webHidden/>
              </w:rPr>
              <w:instrText xml:space="preserve"> PAGEREF _Toc151317507 \h </w:instrText>
            </w:r>
            <w:r w:rsidR="00241E79">
              <w:rPr>
                <w:noProof/>
                <w:webHidden/>
              </w:rPr>
            </w:r>
            <w:r w:rsidR="00241E79">
              <w:rPr>
                <w:noProof/>
                <w:webHidden/>
              </w:rPr>
              <w:fldChar w:fldCharType="separate"/>
            </w:r>
            <w:r w:rsidR="007502E6">
              <w:rPr>
                <w:noProof/>
                <w:webHidden/>
              </w:rPr>
              <w:t>21</w:t>
            </w:r>
            <w:r w:rsidR="00241E79">
              <w:rPr>
                <w:noProof/>
                <w:webHidden/>
              </w:rPr>
              <w:fldChar w:fldCharType="end"/>
            </w:r>
          </w:hyperlink>
        </w:p>
        <w:p w14:paraId="0B675531" w14:textId="44AA69E2"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08" w:history="1">
            <w:r w:rsidR="00241E79" w:rsidRPr="00574D7C">
              <w:rPr>
                <w:rStyle w:val="Hyperlink"/>
                <w:rFonts w:cs="Times New Roman"/>
                <w:noProof/>
                <w:lang w:val="sr-Cyrl-BA"/>
              </w:rPr>
              <w:t>4.</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Избор алгоритма</w:t>
            </w:r>
            <w:r w:rsidR="00241E79">
              <w:rPr>
                <w:noProof/>
                <w:webHidden/>
              </w:rPr>
              <w:tab/>
            </w:r>
            <w:r w:rsidR="00241E79">
              <w:rPr>
                <w:noProof/>
                <w:webHidden/>
              </w:rPr>
              <w:fldChar w:fldCharType="begin"/>
            </w:r>
            <w:r w:rsidR="00241E79">
              <w:rPr>
                <w:noProof/>
                <w:webHidden/>
              </w:rPr>
              <w:instrText xml:space="preserve"> PAGEREF _Toc151317508 \h </w:instrText>
            </w:r>
            <w:r w:rsidR="00241E79">
              <w:rPr>
                <w:noProof/>
                <w:webHidden/>
              </w:rPr>
            </w:r>
            <w:r w:rsidR="00241E79">
              <w:rPr>
                <w:noProof/>
                <w:webHidden/>
              </w:rPr>
              <w:fldChar w:fldCharType="separate"/>
            </w:r>
            <w:r w:rsidR="007502E6">
              <w:rPr>
                <w:noProof/>
                <w:webHidden/>
              </w:rPr>
              <w:t>22</w:t>
            </w:r>
            <w:r w:rsidR="00241E79">
              <w:rPr>
                <w:noProof/>
                <w:webHidden/>
              </w:rPr>
              <w:fldChar w:fldCharType="end"/>
            </w:r>
          </w:hyperlink>
        </w:p>
        <w:p w14:paraId="163BFCEA" w14:textId="7B90909D"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9" w:history="1">
            <w:r w:rsidR="00241E79" w:rsidRPr="00574D7C">
              <w:rPr>
                <w:rStyle w:val="Hyperlink"/>
                <w:rFonts w:cs="Times New Roman"/>
                <w:noProof/>
                <w:lang w:val="sr-Cyrl-BA"/>
              </w:rPr>
              <w:t>4.1.</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Логистичка регресија</w:t>
            </w:r>
            <w:r w:rsidR="00241E79">
              <w:rPr>
                <w:noProof/>
                <w:webHidden/>
              </w:rPr>
              <w:tab/>
            </w:r>
            <w:r w:rsidR="00241E79">
              <w:rPr>
                <w:noProof/>
                <w:webHidden/>
              </w:rPr>
              <w:fldChar w:fldCharType="begin"/>
            </w:r>
            <w:r w:rsidR="00241E79">
              <w:rPr>
                <w:noProof/>
                <w:webHidden/>
              </w:rPr>
              <w:instrText xml:space="preserve"> PAGEREF _Toc151317509 \h </w:instrText>
            </w:r>
            <w:r w:rsidR="00241E79">
              <w:rPr>
                <w:noProof/>
                <w:webHidden/>
              </w:rPr>
            </w:r>
            <w:r w:rsidR="00241E79">
              <w:rPr>
                <w:noProof/>
                <w:webHidden/>
              </w:rPr>
              <w:fldChar w:fldCharType="separate"/>
            </w:r>
            <w:r w:rsidR="007502E6">
              <w:rPr>
                <w:noProof/>
                <w:webHidden/>
              </w:rPr>
              <w:t>22</w:t>
            </w:r>
            <w:r w:rsidR="00241E79">
              <w:rPr>
                <w:noProof/>
                <w:webHidden/>
              </w:rPr>
              <w:fldChar w:fldCharType="end"/>
            </w:r>
          </w:hyperlink>
        </w:p>
        <w:p w14:paraId="166254C2" w14:textId="133E8503"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0" w:history="1">
            <w:r w:rsidR="00241E79" w:rsidRPr="00574D7C">
              <w:rPr>
                <w:rStyle w:val="Hyperlink"/>
                <w:rFonts w:cs="Times New Roman"/>
                <w:noProof/>
              </w:rPr>
              <w:t>4.2.</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rPr>
              <w:t>Gaussian Naive Byes Classifier</w:t>
            </w:r>
            <w:r w:rsidR="00241E79">
              <w:rPr>
                <w:noProof/>
                <w:webHidden/>
              </w:rPr>
              <w:tab/>
            </w:r>
            <w:r w:rsidR="00241E79">
              <w:rPr>
                <w:noProof/>
                <w:webHidden/>
              </w:rPr>
              <w:fldChar w:fldCharType="begin"/>
            </w:r>
            <w:r w:rsidR="00241E79">
              <w:rPr>
                <w:noProof/>
                <w:webHidden/>
              </w:rPr>
              <w:instrText xml:space="preserve"> PAGEREF _Toc151317510 \h </w:instrText>
            </w:r>
            <w:r w:rsidR="00241E79">
              <w:rPr>
                <w:noProof/>
                <w:webHidden/>
              </w:rPr>
            </w:r>
            <w:r w:rsidR="00241E79">
              <w:rPr>
                <w:noProof/>
                <w:webHidden/>
              </w:rPr>
              <w:fldChar w:fldCharType="separate"/>
            </w:r>
            <w:r w:rsidR="007502E6">
              <w:rPr>
                <w:noProof/>
                <w:webHidden/>
              </w:rPr>
              <w:t>23</w:t>
            </w:r>
            <w:r w:rsidR="00241E79">
              <w:rPr>
                <w:noProof/>
                <w:webHidden/>
              </w:rPr>
              <w:fldChar w:fldCharType="end"/>
            </w:r>
          </w:hyperlink>
        </w:p>
        <w:p w14:paraId="555A4F59" w14:textId="637E3435"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1" w:history="1">
            <w:r w:rsidR="00241E79" w:rsidRPr="00574D7C">
              <w:rPr>
                <w:rStyle w:val="Hyperlink"/>
                <w:rFonts w:cs="Times New Roman"/>
                <w:noProof/>
                <w:lang w:val="en-US"/>
              </w:rPr>
              <w:t>4.3.</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K Nearest Neighbors Classifier</w:t>
            </w:r>
            <w:r w:rsidR="00241E79">
              <w:rPr>
                <w:noProof/>
                <w:webHidden/>
              </w:rPr>
              <w:tab/>
            </w:r>
            <w:r w:rsidR="00241E79">
              <w:rPr>
                <w:noProof/>
                <w:webHidden/>
              </w:rPr>
              <w:fldChar w:fldCharType="begin"/>
            </w:r>
            <w:r w:rsidR="00241E79">
              <w:rPr>
                <w:noProof/>
                <w:webHidden/>
              </w:rPr>
              <w:instrText xml:space="preserve"> PAGEREF _Toc151317511 \h </w:instrText>
            </w:r>
            <w:r w:rsidR="00241E79">
              <w:rPr>
                <w:noProof/>
                <w:webHidden/>
              </w:rPr>
            </w:r>
            <w:r w:rsidR="00241E79">
              <w:rPr>
                <w:noProof/>
                <w:webHidden/>
              </w:rPr>
              <w:fldChar w:fldCharType="separate"/>
            </w:r>
            <w:r w:rsidR="007502E6">
              <w:rPr>
                <w:noProof/>
                <w:webHidden/>
              </w:rPr>
              <w:t>23</w:t>
            </w:r>
            <w:r w:rsidR="00241E79">
              <w:rPr>
                <w:noProof/>
                <w:webHidden/>
              </w:rPr>
              <w:fldChar w:fldCharType="end"/>
            </w:r>
          </w:hyperlink>
        </w:p>
        <w:p w14:paraId="04A2DE01" w14:textId="1EBF3772"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2" w:history="1">
            <w:r w:rsidR="00241E79" w:rsidRPr="00574D7C">
              <w:rPr>
                <w:rStyle w:val="Hyperlink"/>
                <w:rFonts w:cs="Times New Roman"/>
                <w:noProof/>
                <w:lang w:val="en-US"/>
              </w:rPr>
              <w:t>4.4.</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Decision Tree Classifier</w:t>
            </w:r>
            <w:r w:rsidR="00241E79">
              <w:rPr>
                <w:noProof/>
                <w:webHidden/>
              </w:rPr>
              <w:tab/>
            </w:r>
            <w:r w:rsidR="00241E79">
              <w:rPr>
                <w:noProof/>
                <w:webHidden/>
              </w:rPr>
              <w:fldChar w:fldCharType="begin"/>
            </w:r>
            <w:r w:rsidR="00241E79">
              <w:rPr>
                <w:noProof/>
                <w:webHidden/>
              </w:rPr>
              <w:instrText xml:space="preserve"> PAGEREF _Toc151317512 \h </w:instrText>
            </w:r>
            <w:r w:rsidR="00241E79">
              <w:rPr>
                <w:noProof/>
                <w:webHidden/>
              </w:rPr>
            </w:r>
            <w:r w:rsidR="00241E79">
              <w:rPr>
                <w:noProof/>
                <w:webHidden/>
              </w:rPr>
              <w:fldChar w:fldCharType="separate"/>
            </w:r>
            <w:r w:rsidR="007502E6">
              <w:rPr>
                <w:noProof/>
                <w:webHidden/>
              </w:rPr>
              <w:t>23</w:t>
            </w:r>
            <w:r w:rsidR="00241E79">
              <w:rPr>
                <w:noProof/>
                <w:webHidden/>
              </w:rPr>
              <w:fldChar w:fldCharType="end"/>
            </w:r>
          </w:hyperlink>
        </w:p>
        <w:p w14:paraId="772B8994" w14:textId="39B2D066"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3" w:history="1">
            <w:r w:rsidR="00241E79" w:rsidRPr="00574D7C">
              <w:rPr>
                <w:rStyle w:val="Hyperlink"/>
                <w:rFonts w:cs="Times New Roman"/>
                <w:noProof/>
                <w:lang w:val="en-US"/>
              </w:rPr>
              <w:t>4.5.</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Random Forest Classifier</w:t>
            </w:r>
            <w:r w:rsidR="00241E79">
              <w:rPr>
                <w:noProof/>
                <w:webHidden/>
              </w:rPr>
              <w:tab/>
            </w:r>
            <w:r w:rsidR="00241E79">
              <w:rPr>
                <w:noProof/>
                <w:webHidden/>
              </w:rPr>
              <w:fldChar w:fldCharType="begin"/>
            </w:r>
            <w:r w:rsidR="00241E79">
              <w:rPr>
                <w:noProof/>
                <w:webHidden/>
              </w:rPr>
              <w:instrText xml:space="preserve"> PAGEREF _Toc151317513 \h </w:instrText>
            </w:r>
            <w:r w:rsidR="00241E79">
              <w:rPr>
                <w:noProof/>
                <w:webHidden/>
              </w:rPr>
            </w:r>
            <w:r w:rsidR="00241E79">
              <w:rPr>
                <w:noProof/>
                <w:webHidden/>
              </w:rPr>
              <w:fldChar w:fldCharType="separate"/>
            </w:r>
            <w:r w:rsidR="007502E6">
              <w:rPr>
                <w:noProof/>
                <w:webHidden/>
              </w:rPr>
              <w:t>24</w:t>
            </w:r>
            <w:r w:rsidR="00241E79">
              <w:rPr>
                <w:noProof/>
                <w:webHidden/>
              </w:rPr>
              <w:fldChar w:fldCharType="end"/>
            </w:r>
          </w:hyperlink>
        </w:p>
        <w:p w14:paraId="5C49DBF7" w14:textId="1F04B3EC"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4" w:history="1">
            <w:r w:rsidR="00241E79" w:rsidRPr="00574D7C">
              <w:rPr>
                <w:rStyle w:val="Hyperlink"/>
                <w:rFonts w:cs="Times New Roman"/>
                <w:noProof/>
                <w:lang w:val="en-US"/>
              </w:rPr>
              <w:t>4.6.</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Gradient Boosting Classifier</w:t>
            </w:r>
            <w:r w:rsidR="00241E79">
              <w:rPr>
                <w:noProof/>
                <w:webHidden/>
              </w:rPr>
              <w:tab/>
            </w:r>
            <w:r w:rsidR="00241E79">
              <w:rPr>
                <w:noProof/>
                <w:webHidden/>
              </w:rPr>
              <w:fldChar w:fldCharType="begin"/>
            </w:r>
            <w:r w:rsidR="00241E79">
              <w:rPr>
                <w:noProof/>
                <w:webHidden/>
              </w:rPr>
              <w:instrText xml:space="preserve"> PAGEREF _Toc151317514 \h </w:instrText>
            </w:r>
            <w:r w:rsidR="00241E79">
              <w:rPr>
                <w:noProof/>
                <w:webHidden/>
              </w:rPr>
            </w:r>
            <w:r w:rsidR="00241E79">
              <w:rPr>
                <w:noProof/>
                <w:webHidden/>
              </w:rPr>
              <w:fldChar w:fldCharType="separate"/>
            </w:r>
            <w:r w:rsidR="007502E6">
              <w:rPr>
                <w:noProof/>
                <w:webHidden/>
              </w:rPr>
              <w:t>24</w:t>
            </w:r>
            <w:r w:rsidR="00241E79">
              <w:rPr>
                <w:noProof/>
                <w:webHidden/>
              </w:rPr>
              <w:fldChar w:fldCharType="end"/>
            </w:r>
          </w:hyperlink>
        </w:p>
        <w:p w14:paraId="18886D79" w14:textId="006104D7"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5" w:history="1">
            <w:r w:rsidR="00241E79" w:rsidRPr="00574D7C">
              <w:rPr>
                <w:rStyle w:val="Hyperlink"/>
                <w:rFonts w:cs="Times New Roman"/>
                <w:noProof/>
                <w:lang w:val="en-US"/>
              </w:rPr>
              <w:t>4.7.</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Support Vector Machine Classifier</w:t>
            </w:r>
            <w:r w:rsidR="00241E79">
              <w:rPr>
                <w:noProof/>
                <w:webHidden/>
              </w:rPr>
              <w:tab/>
            </w:r>
            <w:r w:rsidR="00241E79">
              <w:rPr>
                <w:noProof/>
                <w:webHidden/>
              </w:rPr>
              <w:fldChar w:fldCharType="begin"/>
            </w:r>
            <w:r w:rsidR="00241E79">
              <w:rPr>
                <w:noProof/>
                <w:webHidden/>
              </w:rPr>
              <w:instrText xml:space="preserve"> PAGEREF _Toc151317515 \h </w:instrText>
            </w:r>
            <w:r w:rsidR="00241E79">
              <w:rPr>
                <w:noProof/>
                <w:webHidden/>
              </w:rPr>
            </w:r>
            <w:r w:rsidR="00241E79">
              <w:rPr>
                <w:noProof/>
                <w:webHidden/>
              </w:rPr>
              <w:fldChar w:fldCharType="separate"/>
            </w:r>
            <w:r w:rsidR="007502E6">
              <w:rPr>
                <w:noProof/>
                <w:webHidden/>
              </w:rPr>
              <w:t>25</w:t>
            </w:r>
            <w:r w:rsidR="00241E79">
              <w:rPr>
                <w:noProof/>
                <w:webHidden/>
              </w:rPr>
              <w:fldChar w:fldCharType="end"/>
            </w:r>
          </w:hyperlink>
        </w:p>
        <w:p w14:paraId="44DC6D29" w14:textId="0F81D145"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6" w:history="1">
            <w:r w:rsidR="00241E79" w:rsidRPr="00574D7C">
              <w:rPr>
                <w:rStyle w:val="Hyperlink"/>
                <w:rFonts w:cs="Times New Roman"/>
                <w:noProof/>
                <w:lang w:val="en-US"/>
              </w:rPr>
              <w:t>4.8.</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LightGBM Classifier</w:t>
            </w:r>
            <w:r w:rsidR="00241E79">
              <w:rPr>
                <w:noProof/>
                <w:webHidden/>
              </w:rPr>
              <w:tab/>
            </w:r>
            <w:r w:rsidR="00241E79">
              <w:rPr>
                <w:noProof/>
                <w:webHidden/>
              </w:rPr>
              <w:fldChar w:fldCharType="begin"/>
            </w:r>
            <w:r w:rsidR="00241E79">
              <w:rPr>
                <w:noProof/>
                <w:webHidden/>
              </w:rPr>
              <w:instrText xml:space="preserve"> PAGEREF _Toc151317516 \h </w:instrText>
            </w:r>
            <w:r w:rsidR="00241E79">
              <w:rPr>
                <w:noProof/>
                <w:webHidden/>
              </w:rPr>
            </w:r>
            <w:r w:rsidR="00241E79">
              <w:rPr>
                <w:noProof/>
                <w:webHidden/>
              </w:rPr>
              <w:fldChar w:fldCharType="separate"/>
            </w:r>
            <w:r w:rsidR="007502E6">
              <w:rPr>
                <w:noProof/>
                <w:webHidden/>
              </w:rPr>
              <w:t>25</w:t>
            </w:r>
            <w:r w:rsidR="00241E79">
              <w:rPr>
                <w:noProof/>
                <w:webHidden/>
              </w:rPr>
              <w:fldChar w:fldCharType="end"/>
            </w:r>
          </w:hyperlink>
        </w:p>
        <w:p w14:paraId="57548C32" w14:textId="50226D95"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7" w:history="1">
            <w:r w:rsidR="00241E79" w:rsidRPr="00574D7C">
              <w:rPr>
                <w:rStyle w:val="Hyperlink"/>
                <w:rFonts w:cs="Times New Roman"/>
                <w:noProof/>
                <w:lang w:val="en-US"/>
              </w:rPr>
              <w:t>4.9.</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K Nearest Neighbors Regressor</w:t>
            </w:r>
            <w:r w:rsidR="00241E79">
              <w:rPr>
                <w:noProof/>
                <w:webHidden/>
              </w:rPr>
              <w:tab/>
            </w:r>
            <w:r w:rsidR="00241E79">
              <w:rPr>
                <w:noProof/>
                <w:webHidden/>
              </w:rPr>
              <w:fldChar w:fldCharType="begin"/>
            </w:r>
            <w:r w:rsidR="00241E79">
              <w:rPr>
                <w:noProof/>
                <w:webHidden/>
              </w:rPr>
              <w:instrText xml:space="preserve"> PAGEREF _Toc151317517 \h </w:instrText>
            </w:r>
            <w:r w:rsidR="00241E79">
              <w:rPr>
                <w:noProof/>
                <w:webHidden/>
              </w:rPr>
            </w:r>
            <w:r w:rsidR="00241E79">
              <w:rPr>
                <w:noProof/>
                <w:webHidden/>
              </w:rPr>
              <w:fldChar w:fldCharType="separate"/>
            </w:r>
            <w:r w:rsidR="007502E6">
              <w:rPr>
                <w:noProof/>
                <w:webHidden/>
              </w:rPr>
              <w:t>25</w:t>
            </w:r>
            <w:r w:rsidR="00241E79">
              <w:rPr>
                <w:noProof/>
                <w:webHidden/>
              </w:rPr>
              <w:fldChar w:fldCharType="end"/>
            </w:r>
          </w:hyperlink>
        </w:p>
        <w:p w14:paraId="61932CE2" w14:textId="59E2ACDA" w:rsidR="00241E79" w:rsidRDefault="00000000">
          <w:pPr>
            <w:pStyle w:val="TOC2"/>
            <w:tabs>
              <w:tab w:val="left" w:pos="1100"/>
              <w:tab w:val="right" w:leader="dot" w:pos="9350"/>
            </w:tabs>
            <w:rPr>
              <w:rFonts w:asciiTheme="minorHAnsi" w:eastAsiaTheme="minorEastAsia" w:hAnsiTheme="minorHAnsi" w:cstheme="minorBidi"/>
              <w:noProof/>
              <w:kern w:val="2"/>
              <w:lang w:val="en-US"/>
              <w14:ligatures w14:val="standardContextual"/>
            </w:rPr>
          </w:pPr>
          <w:hyperlink w:anchor="_Toc151317518" w:history="1">
            <w:r w:rsidR="00241E79" w:rsidRPr="00574D7C">
              <w:rPr>
                <w:rStyle w:val="Hyperlink"/>
                <w:rFonts w:cs="Times New Roman"/>
                <w:noProof/>
                <w:lang w:val="sr-Cyrl-BA"/>
              </w:rPr>
              <w:t>4.10.</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en-US"/>
              </w:rPr>
              <w:t>LightGBM Regressor</w:t>
            </w:r>
            <w:r w:rsidR="00241E79">
              <w:rPr>
                <w:noProof/>
                <w:webHidden/>
              </w:rPr>
              <w:tab/>
            </w:r>
            <w:r w:rsidR="00241E79">
              <w:rPr>
                <w:noProof/>
                <w:webHidden/>
              </w:rPr>
              <w:fldChar w:fldCharType="begin"/>
            </w:r>
            <w:r w:rsidR="00241E79">
              <w:rPr>
                <w:noProof/>
                <w:webHidden/>
              </w:rPr>
              <w:instrText xml:space="preserve"> PAGEREF _Toc151317518 \h </w:instrText>
            </w:r>
            <w:r w:rsidR="00241E79">
              <w:rPr>
                <w:noProof/>
                <w:webHidden/>
              </w:rPr>
            </w:r>
            <w:r w:rsidR="00241E79">
              <w:rPr>
                <w:noProof/>
                <w:webHidden/>
              </w:rPr>
              <w:fldChar w:fldCharType="separate"/>
            </w:r>
            <w:r w:rsidR="007502E6">
              <w:rPr>
                <w:noProof/>
                <w:webHidden/>
              </w:rPr>
              <w:t>26</w:t>
            </w:r>
            <w:r w:rsidR="00241E79">
              <w:rPr>
                <w:noProof/>
                <w:webHidden/>
              </w:rPr>
              <w:fldChar w:fldCharType="end"/>
            </w:r>
          </w:hyperlink>
        </w:p>
        <w:p w14:paraId="662DC852" w14:textId="7D7E1A1A"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19" w:history="1">
            <w:r w:rsidR="00241E79" w:rsidRPr="00574D7C">
              <w:rPr>
                <w:rStyle w:val="Hyperlink"/>
                <w:rFonts w:cs="Times New Roman"/>
                <w:noProof/>
                <w:lang w:val="sr-Cyrl-BA"/>
              </w:rPr>
              <w:t>5.</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Практични рад</w:t>
            </w:r>
            <w:r w:rsidR="00241E79">
              <w:rPr>
                <w:noProof/>
                <w:webHidden/>
              </w:rPr>
              <w:tab/>
            </w:r>
            <w:r w:rsidR="00241E79">
              <w:rPr>
                <w:noProof/>
                <w:webHidden/>
              </w:rPr>
              <w:fldChar w:fldCharType="begin"/>
            </w:r>
            <w:r w:rsidR="00241E79">
              <w:rPr>
                <w:noProof/>
                <w:webHidden/>
              </w:rPr>
              <w:instrText xml:space="preserve"> PAGEREF _Toc151317519 \h </w:instrText>
            </w:r>
            <w:r w:rsidR="00241E79">
              <w:rPr>
                <w:noProof/>
                <w:webHidden/>
              </w:rPr>
            </w:r>
            <w:r w:rsidR="00241E79">
              <w:rPr>
                <w:noProof/>
                <w:webHidden/>
              </w:rPr>
              <w:fldChar w:fldCharType="separate"/>
            </w:r>
            <w:r w:rsidR="007502E6">
              <w:rPr>
                <w:noProof/>
                <w:webHidden/>
              </w:rPr>
              <w:t>27</w:t>
            </w:r>
            <w:r w:rsidR="00241E79">
              <w:rPr>
                <w:noProof/>
                <w:webHidden/>
              </w:rPr>
              <w:fldChar w:fldCharType="end"/>
            </w:r>
          </w:hyperlink>
        </w:p>
        <w:p w14:paraId="056AD30D" w14:textId="7692CE78"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0" w:history="1">
            <w:r w:rsidR="00241E79" w:rsidRPr="00574D7C">
              <w:rPr>
                <w:rStyle w:val="Hyperlink"/>
                <w:noProof/>
                <w:lang w:val="sr-Cyrl-BA"/>
              </w:rPr>
              <w:t>5.1.</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Помоћне функције</w:t>
            </w:r>
            <w:r w:rsidR="00241E79">
              <w:rPr>
                <w:noProof/>
                <w:webHidden/>
              </w:rPr>
              <w:tab/>
            </w:r>
            <w:r w:rsidR="00241E79">
              <w:rPr>
                <w:noProof/>
                <w:webHidden/>
              </w:rPr>
              <w:fldChar w:fldCharType="begin"/>
            </w:r>
            <w:r w:rsidR="00241E79">
              <w:rPr>
                <w:noProof/>
                <w:webHidden/>
              </w:rPr>
              <w:instrText xml:space="preserve"> PAGEREF _Toc151317520 \h </w:instrText>
            </w:r>
            <w:r w:rsidR="00241E79">
              <w:rPr>
                <w:noProof/>
                <w:webHidden/>
              </w:rPr>
            </w:r>
            <w:r w:rsidR="00241E79">
              <w:rPr>
                <w:noProof/>
                <w:webHidden/>
              </w:rPr>
              <w:fldChar w:fldCharType="separate"/>
            </w:r>
            <w:r w:rsidR="007502E6">
              <w:rPr>
                <w:noProof/>
                <w:webHidden/>
              </w:rPr>
              <w:t>27</w:t>
            </w:r>
            <w:r w:rsidR="00241E79">
              <w:rPr>
                <w:noProof/>
                <w:webHidden/>
              </w:rPr>
              <w:fldChar w:fldCharType="end"/>
            </w:r>
          </w:hyperlink>
        </w:p>
        <w:p w14:paraId="6E2F445B" w14:textId="3AF17D7A"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1" w:history="1">
            <w:r w:rsidR="00241E79" w:rsidRPr="00574D7C">
              <w:rPr>
                <w:rStyle w:val="Hyperlink"/>
                <w:noProof/>
                <w:lang w:val="sr-Cyrl-BA"/>
              </w:rPr>
              <w:t>5.2.</w:t>
            </w:r>
            <w:r w:rsidR="00241E79">
              <w:rPr>
                <w:rFonts w:asciiTheme="minorHAnsi" w:eastAsiaTheme="minorEastAsia" w:hAnsiTheme="minorHAnsi" w:cstheme="minorBidi"/>
                <w:noProof/>
                <w:kern w:val="2"/>
                <w:lang w:val="en-US"/>
                <w14:ligatures w14:val="standardContextual"/>
              </w:rPr>
              <w:tab/>
            </w:r>
            <w:r w:rsidR="00241E79" w:rsidRPr="00574D7C">
              <w:rPr>
                <w:rStyle w:val="Hyperlink"/>
                <w:noProof/>
                <w:lang w:val="sr-Cyrl-BA"/>
              </w:rPr>
              <w:t>Прикупљање података</w:t>
            </w:r>
            <w:r w:rsidR="00241E79">
              <w:rPr>
                <w:noProof/>
                <w:webHidden/>
              </w:rPr>
              <w:tab/>
            </w:r>
            <w:r w:rsidR="00241E79">
              <w:rPr>
                <w:noProof/>
                <w:webHidden/>
              </w:rPr>
              <w:fldChar w:fldCharType="begin"/>
            </w:r>
            <w:r w:rsidR="00241E79">
              <w:rPr>
                <w:noProof/>
                <w:webHidden/>
              </w:rPr>
              <w:instrText xml:space="preserve"> PAGEREF _Toc151317521 \h </w:instrText>
            </w:r>
            <w:r w:rsidR="00241E79">
              <w:rPr>
                <w:noProof/>
                <w:webHidden/>
              </w:rPr>
            </w:r>
            <w:r w:rsidR="00241E79">
              <w:rPr>
                <w:noProof/>
                <w:webHidden/>
              </w:rPr>
              <w:fldChar w:fldCharType="separate"/>
            </w:r>
            <w:r w:rsidR="007502E6">
              <w:rPr>
                <w:noProof/>
                <w:webHidden/>
              </w:rPr>
              <w:t>29</w:t>
            </w:r>
            <w:r w:rsidR="00241E79">
              <w:rPr>
                <w:noProof/>
                <w:webHidden/>
              </w:rPr>
              <w:fldChar w:fldCharType="end"/>
            </w:r>
          </w:hyperlink>
        </w:p>
        <w:p w14:paraId="265E3E76" w14:textId="67050491"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2" w:history="1">
            <w:r w:rsidR="00241E79" w:rsidRPr="00574D7C">
              <w:rPr>
                <w:rStyle w:val="Hyperlink"/>
                <w:rFonts w:cs="Times New Roman"/>
                <w:noProof/>
                <w:lang w:val="sr-Cyrl-BA"/>
              </w:rPr>
              <w:t>5.3.</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Припрема података</w:t>
            </w:r>
            <w:r w:rsidR="00241E79">
              <w:rPr>
                <w:noProof/>
                <w:webHidden/>
              </w:rPr>
              <w:tab/>
            </w:r>
            <w:r w:rsidR="00241E79">
              <w:rPr>
                <w:noProof/>
                <w:webHidden/>
              </w:rPr>
              <w:fldChar w:fldCharType="begin"/>
            </w:r>
            <w:r w:rsidR="00241E79">
              <w:rPr>
                <w:noProof/>
                <w:webHidden/>
              </w:rPr>
              <w:instrText xml:space="preserve"> PAGEREF _Toc151317522 \h </w:instrText>
            </w:r>
            <w:r w:rsidR="00241E79">
              <w:rPr>
                <w:noProof/>
                <w:webHidden/>
              </w:rPr>
            </w:r>
            <w:r w:rsidR="00241E79">
              <w:rPr>
                <w:noProof/>
                <w:webHidden/>
              </w:rPr>
              <w:fldChar w:fldCharType="separate"/>
            </w:r>
            <w:r w:rsidR="007502E6">
              <w:rPr>
                <w:noProof/>
                <w:webHidden/>
              </w:rPr>
              <w:t>31</w:t>
            </w:r>
            <w:r w:rsidR="00241E79">
              <w:rPr>
                <w:noProof/>
                <w:webHidden/>
              </w:rPr>
              <w:fldChar w:fldCharType="end"/>
            </w:r>
          </w:hyperlink>
        </w:p>
        <w:p w14:paraId="088F01D2" w14:textId="2E21A3E2"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3" w:history="1">
            <w:r w:rsidR="00241E79" w:rsidRPr="00574D7C">
              <w:rPr>
                <w:rStyle w:val="Hyperlink"/>
                <w:rFonts w:cs="Times New Roman"/>
                <w:noProof/>
                <w:lang w:val="sr-Cyrl-BA"/>
              </w:rPr>
              <w:t>5.4.</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Избор и тренирање модела</w:t>
            </w:r>
            <w:r w:rsidR="00241E79">
              <w:rPr>
                <w:noProof/>
                <w:webHidden/>
              </w:rPr>
              <w:tab/>
            </w:r>
            <w:r w:rsidR="00241E79">
              <w:rPr>
                <w:noProof/>
                <w:webHidden/>
              </w:rPr>
              <w:fldChar w:fldCharType="begin"/>
            </w:r>
            <w:r w:rsidR="00241E79">
              <w:rPr>
                <w:noProof/>
                <w:webHidden/>
              </w:rPr>
              <w:instrText xml:space="preserve"> PAGEREF _Toc151317523 \h </w:instrText>
            </w:r>
            <w:r w:rsidR="00241E79">
              <w:rPr>
                <w:noProof/>
                <w:webHidden/>
              </w:rPr>
            </w:r>
            <w:r w:rsidR="00241E79">
              <w:rPr>
                <w:noProof/>
                <w:webHidden/>
              </w:rPr>
              <w:fldChar w:fldCharType="separate"/>
            </w:r>
            <w:r w:rsidR="007502E6">
              <w:rPr>
                <w:noProof/>
                <w:webHidden/>
              </w:rPr>
              <w:t>36</w:t>
            </w:r>
            <w:r w:rsidR="00241E79">
              <w:rPr>
                <w:noProof/>
                <w:webHidden/>
              </w:rPr>
              <w:fldChar w:fldCharType="end"/>
            </w:r>
          </w:hyperlink>
        </w:p>
        <w:p w14:paraId="71459DAB" w14:textId="10F194D1" w:rsidR="00241E79"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4" w:history="1">
            <w:r w:rsidR="00241E79" w:rsidRPr="00574D7C">
              <w:rPr>
                <w:rStyle w:val="Hyperlink"/>
                <w:rFonts w:cs="Times New Roman"/>
                <w:noProof/>
                <w:lang w:val="sr-Cyrl-BA"/>
              </w:rPr>
              <w:t>5.5.</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Оцјењивање модела</w:t>
            </w:r>
            <w:r w:rsidR="00241E79">
              <w:rPr>
                <w:noProof/>
                <w:webHidden/>
              </w:rPr>
              <w:tab/>
            </w:r>
            <w:r w:rsidR="00241E79">
              <w:rPr>
                <w:noProof/>
                <w:webHidden/>
              </w:rPr>
              <w:fldChar w:fldCharType="begin"/>
            </w:r>
            <w:r w:rsidR="00241E79">
              <w:rPr>
                <w:noProof/>
                <w:webHidden/>
              </w:rPr>
              <w:instrText xml:space="preserve"> PAGEREF _Toc151317524 \h </w:instrText>
            </w:r>
            <w:r w:rsidR="00241E79">
              <w:rPr>
                <w:noProof/>
                <w:webHidden/>
              </w:rPr>
            </w:r>
            <w:r w:rsidR="00241E79">
              <w:rPr>
                <w:noProof/>
                <w:webHidden/>
              </w:rPr>
              <w:fldChar w:fldCharType="separate"/>
            </w:r>
            <w:r w:rsidR="007502E6">
              <w:rPr>
                <w:noProof/>
                <w:webHidden/>
              </w:rPr>
              <w:t>37</w:t>
            </w:r>
            <w:r w:rsidR="00241E79">
              <w:rPr>
                <w:noProof/>
                <w:webHidden/>
              </w:rPr>
              <w:fldChar w:fldCharType="end"/>
            </w:r>
          </w:hyperlink>
        </w:p>
        <w:p w14:paraId="16BE94CC" w14:textId="19C5E3B1"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5" w:history="1">
            <w:r w:rsidR="00241E79" w:rsidRPr="00574D7C">
              <w:rPr>
                <w:rStyle w:val="Hyperlink"/>
                <w:rFonts w:cs="Times New Roman"/>
                <w:noProof/>
                <w:lang w:val="sr-Cyrl-BA"/>
              </w:rPr>
              <w:t>6.</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Резутати</w:t>
            </w:r>
            <w:r w:rsidR="00241E79">
              <w:rPr>
                <w:noProof/>
                <w:webHidden/>
              </w:rPr>
              <w:tab/>
            </w:r>
            <w:r w:rsidR="00241E79">
              <w:rPr>
                <w:noProof/>
                <w:webHidden/>
              </w:rPr>
              <w:fldChar w:fldCharType="begin"/>
            </w:r>
            <w:r w:rsidR="00241E79">
              <w:rPr>
                <w:noProof/>
                <w:webHidden/>
              </w:rPr>
              <w:instrText xml:space="preserve"> PAGEREF _Toc151317525 \h </w:instrText>
            </w:r>
            <w:r w:rsidR="00241E79">
              <w:rPr>
                <w:noProof/>
                <w:webHidden/>
              </w:rPr>
            </w:r>
            <w:r w:rsidR="00241E79">
              <w:rPr>
                <w:noProof/>
                <w:webHidden/>
              </w:rPr>
              <w:fldChar w:fldCharType="separate"/>
            </w:r>
            <w:r w:rsidR="007502E6">
              <w:rPr>
                <w:noProof/>
                <w:webHidden/>
              </w:rPr>
              <w:t>39</w:t>
            </w:r>
            <w:r w:rsidR="00241E79">
              <w:rPr>
                <w:noProof/>
                <w:webHidden/>
              </w:rPr>
              <w:fldChar w:fldCharType="end"/>
            </w:r>
          </w:hyperlink>
        </w:p>
        <w:p w14:paraId="285F0A56" w14:textId="7F37F88B"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6" w:history="1">
            <w:r w:rsidR="00241E79" w:rsidRPr="00574D7C">
              <w:rPr>
                <w:rStyle w:val="Hyperlink"/>
                <w:rFonts w:cs="Times New Roman"/>
                <w:noProof/>
                <w:lang w:val="sr-Cyrl-BA"/>
              </w:rPr>
              <w:t>7.</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Закључак</w:t>
            </w:r>
            <w:r w:rsidR="00241E79">
              <w:rPr>
                <w:noProof/>
                <w:webHidden/>
              </w:rPr>
              <w:tab/>
            </w:r>
            <w:r w:rsidR="00241E79">
              <w:rPr>
                <w:noProof/>
                <w:webHidden/>
              </w:rPr>
              <w:fldChar w:fldCharType="begin"/>
            </w:r>
            <w:r w:rsidR="00241E79">
              <w:rPr>
                <w:noProof/>
                <w:webHidden/>
              </w:rPr>
              <w:instrText xml:space="preserve"> PAGEREF _Toc151317526 \h </w:instrText>
            </w:r>
            <w:r w:rsidR="00241E79">
              <w:rPr>
                <w:noProof/>
                <w:webHidden/>
              </w:rPr>
            </w:r>
            <w:r w:rsidR="00241E79">
              <w:rPr>
                <w:noProof/>
                <w:webHidden/>
              </w:rPr>
              <w:fldChar w:fldCharType="separate"/>
            </w:r>
            <w:r w:rsidR="007502E6">
              <w:rPr>
                <w:noProof/>
                <w:webHidden/>
              </w:rPr>
              <w:t>40</w:t>
            </w:r>
            <w:r w:rsidR="00241E79">
              <w:rPr>
                <w:noProof/>
                <w:webHidden/>
              </w:rPr>
              <w:fldChar w:fldCharType="end"/>
            </w:r>
          </w:hyperlink>
        </w:p>
        <w:p w14:paraId="611C4FDE" w14:textId="3A2F928D" w:rsidR="00241E79"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7" w:history="1">
            <w:r w:rsidR="00241E79" w:rsidRPr="00574D7C">
              <w:rPr>
                <w:rStyle w:val="Hyperlink"/>
                <w:rFonts w:cs="Times New Roman"/>
                <w:noProof/>
                <w:lang w:val="sr-Cyrl-BA"/>
              </w:rPr>
              <w:t>8.</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Литература</w:t>
            </w:r>
            <w:r w:rsidR="00241E79">
              <w:rPr>
                <w:noProof/>
                <w:webHidden/>
              </w:rPr>
              <w:tab/>
            </w:r>
            <w:r w:rsidR="00241E79">
              <w:rPr>
                <w:noProof/>
                <w:webHidden/>
              </w:rPr>
              <w:fldChar w:fldCharType="begin"/>
            </w:r>
            <w:r w:rsidR="00241E79">
              <w:rPr>
                <w:noProof/>
                <w:webHidden/>
              </w:rPr>
              <w:instrText xml:space="preserve"> PAGEREF _Toc151317527 \h </w:instrText>
            </w:r>
            <w:r w:rsidR="00241E79">
              <w:rPr>
                <w:noProof/>
                <w:webHidden/>
              </w:rPr>
            </w:r>
            <w:r w:rsidR="00241E79">
              <w:rPr>
                <w:noProof/>
                <w:webHidden/>
              </w:rPr>
              <w:fldChar w:fldCharType="separate"/>
            </w:r>
            <w:r w:rsidR="007502E6">
              <w:rPr>
                <w:noProof/>
                <w:webHidden/>
              </w:rPr>
              <w:t>41</w:t>
            </w:r>
            <w:r w:rsidR="00241E79">
              <w:rPr>
                <w:noProof/>
                <w:webHidden/>
              </w:rPr>
              <w:fldChar w:fldCharType="end"/>
            </w:r>
          </w:hyperlink>
        </w:p>
        <w:p w14:paraId="7715B54E" w14:textId="1630F48F" w:rsidR="00DF7825" w:rsidRDefault="00C509AB">
          <w:pPr>
            <w:rPr>
              <w:lang w:val="sr-Cyrl-BA"/>
            </w:rPr>
          </w:pPr>
          <w:r w:rsidRPr="005B196C">
            <w:rPr>
              <w:rFonts w:ascii="Times New Roman" w:hAnsi="Times New Roman" w:cs="Times New Roman"/>
              <w:b/>
              <w:bCs/>
              <w:noProof/>
              <w:lang w:val="sr-Cyrl-BA"/>
            </w:rPr>
            <w:fldChar w:fldCharType="end"/>
          </w:r>
        </w:p>
      </w:sdtContent>
    </w:sdt>
    <w:p w14:paraId="16D96EFE" w14:textId="77777777" w:rsidR="00DF7825" w:rsidRDefault="00DF7825">
      <w:pPr>
        <w:spacing w:line="240" w:lineRule="auto"/>
        <w:rPr>
          <w:rFonts w:ascii="Times New Roman" w:hAnsi="Times New Roman" w:cs="Times New Roman"/>
          <w:b/>
          <w:bCs/>
          <w:noProof/>
          <w:lang w:val="sr-Cyrl-BA"/>
        </w:rPr>
      </w:pPr>
    </w:p>
    <w:p w14:paraId="2E83D147" w14:textId="77777777" w:rsidR="00DF7825" w:rsidRDefault="00DF7825">
      <w:pPr>
        <w:spacing w:line="240" w:lineRule="auto"/>
        <w:rPr>
          <w:rFonts w:ascii="Times New Roman" w:hAnsi="Times New Roman" w:cs="Times New Roman"/>
          <w:b/>
          <w:bCs/>
          <w:noProof/>
          <w:lang w:val="sr-Cyrl-BA"/>
        </w:rPr>
      </w:pPr>
    </w:p>
    <w:p w14:paraId="120063D1" w14:textId="77777777" w:rsidR="00DF7825" w:rsidRDefault="00DF7825">
      <w:pPr>
        <w:spacing w:line="240" w:lineRule="auto"/>
        <w:rPr>
          <w:rFonts w:ascii="Times New Roman" w:hAnsi="Times New Roman" w:cs="Times New Roman"/>
          <w:b/>
          <w:bCs/>
          <w:noProof/>
          <w:lang w:val="sr-Cyrl-BA"/>
        </w:rPr>
      </w:pPr>
    </w:p>
    <w:p w14:paraId="3402064B" w14:textId="77777777" w:rsidR="00DF7825" w:rsidRDefault="00DF7825">
      <w:pPr>
        <w:spacing w:line="240" w:lineRule="auto"/>
        <w:rPr>
          <w:rFonts w:ascii="Times New Roman" w:hAnsi="Times New Roman" w:cs="Times New Roman"/>
          <w:b/>
          <w:bCs/>
          <w:noProof/>
          <w:lang w:val="sr-Cyrl-BA"/>
        </w:rPr>
      </w:pPr>
    </w:p>
    <w:p w14:paraId="4CB83C05" w14:textId="77777777" w:rsidR="00DF7825" w:rsidRDefault="00DF7825">
      <w:pPr>
        <w:spacing w:line="240" w:lineRule="auto"/>
        <w:rPr>
          <w:rFonts w:ascii="Times New Roman" w:hAnsi="Times New Roman" w:cs="Times New Roman"/>
          <w:b/>
          <w:bCs/>
          <w:noProof/>
          <w:lang w:val="sr-Cyrl-BA"/>
        </w:rPr>
      </w:pPr>
    </w:p>
    <w:p w14:paraId="52E35E50" w14:textId="77777777" w:rsidR="00DF7825" w:rsidRDefault="00DF7825">
      <w:pPr>
        <w:spacing w:line="240" w:lineRule="auto"/>
        <w:rPr>
          <w:rFonts w:ascii="Times New Roman" w:hAnsi="Times New Roman" w:cs="Times New Roman"/>
          <w:b/>
          <w:bCs/>
          <w:noProof/>
          <w:lang w:val="sr-Cyrl-BA"/>
        </w:rPr>
      </w:pPr>
    </w:p>
    <w:p w14:paraId="77A5FC60" w14:textId="77777777" w:rsidR="00DF7825" w:rsidRDefault="00DF7825">
      <w:pPr>
        <w:spacing w:line="240" w:lineRule="auto"/>
        <w:rPr>
          <w:rFonts w:ascii="Times New Roman" w:hAnsi="Times New Roman" w:cs="Times New Roman"/>
          <w:b/>
          <w:bCs/>
          <w:noProof/>
          <w:lang w:val="sr-Cyrl-BA"/>
        </w:rPr>
      </w:pPr>
    </w:p>
    <w:p w14:paraId="35CFDC7F" w14:textId="77777777" w:rsidR="00DF7825" w:rsidRDefault="00DF7825">
      <w:pPr>
        <w:spacing w:line="240" w:lineRule="auto"/>
        <w:rPr>
          <w:rFonts w:ascii="Times New Roman" w:hAnsi="Times New Roman" w:cs="Times New Roman"/>
          <w:b/>
          <w:bCs/>
          <w:noProof/>
          <w:lang w:val="sr-Cyrl-BA"/>
        </w:rPr>
      </w:pPr>
    </w:p>
    <w:p w14:paraId="024AC417" w14:textId="77777777" w:rsidR="00DF7825" w:rsidRDefault="00DF7825">
      <w:pPr>
        <w:spacing w:line="240" w:lineRule="auto"/>
        <w:rPr>
          <w:rFonts w:ascii="Times New Roman" w:hAnsi="Times New Roman" w:cs="Times New Roman"/>
          <w:b/>
          <w:bCs/>
          <w:noProof/>
          <w:lang w:val="sr-Cyrl-BA"/>
        </w:rPr>
      </w:pPr>
    </w:p>
    <w:p w14:paraId="09515291" w14:textId="77777777" w:rsidR="00DF7825" w:rsidRDefault="00DF7825">
      <w:pPr>
        <w:spacing w:line="240" w:lineRule="auto"/>
        <w:rPr>
          <w:rFonts w:ascii="Times New Roman" w:hAnsi="Times New Roman" w:cs="Times New Roman"/>
          <w:b/>
          <w:bCs/>
          <w:noProof/>
          <w:lang w:val="sr-Cyrl-BA"/>
        </w:rPr>
      </w:pPr>
    </w:p>
    <w:p w14:paraId="0FD93E9A" w14:textId="77777777" w:rsidR="00DF7825" w:rsidRDefault="00DF7825">
      <w:pPr>
        <w:spacing w:line="240" w:lineRule="auto"/>
        <w:rPr>
          <w:rFonts w:ascii="Times New Roman" w:hAnsi="Times New Roman" w:cs="Times New Roman"/>
          <w:lang w:val="sr-Cyrl-BA"/>
        </w:rPr>
        <w:sectPr w:rsidR="00DF782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Default="00C509AB" w:rsidP="00532390">
      <w:pPr>
        <w:pStyle w:val="Heading1"/>
        <w:numPr>
          <w:ilvl w:val="0"/>
          <w:numId w:val="1"/>
        </w:numPr>
        <w:tabs>
          <w:tab w:val="left" w:pos="6663"/>
        </w:tabs>
        <w:spacing w:line="240" w:lineRule="auto"/>
        <w:rPr>
          <w:rFonts w:cs="Times New Roman"/>
          <w:lang w:val="sr-Cyrl-BA"/>
        </w:rPr>
      </w:pPr>
      <w:bookmarkStart w:id="5" w:name="_Toc151317490"/>
      <w:r>
        <w:rPr>
          <w:rFonts w:cs="Times New Roman"/>
          <w:lang w:val="sr-Cyrl-BA"/>
        </w:rPr>
        <w:lastRenderedPageBreak/>
        <w:t>Увод</w:t>
      </w:r>
      <w:bookmarkEnd w:id="5"/>
    </w:p>
    <w:p w14:paraId="5D091D6A" w14:textId="21D9133B" w:rsidR="00DF7825" w:rsidRDefault="00C509AB">
      <w:pPr>
        <w:pStyle w:val="NoSpacing"/>
        <w:rPr>
          <w:rFonts w:cs="Times New Roman"/>
          <w:lang w:val="sr-Latn-BA"/>
        </w:rPr>
      </w:pPr>
      <w:r>
        <w:rPr>
          <w:rFonts w:cs="Times New Roman"/>
          <w:lang w:val="sr-Cyrl-BA"/>
        </w:rPr>
        <w:t xml:space="preserve">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w:t>
      </w:r>
      <w:ins w:id="6" w:author="Zoran Djuric" w:date="2023-12-02T21:34:00Z">
        <w:r w:rsidR="00F348D8">
          <w:rPr>
            <w:rFonts w:cs="Times New Roman"/>
            <w:lang w:val="sr-Cyrl-BA"/>
          </w:rPr>
          <w:t xml:space="preserve">често </w:t>
        </w:r>
      </w:ins>
      <w:r>
        <w:rPr>
          <w:rFonts w:cs="Times New Roman"/>
          <w:lang w:val="sr-Cyrl-BA"/>
        </w:rPr>
        <w:t>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Pr>
          <w:rFonts w:cs="Times New Roman"/>
          <w:lang w:val="sr-Latn-BA"/>
        </w:rPr>
        <w:t xml:space="preserve"> (</w:t>
      </w:r>
      <w:r w:rsidR="00D806BC">
        <w:rPr>
          <w:rFonts w:cs="Times New Roman"/>
          <w:lang w:val="sr-Cyrl-BA"/>
        </w:rPr>
        <w:t xml:space="preserve">енг. </w:t>
      </w:r>
      <w:r>
        <w:rPr>
          <w:rFonts w:cs="Times New Roman"/>
          <w:i/>
          <w:iCs/>
          <w:lang w:val="sr-Latn-BA"/>
        </w:rPr>
        <w:t>Artificial Intelligence</w:t>
      </w:r>
      <w:r>
        <w:rPr>
          <w:rFonts w:cs="Times New Roman"/>
          <w:lang w:val="sr-Latn-BA"/>
        </w:rPr>
        <w:t>)</w:t>
      </w:r>
      <w:r>
        <w:rPr>
          <w:rFonts w:cs="Times New Roman"/>
          <w:lang w:val="sr-Cyrl-BA"/>
        </w:rPr>
        <w:t xml:space="preserve"> која се бави разврставањем, именовањем и анализом података је машинско учење (</w:t>
      </w:r>
      <w:r w:rsidR="00D806BC">
        <w:rPr>
          <w:rFonts w:cs="Times New Roman"/>
          <w:lang w:val="sr-Cyrl-BA"/>
        </w:rPr>
        <w:t xml:space="preserve">енг. </w:t>
      </w:r>
      <w:r>
        <w:rPr>
          <w:rFonts w:cs="Times New Roman"/>
          <w:i/>
          <w:iCs/>
          <w:lang w:val="en-US"/>
        </w:rPr>
        <w:t>Machine</w:t>
      </w:r>
      <w:r>
        <w:rPr>
          <w:rFonts w:cs="Times New Roman"/>
          <w:i/>
          <w:iCs/>
          <w:lang w:val="sr-Cyrl-BA"/>
        </w:rPr>
        <w:t xml:space="preserve"> </w:t>
      </w:r>
      <w:r>
        <w:rPr>
          <w:rFonts w:cs="Times New Roman"/>
          <w:i/>
          <w:iCs/>
          <w:lang w:val="en-US"/>
        </w:rPr>
        <w:t>learning</w:t>
      </w:r>
      <w:r>
        <w:rPr>
          <w:rFonts w:cs="Times New Roman"/>
          <w:lang w:val="sr-Cyrl-BA"/>
        </w:rPr>
        <w:t>).</w:t>
      </w:r>
    </w:p>
    <w:p w14:paraId="41BA48FB" w14:textId="3F40293E" w:rsidR="00DF7825" w:rsidRDefault="00C509AB">
      <w:pPr>
        <w:pStyle w:val="NoSpacing"/>
        <w:rPr>
          <w:rFonts w:cs="Times New Roman"/>
          <w:lang w:val="sr-Cyrl-BA"/>
        </w:rPr>
      </w:pPr>
      <w:r>
        <w:rPr>
          <w:rFonts w:cs="Times New Roman"/>
          <w:lang w:val="sr-Cyrl-BA"/>
        </w:rPr>
        <w:t xml:space="preserve">Велике компаније као што су </w:t>
      </w:r>
      <w:r>
        <w:rPr>
          <w:rFonts w:cs="Times New Roman"/>
          <w:lang w:val="en-US"/>
        </w:rPr>
        <w:t>Google</w:t>
      </w:r>
      <w:r>
        <w:rPr>
          <w:rStyle w:val="FootnoteReference"/>
          <w:rFonts w:cs="Times New Roman"/>
          <w:lang w:val="sr-Cyrl-BA"/>
        </w:rPr>
        <w:footnoteReference w:id="1"/>
      </w:r>
      <w:r>
        <w:rPr>
          <w:rFonts w:cs="Times New Roman"/>
          <w:lang w:val="sr-Cyrl-BA"/>
        </w:rPr>
        <w:t xml:space="preserve">, </w:t>
      </w:r>
      <w:r>
        <w:rPr>
          <w:rFonts w:cs="Times New Roman"/>
          <w:lang w:val="en-US"/>
        </w:rPr>
        <w:t>Microsoft</w:t>
      </w:r>
      <w:r>
        <w:rPr>
          <w:rStyle w:val="FootnoteReference"/>
          <w:rFonts w:cs="Times New Roman"/>
          <w:lang w:val="sr-Cyrl-BA"/>
        </w:rPr>
        <w:footnoteReference w:id="2"/>
      </w:r>
      <w:r>
        <w:rPr>
          <w:rFonts w:cs="Times New Roman"/>
          <w:lang w:val="sr-Cyrl-BA"/>
        </w:rPr>
        <w:t xml:space="preserve">, </w:t>
      </w:r>
      <w:r>
        <w:rPr>
          <w:rFonts w:cs="Times New Roman"/>
          <w:lang w:val="en-US"/>
        </w:rPr>
        <w:t>Facebook</w:t>
      </w:r>
      <w:r>
        <w:rPr>
          <w:rStyle w:val="FootnoteReference"/>
          <w:rFonts w:cs="Times New Roman"/>
          <w:lang w:val="sr-Cyrl-BA"/>
        </w:rPr>
        <w:footnoteReference w:id="3"/>
      </w:r>
      <w:r w:rsidRPr="00D806BC">
        <w:rPr>
          <w:rFonts w:cs="Times New Roman"/>
          <w:lang w:val="sr-Cyrl-BA"/>
        </w:rPr>
        <w:t xml:space="preserve"> </w:t>
      </w:r>
      <w:r>
        <w:rPr>
          <w:rFonts w:cs="Times New Roman"/>
          <w:lang w:val="en-US"/>
        </w:rPr>
        <w:t>Amazon</w:t>
      </w:r>
      <w:r>
        <w:rPr>
          <w:rStyle w:val="FootnoteReference"/>
          <w:rFonts w:cs="Times New Roman"/>
          <w:lang w:val="en-US"/>
        </w:rPr>
        <w:footnoteReference w:id="4"/>
      </w:r>
      <w:r w:rsidR="00D806BC">
        <w:rPr>
          <w:rFonts w:cs="Times New Roman"/>
          <w:lang w:val="sr-Cyrl-BA"/>
        </w:rPr>
        <w:t xml:space="preserve"> и</w:t>
      </w:r>
      <w:r>
        <w:rPr>
          <w:rFonts w:cs="Times New Roman"/>
          <w:lang w:val="sr-Cyrl-BA"/>
        </w:rPr>
        <w:t xml:space="preserve"> </w:t>
      </w:r>
      <w:r w:rsidR="00D806BC">
        <w:rPr>
          <w:rFonts w:cs="Times New Roman"/>
          <w:lang w:val="sr-Latn-BA"/>
        </w:rPr>
        <w:t>OpenAI</w:t>
      </w:r>
      <w:r w:rsidR="00D806BC">
        <w:rPr>
          <w:rStyle w:val="FootnoteReference"/>
          <w:rFonts w:cs="Times New Roman"/>
          <w:lang w:val="sr-Latn-BA"/>
        </w:rPr>
        <w:footnoteReference w:id="5"/>
      </w:r>
      <w:r w:rsidR="00D806BC">
        <w:rPr>
          <w:rFonts w:cs="Times New Roman"/>
          <w:lang w:val="sr-Latn-BA"/>
        </w:rPr>
        <w:t xml:space="preserve"> </w:t>
      </w:r>
      <w:r>
        <w:rPr>
          <w:rFonts w:cs="Times New Roman"/>
          <w:lang w:val="sr-Cyrl-BA"/>
        </w:rPr>
        <w:t>су почеле да улажу огромне напоре и средства у своје могућности чувања</w:t>
      </w:r>
      <w:del w:id="7" w:author="Zoran Djuric" w:date="2023-12-02T22:15:00Z">
        <w:r w:rsidDel="00C877D6">
          <w:rPr>
            <w:rFonts w:cs="Times New Roman"/>
            <w:lang w:val="sr-Cyrl-BA"/>
          </w:rPr>
          <w:delText xml:space="preserve">, </w:delText>
        </w:r>
      </w:del>
      <w:ins w:id="8" w:author="Zoran Djuric" w:date="2023-12-02T22:15:00Z">
        <w:r w:rsidR="00C877D6">
          <w:rPr>
            <w:rFonts w:cs="Times New Roman"/>
            <w:lang w:val="sr-Cyrl-BA"/>
          </w:rPr>
          <w:t xml:space="preserve"> и </w:t>
        </w:r>
      </w:ins>
      <w:r>
        <w:rPr>
          <w:rFonts w:cs="Times New Roman"/>
          <w:lang w:val="sr-Cyrl-BA"/>
        </w:rPr>
        <w:t xml:space="preserve">обраде </w:t>
      </w:r>
      <w:del w:id="9" w:author="Zoran Djuric" w:date="2023-12-02T22:15:00Z">
        <w:r w:rsidDel="00C877D6">
          <w:rPr>
            <w:rFonts w:cs="Times New Roman"/>
            <w:lang w:val="sr-Cyrl-BA"/>
          </w:rPr>
          <w:delText xml:space="preserve">и класификације </w:delText>
        </w:r>
      </w:del>
      <w:r>
        <w:rPr>
          <w:rFonts w:cs="Times New Roman"/>
          <w:lang w:val="sr-Cyrl-BA"/>
        </w:rPr>
        <w:t xml:space="preserve">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w:t>
      </w:r>
      <w:ins w:id="10" w:author="Aleksandar Kelec" w:date="2023-11-26T14:42:00Z">
        <w:r w:rsidR="00BC5174">
          <w:rPr>
            <w:rFonts w:cs="Times New Roman"/>
            <w:lang w:val="sr-Cyrl-BA"/>
          </w:rPr>
          <w:t>„</w:t>
        </w:r>
      </w:ins>
      <w:r>
        <w:rPr>
          <w:rFonts w:cs="Times New Roman"/>
          <w:lang w:val="sr-Cyrl-BA"/>
        </w:rPr>
        <w:t>експлозије</w:t>
      </w:r>
      <w:ins w:id="11" w:author="Aleksandar Kelec" w:date="2023-11-26T14:42:00Z">
        <w:r w:rsidR="00BC5174">
          <w:rPr>
            <w:rFonts w:cs="Times New Roman"/>
            <w:lang w:val="sr-Cyrl-BA"/>
          </w:rPr>
          <w:t>“</w:t>
        </w:r>
      </w:ins>
      <w:r>
        <w:rPr>
          <w:rFonts w:cs="Times New Roman"/>
          <w:lang w:val="sr-Cyrl-BA"/>
        </w:rPr>
        <w:t xml:space="preserve"> научних радова на тему машинског учења у посљедњих 15 година (слика 1.1).</w:t>
      </w:r>
    </w:p>
    <w:p w14:paraId="228EA2B2" w14:textId="1BB52A8E" w:rsidR="00DF7825" w:rsidRDefault="00C509AB">
      <w:pPr>
        <w:pStyle w:val="NoSpacing"/>
        <w:rPr>
          <w:rFonts w:cs="Times New Roman"/>
          <w:lang w:val="sr-Cyrl-BA"/>
        </w:rPr>
      </w:pPr>
      <w:r>
        <w:rPr>
          <w:rFonts w:cs="Times New Roman"/>
          <w:lang w:val="sr-Cyrl-BA"/>
        </w:rPr>
        <w:t xml:space="preserve">Владе, војске, </w:t>
      </w:r>
      <w:del w:id="12" w:author="Zoran Djuric" w:date="2023-12-02T22:15:00Z">
        <w:r w:rsidDel="00C877D6">
          <w:rPr>
            <w:rFonts w:cs="Times New Roman"/>
            <w:lang w:val="sr-Cyrl-BA"/>
          </w:rPr>
          <w:delText xml:space="preserve">Министарства </w:delText>
        </w:r>
      </w:del>
      <w:ins w:id="13" w:author="Zoran Djuric" w:date="2023-12-02T22:15:00Z">
        <w:r w:rsidR="00C877D6">
          <w:rPr>
            <w:rFonts w:cs="Times New Roman"/>
            <w:lang w:val="sr-Cyrl-RS"/>
          </w:rPr>
          <w:t>м</w:t>
        </w:r>
        <w:r w:rsidR="00C877D6">
          <w:rPr>
            <w:rFonts w:cs="Times New Roman"/>
            <w:lang w:val="sr-Cyrl-BA"/>
          </w:rPr>
          <w:t xml:space="preserve">инистарства </w:t>
        </w:r>
      </w:ins>
      <w:r>
        <w:rPr>
          <w:rFonts w:cs="Times New Roman"/>
          <w:lang w:val="sr-Cyrl-BA"/>
        </w:rPr>
        <w:t>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71CF66B7" w:rsidR="00DF7825" w:rsidRDefault="00C509AB">
      <w:pPr>
        <w:pStyle w:val="NoSpacing"/>
        <w:rPr>
          <w:rStyle w:val="jlqj4b"/>
          <w:lang w:val="sr-Latn-RS"/>
        </w:rPr>
      </w:pPr>
      <w:r>
        <w:rPr>
          <w:rStyle w:val="jlqj4b"/>
          <w:lang w:val="sr-Latn-RS"/>
        </w:rPr>
        <w:t xml:space="preserve">Машинско учење је </w:t>
      </w:r>
      <w:del w:id="14" w:author="Zoran Djuric" w:date="2023-12-02T22:16:00Z">
        <w:r w:rsidDel="00C877D6">
          <w:rPr>
            <w:rStyle w:val="jlqj4b"/>
            <w:lang w:val="sr-Latn-RS"/>
          </w:rPr>
          <w:delText xml:space="preserve">облик </w:delText>
        </w:r>
      </w:del>
      <w:ins w:id="15" w:author="Zoran Djuric" w:date="2023-12-02T22:16:00Z">
        <w:r w:rsidR="00C877D6">
          <w:rPr>
            <w:rStyle w:val="jlqj4b"/>
            <w:lang w:val="sr-Cyrl-RS"/>
          </w:rPr>
          <w:t>област</w:t>
        </w:r>
        <w:r w:rsidR="00C877D6">
          <w:rPr>
            <w:rStyle w:val="jlqj4b"/>
            <w:lang w:val="sr-Latn-RS"/>
          </w:rPr>
          <w:t xml:space="preserve"> </w:t>
        </w:r>
      </w:ins>
      <w:r>
        <w:rPr>
          <w:rStyle w:val="jlqj4b"/>
          <w:lang w:val="sr-Cyrl-BA"/>
        </w:rPr>
        <w:t>вјештачке интелигенције</w:t>
      </w:r>
      <w:r>
        <w:rPr>
          <w:rStyle w:val="jlqj4b"/>
          <w:lang w:val="sr-Latn-RS"/>
        </w:rPr>
        <w:t xml:space="preserve"> кој</w:t>
      </w:r>
      <w:ins w:id="16" w:author="Zoran Djuric" w:date="2023-12-02T22:16:00Z">
        <w:r w:rsidR="00C877D6">
          <w:rPr>
            <w:rStyle w:val="jlqj4b"/>
            <w:lang w:val="sr-Cyrl-RS"/>
          </w:rPr>
          <w:t>а</w:t>
        </w:r>
      </w:ins>
      <w:del w:id="17" w:author="Zoran Djuric" w:date="2023-12-02T22:16:00Z">
        <w:r w:rsidDel="00C877D6">
          <w:rPr>
            <w:rStyle w:val="jlqj4b"/>
            <w:lang w:val="sr-Latn-RS"/>
          </w:rPr>
          <w:delText>и</w:delText>
        </w:r>
      </w:del>
      <w:r>
        <w:rPr>
          <w:rStyle w:val="jlqj4b"/>
          <w:lang w:val="sr-Latn-RS"/>
        </w:rPr>
        <w:t xml:space="preserve"> омогућава систему да учи из података, а не путем експлицитног програмирања.</w:t>
      </w:r>
      <w:r>
        <w:rPr>
          <w:rStyle w:val="viiyi"/>
          <w:lang w:val="sr-Latn-RS"/>
        </w:rPr>
        <w:t xml:space="preserve"> </w:t>
      </w:r>
      <w:r>
        <w:rPr>
          <w:rStyle w:val="jlqj4b"/>
          <w:lang w:val="sr-Latn-RS"/>
        </w:rPr>
        <w:t>Машинско учење користи низ алгоритама који итеративно уче из података да би побољшали, описали податке и предвид</w:t>
      </w:r>
      <w:r>
        <w:rPr>
          <w:rStyle w:val="jlqj4b"/>
          <w:lang w:val="sr-Cyrl-BA"/>
        </w:rPr>
        <w:t>ј</w:t>
      </w:r>
      <w:r>
        <w:rPr>
          <w:rStyle w:val="jlqj4b"/>
          <w:lang w:val="sr-Latn-RS"/>
        </w:rPr>
        <w:t>ели исходе.</w:t>
      </w:r>
      <w:r>
        <w:rPr>
          <w:rStyle w:val="viiyi"/>
          <w:lang w:val="sr-Latn-RS"/>
        </w:rPr>
        <w:t xml:space="preserve"> </w:t>
      </w:r>
      <w:r>
        <w:rPr>
          <w:rStyle w:val="jlqj4b"/>
          <w:lang w:val="sr-Latn-RS"/>
        </w:rPr>
        <w:t xml:space="preserve">Како алгоритми уносе </w:t>
      </w:r>
      <w:r>
        <w:rPr>
          <w:rStyle w:val="jlqj4b"/>
          <w:lang w:val="sr-Cyrl-BA"/>
        </w:rPr>
        <w:t xml:space="preserve">више </w:t>
      </w:r>
      <w:r>
        <w:rPr>
          <w:rStyle w:val="jlqj4b"/>
          <w:lang w:val="sr-Latn-RS"/>
        </w:rPr>
        <w:t>подат</w:t>
      </w:r>
      <w:r>
        <w:rPr>
          <w:rStyle w:val="jlqj4b"/>
          <w:lang w:val="sr-Cyrl-BA"/>
        </w:rPr>
        <w:t>ака за учење</w:t>
      </w:r>
      <w:r>
        <w:rPr>
          <w:rStyle w:val="jlqj4b"/>
          <w:lang w:val="sr-Latn-RS"/>
        </w:rPr>
        <w:t xml:space="preserve">, </w:t>
      </w:r>
      <w:r>
        <w:rPr>
          <w:rStyle w:val="jlqj4b"/>
          <w:lang w:val="sr-Cyrl-BA"/>
        </w:rPr>
        <w:t xml:space="preserve">тако је </w:t>
      </w:r>
      <w:r>
        <w:rPr>
          <w:rStyle w:val="jlqj4b"/>
          <w:lang w:val="sr-Latn-RS"/>
        </w:rPr>
        <w:t xml:space="preserve">могуће произвести </w:t>
      </w:r>
      <w:r>
        <w:rPr>
          <w:rStyle w:val="jlqj4b"/>
          <w:lang w:val="sr-Cyrl-BA"/>
        </w:rPr>
        <w:t xml:space="preserve">све </w:t>
      </w:r>
      <w:r>
        <w:rPr>
          <w:rStyle w:val="jlqj4b"/>
          <w:lang w:val="sr-Latn-RS"/>
        </w:rPr>
        <w:t>прецизније моделе засноване на тим подацима.</w:t>
      </w:r>
      <w:sdt>
        <w:sdtPr>
          <w:rPr>
            <w:rStyle w:val="jlqj4b"/>
            <w:lang w:val="sr-Latn-RS"/>
          </w:rPr>
          <w:id w:val="-830364474"/>
          <w:citation/>
        </w:sdtPr>
        <w:sdtContent>
          <w:r>
            <w:rPr>
              <w:rStyle w:val="jlqj4b"/>
              <w:lang w:val="sr-Latn-RS"/>
            </w:rPr>
            <w:fldChar w:fldCharType="begin"/>
          </w:r>
          <w:r>
            <w:rPr>
              <w:rStyle w:val="jlqj4b"/>
              <w:lang w:val="ru-RU"/>
            </w:rPr>
            <w:instrText xml:space="preserve"> </w:instrText>
          </w:r>
          <w:r>
            <w:rPr>
              <w:rStyle w:val="jlqj4b"/>
              <w:lang w:val="en-US"/>
            </w:rPr>
            <w:instrText>CITATION</w:instrText>
          </w:r>
          <w:r>
            <w:rPr>
              <w:rStyle w:val="jlqj4b"/>
              <w:lang w:val="ru-RU"/>
            </w:rPr>
            <w:instrText xml:space="preserve"> </w:instrText>
          </w:r>
          <w:r>
            <w:rPr>
              <w:rStyle w:val="jlqj4b"/>
              <w:lang w:val="en-US"/>
            </w:rPr>
            <w:instrText>Kir</w:instrText>
          </w:r>
          <w:r>
            <w:rPr>
              <w:rStyle w:val="jlqj4b"/>
              <w:lang w:val="ru-RU"/>
            </w:rPr>
            <w:instrText>18 \</w:instrText>
          </w:r>
          <w:r>
            <w:rPr>
              <w:rStyle w:val="jlqj4b"/>
              <w:lang w:val="en-US"/>
            </w:rPr>
            <w:instrText>l</w:instrText>
          </w:r>
          <w:r>
            <w:rPr>
              <w:rStyle w:val="jlqj4b"/>
              <w:lang w:val="ru-RU"/>
            </w:rPr>
            <w:instrText xml:space="preserve"> 1033 </w:instrText>
          </w:r>
          <w:r>
            <w:rPr>
              <w:rStyle w:val="jlqj4b"/>
              <w:lang w:val="sr-Latn-RS"/>
            </w:rPr>
            <w:fldChar w:fldCharType="separate"/>
          </w:r>
          <w:r w:rsidR="007779BE" w:rsidRPr="00FF08FC">
            <w:rPr>
              <w:rStyle w:val="jlqj4b"/>
              <w:noProof/>
              <w:lang w:val="ru-RU"/>
            </w:rPr>
            <w:t xml:space="preserve"> </w:t>
          </w:r>
          <w:r w:rsidR="007779BE" w:rsidRPr="007779BE">
            <w:rPr>
              <w:noProof/>
              <w:lang w:val="en-US"/>
            </w:rPr>
            <w:t>[1]</w:t>
          </w:r>
          <w:r>
            <w:rPr>
              <w:rStyle w:val="jlqj4b"/>
              <w:lang w:val="sr-Latn-RS"/>
            </w:rPr>
            <w:fldChar w:fldCharType="end"/>
          </w:r>
        </w:sdtContent>
      </w:sdt>
    </w:p>
    <w:p w14:paraId="02ABDD1A" w14:textId="77777777" w:rsidR="00D806BC" w:rsidRDefault="00D806BC">
      <w:pPr>
        <w:pStyle w:val="NoSpacing"/>
        <w:rPr>
          <w:rFonts w:cs="Times New Roman"/>
          <w:lang w:val="sr-Cyrl-BA"/>
        </w:rPr>
      </w:pPr>
    </w:p>
    <w:p w14:paraId="222B1B3B" w14:textId="77777777" w:rsidR="00DF7825" w:rsidRDefault="00C509AB">
      <w:pPr>
        <w:pStyle w:val="NoSpacing"/>
        <w:ind w:firstLine="0"/>
        <w:jc w:val="center"/>
        <w:rPr>
          <w:rFonts w:cs="Times New Roman"/>
          <w:lang w:val="sr-Latn-BA"/>
        </w:rPr>
      </w:pPr>
      <w:commentRangeStart w:id="18"/>
      <w:r>
        <w:rPr>
          <w:rFonts w:cs="Times New Roman"/>
          <w:noProof/>
          <w:lang w:val="sr-Latn-BA"/>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commentRangeEnd w:id="18"/>
      <w:r w:rsidR="00C877D6">
        <w:rPr>
          <w:rStyle w:val="CommentReference"/>
          <w:rFonts w:ascii="Arial" w:hAnsi="Arial"/>
          <w:lang w:val="sr-Latn-BA"/>
        </w:rPr>
        <w:commentReference w:id="18"/>
      </w:r>
    </w:p>
    <w:p w14:paraId="6AC060A7" w14:textId="77777777" w:rsidR="00DF7825" w:rsidRDefault="00C509AB">
      <w:pPr>
        <w:pStyle w:val="NoSpacing"/>
        <w:ind w:firstLine="0"/>
        <w:jc w:val="center"/>
        <w:rPr>
          <w:rFonts w:cs="Times New Roman"/>
          <w:i/>
          <w:iCs/>
          <w:lang w:val="sr-Cyrl-BA"/>
        </w:rPr>
      </w:pPr>
      <w:r>
        <w:rPr>
          <w:rFonts w:cs="Times New Roman"/>
          <w:i/>
          <w:iCs/>
          <w:lang w:val="sr-Cyrl-BA"/>
        </w:rPr>
        <w:t>Слика 1.1. Број научних радова на тему машинског учења у свијету од 2000. године</w:t>
      </w:r>
      <w:r>
        <w:rPr>
          <w:rStyle w:val="FootnoteReference"/>
          <w:rFonts w:cs="Times New Roman"/>
          <w:i/>
          <w:iCs/>
          <w:lang w:val="sr-Cyrl-BA"/>
        </w:rPr>
        <w:footnoteReference w:id="6"/>
      </w:r>
    </w:p>
    <w:p w14:paraId="7148C5AD" w14:textId="77777777" w:rsidR="00DF7825" w:rsidRDefault="00E84719">
      <w:pPr>
        <w:pStyle w:val="NoSpacing"/>
        <w:rPr>
          <w:rFonts w:cs="Times New Roman"/>
          <w:lang w:val="sr-Cyrl-BA"/>
        </w:rPr>
      </w:pPr>
      <w:commentRangeStart w:id="19"/>
      <w:commentRangeEnd w:id="19"/>
      <w:r>
        <w:rPr>
          <w:rStyle w:val="CommentReference"/>
          <w:rFonts w:ascii="Arial" w:hAnsi="Arial"/>
          <w:lang w:val="sr-Latn-BA"/>
        </w:rPr>
        <w:lastRenderedPageBreak/>
        <w:commentReference w:id="19"/>
      </w:r>
    </w:p>
    <w:p w14:paraId="1371C0C0" w14:textId="77777777" w:rsidR="00B833AD" w:rsidRDefault="00C509AB">
      <w:pPr>
        <w:pStyle w:val="NoSpacing"/>
        <w:rPr>
          <w:lang w:val="sr-Cyrl-BA"/>
        </w:rPr>
      </w:pPr>
      <w:r>
        <w:rPr>
          <w:lang w:val="sr-Cyrl-BA"/>
        </w:rPr>
        <w:t>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w:t>
      </w:r>
      <w:del w:id="20" w:author="Aleksandar Kelec" w:date="2023-11-26T14:43:00Z">
        <w:r w:rsidDel="001E6B9C">
          <w:rPr>
            <w:lang w:val="sr-Cyrl-BA"/>
          </w:rPr>
          <w:delText>..</w:delText>
        </w:r>
      </w:del>
      <w:r>
        <w:rPr>
          <w:lang w:val="sr-Cyrl-BA"/>
        </w:rPr>
        <w:t xml:space="preserve">) у свим просторијама. </w:t>
      </w:r>
    </w:p>
    <w:p w14:paraId="0FD463FA" w14:textId="647FBC90" w:rsidR="00DF7825" w:rsidRDefault="00C509AB">
      <w:pPr>
        <w:pStyle w:val="NoSpacing"/>
        <w:rPr>
          <w:lang w:val="sr-Cyrl-BA"/>
        </w:rPr>
      </w:pPr>
      <w:r>
        <w:rPr>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Pr>
          <w:rStyle w:val="jlqj4b"/>
          <w:lang w:val="sr-Cyrl-BA"/>
        </w:rPr>
        <w:t xml:space="preserve"> </w:t>
      </w:r>
      <w:r>
        <w:rPr>
          <w:rStyle w:val="jlqj4b"/>
          <w:lang w:val="sr-Latn-RS"/>
        </w:rPr>
        <w:t>генеришу милијард</w:t>
      </w:r>
      <w:r>
        <w:rPr>
          <w:rStyle w:val="jlqj4b"/>
          <w:lang w:val="sr-Cyrl-BA"/>
        </w:rPr>
        <w:t>е</w:t>
      </w:r>
      <w:r>
        <w:rPr>
          <w:rStyle w:val="jlqj4b"/>
          <w:lang w:val="sr-Latn-RS"/>
        </w:rPr>
        <w:t xml:space="preserve"> долара годишње продаје</w:t>
      </w:r>
      <w:r>
        <w:rPr>
          <w:rStyle w:val="jlqj4b"/>
          <w:lang w:val="sr-Cyrl-BA"/>
        </w:rPr>
        <w:t>.</w:t>
      </w:r>
      <w:sdt>
        <w:sdtPr>
          <w:rPr>
            <w:rStyle w:val="jlqj4b"/>
            <w:lang w:val="sr-Cyrl-BA"/>
          </w:rPr>
          <w:id w:val="1789861934"/>
          <w:citation/>
        </w:sdtPr>
        <w:sdtContent>
          <w:r>
            <w:rPr>
              <w:rStyle w:val="jlqj4b"/>
              <w:lang w:val="sr-Cyrl-BA"/>
            </w:rPr>
            <w:fldChar w:fldCharType="begin"/>
          </w:r>
          <w:r>
            <w:rPr>
              <w:rStyle w:val="jlqj4b"/>
              <w:lang w:val="sr-Cyrl-BA"/>
            </w:rPr>
            <w:instrText xml:space="preserve"> CITATION Wil16 \l 7194 </w:instrText>
          </w:r>
          <w:r>
            <w:rPr>
              <w:rStyle w:val="jlqj4b"/>
              <w:lang w:val="sr-Cyrl-BA"/>
            </w:rPr>
            <w:fldChar w:fldCharType="separate"/>
          </w:r>
          <w:r w:rsidR="007779BE">
            <w:rPr>
              <w:rStyle w:val="jlqj4b"/>
              <w:noProof/>
              <w:lang w:val="sr-Cyrl-BA"/>
            </w:rPr>
            <w:t xml:space="preserve"> </w:t>
          </w:r>
          <w:r w:rsidR="007779BE" w:rsidRPr="007779BE">
            <w:rPr>
              <w:noProof/>
              <w:lang w:val="sr-Cyrl-BA"/>
            </w:rPr>
            <w:t>[2]</w:t>
          </w:r>
          <w:r>
            <w:rPr>
              <w:rStyle w:val="jlqj4b"/>
              <w:lang w:val="sr-Cyrl-BA"/>
            </w:rPr>
            <w:fldChar w:fldCharType="end"/>
          </w:r>
        </w:sdtContent>
      </w:sdt>
      <w:r>
        <w:rPr>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2752E5" w:rsidRDefault="00D806BC">
      <w:pPr>
        <w:pStyle w:val="NoSpacing"/>
        <w:rPr>
          <w:lang w:val="sr-Latn-BA"/>
        </w:rPr>
      </w:pPr>
    </w:p>
    <w:p w14:paraId="1331A9A6" w14:textId="39DE8A5C" w:rsidR="00C65262" w:rsidRDefault="00934A21" w:rsidP="00934A21">
      <w:pPr>
        <w:pStyle w:val="NoSpacing"/>
        <w:ind w:firstLine="0"/>
        <w:jc w:val="center"/>
        <w:rPr>
          <w:lang w:val="sr-Cyrl-BA"/>
        </w:rPr>
      </w:pPr>
      <w:r>
        <w:rPr>
          <w:noProof/>
        </w:rPr>
        <w:drawing>
          <wp:inline distT="0" distB="0" distL="0" distR="0" wp14:anchorId="560662C9" wp14:editId="07F626B9">
            <wp:extent cx="5943600" cy="3526155"/>
            <wp:effectExtent l="19050" t="19050" r="19050" b="17145"/>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solidFill>
                        <a:schemeClr val="tx1"/>
                      </a:solidFill>
                    </a:ln>
                  </pic:spPr>
                </pic:pic>
              </a:graphicData>
            </a:graphic>
          </wp:inline>
        </w:drawing>
      </w:r>
    </w:p>
    <w:p w14:paraId="47598B1F" w14:textId="3C82AAAC" w:rsidR="00C65262" w:rsidRPr="00934A21" w:rsidRDefault="00C65262" w:rsidP="00C65262">
      <w:pPr>
        <w:pStyle w:val="NoSpacing"/>
        <w:ind w:firstLine="0"/>
        <w:jc w:val="center"/>
        <w:rPr>
          <w:rFonts w:cs="Times New Roman"/>
          <w:i/>
          <w:iCs/>
          <w:lang w:val="ru-RU"/>
        </w:rPr>
      </w:pPr>
      <w:commentRangeStart w:id="21"/>
      <w:r>
        <w:rPr>
          <w:rFonts w:cs="Times New Roman"/>
          <w:i/>
          <w:iCs/>
          <w:lang w:val="sr-Cyrl-BA"/>
        </w:rPr>
        <w:t>Слика 1.</w:t>
      </w:r>
      <w:r w:rsidR="004B2026">
        <w:rPr>
          <w:rFonts w:cs="Times New Roman"/>
          <w:i/>
          <w:iCs/>
          <w:lang w:val="sr-Cyrl-BA"/>
        </w:rPr>
        <w:t>2</w:t>
      </w:r>
      <w:r>
        <w:rPr>
          <w:rFonts w:cs="Times New Roman"/>
          <w:i/>
          <w:iCs/>
          <w:lang w:val="sr-Cyrl-BA"/>
        </w:rPr>
        <w:t xml:space="preserve">. Паметни усисивач </w:t>
      </w:r>
      <w:r w:rsidR="00934A21" w:rsidRPr="00934A21">
        <w:rPr>
          <w:rFonts w:cs="Times New Roman"/>
          <w:i/>
          <w:iCs/>
          <w:lang w:val="sr-Cyrl-BA"/>
        </w:rPr>
        <w:t>LUCY</w:t>
      </w:r>
      <w:r w:rsidR="00934A21">
        <w:rPr>
          <w:rFonts w:cs="Times New Roman"/>
          <w:i/>
          <w:iCs/>
          <w:lang w:val="sr-Latn-BA"/>
        </w:rPr>
        <w:t xml:space="preserve"> </w:t>
      </w:r>
      <w:r>
        <w:rPr>
          <w:rFonts w:cs="Times New Roman"/>
          <w:i/>
          <w:iCs/>
          <w:lang w:val="sr-Cyrl-BA"/>
        </w:rPr>
        <w:t>који посједује</w:t>
      </w:r>
      <w:r w:rsidR="00934A21">
        <w:rPr>
          <w:rFonts w:cs="Times New Roman"/>
          <w:i/>
          <w:iCs/>
          <w:lang w:val="sr-Cyrl-BA"/>
        </w:rPr>
        <w:t xml:space="preserve"> огроман број сензора (чак и камеру) </w:t>
      </w:r>
      <w:commentRangeEnd w:id="21"/>
      <w:r w:rsidR="001E6B9C">
        <w:rPr>
          <w:rStyle w:val="CommentReference"/>
          <w:rFonts w:ascii="Arial" w:hAnsi="Arial"/>
          <w:lang w:val="sr-Latn-BA"/>
        </w:rPr>
        <w:commentReference w:id="21"/>
      </w:r>
    </w:p>
    <w:p w14:paraId="30CB7867" w14:textId="77777777" w:rsidR="00C65262" w:rsidRPr="00C65262" w:rsidRDefault="00C65262" w:rsidP="00C65262">
      <w:pPr>
        <w:pStyle w:val="NoSpacing"/>
        <w:ind w:firstLine="0"/>
        <w:jc w:val="center"/>
        <w:rPr>
          <w:rFonts w:cs="Times New Roman"/>
          <w:i/>
          <w:iCs/>
          <w:lang w:val="sr-Cyrl-BA"/>
        </w:rPr>
      </w:pPr>
    </w:p>
    <w:p w14:paraId="09B90C01" w14:textId="2A1DED91" w:rsidR="00DF7825" w:rsidRDefault="00C509AB" w:rsidP="00B833AD">
      <w:pPr>
        <w:pStyle w:val="NoSpacing"/>
        <w:rPr>
          <w:lang w:val="sr-Latn-BA"/>
        </w:rPr>
      </w:pPr>
      <w:r>
        <w:rPr>
          <w:lang w:val="sr-Cyrl-BA"/>
        </w:rPr>
        <w:t xml:space="preserve">Из </w:t>
      </w:r>
      <w:r w:rsidRPr="00B833AD">
        <w:rPr>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Pr>
          <w:lang w:val="sr-Cyrl-BA"/>
        </w:rPr>
        <w:t>у погледу</w:t>
      </w:r>
      <w:r w:rsidRPr="00B833AD">
        <w:rPr>
          <w:lang w:val="ru-RU"/>
        </w:rPr>
        <w:t xml:space="preserve"> приватности. </w:t>
      </w:r>
      <w:r w:rsidRPr="00A07DAA">
        <w:rPr>
          <w:lang w:val="ru-RU"/>
        </w:rPr>
        <w:t>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07DAA">
        <w:rPr>
          <w:lang w:val="ru-RU"/>
        </w:rPr>
        <w:t>,</w:t>
      </w:r>
      <w:r w:rsidRPr="00A07DAA">
        <w:rPr>
          <w:lang w:val="ru-RU"/>
        </w:rPr>
        <w:t xml:space="preserve"> ако постоје и најмањи сигурносни пропусти у сигурносном</w:t>
      </w:r>
      <w:r>
        <w:rPr>
          <w:lang w:val="sr-Cyrl-BA"/>
        </w:rPr>
        <w:t xml:space="preserve"> систему компаније</w:t>
      </w:r>
      <w:r>
        <w:rPr>
          <w:lang w:val="sr-Latn-BA"/>
        </w:rPr>
        <w:t>.</w:t>
      </w:r>
    </w:p>
    <w:p w14:paraId="34E305CA" w14:textId="77777777" w:rsidR="00C65262" w:rsidRDefault="00C65262" w:rsidP="007B6A1A">
      <w:pPr>
        <w:pStyle w:val="NoSpacing"/>
        <w:ind w:firstLine="0"/>
        <w:rPr>
          <w:rFonts w:cs="Times New Roman"/>
          <w:i/>
          <w:iCs/>
          <w:lang w:val="sr-Cyrl-BA"/>
        </w:rPr>
      </w:pPr>
    </w:p>
    <w:p w14:paraId="0C4DFE1B" w14:textId="7003118B" w:rsidR="00DF7825" w:rsidRDefault="00C509AB" w:rsidP="00A07DAA">
      <w:pPr>
        <w:pStyle w:val="NoSpacing"/>
      </w:pPr>
      <w:r>
        <w:rPr>
          <w:lang w:val="sr-Cyrl-BA"/>
        </w:rPr>
        <w:t xml:space="preserve">У овом раду </w:t>
      </w:r>
      <w:commentRangeStart w:id="22"/>
      <w:r>
        <w:rPr>
          <w:lang w:val="sr-Cyrl-BA"/>
        </w:rPr>
        <w:t xml:space="preserve">ће се обрађивати </w:t>
      </w:r>
      <w:commentRangeEnd w:id="22"/>
      <w:r w:rsidR="001E6B9C">
        <w:rPr>
          <w:rStyle w:val="CommentReference"/>
          <w:rFonts w:ascii="Arial" w:hAnsi="Arial"/>
          <w:lang w:val="sr-Latn-BA"/>
        </w:rPr>
        <w:commentReference w:id="22"/>
      </w:r>
      <w:r>
        <w:rPr>
          <w:lang w:val="sr-Cyrl-BA"/>
        </w:rPr>
        <w:t xml:space="preserve">примјењивање одређеног броја класификационих и регресионих машинских алгоритама </w:t>
      </w:r>
      <w:r w:rsidR="00A07DAA">
        <w:rPr>
          <w:lang w:val="sr-Cyrl-BA"/>
        </w:rPr>
        <w:t>з</w:t>
      </w:r>
      <w:r>
        <w:rPr>
          <w:lang w:val="sr-Cyrl-BA"/>
        </w:rPr>
        <w:t xml:space="preserve">а процјену броја особа у просторији на основу датума, </w:t>
      </w:r>
      <w:r>
        <w:rPr>
          <w:lang w:val="sr-Cyrl-BA"/>
        </w:rPr>
        <w:lastRenderedPageBreak/>
        <w:t xml:space="preserve">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w:t>
      </w:r>
      <w:commentRangeStart w:id="23"/>
      <w:r>
        <w:rPr>
          <w:lang w:val="sr-Cyrl-BA"/>
        </w:rPr>
        <w:t xml:space="preserve">које ћемо користити </w:t>
      </w:r>
      <w:commentRangeEnd w:id="23"/>
      <w:r w:rsidR="00874C8A">
        <w:rPr>
          <w:rStyle w:val="CommentReference"/>
          <w:rFonts w:ascii="Arial" w:hAnsi="Arial"/>
          <w:lang w:val="sr-Latn-BA"/>
        </w:rPr>
        <w:commentReference w:id="23"/>
      </w:r>
      <w:r>
        <w:rPr>
          <w:lang w:val="sr-Cyrl-BA"/>
        </w:rPr>
        <w:t xml:space="preserve">су: логистичка регресија, </w:t>
      </w:r>
      <w:r>
        <w:rPr>
          <w:i/>
          <w:iCs/>
        </w:rPr>
        <w:t>Gaussian</w:t>
      </w:r>
      <w:r>
        <w:rPr>
          <w:i/>
          <w:iCs/>
          <w:lang w:val="sr-Cyrl-BA"/>
        </w:rPr>
        <w:t xml:space="preserve"> </w:t>
      </w:r>
      <w:r>
        <w:rPr>
          <w:i/>
          <w:iCs/>
        </w:rPr>
        <w:t>Naive</w:t>
      </w:r>
      <w:r>
        <w:rPr>
          <w:i/>
          <w:iCs/>
          <w:lang w:val="sr-Cyrl-BA"/>
        </w:rPr>
        <w:t xml:space="preserve"> </w:t>
      </w:r>
      <w:r>
        <w:rPr>
          <w:i/>
          <w:iCs/>
        </w:rPr>
        <w:t>Byes</w:t>
      </w:r>
      <w:r>
        <w:rPr>
          <w:i/>
          <w:iCs/>
          <w:lang w:val="sr-Cyrl-BA"/>
        </w:rPr>
        <w:t xml:space="preserve">, </w:t>
      </w:r>
      <w:r>
        <w:rPr>
          <w:i/>
          <w:iCs/>
        </w:rPr>
        <w:t>K</w:t>
      </w:r>
      <w:r>
        <w:rPr>
          <w:i/>
          <w:iCs/>
          <w:lang w:val="sr-Cyrl-BA"/>
        </w:rPr>
        <w:t>-</w:t>
      </w:r>
      <w:r>
        <w:rPr>
          <w:i/>
          <w:iCs/>
        </w:rPr>
        <w:t>Nearest</w:t>
      </w:r>
      <w:r>
        <w:rPr>
          <w:i/>
          <w:iCs/>
          <w:lang w:val="sr-Cyrl-BA"/>
        </w:rPr>
        <w:t xml:space="preserve"> </w:t>
      </w:r>
      <w:r>
        <w:rPr>
          <w:i/>
          <w:iCs/>
        </w:rPr>
        <w:t>Neighbors</w:t>
      </w:r>
      <w:r>
        <w:rPr>
          <w:i/>
          <w:iCs/>
          <w:lang w:val="sr-Cyrl-BA"/>
        </w:rPr>
        <w:t xml:space="preserve">, </w:t>
      </w:r>
      <w:r>
        <w:rPr>
          <w:i/>
          <w:iCs/>
        </w:rPr>
        <w:t>Decision</w:t>
      </w:r>
      <w:r>
        <w:rPr>
          <w:i/>
          <w:iCs/>
          <w:lang w:val="sr-Cyrl-BA"/>
        </w:rPr>
        <w:t xml:space="preserve"> </w:t>
      </w:r>
      <w:r>
        <w:rPr>
          <w:i/>
          <w:iCs/>
        </w:rPr>
        <w:t>Tree</w:t>
      </w:r>
      <w:r>
        <w:rPr>
          <w:i/>
          <w:iCs/>
          <w:lang w:val="sr-Cyrl-BA"/>
        </w:rPr>
        <w:t xml:space="preserve">, </w:t>
      </w:r>
      <w:r>
        <w:rPr>
          <w:i/>
          <w:iCs/>
        </w:rPr>
        <w:t>Random</w:t>
      </w:r>
      <w:r>
        <w:rPr>
          <w:i/>
          <w:iCs/>
          <w:lang w:val="sr-Cyrl-BA"/>
        </w:rPr>
        <w:t xml:space="preserve"> </w:t>
      </w:r>
      <w:r>
        <w:rPr>
          <w:i/>
          <w:iCs/>
        </w:rPr>
        <w:t>Forest</w:t>
      </w:r>
      <w:r>
        <w:rPr>
          <w:i/>
          <w:iCs/>
          <w:lang w:val="sr-Cyrl-BA"/>
        </w:rPr>
        <w:t xml:space="preserve">, </w:t>
      </w:r>
      <w:r>
        <w:rPr>
          <w:i/>
          <w:iCs/>
        </w:rPr>
        <w:t>Gradient</w:t>
      </w:r>
      <w:r>
        <w:rPr>
          <w:i/>
          <w:iCs/>
          <w:lang w:val="sr-Cyrl-BA"/>
        </w:rPr>
        <w:t xml:space="preserve"> </w:t>
      </w:r>
      <w:r>
        <w:rPr>
          <w:i/>
          <w:iCs/>
        </w:rPr>
        <w:t>Boosting</w:t>
      </w:r>
      <w:r>
        <w:rPr>
          <w:i/>
          <w:iCs/>
          <w:lang w:val="sr-Cyrl-BA"/>
        </w:rPr>
        <w:t xml:space="preserve">, </w:t>
      </w:r>
      <w:r>
        <w:rPr>
          <w:i/>
          <w:iCs/>
        </w:rPr>
        <w:t>Support Vector Machine</w:t>
      </w:r>
      <w:r>
        <w:rPr>
          <w:i/>
          <w:iCs/>
          <w:lang w:val="sr-Cyrl-BA"/>
        </w:rPr>
        <w:t xml:space="preserve">, </w:t>
      </w:r>
      <w:proofErr w:type="spellStart"/>
      <w:r>
        <w:rPr>
          <w:i/>
          <w:iCs/>
        </w:rPr>
        <w:t>LightGBM</w:t>
      </w:r>
      <w:proofErr w:type="spellEnd"/>
      <w:r>
        <w:rPr>
          <w:lang w:val="sr-Cyrl-BA"/>
        </w:rPr>
        <w:t>.</w:t>
      </w:r>
    </w:p>
    <w:p w14:paraId="271A16F8" w14:textId="77777777" w:rsidR="00DF7825" w:rsidRDefault="00C509AB" w:rsidP="00A07DAA">
      <w:pPr>
        <w:pStyle w:val="NoSpacing"/>
        <w:rPr>
          <w:lang w:val="sr-Cyrl-BA"/>
        </w:rPr>
      </w:pPr>
      <w:commentRangeStart w:id="24"/>
      <w:r>
        <w:rPr>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p>
    <w:p w14:paraId="2EEFF4AC" w14:textId="77777777" w:rsidR="00DF7825" w:rsidRDefault="00C509AB" w:rsidP="00A07DAA">
      <w:pPr>
        <w:pStyle w:val="NoSpacing"/>
        <w:rPr>
          <w:lang w:val="sr-Cyrl-BA"/>
        </w:rPr>
      </w:pPr>
      <w:r>
        <w:rPr>
          <w:lang w:val="sr-Cyrl-BA"/>
        </w:rPr>
        <w:t>У трећој глави су детаљно објашњени кораци креирања модела машинског учења помоћу алгоритама машинског учења.</w:t>
      </w:r>
    </w:p>
    <w:p w14:paraId="468A3663" w14:textId="77777777" w:rsidR="00DF7825" w:rsidRDefault="00C509AB" w:rsidP="00A07DAA">
      <w:pPr>
        <w:pStyle w:val="NoSpacing"/>
        <w:rPr>
          <w:lang w:val="sr-Cyrl-BA"/>
        </w:rPr>
      </w:pPr>
      <w:r>
        <w:rPr>
          <w:lang w:val="sr-Cyrl-BA"/>
        </w:rPr>
        <w:t>У четвртој глави су детаљније описани алгоритми који су кориштени у овом раду.</w:t>
      </w:r>
    </w:p>
    <w:p w14:paraId="3F554DE1" w14:textId="0501D94A" w:rsidR="00DF7825" w:rsidRDefault="00C509AB" w:rsidP="00A07DAA">
      <w:pPr>
        <w:pStyle w:val="NoSpacing"/>
        <w:rPr>
          <w:lang w:val="sr-Cyrl-BA"/>
        </w:rPr>
      </w:pPr>
      <w:r>
        <w:rPr>
          <w:lang w:val="sr-Cyrl-BA"/>
        </w:rPr>
        <w:t>У петој глави се налазе појединости које се односе на практични</w:t>
      </w:r>
      <w:r w:rsidR="00A07DAA">
        <w:rPr>
          <w:lang w:val="sr-Latn-BA"/>
        </w:rPr>
        <w:t xml:space="preserve"> </w:t>
      </w:r>
      <w:r w:rsidR="00A07DAA">
        <w:rPr>
          <w:lang w:val="sr-Cyrl-BA"/>
        </w:rPr>
        <w:t>дио</w:t>
      </w:r>
      <w:r>
        <w:rPr>
          <w:lang w:val="sr-Cyrl-BA"/>
        </w:rPr>
        <w:t xml:space="preserve">. У њој су детаљно описани подаци и примјена сваког алгоритма, те упоредна анализе резултата. Сав код је написан у програмском језику </w:t>
      </w:r>
      <w:r>
        <w:rPr>
          <w:lang w:val="sr-Latn-BA"/>
        </w:rPr>
        <w:t>Python</w:t>
      </w:r>
      <w:r>
        <w:rPr>
          <w:lang w:val="sr-Cyrl-BA"/>
        </w:rPr>
        <w:t>.</w:t>
      </w:r>
    </w:p>
    <w:p w14:paraId="2DD658EC" w14:textId="16338FE5" w:rsidR="00A07DAA" w:rsidRDefault="00A07DAA" w:rsidP="00A07DAA">
      <w:pPr>
        <w:pStyle w:val="NoSpacing"/>
        <w:rPr>
          <w:lang w:val="sr-Cyrl-BA"/>
        </w:rPr>
      </w:pPr>
      <w:r>
        <w:rPr>
          <w:lang w:val="sr-Cyrl-BA"/>
        </w:rPr>
        <w:t>У седмој глави се налази опис упоредне анализ</w:t>
      </w:r>
      <w:r w:rsidR="00835E41">
        <w:rPr>
          <w:lang w:val="sr-Cyrl-BA"/>
        </w:rPr>
        <w:t>е</w:t>
      </w:r>
      <w:r>
        <w:rPr>
          <w:lang w:val="sr-Cyrl-BA"/>
        </w:rPr>
        <w:t xml:space="preserve"> резултата и коначан одабир најбољег алгоритма. </w:t>
      </w:r>
    </w:p>
    <w:p w14:paraId="46998961" w14:textId="77777777" w:rsidR="00DF7825" w:rsidRPr="00885440" w:rsidRDefault="00C509AB" w:rsidP="00A07DAA">
      <w:pPr>
        <w:pStyle w:val="NoSpacing"/>
        <w:rPr>
          <w:lang w:val="ru-RU"/>
        </w:rPr>
        <w:sectPr w:rsidR="00DF7825" w:rsidRPr="00885440">
          <w:footerReference w:type="default" r:id="rId16"/>
          <w:footerReference w:type="first" r:id="rId17"/>
          <w:pgSz w:w="12240" w:h="15840"/>
          <w:pgMar w:top="1440" w:right="1440" w:bottom="1440" w:left="1440" w:header="720" w:footer="720" w:gutter="0"/>
          <w:pgNumType w:start="1"/>
          <w:cols w:space="720"/>
          <w:docGrid w:linePitch="299"/>
        </w:sectPr>
      </w:pPr>
      <w:r>
        <w:rPr>
          <w:lang w:val="sr-Cyrl-BA"/>
        </w:rPr>
        <w:t>У шестој глави се налази закључак који је добијен у овом раду.</w:t>
      </w:r>
      <w:commentRangeEnd w:id="24"/>
      <w:r w:rsidR="00C877D6">
        <w:rPr>
          <w:rStyle w:val="CommentReference"/>
          <w:rFonts w:ascii="Arial" w:hAnsi="Arial"/>
          <w:lang w:val="sr-Latn-BA"/>
        </w:rPr>
        <w:commentReference w:id="24"/>
      </w:r>
    </w:p>
    <w:p w14:paraId="0B382383" w14:textId="77777777" w:rsidR="00DF7825" w:rsidRDefault="00C509AB" w:rsidP="00532390">
      <w:pPr>
        <w:pStyle w:val="Heading1"/>
        <w:numPr>
          <w:ilvl w:val="0"/>
          <w:numId w:val="1"/>
        </w:numPr>
        <w:rPr>
          <w:rFonts w:cs="Times New Roman"/>
          <w:lang w:val="sr-Cyrl-BA"/>
        </w:rPr>
      </w:pPr>
      <w:bookmarkStart w:id="25" w:name="_Toc151317491"/>
      <w:r>
        <w:rPr>
          <w:rFonts w:cs="Times New Roman"/>
          <w:lang w:val="sr-Cyrl-BA"/>
        </w:rPr>
        <w:lastRenderedPageBreak/>
        <w:t>Машинско учење</w:t>
      </w:r>
      <w:bookmarkEnd w:id="25"/>
    </w:p>
    <w:p w14:paraId="0E4811E9" w14:textId="1C5C2F6A" w:rsidR="00835E41" w:rsidRDefault="00C509AB" w:rsidP="00450229">
      <w:pPr>
        <w:pStyle w:val="NoSpacing"/>
        <w:rPr>
          <w:rStyle w:val="jlqj4b"/>
          <w:lang w:val="ru-RU"/>
        </w:rPr>
      </w:pPr>
      <w:r w:rsidRPr="00FF08FC">
        <w:rPr>
          <w:rStyle w:val="jlqj4b"/>
          <w:lang w:val="ru-RU"/>
        </w:rPr>
        <w:t>Вјештачка интелигенција је једно од најновијих поља у науци и инжењерству.</w:t>
      </w:r>
      <w:r w:rsidRPr="00FF08FC">
        <w:rPr>
          <w:rStyle w:val="viiyi"/>
          <w:lang w:val="ru-RU"/>
        </w:rPr>
        <w:t xml:space="preserve"> </w:t>
      </w:r>
      <w:r w:rsidRPr="00FF08FC">
        <w:rPr>
          <w:rStyle w:val="jlqj4b"/>
          <w:lang w:val="ru-RU"/>
        </w:rPr>
        <w:t>Ова област је почела озбиљно да се развија убрзо након Другог свјетског рата, а само име је настало 1956.</w:t>
      </w:r>
      <w:ins w:id="26" w:author="Aleksandar Kelec" w:date="2023-11-26T14:50:00Z">
        <w:r w:rsidR="00874C8A">
          <w:rPr>
            <w:rStyle w:val="jlqj4b"/>
            <w:lang w:val="ru-RU"/>
          </w:rPr>
          <w:t xml:space="preserve"> </w:t>
        </w:r>
        <w:r w:rsidR="00683BBF">
          <w:rPr>
            <w:rStyle w:val="jlqj4b"/>
            <w:lang w:val="ru-RU"/>
          </w:rPr>
          <w:t>г</w:t>
        </w:r>
        <w:r w:rsidR="00874C8A">
          <w:rPr>
            <w:rStyle w:val="jlqj4b"/>
            <w:lang w:val="ru-RU"/>
          </w:rPr>
          <w:t>одине.</w:t>
        </w:r>
      </w:ins>
      <w:r w:rsidRPr="00FF08FC">
        <w:rPr>
          <w:rStyle w:val="jlqj4b"/>
          <w:lang w:val="ru-RU"/>
        </w:rPr>
        <w:t xml:space="preserve"> </w:t>
      </w:r>
      <w:commentRangeStart w:id="27"/>
      <w:r w:rsidRPr="00FF08FC">
        <w:rPr>
          <w:rStyle w:val="jlqj4b"/>
          <w:lang w:val="ru-RU"/>
        </w:rPr>
        <w:t>Заједно са молекуларном биологијом, вјештачка интелигенција се редовно наводи као „поље у којем бих највише вол</w:t>
      </w:r>
      <w:r w:rsidR="00835E41">
        <w:rPr>
          <w:rStyle w:val="jlqj4b"/>
          <w:lang w:val="ru-RU"/>
        </w:rPr>
        <w:t>и</w:t>
      </w:r>
      <w:r w:rsidRPr="00FF08FC">
        <w:rPr>
          <w:rStyle w:val="jlqj4b"/>
          <w:lang w:val="ru-RU"/>
        </w:rPr>
        <w:t xml:space="preserve">о да будем“ од научника из других дисциплина. </w:t>
      </w:r>
      <w:commentRangeEnd w:id="27"/>
      <w:r w:rsidR="00710A61">
        <w:rPr>
          <w:rStyle w:val="CommentReference"/>
          <w:rFonts w:ascii="Arial" w:hAnsi="Arial"/>
          <w:lang w:val="sr-Latn-BA"/>
        </w:rPr>
        <w:commentReference w:id="27"/>
      </w:r>
    </w:p>
    <w:p w14:paraId="03B700D5" w14:textId="4F5A204B" w:rsidR="00DF7825" w:rsidRPr="006A0EDC" w:rsidRDefault="00C509AB" w:rsidP="00450229">
      <w:pPr>
        <w:pStyle w:val="NoSpacing"/>
        <w:rPr>
          <w:rStyle w:val="jlqj4b"/>
          <w:lang w:val="ru-RU"/>
        </w:rPr>
      </w:pPr>
      <w:commentRangeStart w:id="28"/>
      <w:r w:rsidRPr="00FF08FC">
        <w:rPr>
          <w:rStyle w:val="jlqj4b"/>
          <w:lang w:val="ru-RU"/>
        </w:rPr>
        <w:t>Студент физике може</w:t>
      </w:r>
      <w:r w:rsidRPr="00FF08FC">
        <w:rPr>
          <w:rStyle w:val="viiyi"/>
          <w:lang w:val="ru-RU"/>
        </w:rPr>
        <w:t xml:space="preserve"> </w:t>
      </w:r>
      <w:r w:rsidRPr="00FF08FC">
        <w:rPr>
          <w:rStyle w:val="jlqj4b"/>
          <w:lang w:val="ru-RU"/>
        </w:rPr>
        <w:t xml:space="preserve">оправдано да сматра да су све добре идеје већ преузели Галилео, Њутн, </w:t>
      </w:r>
      <w:r w:rsidR="002752E5">
        <w:rPr>
          <w:rStyle w:val="jlqj4b"/>
          <w:lang w:val="sr-Cyrl-BA"/>
        </w:rPr>
        <w:t xml:space="preserve">Тесла, </w:t>
      </w:r>
      <w:r w:rsidRPr="00FF08FC">
        <w:rPr>
          <w:rStyle w:val="jlqj4b"/>
          <w:lang w:val="ru-RU"/>
        </w:rPr>
        <w:t>Ајнштајн и остали.</w:t>
      </w:r>
      <w:r w:rsidRPr="00FF08FC">
        <w:rPr>
          <w:rStyle w:val="viiyi"/>
          <w:lang w:val="ru-RU"/>
        </w:rPr>
        <w:t xml:space="preserve"> </w:t>
      </w:r>
      <w:r w:rsidRPr="00FF08FC">
        <w:rPr>
          <w:rStyle w:val="jlqj4b"/>
          <w:lang w:val="ru-RU"/>
        </w:rPr>
        <w:t>Вјештачка интелигенција, с</w:t>
      </w:r>
      <w:ins w:id="29" w:author="Aleksandar Kelec" w:date="2023-11-26T14:50:00Z">
        <w:r w:rsidR="00D700C9">
          <w:rPr>
            <w:rStyle w:val="jlqj4b"/>
            <w:lang w:val="ru-RU"/>
          </w:rPr>
          <w:t>а</w:t>
        </w:r>
      </w:ins>
      <w:r w:rsidRPr="00FF08FC">
        <w:rPr>
          <w:rStyle w:val="jlqj4b"/>
          <w:lang w:val="ru-RU"/>
        </w:rPr>
        <w:t xml:space="preserve"> друге стране, још ув</w:t>
      </w:r>
      <w:r w:rsidR="007B6A1A">
        <w:rPr>
          <w:rStyle w:val="jlqj4b"/>
          <w:lang w:val="ru-RU"/>
        </w:rPr>
        <w:t>иј</w:t>
      </w:r>
      <w:r w:rsidRPr="00FF08FC">
        <w:rPr>
          <w:rStyle w:val="jlqj4b"/>
          <w:lang w:val="ru-RU"/>
        </w:rPr>
        <w:t xml:space="preserve">ек има мјеста за неколико нових Ајнштајна и </w:t>
      </w:r>
      <w:r w:rsidR="002752E5">
        <w:rPr>
          <w:rStyle w:val="jlqj4b"/>
          <w:lang w:val="ru-RU"/>
        </w:rPr>
        <w:t>Тесли</w:t>
      </w:r>
      <w:r w:rsidRPr="00FF08FC">
        <w:rPr>
          <w:rStyle w:val="jlqj4b"/>
          <w:lang w:val="ru-RU"/>
        </w:rPr>
        <w:t xml:space="preserve">. </w:t>
      </w:r>
      <w:commentRangeEnd w:id="28"/>
      <w:r w:rsidR="00710A61">
        <w:rPr>
          <w:rStyle w:val="CommentReference"/>
          <w:rFonts w:ascii="Arial" w:hAnsi="Arial"/>
          <w:lang w:val="sr-Latn-BA"/>
        </w:rPr>
        <w:commentReference w:id="28"/>
      </w:r>
      <w:r w:rsidRPr="00FF08FC">
        <w:rPr>
          <w:rStyle w:val="jlqj4b"/>
          <w:lang w:val="ru-RU"/>
        </w:rPr>
        <w:t>Вјештачка интелигенција тренутно обухвата огроман број области, у распону од општег (учење и перцепција) до специфичних, као што су играње шаха, доказивање математичких теорема, писање поезије,</w:t>
      </w:r>
      <w:r w:rsidRPr="00FF08FC">
        <w:rPr>
          <w:rStyle w:val="viiyi"/>
          <w:lang w:val="ru-RU"/>
        </w:rPr>
        <w:t xml:space="preserve"> </w:t>
      </w:r>
      <w:r w:rsidRPr="00FF08FC">
        <w:rPr>
          <w:rStyle w:val="jlqj4b"/>
          <w:lang w:val="ru-RU"/>
        </w:rPr>
        <w:t>вожњ</w:t>
      </w:r>
      <w:r w:rsidR="00835E41">
        <w:rPr>
          <w:rStyle w:val="jlqj4b"/>
          <w:lang w:val="ru-RU"/>
        </w:rPr>
        <w:t>а</w:t>
      </w:r>
      <w:r w:rsidRPr="00FF08FC">
        <w:rPr>
          <w:rStyle w:val="jlqj4b"/>
          <w:lang w:val="ru-RU"/>
        </w:rPr>
        <w:t xml:space="preserve"> аутомобила у препуној улици и дијагностиковањ</w:t>
      </w:r>
      <w:r w:rsidR="00835E41">
        <w:rPr>
          <w:rStyle w:val="jlqj4b"/>
          <w:lang w:val="ru-RU"/>
        </w:rPr>
        <w:t>е</w:t>
      </w:r>
      <w:r w:rsidRPr="00FF08FC">
        <w:rPr>
          <w:rStyle w:val="jlqj4b"/>
          <w:lang w:val="ru-RU"/>
        </w:rPr>
        <w:t xml:space="preserve"> болести.</w:t>
      </w:r>
      <w:r w:rsidRPr="00FF08FC">
        <w:rPr>
          <w:rStyle w:val="viiyi"/>
          <w:lang w:val="ru-RU"/>
        </w:rPr>
        <w:t xml:space="preserve"> </w:t>
      </w:r>
      <w:commentRangeStart w:id="30"/>
      <w:r w:rsidRPr="00FF08FC">
        <w:rPr>
          <w:rStyle w:val="jlqj4b"/>
          <w:lang w:val="ru-RU"/>
        </w:rPr>
        <w:t>Вјештачка интелигенција је релевантна за било који интелектуални задатак;</w:t>
      </w:r>
      <w:r w:rsidRPr="00FF08FC">
        <w:rPr>
          <w:rStyle w:val="viiyi"/>
          <w:lang w:val="ru-RU"/>
        </w:rPr>
        <w:t xml:space="preserve"> </w:t>
      </w:r>
      <w:r w:rsidRPr="00FF08FC">
        <w:rPr>
          <w:rStyle w:val="jlqj4b"/>
          <w:lang w:val="ru-RU"/>
        </w:rPr>
        <w:t>то је заиста универзално поље</w:t>
      </w:r>
      <w:commentRangeEnd w:id="30"/>
      <w:r w:rsidR="005B5774">
        <w:rPr>
          <w:rStyle w:val="CommentReference"/>
          <w:rFonts w:ascii="Arial" w:hAnsi="Arial"/>
          <w:lang w:val="sr-Latn-BA"/>
        </w:rPr>
        <w:commentReference w:id="30"/>
      </w:r>
      <w:r w:rsidRPr="00FF08FC">
        <w:rPr>
          <w:rStyle w:val="jlqj4b"/>
          <w:lang w:val="ru-RU"/>
        </w:rPr>
        <w:t>.</w:t>
      </w:r>
      <w:sdt>
        <w:sdtPr>
          <w:rPr>
            <w:rStyle w:val="jlqj4b"/>
          </w:rPr>
          <w:id w:val="-1562251557"/>
          <w:citation/>
        </w:sdtPr>
        <w:sdtContent>
          <w:r w:rsidRPr="00450229">
            <w:rPr>
              <w:rStyle w:val="jlqj4b"/>
            </w:rPr>
            <w:fldChar w:fldCharType="begin"/>
          </w:r>
          <w:r w:rsidRPr="00FF08FC">
            <w:rPr>
              <w:rStyle w:val="jlqj4b"/>
              <w:lang w:val="ru-RU"/>
            </w:rPr>
            <w:instrText xml:space="preserve"> </w:instrText>
          </w:r>
          <w:r w:rsidRPr="00450229">
            <w:rPr>
              <w:rStyle w:val="jlqj4b"/>
            </w:rPr>
            <w:instrText>CITATION</w:instrText>
          </w:r>
          <w:r w:rsidRPr="00FF08FC">
            <w:rPr>
              <w:rStyle w:val="jlqj4b"/>
              <w:lang w:val="ru-RU"/>
            </w:rPr>
            <w:instrText xml:space="preserve"> </w:instrText>
          </w:r>
          <w:r w:rsidRPr="00450229">
            <w:rPr>
              <w:rStyle w:val="jlqj4b"/>
            </w:rPr>
            <w:instrText>Rus</w:instrText>
          </w:r>
          <w:r w:rsidRPr="00FF08FC">
            <w:rPr>
              <w:rStyle w:val="jlqj4b"/>
              <w:lang w:val="ru-RU"/>
            </w:rPr>
            <w:instrText>10 \</w:instrText>
          </w:r>
          <w:r w:rsidRPr="00450229">
            <w:rPr>
              <w:rStyle w:val="jlqj4b"/>
            </w:rPr>
            <w:instrText>l</w:instrText>
          </w:r>
          <w:r w:rsidRPr="00FF08FC">
            <w:rPr>
              <w:rStyle w:val="jlqj4b"/>
              <w:lang w:val="ru-RU"/>
            </w:rPr>
            <w:instrText xml:space="preserve"> 6170 </w:instrText>
          </w:r>
          <w:r w:rsidRPr="00450229">
            <w:rPr>
              <w:rStyle w:val="jlqj4b"/>
            </w:rPr>
            <w:fldChar w:fldCharType="separate"/>
          </w:r>
          <w:r w:rsidR="007779BE" w:rsidRPr="00FF08FC">
            <w:rPr>
              <w:rStyle w:val="jlqj4b"/>
              <w:noProof/>
              <w:lang w:val="ru-RU"/>
            </w:rPr>
            <w:t xml:space="preserve"> </w:t>
          </w:r>
          <w:r w:rsidR="007779BE" w:rsidRPr="00FF08FC">
            <w:rPr>
              <w:noProof/>
              <w:lang w:val="ru-RU"/>
            </w:rPr>
            <w:t>[3]</w:t>
          </w:r>
          <w:r w:rsidRPr="00450229">
            <w:rPr>
              <w:rStyle w:val="jlqj4b"/>
            </w:rPr>
            <w:fldChar w:fldCharType="end"/>
          </w:r>
        </w:sdtContent>
      </w:sdt>
    </w:p>
    <w:p w14:paraId="1AD6A718" w14:textId="2B25DC79" w:rsidR="0092316D" w:rsidRDefault="0092316D" w:rsidP="00450229">
      <w:pPr>
        <w:pStyle w:val="NoSpacing"/>
        <w:rPr>
          <w:rStyle w:val="jlqj4b"/>
          <w:lang w:val="sr-Cyrl-BA"/>
        </w:rPr>
      </w:pPr>
      <w:r>
        <w:rPr>
          <w:rStyle w:val="jlqj4b"/>
          <w:lang w:val="sr-Cyrl-BA"/>
        </w:rPr>
        <w:t>До нагле популаризације вјештачке интелигенције и појачаног интересовања за њен</w:t>
      </w:r>
      <w:r w:rsidR="00835E41">
        <w:rPr>
          <w:rStyle w:val="jlqj4b"/>
          <w:lang w:val="sr-Cyrl-BA"/>
        </w:rPr>
        <w:t>е</w:t>
      </w:r>
      <w:r>
        <w:rPr>
          <w:rStyle w:val="jlqj4b"/>
          <w:lang w:val="sr-Cyrl-BA"/>
        </w:rPr>
        <w:t xml:space="preserve"> могуће примјене у физичком свијету, довели су пројекти човјеколиког робота (</w:t>
      </w:r>
      <w:r w:rsidRPr="0092316D">
        <w:rPr>
          <w:rStyle w:val="jlqj4b"/>
          <w:lang w:val="sr-Cyrl-BA"/>
        </w:rPr>
        <w:t>Atlas</w:t>
      </w:r>
      <w:r>
        <w:rPr>
          <w:rStyle w:val="jlqj4b"/>
          <w:lang w:val="sr-Cyrl-BA"/>
        </w:rPr>
        <w:t>) и роботског пса (</w:t>
      </w:r>
      <w:r w:rsidRPr="0092316D">
        <w:rPr>
          <w:rStyle w:val="jlqj4b"/>
          <w:lang w:val="sr-Cyrl-BA"/>
        </w:rPr>
        <w:t>Spot</w:t>
      </w:r>
      <w:r>
        <w:rPr>
          <w:rStyle w:val="jlqj4b"/>
          <w:lang w:val="sr-Cyrl-BA"/>
        </w:rPr>
        <w:t xml:space="preserve">) америчке компаније </w:t>
      </w:r>
      <w:commentRangeStart w:id="31"/>
      <w:r w:rsidRPr="00835E41">
        <w:rPr>
          <w:rStyle w:val="jlqj4b"/>
          <w:i/>
          <w:iCs/>
          <w:lang w:val="sr-Latn-BA"/>
        </w:rPr>
        <w:t xml:space="preserve">Boston </w:t>
      </w:r>
      <w:commentRangeStart w:id="32"/>
      <w:r w:rsidRPr="00835E41">
        <w:rPr>
          <w:rStyle w:val="jlqj4b"/>
          <w:i/>
          <w:iCs/>
          <w:lang w:val="sr-Latn-BA"/>
        </w:rPr>
        <w:t>Dynamic</w:t>
      </w:r>
      <w:commentRangeEnd w:id="31"/>
      <w:r w:rsidR="005B5774">
        <w:rPr>
          <w:rStyle w:val="CommentReference"/>
          <w:rFonts w:ascii="Arial" w:hAnsi="Arial"/>
          <w:lang w:val="sr-Latn-BA"/>
        </w:rPr>
        <w:commentReference w:id="31"/>
      </w:r>
      <w:r>
        <w:rPr>
          <w:rStyle w:val="jlqj4b"/>
          <w:lang w:val="sr-Cyrl-BA"/>
        </w:rPr>
        <w:t>.</w:t>
      </w:r>
      <w:commentRangeEnd w:id="32"/>
      <w:r w:rsidR="005B5774">
        <w:rPr>
          <w:rStyle w:val="CommentReference"/>
          <w:rFonts w:ascii="Arial" w:hAnsi="Arial"/>
          <w:lang w:val="sr-Latn-BA"/>
        </w:rPr>
        <w:commentReference w:id="32"/>
      </w:r>
    </w:p>
    <w:p w14:paraId="167F3E26" w14:textId="77777777" w:rsidR="002752E5" w:rsidRDefault="002752E5" w:rsidP="00450229">
      <w:pPr>
        <w:pStyle w:val="NoSpacing"/>
        <w:rPr>
          <w:rStyle w:val="jlqj4b"/>
          <w:lang w:val="sr-Cyrl-BA"/>
        </w:rPr>
      </w:pPr>
    </w:p>
    <w:p w14:paraId="3CDE6597" w14:textId="77777777" w:rsidR="0092316D" w:rsidRDefault="0092316D" w:rsidP="0092316D">
      <w:pPr>
        <w:pStyle w:val="NoSpacing"/>
        <w:ind w:firstLine="0"/>
        <w:jc w:val="center"/>
        <w:rPr>
          <w:lang w:val="ru-RU"/>
        </w:rPr>
      </w:pPr>
      <w:r>
        <w:rPr>
          <w:noProof/>
        </w:rPr>
        <w:drawing>
          <wp:inline distT="0" distB="0" distL="0" distR="0" wp14:anchorId="0EA05C82" wp14:editId="7AE82C48">
            <wp:extent cx="3486150" cy="3970337"/>
            <wp:effectExtent l="19050" t="19050" r="19050" b="1143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1265" cy="3976162"/>
                    </a:xfrm>
                    <a:prstGeom prst="rect">
                      <a:avLst/>
                    </a:prstGeom>
                    <a:noFill/>
                    <a:ln>
                      <a:solidFill>
                        <a:schemeClr val="tx1"/>
                      </a:solidFill>
                    </a:ln>
                  </pic:spPr>
                </pic:pic>
              </a:graphicData>
            </a:graphic>
          </wp:inline>
        </w:drawing>
      </w:r>
    </w:p>
    <w:p w14:paraId="3AEC19A3" w14:textId="02EF87DB" w:rsidR="0092316D" w:rsidRPr="00934A21" w:rsidRDefault="0092316D" w:rsidP="0092316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1</w:t>
      </w:r>
      <w:r>
        <w:rPr>
          <w:rFonts w:cs="Times New Roman"/>
          <w:i/>
          <w:iCs/>
          <w:lang w:val="sr-Cyrl-BA"/>
        </w:rPr>
        <w:t xml:space="preserve">. Роботски пас и човјеколики робот компаније </w:t>
      </w:r>
      <w:r>
        <w:rPr>
          <w:rFonts w:cs="Times New Roman"/>
          <w:i/>
          <w:iCs/>
          <w:lang w:val="en-US"/>
        </w:rPr>
        <w:t>Boston</w:t>
      </w:r>
      <w:r w:rsidRPr="00934A21">
        <w:rPr>
          <w:rFonts w:cs="Times New Roman"/>
          <w:i/>
          <w:iCs/>
          <w:lang w:val="ru-RU"/>
        </w:rPr>
        <w:t xml:space="preserve"> </w:t>
      </w:r>
      <w:r>
        <w:rPr>
          <w:rFonts w:cs="Times New Roman"/>
          <w:i/>
          <w:iCs/>
          <w:lang w:val="en-US"/>
        </w:rPr>
        <w:t>Dynamics</w:t>
      </w:r>
      <w:r w:rsidR="00FC59DE">
        <w:rPr>
          <w:rStyle w:val="FootnoteReference"/>
          <w:rFonts w:cs="Times New Roman"/>
          <w:i/>
          <w:iCs/>
          <w:lang w:val="en-US"/>
        </w:rPr>
        <w:footnoteReference w:id="7"/>
      </w:r>
      <w:r w:rsidRPr="00934A21">
        <w:rPr>
          <w:rFonts w:cs="Times New Roman"/>
          <w:i/>
          <w:iCs/>
          <w:lang w:val="ru-RU"/>
        </w:rPr>
        <w:t xml:space="preserve"> </w:t>
      </w:r>
    </w:p>
    <w:p w14:paraId="354F4387" w14:textId="77777777" w:rsidR="0092316D" w:rsidRPr="0092316D" w:rsidRDefault="0092316D" w:rsidP="00450229">
      <w:pPr>
        <w:pStyle w:val="NoSpacing"/>
        <w:rPr>
          <w:rStyle w:val="jlqj4b"/>
          <w:lang w:val="sr-Cyrl-BA"/>
        </w:rPr>
      </w:pPr>
    </w:p>
    <w:p w14:paraId="1EA78D40" w14:textId="2671C3D4" w:rsidR="00FF08FC" w:rsidRDefault="00FF08FC" w:rsidP="00AA14F0">
      <w:pPr>
        <w:pStyle w:val="NoSpacing"/>
        <w:rPr>
          <w:lang w:val="ru-RU"/>
        </w:rPr>
      </w:pPr>
      <w:r w:rsidRPr="007B6A1A">
        <w:rPr>
          <w:lang w:val="sr-Cyrl-BA"/>
        </w:rPr>
        <w:lastRenderedPageBreak/>
        <w:t>У пос</w:t>
      </w:r>
      <w:r w:rsidR="007B6A1A">
        <w:rPr>
          <w:lang w:val="sr-Cyrl-BA"/>
        </w:rPr>
        <w:t>љ</w:t>
      </w:r>
      <w:r w:rsidRPr="007B6A1A">
        <w:rPr>
          <w:lang w:val="sr-Cyrl-BA"/>
        </w:rPr>
        <w:t>едње вр</w:t>
      </w:r>
      <w:r w:rsidR="007B6A1A" w:rsidRPr="007B6A1A">
        <w:rPr>
          <w:lang w:val="sr-Cyrl-BA"/>
        </w:rPr>
        <w:t>иј</w:t>
      </w:r>
      <w:r w:rsidRPr="007B6A1A">
        <w:rPr>
          <w:lang w:val="sr-Cyrl-BA"/>
        </w:rPr>
        <w:t xml:space="preserve">еме, </w:t>
      </w:r>
      <w:commentRangeStart w:id="33"/>
      <w:r w:rsidRPr="00835E41">
        <w:rPr>
          <w:i/>
          <w:iCs/>
        </w:rPr>
        <w:t>ChatGPT</w:t>
      </w:r>
      <w:r w:rsidRPr="007B6A1A">
        <w:rPr>
          <w:lang w:val="sr-Cyrl-BA"/>
        </w:rPr>
        <w:t xml:space="preserve"> </w:t>
      </w:r>
      <w:commentRangeEnd w:id="33"/>
      <w:r w:rsidR="005B5774">
        <w:rPr>
          <w:rStyle w:val="CommentReference"/>
          <w:rFonts w:ascii="Arial" w:hAnsi="Arial"/>
          <w:lang w:val="sr-Latn-BA"/>
        </w:rPr>
        <w:commentReference w:id="33"/>
      </w:r>
      <w:r w:rsidR="001C6FF9" w:rsidRPr="007B6A1A">
        <w:rPr>
          <w:lang w:val="sr-Cyrl-BA"/>
        </w:rPr>
        <w:t xml:space="preserve">компаније </w:t>
      </w:r>
      <w:commentRangeStart w:id="34"/>
      <w:r w:rsidR="001C6FF9" w:rsidRPr="00835E41">
        <w:rPr>
          <w:i/>
          <w:iCs/>
          <w:lang w:val="sr-Latn-BA"/>
        </w:rPr>
        <w:t>Open AI</w:t>
      </w:r>
      <w:r w:rsidR="001C6FF9">
        <w:rPr>
          <w:lang w:val="sr-Latn-BA"/>
        </w:rPr>
        <w:t xml:space="preserve"> </w:t>
      </w:r>
      <w:commentRangeEnd w:id="34"/>
      <w:r w:rsidR="005B5774">
        <w:rPr>
          <w:rStyle w:val="CommentReference"/>
          <w:rFonts w:ascii="Arial" w:hAnsi="Arial"/>
          <w:lang w:val="sr-Latn-BA"/>
        </w:rPr>
        <w:commentReference w:id="34"/>
      </w:r>
      <w:r w:rsidRPr="007B6A1A">
        <w:rPr>
          <w:lang w:val="sr-Cyrl-BA"/>
        </w:rPr>
        <w:t xml:space="preserve">је довео до наглог повећања интересовања шире јавности за вјештачку интелигенцију. </w:t>
      </w:r>
      <w:r w:rsidRPr="00AA14F0">
        <w:rPr>
          <w:lang w:val="ru-RU"/>
        </w:rPr>
        <w:t>Међутим, ово повећање интересовања истовремено отвара и питање ограничавања развоја вјештачке интелигенције.</w:t>
      </w:r>
      <w:r w:rsidR="00AA14F0" w:rsidRPr="00AA14F0">
        <w:rPr>
          <w:lang w:val="ru-RU"/>
        </w:rPr>
        <w:t xml:space="preserve"> </w:t>
      </w:r>
      <w:r w:rsidRPr="00AA14F0">
        <w:rPr>
          <w:lang w:val="ru-RU"/>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Pr>
          <w:lang w:val="ru-RU"/>
        </w:rPr>
        <w:t>ј</w:t>
      </w:r>
      <w:r w:rsidRPr="00AA14F0">
        <w:rPr>
          <w:lang w:val="ru-RU"/>
        </w:rPr>
        <w:t>ечанству.</w:t>
      </w:r>
    </w:p>
    <w:p w14:paraId="42D84777" w14:textId="77777777" w:rsidR="007B6A1A" w:rsidRPr="00AA14F0" w:rsidRDefault="007B6A1A" w:rsidP="00AA14F0">
      <w:pPr>
        <w:pStyle w:val="NoSpacing"/>
        <w:rPr>
          <w:lang w:val="ru-RU"/>
        </w:rPr>
      </w:pPr>
    </w:p>
    <w:p w14:paraId="3DDBFEAA" w14:textId="65756B7D" w:rsidR="0092316D" w:rsidRDefault="0092316D" w:rsidP="0092316D">
      <w:pPr>
        <w:pStyle w:val="NoSpacing"/>
        <w:ind w:firstLine="0"/>
        <w:jc w:val="center"/>
        <w:rPr>
          <w:rStyle w:val="jlqj4b"/>
          <w:lang w:val="ru-RU"/>
        </w:rPr>
      </w:pPr>
      <w:r w:rsidRPr="0092316D">
        <w:rPr>
          <w:rStyle w:val="jlqj4b"/>
          <w:noProof/>
          <w:lang w:val="ru-RU"/>
        </w:rPr>
        <w:drawing>
          <wp:inline distT="0" distB="0" distL="0" distR="0" wp14:anchorId="64A98029" wp14:editId="372619D0">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19"/>
                    <a:stretch>
                      <a:fillRect/>
                    </a:stretch>
                  </pic:blipFill>
                  <pic:spPr>
                    <a:xfrm>
                      <a:off x="0" y="0"/>
                      <a:ext cx="5943600" cy="5943600"/>
                    </a:xfrm>
                    <a:prstGeom prst="rect">
                      <a:avLst/>
                    </a:prstGeom>
                    <a:ln>
                      <a:solidFill>
                        <a:schemeClr val="tx1"/>
                      </a:solidFill>
                    </a:ln>
                  </pic:spPr>
                </pic:pic>
              </a:graphicData>
            </a:graphic>
          </wp:inline>
        </w:drawing>
      </w:r>
    </w:p>
    <w:p w14:paraId="4ABCA471" w14:textId="0ED1316C" w:rsidR="0092316D" w:rsidRPr="006A0EDC" w:rsidRDefault="0092316D" w:rsidP="0092316D">
      <w:pPr>
        <w:pStyle w:val="NoSpacing"/>
        <w:ind w:firstLine="0"/>
        <w:jc w:val="center"/>
        <w:rPr>
          <w:rFonts w:cs="Times New Roman"/>
          <w:i/>
          <w:iCs/>
          <w:lang w:val="ru-RU"/>
        </w:rPr>
      </w:pPr>
      <w:r>
        <w:rPr>
          <w:rFonts w:cs="Times New Roman"/>
          <w:i/>
          <w:iCs/>
          <w:lang w:val="sr-Cyrl-BA"/>
        </w:rPr>
        <w:t xml:space="preserve">Слика </w:t>
      </w:r>
      <w:r>
        <w:rPr>
          <w:rFonts w:cs="Times New Roman"/>
          <w:i/>
          <w:iCs/>
          <w:lang w:val="sr-Latn-BA"/>
        </w:rPr>
        <w:t>2.</w:t>
      </w:r>
      <w:r>
        <w:rPr>
          <w:rFonts w:cs="Times New Roman"/>
          <w:i/>
          <w:iCs/>
          <w:lang w:val="sr-Cyrl-BA"/>
        </w:rPr>
        <w:t xml:space="preserve">2. Захтјев упућен систему </w:t>
      </w:r>
      <w:r>
        <w:rPr>
          <w:rFonts w:cs="Times New Roman"/>
          <w:i/>
          <w:iCs/>
          <w:lang w:val="sr-Latn-BA"/>
        </w:rPr>
        <w:t xml:space="preserve">ChatGPT </w:t>
      </w:r>
      <w:r>
        <w:rPr>
          <w:rFonts w:cs="Times New Roman"/>
          <w:i/>
          <w:iCs/>
          <w:lang w:val="sr-Cyrl-BA"/>
        </w:rPr>
        <w:t xml:space="preserve">компаније </w:t>
      </w:r>
      <w:r>
        <w:rPr>
          <w:rFonts w:cs="Times New Roman"/>
          <w:i/>
          <w:iCs/>
          <w:lang w:val="sr-Latn-BA"/>
        </w:rPr>
        <w:t>Open AI</w:t>
      </w:r>
    </w:p>
    <w:p w14:paraId="34C37DC4" w14:textId="77777777" w:rsidR="0092316D" w:rsidRPr="0092316D" w:rsidRDefault="0092316D" w:rsidP="0092316D">
      <w:pPr>
        <w:pStyle w:val="NoSpacing"/>
        <w:ind w:firstLine="0"/>
        <w:jc w:val="center"/>
        <w:rPr>
          <w:rStyle w:val="jlqj4b"/>
          <w:lang w:val="sr-Cyrl-BA"/>
        </w:rPr>
      </w:pPr>
    </w:p>
    <w:p w14:paraId="743D24F1" w14:textId="1608764C" w:rsidR="0092316D" w:rsidRDefault="0092316D" w:rsidP="0092316D">
      <w:pPr>
        <w:pStyle w:val="NoSpacing"/>
        <w:ind w:firstLine="0"/>
        <w:jc w:val="center"/>
        <w:rPr>
          <w:rStyle w:val="jlqj4b"/>
          <w:lang w:val="ru-RU"/>
        </w:rPr>
      </w:pPr>
      <w:r w:rsidRPr="0092316D">
        <w:rPr>
          <w:rStyle w:val="jlqj4b"/>
          <w:noProof/>
          <w:lang w:val="ru-RU"/>
        </w:rPr>
        <w:lastRenderedPageBreak/>
        <w:drawing>
          <wp:inline distT="0" distB="0" distL="0" distR="0" wp14:anchorId="5DAF04F8" wp14:editId="04CD4014">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20"/>
                    <a:stretch>
                      <a:fillRect/>
                    </a:stretch>
                  </pic:blipFill>
                  <pic:spPr>
                    <a:xfrm>
                      <a:off x="0" y="0"/>
                      <a:ext cx="5943600" cy="6089650"/>
                    </a:xfrm>
                    <a:prstGeom prst="rect">
                      <a:avLst/>
                    </a:prstGeom>
                    <a:ln>
                      <a:solidFill>
                        <a:schemeClr val="tx1"/>
                      </a:solidFill>
                    </a:ln>
                  </pic:spPr>
                </pic:pic>
              </a:graphicData>
            </a:graphic>
          </wp:inline>
        </w:drawing>
      </w:r>
    </w:p>
    <w:p w14:paraId="027C9191" w14:textId="2E155E03" w:rsidR="0092316D" w:rsidRDefault="0092316D" w:rsidP="00AA14F0">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1C6FF9">
        <w:rPr>
          <w:rFonts w:cs="Times New Roman"/>
          <w:i/>
          <w:iCs/>
          <w:lang w:val="sr-Latn-BA"/>
        </w:rPr>
        <w:t>3</w:t>
      </w:r>
      <w:r>
        <w:rPr>
          <w:rFonts w:cs="Times New Roman"/>
          <w:i/>
          <w:iCs/>
          <w:lang w:val="sr-Cyrl-BA"/>
        </w:rPr>
        <w:t xml:space="preserve">. </w:t>
      </w:r>
      <w:r>
        <w:rPr>
          <w:rFonts w:cs="Times New Roman"/>
          <w:i/>
          <w:iCs/>
          <w:lang w:val="sr-Latn-BA"/>
        </w:rPr>
        <w:t xml:space="preserve">ChatGPT </w:t>
      </w:r>
      <w:r>
        <w:rPr>
          <w:rFonts w:cs="Times New Roman"/>
          <w:i/>
          <w:iCs/>
          <w:lang w:val="sr-Cyrl-BA"/>
        </w:rPr>
        <w:t>препознаје фотографију, описује је и пише пјесму о њој</w:t>
      </w:r>
      <w:r w:rsidR="00FC59DE">
        <w:rPr>
          <w:rStyle w:val="FootnoteReference"/>
          <w:rFonts w:cs="Times New Roman"/>
          <w:i/>
          <w:iCs/>
          <w:lang w:val="sr-Cyrl-BA"/>
        </w:rPr>
        <w:footnoteReference w:id="8"/>
      </w:r>
    </w:p>
    <w:p w14:paraId="5645B731" w14:textId="77777777" w:rsidR="00AA14F0" w:rsidRPr="00AA14F0" w:rsidRDefault="00AA14F0" w:rsidP="00AA14F0">
      <w:pPr>
        <w:pStyle w:val="NoSpacing"/>
        <w:ind w:firstLine="0"/>
        <w:jc w:val="center"/>
        <w:rPr>
          <w:rStyle w:val="jlqj4b"/>
          <w:rFonts w:cs="Times New Roman"/>
          <w:i/>
          <w:iCs/>
          <w:lang w:val="sr-Cyrl-BA"/>
        </w:rPr>
      </w:pPr>
    </w:p>
    <w:p w14:paraId="3979C185" w14:textId="4A106DFF" w:rsidR="00DF7825" w:rsidRPr="00AA14F0" w:rsidRDefault="00C509AB" w:rsidP="00AA14F0">
      <w:pPr>
        <w:pStyle w:val="NoSpacing"/>
        <w:rPr>
          <w:lang w:val="sr-Cyrl-BA"/>
        </w:rPr>
      </w:pPr>
      <w:r w:rsidRPr="00AA14F0">
        <w:rPr>
          <w:lang w:val="ru-RU"/>
        </w:rPr>
        <w:t xml:space="preserve">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w:t>
      </w:r>
      <w:r w:rsidRPr="00885440">
        <w:rPr>
          <w:lang w:val="ru-RU"/>
        </w:rPr>
        <w:t>Међутим, машинско учење није једноставан процес. Машинско учење користи 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w:t>
      </w:r>
      <w:del w:id="35" w:author="Aleksandar Kelec" w:date="2023-11-26T14:54:00Z">
        <w:r w:rsidRPr="00885440" w:rsidDel="00A54B59">
          <w:rPr>
            <w:lang w:val="ru-RU"/>
          </w:rPr>
          <w:delText>.</w:delText>
        </w:r>
      </w:del>
      <w:r w:rsidRPr="00885440">
        <w:rPr>
          <w:lang w:val="ru-RU"/>
        </w:rPr>
        <w:t xml:space="preserve"> [1]</w:t>
      </w:r>
      <w:ins w:id="36" w:author="Aleksandar Kelec" w:date="2023-11-26T14:54:00Z">
        <w:r w:rsidR="00A54B59">
          <w:rPr>
            <w:lang w:val="ru-RU"/>
          </w:rPr>
          <w:t>.</w:t>
        </w:r>
      </w:ins>
      <w:r w:rsidRPr="00885440">
        <w:rPr>
          <w:lang w:val="ru-RU"/>
        </w:rPr>
        <w:t xml:space="preserve"> Алгоритми машинског учења као улаз примају огромне скупове података који описују одређене појаве и обрађују </w:t>
      </w:r>
      <w:r w:rsidRPr="00885440">
        <w:rPr>
          <w:lang w:val="ru-RU"/>
        </w:rPr>
        <w:lastRenderedPageBreak/>
        <w:t>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t>
      </w:r>
    </w:p>
    <w:p w14:paraId="0F01CE3B" w14:textId="484366B6" w:rsidR="00FF08FC" w:rsidRDefault="00C509AB" w:rsidP="00FF08FC">
      <w:pPr>
        <w:pStyle w:val="NoSpacing"/>
        <w:rPr>
          <w:lang w:val="ru-RU"/>
        </w:rPr>
      </w:pPr>
      <w:r w:rsidRPr="00FF08FC">
        <w:rPr>
          <w:lang w:val="ru-RU"/>
        </w:rPr>
        <w:t xml:space="preserve">Неки од типичних примјера у којима се машинско учење показало као одговарајући алат су аутономна возила, препоручена претрага код интернетских претраживача, добијање повратне информације о томе шта купци мисле о </w:t>
      </w:r>
      <w:r w:rsidR="009A448C">
        <w:rPr>
          <w:lang w:val="ru-RU"/>
        </w:rPr>
        <w:t>компанији</w:t>
      </w:r>
      <w:r w:rsidRPr="00FF08FC">
        <w:rPr>
          <w:lang w:val="ru-RU"/>
        </w:rPr>
        <w:t>, препознавање нежељених порука, откривање превара. 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Pr>
          <w:lang w:val="ru-RU"/>
        </w:rPr>
        <w:t>.</w:t>
      </w:r>
    </w:p>
    <w:p w14:paraId="0516B302" w14:textId="77777777" w:rsidR="009A448C" w:rsidRDefault="009A448C" w:rsidP="00FF08FC">
      <w:pPr>
        <w:pStyle w:val="NoSpacing"/>
        <w:rPr>
          <w:lang w:val="ru-RU"/>
        </w:rPr>
      </w:pPr>
    </w:p>
    <w:p w14:paraId="535168C7" w14:textId="3117DF64" w:rsidR="0073124C" w:rsidRPr="0073124C" w:rsidRDefault="001C6FF9" w:rsidP="001C6FF9">
      <w:pPr>
        <w:pStyle w:val="NoSpacing"/>
        <w:ind w:firstLine="0"/>
        <w:rPr>
          <w:lang w:val="sr-Cyrl-BA"/>
        </w:rPr>
      </w:pPr>
      <w:r>
        <w:rPr>
          <w:noProof/>
        </w:rPr>
        <w:drawing>
          <wp:inline distT="0" distB="0" distL="0" distR="0" wp14:anchorId="24B9C204" wp14:editId="2203D0C3">
            <wp:extent cx="5943600" cy="3752215"/>
            <wp:effectExtent l="19050" t="19050" r="19050" b="19685"/>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solidFill>
                        <a:schemeClr val="tx1"/>
                      </a:solidFill>
                    </a:ln>
                  </pic:spPr>
                </pic:pic>
              </a:graphicData>
            </a:graphic>
          </wp:inline>
        </w:drawing>
      </w:r>
    </w:p>
    <w:p w14:paraId="6223B2B1" w14:textId="19F4BC3D" w:rsidR="001C6FF9" w:rsidRPr="00934A21" w:rsidRDefault="001C6FF9" w:rsidP="001C6FF9">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4</w:t>
      </w:r>
      <w:r>
        <w:rPr>
          <w:rFonts w:cs="Times New Roman"/>
          <w:i/>
          <w:iCs/>
          <w:lang w:val="sr-Cyrl-BA"/>
        </w:rPr>
        <w:t xml:space="preserve">. Приказ аутономне промјене возне траке возила компаније </w:t>
      </w:r>
      <w:r>
        <w:rPr>
          <w:rFonts w:cs="Times New Roman"/>
          <w:i/>
          <w:iCs/>
          <w:lang w:val="sr-Latn-BA"/>
        </w:rPr>
        <w:t>Tesla Motors</w:t>
      </w:r>
      <w:r>
        <w:rPr>
          <w:rFonts w:cs="Times New Roman"/>
          <w:i/>
          <w:iCs/>
          <w:lang w:val="sr-Cyrl-BA"/>
        </w:rPr>
        <w:t xml:space="preserve"> </w:t>
      </w:r>
      <w:r w:rsidR="00FC59DE">
        <w:rPr>
          <w:rStyle w:val="FootnoteReference"/>
          <w:rFonts w:cs="Times New Roman"/>
          <w:i/>
          <w:iCs/>
          <w:lang w:val="sr-Cyrl-BA"/>
        </w:rPr>
        <w:footnoteReference w:id="9"/>
      </w:r>
      <w:r w:rsidRPr="0092316D">
        <w:rPr>
          <w:rFonts w:cs="Times New Roman"/>
          <w:i/>
          <w:iCs/>
          <w:lang w:val="sr-Cyrl-BA"/>
        </w:rPr>
        <w:t xml:space="preserve"> </w:t>
      </w:r>
    </w:p>
    <w:p w14:paraId="6AFE1755" w14:textId="77777777" w:rsidR="00DF7825" w:rsidRDefault="00C509AB" w:rsidP="00532390">
      <w:pPr>
        <w:pStyle w:val="Heading2"/>
        <w:numPr>
          <w:ilvl w:val="1"/>
          <w:numId w:val="1"/>
        </w:numPr>
        <w:rPr>
          <w:rFonts w:cs="Times New Roman"/>
          <w:lang w:val="sr-Cyrl-BA"/>
        </w:rPr>
      </w:pPr>
      <w:bookmarkStart w:id="37" w:name="_Toc151317492"/>
      <w:r>
        <w:rPr>
          <w:rFonts w:cs="Times New Roman"/>
          <w:lang w:val="sr-Cyrl-BA"/>
        </w:rPr>
        <w:t>Надгледано учење</w:t>
      </w:r>
      <w:bookmarkEnd w:id="37"/>
    </w:p>
    <w:p w14:paraId="30D20D98" w14:textId="4FD7FA6F" w:rsidR="00516939" w:rsidRDefault="00C509AB" w:rsidP="00516939">
      <w:pPr>
        <w:pStyle w:val="NoSpacing"/>
        <w:spacing w:before="240"/>
        <w:rPr>
          <w:rStyle w:val="jlqj4b"/>
          <w:lang w:val="sr-Cyrl-BA"/>
        </w:rPr>
      </w:pPr>
      <w:r>
        <w:rPr>
          <w:rStyle w:val="jlqj4b"/>
          <w:lang w:val="sr-Cyrl-BA"/>
        </w:rPr>
        <w:t>Надгледано</w:t>
      </w:r>
      <w:r>
        <w:rPr>
          <w:rStyle w:val="jlqj4b"/>
          <w:lang w:val="sr-Latn-RS"/>
        </w:rPr>
        <w:t xml:space="preserve"> учење</w:t>
      </w:r>
      <w:r w:rsidR="00880E45">
        <w:rPr>
          <w:rStyle w:val="jlqj4b"/>
          <w:lang w:val="sr-Latn-RS"/>
        </w:rPr>
        <w:t xml:space="preserve"> </w:t>
      </w:r>
      <w:r w:rsidR="00880E45">
        <w:rPr>
          <w:rStyle w:val="jlqj4b"/>
          <w:i/>
          <w:lang w:val="sr-Latn-RS"/>
        </w:rPr>
        <w:t>(</w:t>
      </w:r>
      <w:r w:rsidR="008278A8">
        <w:rPr>
          <w:rStyle w:val="jlqj4b"/>
          <w:i/>
          <w:lang w:val="sr-Cyrl-BA"/>
        </w:rPr>
        <w:t xml:space="preserve">енг. </w:t>
      </w:r>
      <w:r w:rsidR="00880E45">
        <w:rPr>
          <w:rStyle w:val="jlqj4b"/>
          <w:i/>
          <w:lang w:val="sr-Latn-RS"/>
        </w:rPr>
        <w:t>Supervised Learning)</w:t>
      </w:r>
      <w:r>
        <w:rPr>
          <w:rStyle w:val="jlqj4b"/>
          <w:lang w:val="sr-Latn-RS"/>
        </w:rPr>
        <w:t xml:space="preserve"> је </w:t>
      </w:r>
      <w:r>
        <w:rPr>
          <w:rStyle w:val="jlqj4b"/>
          <w:lang w:val="sr-Cyrl-BA"/>
        </w:rPr>
        <w:t xml:space="preserve">врста </w:t>
      </w:r>
      <w:r>
        <w:rPr>
          <w:rStyle w:val="jlqj4b"/>
          <w:lang w:val="sr-Latn-RS"/>
        </w:rPr>
        <w:t>машинског учења</w:t>
      </w:r>
      <w:r w:rsidR="00880E45">
        <w:rPr>
          <w:rStyle w:val="jlqj4b"/>
          <w:lang w:val="sr-Cyrl-BA"/>
        </w:rPr>
        <w:t xml:space="preserve"> у коме алгоритам проучава</w:t>
      </w:r>
      <w:r>
        <w:rPr>
          <w:rStyle w:val="jlqj4b"/>
          <w:lang w:val="sr-Cyrl-BA"/>
        </w:rPr>
        <w:t xml:space="preserve"> </w:t>
      </w:r>
      <w:r>
        <w:rPr>
          <w:rStyle w:val="jlqj4b"/>
          <w:lang w:val="sr-Latn-RS"/>
        </w:rPr>
        <w:t>функциј</w:t>
      </w:r>
      <w:r w:rsidR="00880E45">
        <w:rPr>
          <w:rStyle w:val="jlqj4b"/>
          <w:lang w:val="sr-Cyrl-BA"/>
        </w:rPr>
        <w:t>у</w:t>
      </w:r>
      <w:r>
        <w:rPr>
          <w:rStyle w:val="jlqj4b"/>
          <w:lang w:val="sr-Latn-RS"/>
        </w:rPr>
        <w:t xml:space="preserve"> која пресликава улаз</w:t>
      </w:r>
      <w:r w:rsidR="00773D01">
        <w:rPr>
          <w:rStyle w:val="jlqj4b"/>
          <w:lang w:val="sr-Cyrl-BA"/>
        </w:rPr>
        <w:t>не податке</w:t>
      </w:r>
      <w:r>
        <w:rPr>
          <w:rStyle w:val="jlqj4b"/>
          <w:lang w:val="sr-Latn-RS"/>
        </w:rPr>
        <w:t xml:space="preserve"> на излаз</w:t>
      </w:r>
      <w:r w:rsidR="00773D01">
        <w:rPr>
          <w:rStyle w:val="jlqj4b"/>
          <w:lang w:val="sr-Cyrl-BA"/>
        </w:rPr>
        <w:t xml:space="preserve">не </w:t>
      </w:r>
      <w:r w:rsidR="00880E45">
        <w:rPr>
          <w:rStyle w:val="jlqj4b"/>
          <w:lang w:val="sr-Cyrl-BA"/>
        </w:rPr>
        <w:t>како би научио функцију којом може да предвиди излазе за нове, непознате улазне податке</w:t>
      </w:r>
      <w:r>
        <w:rPr>
          <w:rStyle w:val="jlqj4b"/>
          <w:lang w:val="sr-Latn-RS"/>
        </w:rPr>
        <w:t>.</w:t>
      </w:r>
      <w:r>
        <w:rPr>
          <w:rStyle w:val="jlqj4b"/>
          <w:lang w:val="sr-Cyrl-BA"/>
        </w:rPr>
        <w:t xml:space="preserve"> </w:t>
      </w:r>
      <w:sdt>
        <w:sdtPr>
          <w:rPr>
            <w:rStyle w:val="jlqj4b"/>
            <w:lang w:val="sr-Cyrl-BA"/>
          </w:rPr>
          <w:id w:val="1827477147"/>
          <w:citation/>
        </w:sdtPr>
        <w:sdtContent>
          <w:r>
            <w:rPr>
              <w:rStyle w:val="jlqj4b"/>
              <w:lang w:val="sr-Cyrl-BA"/>
            </w:rPr>
            <w:fldChar w:fldCharType="begin"/>
          </w:r>
          <w:r>
            <w:rPr>
              <w:rStyle w:val="jlqj4b"/>
              <w:lang w:val="sr-Cyrl-BA"/>
            </w:rPr>
            <w:instrText xml:space="preserve"> CITATION Rus10 \l 7194 </w:instrText>
          </w:r>
          <w:r>
            <w:rPr>
              <w:rStyle w:val="jlqj4b"/>
              <w:lang w:val="sr-Cyrl-BA"/>
            </w:rPr>
            <w:fldChar w:fldCharType="separate"/>
          </w:r>
          <w:r w:rsidR="007779BE" w:rsidRPr="007779BE">
            <w:rPr>
              <w:noProof/>
              <w:lang w:val="sr-Cyrl-BA"/>
            </w:rPr>
            <w:t>[3]</w:t>
          </w:r>
          <w:r>
            <w:rPr>
              <w:rStyle w:val="jlqj4b"/>
              <w:lang w:val="sr-Cyrl-BA"/>
            </w:rPr>
            <w:fldChar w:fldCharType="end"/>
          </w:r>
        </w:sdtContent>
      </w:sdt>
      <w:r>
        <w:rPr>
          <w:rStyle w:val="jlqj4b"/>
          <w:lang w:val="sr-Cyrl-BA"/>
        </w:rPr>
        <w:t xml:space="preserve"> </w:t>
      </w:r>
      <w:r w:rsidR="00773D01">
        <w:rPr>
          <w:rStyle w:val="jlqj4b"/>
          <w:lang w:val="sr-Cyrl-BA"/>
        </w:rPr>
        <w:t xml:space="preserve">Та функција се назива моделом. </w:t>
      </w:r>
      <w:r>
        <w:rPr>
          <w:rStyle w:val="jlqj4b"/>
          <w:lang w:val="sr-Cyrl-BA"/>
        </w:rPr>
        <w:t>Алгоритам учења</w:t>
      </w:r>
      <w:r>
        <w:rPr>
          <w:rStyle w:val="jlqj4b"/>
          <w:lang w:val="sr-Latn-RS"/>
        </w:rPr>
        <w:t xml:space="preserve"> добија</w:t>
      </w:r>
      <w:r w:rsidR="00516939">
        <w:rPr>
          <w:rStyle w:val="jlqj4b"/>
          <w:lang w:val="sr-Cyrl-BA"/>
        </w:rPr>
        <w:t xml:space="preserve"> одређен</w:t>
      </w:r>
      <w:r>
        <w:rPr>
          <w:rStyle w:val="jlqj4b"/>
          <w:lang w:val="sr-Latn-RS"/>
        </w:rPr>
        <w:t xml:space="preserve"> скуп </w:t>
      </w:r>
      <w:r w:rsidR="00516939">
        <w:rPr>
          <w:rStyle w:val="jlqj4b"/>
          <w:lang w:val="sr-Cyrl-BA"/>
        </w:rPr>
        <w:t>парова улаз-излаз</w:t>
      </w:r>
      <w:r>
        <w:rPr>
          <w:rStyle w:val="jlqj4b"/>
          <w:lang w:val="sr-Latn-RS"/>
        </w:rPr>
        <w:t xml:space="preserve"> као </w:t>
      </w:r>
      <w:r>
        <w:rPr>
          <w:rStyle w:val="jlqj4b"/>
          <w:lang w:val="sr-Cyrl-BA"/>
        </w:rPr>
        <w:t>скуп података за учење</w:t>
      </w:r>
      <w:r>
        <w:rPr>
          <w:rStyle w:val="jlqj4b"/>
          <w:lang w:val="sr-Latn-RS"/>
        </w:rPr>
        <w:t xml:space="preserve"> и даје </w:t>
      </w:r>
      <w:r w:rsidR="00516939">
        <w:rPr>
          <w:rStyle w:val="jlqj4b"/>
          <w:lang w:val="sr-Cyrl-BA"/>
        </w:rPr>
        <w:t xml:space="preserve">функцију </w:t>
      </w:r>
      <w:r>
        <w:rPr>
          <w:rStyle w:val="jlqj4b"/>
          <w:lang w:val="sr-Latn-RS"/>
        </w:rPr>
        <w:t xml:space="preserve">предвиђања за све </w:t>
      </w:r>
      <w:r w:rsidR="00516939">
        <w:rPr>
          <w:rStyle w:val="jlqj4b"/>
          <w:lang w:val="sr-Cyrl-BA"/>
        </w:rPr>
        <w:t>могуће</w:t>
      </w:r>
      <w:r>
        <w:rPr>
          <w:rStyle w:val="jlqj4b"/>
          <w:lang w:val="sr-Latn-RS"/>
        </w:rPr>
        <w:t xml:space="preserve"> </w:t>
      </w:r>
      <w:r w:rsidR="00516939">
        <w:rPr>
          <w:rStyle w:val="jlqj4b"/>
          <w:lang w:val="sr-Cyrl-BA"/>
        </w:rPr>
        <w:t>улазе</w:t>
      </w:r>
      <w:r>
        <w:rPr>
          <w:rStyle w:val="jlqj4b"/>
          <w:lang w:val="sr-Latn-RS"/>
        </w:rPr>
        <w:t>.</w:t>
      </w:r>
      <w:r>
        <w:rPr>
          <w:rStyle w:val="viiyi"/>
          <w:lang w:val="sr-Latn-RS"/>
        </w:rPr>
        <w:t xml:space="preserve"> </w:t>
      </w:r>
      <w:r w:rsidR="0038459B" w:rsidRPr="0038459B">
        <w:rPr>
          <w:rStyle w:val="jlqj4b"/>
          <w:lang w:val="sr-Cyrl-BA"/>
        </w:rPr>
        <w:t xml:space="preserve">Укупан број </w:t>
      </w:r>
      <w:r w:rsidR="00AF057B">
        <w:rPr>
          <w:rStyle w:val="jlqj4b"/>
          <w:lang w:val="sr-Cyrl-BA"/>
        </w:rPr>
        <w:t>ставки</w:t>
      </w:r>
      <w:r w:rsidR="0038459B" w:rsidRPr="0038459B">
        <w:rPr>
          <w:rStyle w:val="jlqj4b"/>
          <w:lang w:val="sr-Cyrl-BA"/>
        </w:rPr>
        <w:t xml:space="preserve"> и природа</w:t>
      </w:r>
      <w:r w:rsidR="005C75A8">
        <w:rPr>
          <w:rStyle w:val="jlqj4b"/>
          <w:lang w:val="sr-Cyrl-BA"/>
        </w:rPr>
        <w:t xml:space="preserve"> улазних </w:t>
      </w:r>
      <w:r w:rsidR="0038459B" w:rsidRPr="0038459B">
        <w:rPr>
          <w:rStyle w:val="jlqj4b"/>
          <w:lang w:val="sr-Cyrl-BA"/>
        </w:rPr>
        <w:t>података може утицати на одабир најбољег алгоритма за специфичан проблем.</w:t>
      </w:r>
      <w:r w:rsidR="005C75A8">
        <w:rPr>
          <w:rStyle w:val="jlqj4b"/>
          <w:lang w:val="sr-Cyrl-BA"/>
        </w:rPr>
        <w:t xml:space="preserve"> </w:t>
      </w:r>
    </w:p>
    <w:p w14:paraId="73AEA3CD" w14:textId="77777777" w:rsidR="0019171D" w:rsidRDefault="001C6FF9" w:rsidP="001C6FF9">
      <w:pPr>
        <w:pStyle w:val="NoSpacing"/>
        <w:ind w:firstLine="0"/>
        <w:jc w:val="center"/>
        <w:rPr>
          <w:lang w:val="sr-Cyrl-BA"/>
        </w:rPr>
      </w:pPr>
      <w:r w:rsidRPr="001C6FF9">
        <w:rPr>
          <w:rStyle w:val="jlqj4b"/>
          <w:noProof/>
          <w:lang w:val="sr-Cyrl-BA"/>
        </w:rPr>
        <w:lastRenderedPageBreak/>
        <w:drawing>
          <wp:inline distT="0" distB="0" distL="0" distR="0" wp14:anchorId="71A58125" wp14:editId="16AD671B">
            <wp:extent cx="4438650" cy="2913103"/>
            <wp:effectExtent l="19050" t="19050" r="19050" b="20955"/>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2"/>
                    <a:stretch>
                      <a:fillRect/>
                    </a:stretch>
                  </pic:blipFill>
                  <pic:spPr>
                    <a:xfrm>
                      <a:off x="0" y="0"/>
                      <a:ext cx="4454620" cy="2923584"/>
                    </a:xfrm>
                    <a:prstGeom prst="rect">
                      <a:avLst/>
                    </a:prstGeom>
                    <a:ln>
                      <a:solidFill>
                        <a:schemeClr val="tx1"/>
                      </a:solidFill>
                    </a:ln>
                  </pic:spPr>
                </pic:pic>
              </a:graphicData>
            </a:graphic>
          </wp:inline>
        </w:drawing>
      </w:r>
    </w:p>
    <w:p w14:paraId="0698AC52" w14:textId="07C06A0D" w:rsidR="0019171D" w:rsidRPr="00934A21" w:rsidRDefault="0019171D" w:rsidP="0019171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5</w:t>
      </w:r>
      <w:r>
        <w:rPr>
          <w:rFonts w:cs="Times New Roman"/>
          <w:i/>
          <w:iCs/>
          <w:lang w:val="sr-Cyrl-BA"/>
        </w:rPr>
        <w:t>. Примјер означеног скупа података</w:t>
      </w:r>
      <w:r w:rsidRPr="0092316D">
        <w:rPr>
          <w:rFonts w:cs="Times New Roman"/>
          <w:i/>
          <w:iCs/>
          <w:lang w:val="sr-Cyrl-BA"/>
        </w:rPr>
        <w:t xml:space="preserve"> </w:t>
      </w:r>
    </w:p>
    <w:p w14:paraId="54217060" w14:textId="77777777" w:rsidR="0019171D" w:rsidRDefault="0019171D" w:rsidP="001C6FF9">
      <w:pPr>
        <w:pStyle w:val="NoSpacing"/>
        <w:ind w:firstLine="0"/>
        <w:jc w:val="center"/>
        <w:rPr>
          <w:lang w:val="sr-Cyrl-BA"/>
        </w:rPr>
      </w:pPr>
    </w:p>
    <w:p w14:paraId="7A2FB425" w14:textId="3DB3668B" w:rsidR="009B0B77" w:rsidRDefault="00AD1B67" w:rsidP="005D7072">
      <w:pPr>
        <w:pStyle w:val="NoSpacing"/>
        <w:rPr>
          <w:rFonts w:cs="Times New Roman"/>
          <w:i/>
          <w:iCs/>
          <w:lang w:val="sr-Cyrl-BA"/>
        </w:rPr>
      </w:pPr>
      <w:r>
        <w:rPr>
          <w:lang w:val="sr-Cyrl-BA"/>
        </w:rPr>
        <w:t>Пошто у</w:t>
      </w:r>
      <w:r w:rsidRPr="00FF08FC">
        <w:rPr>
          <w:lang w:val="ru-RU"/>
        </w:rPr>
        <w:t>лаз модела чине подаци</w:t>
      </w:r>
      <w:r>
        <w:rPr>
          <w:lang w:val="sr-Cyrl-BA"/>
        </w:rPr>
        <w:t xml:space="preserve">, они се могу јавити у структурисаном, неструктурисаном и полуструктурисаном облику. Структурисани подаци су сви подаци који се могу интерпретирати у неком фиксном формату (физичка мјерења, </w:t>
      </w:r>
      <w:commentRangeStart w:id="38"/>
      <w:r w:rsidR="007B6A1A" w:rsidRPr="007B6A1A">
        <w:rPr>
          <w:lang w:val="sr-Cyrl-BA"/>
        </w:rPr>
        <w:t>човечанству</w:t>
      </w:r>
      <w:commentRangeEnd w:id="38"/>
      <w:r w:rsidR="00A54B59">
        <w:rPr>
          <w:rStyle w:val="CommentReference"/>
          <w:rFonts w:ascii="Arial" w:hAnsi="Arial"/>
          <w:lang w:val="sr-Latn-BA"/>
        </w:rPr>
        <w:commentReference w:id="38"/>
      </w:r>
      <w:r>
        <w:rPr>
          <w:lang w:val="sr-Cyrl-BA"/>
        </w:rPr>
        <w:t xml:space="preserve">, бројеви телефона, број особа, </w:t>
      </w:r>
      <w:commentRangeStart w:id="39"/>
      <w:r>
        <w:rPr>
          <w:lang w:val="sr-Cyrl-BA"/>
        </w:rPr>
        <w:t>спол</w:t>
      </w:r>
      <w:commentRangeEnd w:id="39"/>
      <w:r w:rsidR="00A54B59">
        <w:rPr>
          <w:rStyle w:val="CommentReference"/>
          <w:rFonts w:ascii="Arial" w:hAnsi="Arial"/>
          <w:lang w:val="sr-Latn-BA"/>
        </w:rPr>
        <w:commentReference w:id="39"/>
      </w:r>
      <w:r>
        <w:rPr>
          <w:lang w:val="sr-Cyrl-BA"/>
        </w:rPr>
        <w:t>),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92316D">
        <w:rPr>
          <w:rFonts w:cs="Times New Roman"/>
          <w:i/>
          <w:iCs/>
          <w:lang w:val="sr-Cyrl-BA"/>
        </w:rPr>
        <w:t xml:space="preserve"> </w:t>
      </w:r>
    </w:p>
    <w:p w14:paraId="1FC11C86" w14:textId="77777777" w:rsidR="009A448C" w:rsidRPr="00AA14F0" w:rsidRDefault="009A448C" w:rsidP="005D7072">
      <w:pPr>
        <w:pStyle w:val="NoSpacing"/>
        <w:rPr>
          <w:rStyle w:val="jlqj4b"/>
          <w:rFonts w:cs="Times New Roman"/>
          <w:i/>
          <w:iCs/>
          <w:lang w:val="sr-Cyrl-BA"/>
        </w:rPr>
      </w:pPr>
    </w:p>
    <w:p w14:paraId="38003CE2" w14:textId="77777777" w:rsidR="00AA14F0" w:rsidRDefault="009B0B77" w:rsidP="009B0B77">
      <w:pPr>
        <w:pStyle w:val="NoSpacing"/>
        <w:ind w:firstLine="0"/>
        <w:jc w:val="center"/>
        <w:rPr>
          <w:rFonts w:cs="Times New Roman"/>
          <w:i/>
          <w:iCs/>
          <w:lang w:val="sr-Cyrl-BA"/>
        </w:rPr>
      </w:pPr>
      <w:r>
        <w:rPr>
          <w:rStyle w:val="jlqj4b"/>
          <w:noProof/>
          <w:lang w:val="sr-Cyrl-BA"/>
        </w:rPr>
        <w:drawing>
          <wp:inline distT="0" distB="0" distL="0" distR="0" wp14:anchorId="7094805B" wp14:editId="0BF46031">
            <wp:extent cx="4422292" cy="3414321"/>
            <wp:effectExtent l="19050" t="19050" r="16510" b="15240"/>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9564" cy="3427656"/>
                    </a:xfrm>
                    <a:prstGeom prst="rect">
                      <a:avLst/>
                    </a:prstGeom>
                    <a:noFill/>
                    <a:ln>
                      <a:solidFill>
                        <a:schemeClr val="tx1"/>
                      </a:solidFill>
                    </a:ln>
                  </pic:spPr>
                </pic:pic>
              </a:graphicData>
            </a:graphic>
          </wp:inline>
        </w:drawing>
      </w:r>
      <w:r w:rsidRPr="009B0B77">
        <w:rPr>
          <w:rFonts w:cs="Times New Roman"/>
          <w:i/>
          <w:iCs/>
          <w:lang w:val="sr-Cyrl-BA"/>
        </w:rPr>
        <w:t xml:space="preserve"> </w:t>
      </w:r>
    </w:p>
    <w:p w14:paraId="25A3497A" w14:textId="4654A30E" w:rsidR="009B0B77" w:rsidRPr="00934A21" w:rsidRDefault="009B0B77" w:rsidP="009B0B77">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6</w:t>
      </w:r>
      <w:r>
        <w:rPr>
          <w:rFonts w:cs="Times New Roman"/>
          <w:i/>
          <w:iCs/>
          <w:lang w:val="sr-Cyrl-BA"/>
        </w:rPr>
        <w:t xml:space="preserve">. </w:t>
      </w:r>
      <w:commentRangeStart w:id="40"/>
      <w:r>
        <w:rPr>
          <w:rFonts w:cs="Times New Roman"/>
          <w:i/>
          <w:iCs/>
          <w:lang w:val="sr-Cyrl-BA"/>
        </w:rPr>
        <w:t>Примјер означеног скупа података</w:t>
      </w:r>
      <w:r w:rsidRPr="0092316D">
        <w:rPr>
          <w:rFonts w:cs="Times New Roman"/>
          <w:i/>
          <w:iCs/>
          <w:lang w:val="sr-Cyrl-BA"/>
        </w:rPr>
        <w:t xml:space="preserve"> </w:t>
      </w:r>
      <w:commentRangeEnd w:id="40"/>
      <w:r w:rsidR="009F5DB1">
        <w:rPr>
          <w:rStyle w:val="CommentReference"/>
          <w:rFonts w:ascii="Arial" w:hAnsi="Arial"/>
          <w:lang w:val="sr-Latn-BA"/>
        </w:rPr>
        <w:commentReference w:id="40"/>
      </w:r>
    </w:p>
    <w:p w14:paraId="6C00F362" w14:textId="04469E9F" w:rsidR="0040526D" w:rsidRDefault="005C75A8" w:rsidP="005D7072">
      <w:pPr>
        <w:pStyle w:val="NoSpacing"/>
        <w:rPr>
          <w:rStyle w:val="jlqj4b"/>
          <w:lang w:val="sr-Cyrl-BA"/>
        </w:rPr>
      </w:pPr>
      <w:r>
        <w:rPr>
          <w:rStyle w:val="jlqj4b"/>
          <w:lang w:val="sr-Cyrl-BA"/>
        </w:rPr>
        <w:lastRenderedPageBreak/>
        <w:t>Надгледано</w:t>
      </w:r>
      <w:r>
        <w:rPr>
          <w:rStyle w:val="jlqj4b"/>
          <w:lang w:val="sr-Latn-RS"/>
        </w:rPr>
        <w:t xml:space="preserve"> учење је најчешћ</w:t>
      </w:r>
      <w:r>
        <w:rPr>
          <w:rStyle w:val="jlqj4b"/>
          <w:lang w:val="sr-Cyrl-BA"/>
        </w:rPr>
        <w:t>а врста машинског учења која се користи код</w:t>
      </w:r>
      <w:r>
        <w:rPr>
          <w:rStyle w:val="jlqj4b"/>
          <w:lang w:val="sr-Latn-RS"/>
        </w:rPr>
        <w:t xml:space="preserve"> проблема класификације, регресије и рангирања.</w:t>
      </w:r>
      <w:r>
        <w:rPr>
          <w:rStyle w:val="viiyi"/>
          <w:lang w:val="sr-Latn-RS"/>
        </w:rPr>
        <w:t xml:space="preserve"> </w:t>
      </w:r>
      <w:r>
        <w:rPr>
          <w:rStyle w:val="jlqj4b"/>
          <w:lang w:val="sr-Latn-RS"/>
        </w:rPr>
        <w:t>Проблем откривања нежељене поште</w:t>
      </w:r>
      <w:r>
        <w:rPr>
          <w:rStyle w:val="jlqj4b"/>
          <w:lang w:val="sr-Cyrl-BA"/>
        </w:rPr>
        <w:t xml:space="preserve"> је један од најпознатијих примјера код којих се користи надгледано учење.</w:t>
      </w:r>
      <w:sdt>
        <w:sdtPr>
          <w:rPr>
            <w:rStyle w:val="jlqj4b"/>
            <w:lang w:val="sr-Cyrl-BA"/>
          </w:rPr>
          <w:id w:val="705991566"/>
          <w:citation/>
        </w:sdtPr>
        <w:sdtContent>
          <w:r>
            <w:rPr>
              <w:rStyle w:val="jlqj4b"/>
              <w:lang w:val="sr-Cyrl-BA"/>
            </w:rPr>
            <w:fldChar w:fldCharType="begin"/>
          </w:r>
          <w:r>
            <w:rPr>
              <w:rStyle w:val="jlqj4b"/>
              <w:lang w:val="sr-Cyrl-BA"/>
            </w:rPr>
            <w:instrText xml:space="preserve"> CITATION Moh18 \l 7194 </w:instrText>
          </w:r>
          <w:r>
            <w:rPr>
              <w:rStyle w:val="jlqj4b"/>
              <w:lang w:val="sr-Cyrl-BA"/>
            </w:rPr>
            <w:fldChar w:fldCharType="separate"/>
          </w:r>
          <w:r>
            <w:rPr>
              <w:rStyle w:val="jlqj4b"/>
              <w:noProof/>
              <w:lang w:val="sr-Cyrl-BA"/>
            </w:rPr>
            <w:t xml:space="preserve"> </w:t>
          </w:r>
          <w:r w:rsidRPr="007779BE">
            <w:rPr>
              <w:noProof/>
              <w:lang w:val="sr-Cyrl-BA"/>
            </w:rPr>
            <w:t>[4]</w:t>
          </w:r>
          <w:r>
            <w:rPr>
              <w:rStyle w:val="jlqj4b"/>
              <w:lang w:val="sr-Cyrl-BA"/>
            </w:rPr>
            <w:fldChar w:fldCharType="end"/>
          </w:r>
        </w:sdtContent>
      </w:sdt>
      <w:r>
        <w:rPr>
          <w:rStyle w:val="jlqj4b"/>
          <w:lang w:val="sr-Cyrl-BA"/>
        </w:rPr>
        <w:t xml:space="preserve"> </w:t>
      </w:r>
      <w:r w:rsidR="0038459B" w:rsidRPr="0038459B">
        <w:rPr>
          <w:rStyle w:val="jlqj4b"/>
          <w:lang w:val="sr-Cyrl-BA"/>
        </w:rPr>
        <w:t xml:space="preserve">Надгледано машинско учење се често користи </w:t>
      </w:r>
      <w:r>
        <w:rPr>
          <w:rStyle w:val="jlqj4b"/>
          <w:lang w:val="sr-Cyrl-BA"/>
        </w:rPr>
        <w:t xml:space="preserve">и </w:t>
      </w:r>
      <w:r w:rsidR="0038459B" w:rsidRPr="0038459B">
        <w:rPr>
          <w:rStyle w:val="jlqj4b"/>
          <w:lang w:val="sr-Cyrl-BA"/>
        </w:rPr>
        <w:t xml:space="preserve">у апликацијама попут кредитне процјене, медицинске дијагностике, временске прогнозе и персонализације реклама. </w:t>
      </w:r>
      <w:sdt>
        <w:sdtPr>
          <w:rPr>
            <w:rStyle w:val="jlqj4b"/>
            <w:lang w:val="sr-Cyrl-BA"/>
          </w:rPr>
          <w:id w:val="347684804"/>
          <w:citation/>
        </w:sdtPr>
        <w:sdtContent>
          <w:r w:rsidR="0038459B">
            <w:rPr>
              <w:rStyle w:val="jlqj4b"/>
              <w:lang w:val="sr-Cyrl-BA"/>
            </w:rPr>
            <w:fldChar w:fldCharType="begin"/>
          </w:r>
          <w:r w:rsidR="0038459B" w:rsidRPr="00FF08FC">
            <w:rPr>
              <w:rStyle w:val="jlqj4b"/>
              <w:lang w:val="ru-RU"/>
            </w:rPr>
            <w:instrText xml:space="preserve"> </w:instrText>
          </w:r>
          <w:r w:rsidR="0038459B">
            <w:rPr>
              <w:rStyle w:val="jlqj4b"/>
            </w:rPr>
            <w:instrText>CITATION</w:instrText>
          </w:r>
          <w:r w:rsidR="0038459B" w:rsidRPr="00FF08FC">
            <w:rPr>
              <w:rStyle w:val="jlqj4b"/>
              <w:lang w:val="ru-RU"/>
            </w:rPr>
            <w:instrText xml:space="preserve"> </w:instrText>
          </w:r>
          <w:r w:rsidR="0038459B">
            <w:rPr>
              <w:rStyle w:val="jlqj4b"/>
            </w:rPr>
            <w:instrText>Mit</w:instrText>
          </w:r>
          <w:r w:rsidR="0038459B" w:rsidRPr="00FF08FC">
            <w:rPr>
              <w:rStyle w:val="jlqj4b"/>
              <w:lang w:val="ru-RU"/>
            </w:rPr>
            <w:instrText>97 \</w:instrText>
          </w:r>
          <w:r w:rsidR="0038459B">
            <w:rPr>
              <w:rStyle w:val="jlqj4b"/>
            </w:rPr>
            <w:instrText>l</w:instrText>
          </w:r>
          <w:r w:rsidR="0038459B" w:rsidRPr="00FF08FC">
            <w:rPr>
              <w:rStyle w:val="jlqj4b"/>
              <w:lang w:val="ru-RU"/>
            </w:rPr>
            <w:instrText xml:space="preserve"> 6170 </w:instrText>
          </w:r>
          <w:r w:rsidR="0038459B">
            <w:rPr>
              <w:rStyle w:val="jlqj4b"/>
              <w:lang w:val="sr-Cyrl-BA"/>
            </w:rPr>
            <w:fldChar w:fldCharType="separate"/>
          </w:r>
          <w:r w:rsidR="007779BE" w:rsidRPr="00FF08FC">
            <w:rPr>
              <w:noProof/>
              <w:lang w:val="ru-RU"/>
            </w:rPr>
            <w:t>[5]</w:t>
          </w:r>
          <w:r w:rsidR="0038459B">
            <w:rPr>
              <w:rStyle w:val="jlqj4b"/>
              <w:lang w:val="sr-Cyrl-BA"/>
            </w:rPr>
            <w:fldChar w:fldCharType="end"/>
          </w:r>
        </w:sdtContent>
      </w:sdt>
    </w:p>
    <w:p w14:paraId="1296D9D9" w14:textId="77777777" w:rsidR="009F6B6B" w:rsidRDefault="009F6B6B" w:rsidP="005D7072">
      <w:pPr>
        <w:pStyle w:val="NoSpacing"/>
        <w:rPr>
          <w:rStyle w:val="jlqj4b"/>
          <w:lang w:val="sr-Cyrl-BA"/>
        </w:rPr>
      </w:pPr>
    </w:p>
    <w:p w14:paraId="783D888F" w14:textId="77777777" w:rsidR="007E55E5" w:rsidRDefault="007E55E5" w:rsidP="007E55E5">
      <w:pPr>
        <w:pStyle w:val="NoSpacing"/>
        <w:ind w:firstLine="0"/>
        <w:rPr>
          <w:rStyle w:val="jlqj4b"/>
          <w:lang w:val="sr-Cyrl-BA"/>
        </w:rPr>
      </w:pPr>
      <w:r>
        <w:rPr>
          <w:noProof/>
        </w:rPr>
        <w:drawing>
          <wp:inline distT="0" distB="0" distL="0" distR="0" wp14:anchorId="5829464F" wp14:editId="567FABA1">
            <wp:extent cx="5943600" cy="4566920"/>
            <wp:effectExtent l="19050" t="19050" r="19050" b="2413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solidFill>
                        <a:schemeClr val="tx1"/>
                      </a:solidFill>
                    </a:ln>
                  </pic:spPr>
                </pic:pic>
              </a:graphicData>
            </a:graphic>
          </wp:inline>
        </w:drawing>
      </w:r>
    </w:p>
    <w:p w14:paraId="5BDE9FA7" w14:textId="5BCE200F" w:rsidR="007E55E5" w:rsidRDefault="007E55E5" w:rsidP="007E55E5">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7</w:t>
      </w:r>
      <w:r>
        <w:rPr>
          <w:rFonts w:cs="Times New Roman"/>
          <w:i/>
          <w:iCs/>
          <w:lang w:val="sr-Cyrl-BA"/>
        </w:rPr>
        <w:t>. Препознавање лица у реалном времену</w:t>
      </w:r>
      <w:sdt>
        <w:sdtPr>
          <w:rPr>
            <w:rFonts w:cs="Times New Roman"/>
            <w:i/>
            <w:iCs/>
            <w:lang w:val="sr-Cyrl-BA"/>
          </w:rPr>
          <w:id w:val="824328589"/>
          <w:citation/>
        </w:sdtPr>
        <w:sdtContent>
          <w:r>
            <w:rPr>
              <w:rFonts w:cs="Times New Roman"/>
              <w:i/>
              <w:iCs/>
              <w:lang w:val="sr-Cyrl-BA"/>
            </w:rPr>
            <w:fldChar w:fldCharType="begin"/>
          </w:r>
          <w:r w:rsidRPr="007E55E5">
            <w:rPr>
              <w:rFonts w:cs="Times New Roman"/>
              <w:i/>
              <w:iCs/>
              <w:lang w:val="ru-RU"/>
            </w:rPr>
            <w:instrText xml:space="preserve"> </w:instrText>
          </w:r>
          <w:r>
            <w:rPr>
              <w:rFonts w:cs="Times New Roman"/>
              <w:i/>
              <w:iCs/>
              <w:lang w:val="en-US"/>
            </w:rPr>
            <w:instrText>CITATION</w:instrText>
          </w:r>
          <w:r w:rsidRPr="007E55E5">
            <w:rPr>
              <w:rFonts w:cs="Times New Roman"/>
              <w:i/>
              <w:iCs/>
              <w:lang w:val="ru-RU"/>
            </w:rPr>
            <w:instrText xml:space="preserve"> </w:instrText>
          </w:r>
          <w:r>
            <w:rPr>
              <w:rFonts w:cs="Times New Roman"/>
              <w:i/>
              <w:iCs/>
              <w:lang w:val="en-US"/>
            </w:rPr>
            <w:instrText>Wei</w:instrText>
          </w:r>
          <w:r w:rsidRPr="007E55E5">
            <w:rPr>
              <w:rFonts w:cs="Times New Roman"/>
              <w:i/>
              <w:iCs/>
              <w:lang w:val="ru-RU"/>
            </w:rPr>
            <w:instrText>19 \</w:instrText>
          </w:r>
          <w:r>
            <w:rPr>
              <w:rFonts w:cs="Times New Roman"/>
              <w:i/>
              <w:iCs/>
              <w:lang w:val="en-US"/>
            </w:rPr>
            <w:instrText>l</w:instrText>
          </w:r>
          <w:r w:rsidRPr="007E55E5">
            <w:rPr>
              <w:rFonts w:cs="Times New Roman"/>
              <w:i/>
              <w:iCs/>
              <w:lang w:val="ru-RU"/>
            </w:rPr>
            <w:instrText xml:space="preserve"> 1033 </w:instrText>
          </w:r>
          <w:r>
            <w:rPr>
              <w:rFonts w:cs="Times New Roman"/>
              <w:i/>
              <w:iCs/>
              <w:lang w:val="sr-Cyrl-BA"/>
            </w:rPr>
            <w:fldChar w:fldCharType="separate"/>
          </w:r>
          <w:r w:rsidRPr="007E55E5">
            <w:rPr>
              <w:rFonts w:cs="Times New Roman"/>
              <w:i/>
              <w:iCs/>
              <w:noProof/>
              <w:lang w:val="ru-RU"/>
            </w:rPr>
            <w:t xml:space="preserve"> </w:t>
          </w:r>
          <w:r w:rsidRPr="007E55E5">
            <w:rPr>
              <w:rFonts w:cs="Times New Roman"/>
              <w:noProof/>
              <w:lang w:val="ru-RU"/>
            </w:rPr>
            <w:t>[6]</w:t>
          </w:r>
          <w:r>
            <w:rPr>
              <w:rFonts w:cs="Times New Roman"/>
              <w:i/>
              <w:iCs/>
              <w:lang w:val="sr-Cyrl-BA"/>
            </w:rPr>
            <w:fldChar w:fldCharType="end"/>
          </w:r>
        </w:sdtContent>
      </w:sdt>
    </w:p>
    <w:p w14:paraId="069FB0FF" w14:textId="77777777" w:rsidR="00DF7825" w:rsidRDefault="00C509AB" w:rsidP="00532390">
      <w:pPr>
        <w:pStyle w:val="Heading3"/>
        <w:numPr>
          <w:ilvl w:val="2"/>
          <w:numId w:val="1"/>
        </w:numPr>
        <w:rPr>
          <w:lang w:val="sr-Cyrl-BA"/>
        </w:rPr>
      </w:pPr>
      <w:bookmarkStart w:id="41" w:name="_Toc151317493"/>
      <w:r>
        <w:rPr>
          <w:lang w:val="sr-Cyrl-BA"/>
        </w:rPr>
        <w:t>Класификација</w:t>
      </w:r>
      <w:bookmarkEnd w:id="41"/>
    </w:p>
    <w:p w14:paraId="3755EC9F" w14:textId="476A756C" w:rsidR="00DF7825" w:rsidRDefault="00C509AB">
      <w:pPr>
        <w:pStyle w:val="NoSpacing"/>
        <w:rPr>
          <w:lang w:val="sr-Cyrl-BA"/>
        </w:rPr>
      </w:pPr>
      <w:r>
        <w:rPr>
          <w:lang w:val="sr-Cyrl-BA"/>
        </w:rPr>
        <w:t xml:space="preserve">Класификација </w:t>
      </w:r>
      <w:r w:rsidR="00AF057B">
        <w:rPr>
          <w:lang w:val="sr-Cyrl-BA"/>
        </w:rPr>
        <w:t>представља технику</w:t>
      </w:r>
      <w:r>
        <w:rPr>
          <w:lang w:val="sr-Cyrl-BA"/>
        </w:rPr>
        <w:t xml:space="preserve"> дод</w:t>
      </w:r>
      <w:r w:rsidR="007B6A1A">
        <w:rPr>
          <w:lang w:val="sr-Cyrl-BA"/>
        </w:rPr>
        <w:t>ј</w:t>
      </w:r>
      <w:r>
        <w:rPr>
          <w:lang w:val="sr-Cyrl-BA"/>
        </w:rPr>
        <w:t>ељивања категорије свакој ставци из скупа података. На прим</w:t>
      </w:r>
      <w:r w:rsidR="001B518E">
        <w:rPr>
          <w:lang w:val="sr-Cyrl-BA"/>
        </w:rPr>
        <w:t>ј</w:t>
      </w:r>
      <w:r>
        <w:rPr>
          <w:lang w:val="sr-Cyrl-BA"/>
        </w:rPr>
        <w:t>ер, класификација докумената састоји се од дод</w:t>
      </w:r>
      <w:r w:rsidR="007B6A1A">
        <w:rPr>
          <w:lang w:val="sr-Cyrl-BA"/>
        </w:rPr>
        <w:t>ј</w:t>
      </w:r>
      <w:r>
        <w:rPr>
          <w:lang w:val="sr-Cyrl-BA"/>
        </w:rPr>
        <w:t>ељивања категорија као што су политика, посао, спорт или вријеме сваком документу, док се класификација слика састоји од дод</w:t>
      </w:r>
      <w:r w:rsidR="007B6A1A">
        <w:rPr>
          <w:lang w:val="sr-Cyrl-BA"/>
        </w:rPr>
        <w:t>ј</w:t>
      </w:r>
      <w:r>
        <w:rPr>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lang w:val="sr-Cyrl-BA"/>
          </w:rPr>
          <w:id w:val="-1277481075"/>
          <w:citation/>
        </w:sdtPr>
        <w:sdtContent>
          <w:r>
            <w:rPr>
              <w:lang w:val="sr-Cyrl-BA"/>
            </w:rPr>
            <w:fldChar w:fldCharType="begin"/>
          </w:r>
          <w:r>
            <w:rPr>
              <w:lang w:val="sr-Cyrl-BA"/>
            </w:rPr>
            <w:instrText xml:space="preserve"> CITATION Moh18 \l 7194 </w:instrText>
          </w:r>
          <w:r>
            <w:rPr>
              <w:lang w:val="sr-Cyrl-BA"/>
            </w:rPr>
            <w:fldChar w:fldCharType="separate"/>
          </w:r>
          <w:r w:rsidR="007779BE">
            <w:rPr>
              <w:noProof/>
              <w:lang w:val="sr-Cyrl-BA"/>
            </w:rPr>
            <w:t xml:space="preserve"> </w:t>
          </w:r>
          <w:r w:rsidR="007779BE" w:rsidRPr="007779BE">
            <w:rPr>
              <w:noProof/>
              <w:lang w:val="sr-Cyrl-BA"/>
            </w:rPr>
            <w:t>[4]</w:t>
          </w:r>
          <w:r>
            <w:rPr>
              <w:lang w:val="sr-Cyrl-BA"/>
            </w:rPr>
            <w:fldChar w:fldCharType="end"/>
          </w:r>
        </w:sdtContent>
      </w:sdt>
    </w:p>
    <w:p w14:paraId="11362441" w14:textId="77777777" w:rsidR="00912541" w:rsidRDefault="00912541" w:rsidP="00912541">
      <w:pPr>
        <w:pStyle w:val="NoSpacing"/>
        <w:ind w:firstLine="0"/>
        <w:jc w:val="center"/>
        <w:rPr>
          <w:lang w:val="sr-Cyrl-BA"/>
        </w:rPr>
      </w:pPr>
      <w:r>
        <w:rPr>
          <w:noProof/>
          <w:lang w:val="sr-Cyrl-BA"/>
        </w:rPr>
        <w:lastRenderedPageBreak/>
        <w:drawing>
          <wp:inline distT="0" distB="0" distL="0" distR="0" wp14:anchorId="1D4A8998" wp14:editId="08756789">
            <wp:extent cx="3609975" cy="3609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0329" cy="3610329"/>
                    </a:xfrm>
                    <a:prstGeom prst="rect">
                      <a:avLst/>
                    </a:prstGeom>
                    <a:noFill/>
                    <a:ln>
                      <a:solidFill>
                        <a:schemeClr val="tx1"/>
                      </a:solidFill>
                    </a:ln>
                  </pic:spPr>
                </pic:pic>
              </a:graphicData>
            </a:graphic>
          </wp:inline>
        </w:drawing>
      </w:r>
    </w:p>
    <w:p w14:paraId="6519792C" w14:textId="535EB3E9" w:rsidR="00912541" w:rsidRDefault="00912541" w:rsidP="00912541">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8</w:t>
      </w:r>
      <w:r>
        <w:rPr>
          <w:rFonts w:cs="Times New Roman"/>
          <w:i/>
          <w:iCs/>
          <w:lang w:val="sr-Cyrl-BA"/>
        </w:rPr>
        <w:t>. Примјер класификације у три класе</w:t>
      </w:r>
    </w:p>
    <w:p w14:paraId="31B30043" w14:textId="77777777" w:rsidR="00912541" w:rsidRDefault="00912541" w:rsidP="00912541">
      <w:pPr>
        <w:pStyle w:val="NoSpacing"/>
        <w:ind w:firstLine="0"/>
        <w:jc w:val="center"/>
        <w:rPr>
          <w:lang w:val="sr-Cyrl-BA"/>
        </w:rPr>
      </w:pPr>
    </w:p>
    <w:p w14:paraId="5CD761A3" w14:textId="4CF873EA" w:rsidR="0038459B" w:rsidRPr="0038459B" w:rsidRDefault="00AF057B" w:rsidP="00450229">
      <w:pPr>
        <w:pStyle w:val="NoSpacing"/>
        <w:rPr>
          <w:lang w:val="sr-Cyrl-BA"/>
        </w:rPr>
      </w:pPr>
      <w:r>
        <w:rPr>
          <w:lang w:val="sr-Cyrl-BA"/>
        </w:rPr>
        <w:t>Постоје разне</w:t>
      </w:r>
      <w:r w:rsidR="0038459B" w:rsidRPr="0038459B">
        <w:rPr>
          <w:lang w:val="sr-Cyrl-BA"/>
        </w:rPr>
        <w:t xml:space="preserve"> технике класификације, укључујући </w:t>
      </w:r>
      <w:r>
        <w:rPr>
          <w:lang w:val="sr-Cyrl-BA"/>
        </w:rPr>
        <w:t xml:space="preserve">логистичку </w:t>
      </w:r>
      <w:r w:rsidR="0038459B" w:rsidRPr="0038459B">
        <w:rPr>
          <w:lang w:val="sr-Cyrl-BA"/>
        </w:rPr>
        <w:t>регресиј</w:t>
      </w:r>
      <w:r>
        <w:rPr>
          <w:lang w:val="sr-Cyrl-BA"/>
        </w:rPr>
        <w:t>у</w:t>
      </w:r>
      <w:r w:rsidR="0038459B" w:rsidRPr="0038459B">
        <w:rPr>
          <w:lang w:val="sr-Cyrl-BA"/>
        </w:rPr>
        <w:t xml:space="preserve">, </w:t>
      </w:r>
      <w:r w:rsidR="007B6A1A">
        <w:rPr>
          <w:lang w:val="sr-Cyrl-BA"/>
        </w:rPr>
        <w:t>К</w:t>
      </w:r>
      <w:r w:rsidR="0038459B" w:rsidRPr="0038459B">
        <w:rPr>
          <w:lang w:val="sr-Cyrl-BA"/>
        </w:rPr>
        <w:t>-</w:t>
      </w:r>
      <w:r w:rsidR="007B6A1A">
        <w:rPr>
          <w:lang w:val="sr-Latn-BA"/>
        </w:rPr>
        <w:t>nn</w:t>
      </w:r>
      <w:r w:rsidR="0038459B" w:rsidRPr="0038459B">
        <w:rPr>
          <w:lang w:val="sr-Cyrl-BA"/>
        </w:rPr>
        <w:t xml:space="preserve">, </w:t>
      </w:r>
      <w:r>
        <w:rPr>
          <w:lang w:val="sr-Cyrl-BA"/>
        </w:rPr>
        <w:t>стабла</w:t>
      </w:r>
      <w:r w:rsidR="0038459B" w:rsidRPr="0038459B">
        <w:rPr>
          <w:lang w:val="sr-Cyrl-BA"/>
        </w:rPr>
        <w:t xml:space="preserve"> одлучивања, и наивни </w:t>
      </w:r>
      <w:r w:rsidR="00B54DCE">
        <w:rPr>
          <w:lang w:val="sr-Cyrl-BA"/>
        </w:rPr>
        <w:t>Бајес</w:t>
      </w:r>
      <w:r w:rsidR="0038459B" w:rsidRPr="0038459B">
        <w:rPr>
          <w:lang w:val="sr-Cyrl-BA"/>
        </w:rPr>
        <w:t xml:space="preserve">. Ове технике су различите по </w:t>
      </w:r>
      <w:r w:rsidR="0073124C">
        <w:rPr>
          <w:lang w:val="sr-Cyrl-BA"/>
        </w:rPr>
        <w:t>начину на који</w:t>
      </w:r>
      <w:r w:rsidR="0038459B" w:rsidRPr="0038459B">
        <w:rPr>
          <w:lang w:val="sr-Cyrl-BA"/>
        </w:rPr>
        <w:t xml:space="preserve"> се користе </w:t>
      </w:r>
      <w:r w:rsidR="0073124C">
        <w:rPr>
          <w:lang w:val="sr-Cyrl-BA"/>
        </w:rPr>
        <w:t>атрибути мјерења</w:t>
      </w:r>
      <w:r w:rsidR="0038459B" w:rsidRPr="0038459B">
        <w:rPr>
          <w:lang w:val="sr-Cyrl-BA"/>
        </w:rPr>
        <w:t xml:space="preserve"> и њихо</w:t>
      </w:r>
      <w:r w:rsidR="0073124C">
        <w:rPr>
          <w:lang w:val="sr-Cyrl-BA"/>
        </w:rPr>
        <w:t>ви</w:t>
      </w:r>
      <w:r w:rsidR="0038459B" w:rsidRPr="0038459B">
        <w:rPr>
          <w:lang w:val="sr-Cyrl-BA"/>
        </w:rPr>
        <w:t xml:space="preserve"> </w:t>
      </w:r>
      <w:r>
        <w:rPr>
          <w:lang w:val="sr-Cyrl-BA"/>
        </w:rPr>
        <w:t>однос</w:t>
      </w:r>
      <w:r w:rsidR="0073124C">
        <w:rPr>
          <w:lang w:val="sr-Cyrl-BA"/>
        </w:rPr>
        <w:t>и</w:t>
      </w:r>
      <w:r w:rsidR="0038459B" w:rsidRPr="0038459B">
        <w:rPr>
          <w:lang w:val="sr-Cyrl-BA"/>
        </w:rPr>
        <w:t xml:space="preserve"> са познатим категоријама</w:t>
      </w:r>
      <w:r w:rsidR="0073124C">
        <w:rPr>
          <w:lang w:val="sr-Cyrl-BA"/>
        </w:rPr>
        <w:t xml:space="preserve">. Технике се разликују и </w:t>
      </w:r>
      <w:r w:rsidR="0038459B" w:rsidRPr="0038459B">
        <w:rPr>
          <w:lang w:val="sr-Cyrl-BA"/>
        </w:rPr>
        <w:t xml:space="preserve">по </w:t>
      </w:r>
      <w:r w:rsidR="0073124C">
        <w:rPr>
          <w:lang w:val="sr-Cyrl-BA"/>
        </w:rPr>
        <w:t>начину додјеле</w:t>
      </w:r>
      <w:r w:rsidR="0038459B" w:rsidRPr="0038459B">
        <w:rPr>
          <w:lang w:val="sr-Cyrl-BA"/>
        </w:rPr>
        <w:t xml:space="preserve"> нови</w:t>
      </w:r>
      <w:r w:rsidR="0073124C">
        <w:rPr>
          <w:lang w:val="sr-Cyrl-BA"/>
        </w:rPr>
        <w:t>х</w:t>
      </w:r>
      <w:r w:rsidR="0038459B" w:rsidRPr="0038459B">
        <w:rPr>
          <w:lang w:val="sr-Cyrl-BA"/>
        </w:rPr>
        <w:t xml:space="preserve"> објект</w:t>
      </w:r>
      <w:r w:rsidR="0073124C">
        <w:rPr>
          <w:lang w:val="sr-Cyrl-BA"/>
        </w:rPr>
        <w:t>а</w:t>
      </w:r>
      <w:r w:rsidR="0038459B" w:rsidRPr="0038459B">
        <w:rPr>
          <w:lang w:val="sr-Cyrl-BA"/>
        </w:rPr>
        <w:t xml:space="preserve"> у категорије.</w:t>
      </w:r>
    </w:p>
    <w:p w14:paraId="477CD784" w14:textId="0C72E5F3" w:rsidR="00AF78BA" w:rsidRPr="0038459B" w:rsidRDefault="0038459B" w:rsidP="00E07FC5">
      <w:pPr>
        <w:pStyle w:val="NoSpacing"/>
        <w:rPr>
          <w:lang w:val="sr-Cyrl-BA"/>
        </w:rPr>
      </w:pPr>
      <w:r w:rsidRPr="0038459B">
        <w:rPr>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Pr>
          <w:lang w:val="sr-Cyrl-BA"/>
        </w:rPr>
        <w:t xml:space="preserve">, а </w:t>
      </w:r>
      <w:r w:rsidR="001B518E">
        <w:rPr>
          <w:lang w:val="sr-Cyrl-BA"/>
        </w:rPr>
        <w:t>може</w:t>
      </w:r>
      <w:ins w:id="42" w:author="Aleksandar Kelec" w:date="2023-11-26T14:59:00Z">
        <w:r w:rsidR="00620BCC">
          <w:rPr>
            <w:lang w:val="sr-Cyrl-BA"/>
          </w:rPr>
          <w:t xml:space="preserve"> </w:t>
        </w:r>
      </w:ins>
      <w:r w:rsidR="001B518E">
        <w:rPr>
          <w:lang w:val="sr-Cyrl-BA"/>
        </w:rPr>
        <w:t>му</w:t>
      </w:r>
      <w:ins w:id="43" w:author="Aleksandar Kelec" w:date="2023-11-26T14:59:00Z">
        <w:r w:rsidR="00620BCC">
          <w:rPr>
            <w:lang w:val="sr-Cyrl-BA"/>
          </w:rPr>
          <w:t xml:space="preserve"> </w:t>
        </w:r>
      </w:ins>
      <w:r w:rsidR="001B518E">
        <w:rPr>
          <w:lang w:val="sr-Cyrl-BA"/>
        </w:rPr>
        <w:t>се и</w:t>
      </w:r>
      <w:r w:rsidR="00AF78BA">
        <w:rPr>
          <w:lang w:val="sr-Cyrl-BA"/>
        </w:rPr>
        <w:t xml:space="preserve"> </w:t>
      </w:r>
      <w:del w:id="44" w:author="Aleksandar Kelec" w:date="2023-11-26T15:00:00Z">
        <w:r w:rsidR="00AF78BA" w:rsidDel="00620BCC">
          <w:rPr>
            <w:lang w:val="sr-Cyrl-BA"/>
          </w:rPr>
          <w:delText xml:space="preserve">и </w:delText>
        </w:r>
      </w:del>
      <w:r w:rsidR="001B518E">
        <w:rPr>
          <w:lang w:val="sr-Cyrl-BA"/>
        </w:rPr>
        <w:t>спецификовати</w:t>
      </w:r>
      <w:r w:rsidR="00AF78BA">
        <w:rPr>
          <w:lang w:val="sr-Cyrl-BA"/>
        </w:rPr>
        <w:t xml:space="preserve"> колико </w:t>
      </w:r>
      <w:r w:rsidR="001B518E">
        <w:rPr>
          <w:lang w:val="sr-Cyrl-BA"/>
        </w:rPr>
        <w:t xml:space="preserve">тачно </w:t>
      </w:r>
      <w:r w:rsidR="00AF78BA">
        <w:rPr>
          <w:lang w:val="sr-Cyrl-BA"/>
        </w:rPr>
        <w:t>категорија има у улазном скупу података</w:t>
      </w:r>
      <w:r w:rsidRPr="0038459B">
        <w:rPr>
          <w:lang w:val="sr-Cyrl-BA"/>
        </w:rPr>
        <w:t xml:space="preserve">. </w:t>
      </w:r>
      <w:r w:rsidR="00AF057B">
        <w:rPr>
          <w:lang w:val="sr-Cyrl-BA"/>
        </w:rPr>
        <w:t>Да би класификација била квалитетно одрађена</w:t>
      </w:r>
      <w:ins w:id="45" w:author="Aleksandar Kelec" w:date="2023-11-26T15:00:00Z">
        <w:r w:rsidR="00001E6A">
          <w:rPr>
            <w:lang w:val="sr-Cyrl-BA"/>
          </w:rPr>
          <w:t>,</w:t>
        </w:r>
      </w:ins>
      <w:r w:rsidR="00AF057B">
        <w:rPr>
          <w:lang w:val="sr-Cyrl-BA"/>
        </w:rPr>
        <w:t xml:space="preserve"> по</w:t>
      </w:r>
      <w:ins w:id="46" w:author="Aleksandar Kelec" w:date="2023-11-26T15:00:00Z">
        <w:r w:rsidR="00620BCC">
          <w:rPr>
            <w:lang w:val="sr-Cyrl-BA"/>
          </w:rPr>
          <w:t>т</w:t>
        </w:r>
      </w:ins>
      <w:del w:id="47" w:author="Aleksandar Kelec" w:date="2023-11-26T15:00:00Z">
        <w:r w:rsidR="00AF057B" w:rsidDel="00620BCC">
          <w:rPr>
            <w:lang w:val="sr-Cyrl-BA"/>
          </w:rPr>
          <w:delText>д</w:delText>
        </w:r>
      </w:del>
      <w:r w:rsidR="00AF057B">
        <w:rPr>
          <w:lang w:val="sr-Cyrl-BA"/>
        </w:rPr>
        <w:t>ребно</w:t>
      </w:r>
      <w:r w:rsidRPr="0038459B">
        <w:rPr>
          <w:lang w:val="sr-Cyrl-BA"/>
        </w:rPr>
        <w:t xml:space="preserve"> </w:t>
      </w:r>
      <w:r w:rsidR="00AF057B">
        <w:rPr>
          <w:lang w:val="sr-Cyrl-BA"/>
        </w:rPr>
        <w:t>је</w:t>
      </w:r>
      <w:commentRangeStart w:id="48"/>
      <w:r w:rsidR="00AF057B">
        <w:rPr>
          <w:lang w:val="sr-Cyrl-BA"/>
        </w:rPr>
        <w:t xml:space="preserve"> </w:t>
      </w:r>
      <w:commentRangeEnd w:id="48"/>
      <w:r w:rsidR="00001E6A">
        <w:rPr>
          <w:rStyle w:val="CommentReference"/>
          <w:rFonts w:ascii="Arial" w:hAnsi="Arial"/>
          <w:lang w:val="sr-Latn-BA"/>
        </w:rPr>
        <w:commentReference w:id="48"/>
      </w:r>
      <w:r w:rsidRPr="0038459B">
        <w:rPr>
          <w:lang w:val="sr-Cyrl-BA"/>
        </w:rPr>
        <w:t xml:space="preserve"> да се припрем</w:t>
      </w:r>
      <w:r w:rsidR="00AF057B">
        <w:rPr>
          <w:lang w:val="sr-Cyrl-BA"/>
        </w:rPr>
        <w:t>е</w:t>
      </w:r>
      <w:r w:rsidRPr="0038459B">
        <w:rPr>
          <w:lang w:val="sr-Cyrl-BA"/>
        </w:rPr>
        <w:t xml:space="preserve"> </w:t>
      </w:r>
      <w:r w:rsidR="00AF057B">
        <w:rPr>
          <w:lang w:val="sr-Cyrl-BA"/>
        </w:rPr>
        <w:t>подаци</w:t>
      </w:r>
      <w:r w:rsidRPr="0038459B">
        <w:rPr>
          <w:lang w:val="sr-Cyrl-BA"/>
        </w:rPr>
        <w:t xml:space="preserve"> за класификацију, укључујући процес нормализације и екстракције </w:t>
      </w:r>
      <w:r w:rsidR="00AF057B">
        <w:rPr>
          <w:lang w:val="sr-Cyrl-BA"/>
        </w:rPr>
        <w:t>ставки</w:t>
      </w:r>
      <w:r w:rsidRPr="0038459B">
        <w:rPr>
          <w:lang w:val="sr-Cyrl-BA"/>
        </w:rPr>
        <w:t>.</w:t>
      </w:r>
    </w:p>
    <w:p w14:paraId="1B64BBBF" w14:textId="26982588" w:rsidR="0038459B" w:rsidRPr="0038459B" w:rsidRDefault="00AF057B" w:rsidP="00450229">
      <w:pPr>
        <w:pStyle w:val="NoSpacing"/>
        <w:rPr>
          <w:lang w:val="sr-Cyrl-BA"/>
        </w:rPr>
      </w:pPr>
      <w:r>
        <w:rPr>
          <w:lang w:val="sr-Cyrl-BA"/>
        </w:rPr>
        <w:t>П</w:t>
      </w:r>
      <w:r w:rsidR="0038459B" w:rsidRPr="0038459B">
        <w:rPr>
          <w:lang w:val="sr-Cyrl-BA"/>
        </w:rPr>
        <w:t>роцјен</w:t>
      </w:r>
      <w:r>
        <w:rPr>
          <w:lang w:val="sr-Cyrl-BA"/>
        </w:rPr>
        <w:t>а</w:t>
      </w:r>
      <w:r w:rsidR="0038459B" w:rsidRPr="0038459B">
        <w:rPr>
          <w:lang w:val="sr-Cyrl-BA"/>
        </w:rPr>
        <w:t xml:space="preserve"> и </w:t>
      </w:r>
      <w:r>
        <w:rPr>
          <w:lang w:val="sr-Cyrl-BA"/>
        </w:rPr>
        <w:t>оцјењивање</w:t>
      </w:r>
      <w:r w:rsidR="0038459B" w:rsidRPr="0038459B">
        <w:rPr>
          <w:lang w:val="sr-Cyrl-BA"/>
        </w:rPr>
        <w:t xml:space="preserve"> квалитет</w:t>
      </w:r>
      <w:r>
        <w:rPr>
          <w:lang w:val="sr-Cyrl-BA"/>
        </w:rPr>
        <w:t>а</w:t>
      </w:r>
      <w:r w:rsidR="0038459B" w:rsidRPr="0038459B">
        <w:rPr>
          <w:lang w:val="sr-Cyrl-BA"/>
        </w:rPr>
        <w:t xml:space="preserve"> класификације</w:t>
      </w:r>
      <w:r>
        <w:rPr>
          <w:lang w:val="sr-Cyrl-BA"/>
        </w:rPr>
        <w:t xml:space="preserve"> се ради помоћу</w:t>
      </w:r>
      <w:r w:rsidR="0038459B" w:rsidRPr="0038459B">
        <w:rPr>
          <w:lang w:val="sr-Cyrl-BA"/>
        </w:rPr>
        <w:t xml:space="preserve"> метрика </w:t>
      </w:r>
      <w:r>
        <w:rPr>
          <w:lang w:val="sr-Cyrl-BA"/>
        </w:rPr>
        <w:t>као што су</w:t>
      </w:r>
      <w:r w:rsidR="0038459B" w:rsidRPr="0038459B">
        <w:rPr>
          <w:lang w:val="sr-Cyrl-BA"/>
        </w:rPr>
        <w:t xml:space="preserve"> </w:t>
      </w:r>
      <w:commentRangeStart w:id="49"/>
      <w:r w:rsidR="0038459B" w:rsidRPr="0038459B">
        <w:rPr>
          <w:lang w:val="sr-Cyrl-BA"/>
        </w:rPr>
        <w:t xml:space="preserve">тачности, прецизности и </w:t>
      </w:r>
      <w:r w:rsidR="007B6A1A">
        <w:rPr>
          <w:lang w:val="sr-Latn-BA"/>
        </w:rPr>
        <w:t>F</w:t>
      </w:r>
      <w:r w:rsidR="0038459B" w:rsidRPr="0038459B">
        <w:rPr>
          <w:lang w:val="sr-Cyrl-BA"/>
        </w:rPr>
        <w:t>-мјере</w:t>
      </w:r>
      <w:commentRangeEnd w:id="49"/>
      <w:r w:rsidR="009F5DB1">
        <w:rPr>
          <w:rStyle w:val="CommentReference"/>
          <w:rFonts w:ascii="Arial" w:hAnsi="Arial"/>
          <w:lang w:val="sr-Latn-BA"/>
        </w:rPr>
        <w:commentReference w:id="49"/>
      </w:r>
      <w:r w:rsidR="0038459B" w:rsidRPr="0038459B">
        <w:rPr>
          <w:lang w:val="sr-Cyrl-BA"/>
        </w:rPr>
        <w:t>. Овај процес помаже у одређивању колико добро алгоритам функционише у стварним примјенама и омогу</w:t>
      </w:r>
      <w:r w:rsidR="001B518E">
        <w:rPr>
          <w:lang w:val="sr-Cyrl-BA"/>
        </w:rPr>
        <w:t>ћава и</w:t>
      </w:r>
      <w:r w:rsidR="0038459B" w:rsidRPr="0038459B">
        <w:rPr>
          <w:lang w:val="sr-Cyrl-BA"/>
        </w:rPr>
        <w:t>збор најбољег модела за одређени проблем.</w:t>
      </w:r>
    </w:p>
    <w:p w14:paraId="01E9DCCC" w14:textId="238BA2AB" w:rsidR="003549ED" w:rsidRDefault="00AF78BA" w:rsidP="00E07FC5">
      <w:pPr>
        <w:pStyle w:val="NoSpacing"/>
        <w:rPr>
          <w:lang w:val="sr-Cyrl-BA"/>
        </w:rPr>
      </w:pPr>
      <w:r>
        <w:rPr>
          <w:lang w:val="sr-Cyrl-BA"/>
        </w:rPr>
        <w:t>К</w:t>
      </w:r>
      <w:r w:rsidR="0038459B" w:rsidRPr="0038459B">
        <w:rPr>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lang w:val="sr-Cyrl-BA"/>
          </w:rPr>
          <w:id w:val="-1982758808"/>
          <w:citation/>
        </w:sdtPr>
        <w:sdtContent>
          <w:r w:rsidR="0038459B">
            <w:rPr>
              <w:lang w:val="sr-Cyrl-BA"/>
            </w:rPr>
            <w:fldChar w:fldCharType="begin"/>
          </w:r>
          <w:r w:rsidR="0038459B">
            <w:rPr>
              <w:lang w:val="sr-Latn-BA"/>
            </w:rPr>
            <w:instrText xml:space="preserve"> CITATION Mit97 \l 6170 </w:instrText>
          </w:r>
          <w:r w:rsidR="0038459B">
            <w:rPr>
              <w:lang w:val="sr-Cyrl-BA"/>
            </w:rPr>
            <w:fldChar w:fldCharType="separate"/>
          </w:r>
          <w:r w:rsidR="007779BE">
            <w:rPr>
              <w:noProof/>
              <w:lang w:val="sr-Latn-BA"/>
            </w:rPr>
            <w:t xml:space="preserve"> </w:t>
          </w:r>
          <w:r w:rsidR="007779BE" w:rsidRPr="007779BE">
            <w:rPr>
              <w:noProof/>
              <w:lang w:val="sr-Latn-BA"/>
            </w:rPr>
            <w:t>[5]</w:t>
          </w:r>
          <w:r w:rsidR="0038459B">
            <w:rPr>
              <w:lang w:val="sr-Cyrl-BA"/>
            </w:rPr>
            <w:fldChar w:fldCharType="end"/>
          </w:r>
        </w:sdtContent>
      </w:sdt>
    </w:p>
    <w:p w14:paraId="07EF7BBB" w14:textId="77777777" w:rsidR="00DF7825" w:rsidRDefault="00C509AB" w:rsidP="00532390">
      <w:pPr>
        <w:pStyle w:val="Heading3"/>
        <w:numPr>
          <w:ilvl w:val="2"/>
          <w:numId w:val="1"/>
        </w:numPr>
        <w:rPr>
          <w:lang w:val="sr-Cyrl-BA"/>
        </w:rPr>
      </w:pPr>
      <w:bookmarkStart w:id="50" w:name="_Toc151317494"/>
      <w:r>
        <w:rPr>
          <w:lang w:val="sr-Cyrl-BA"/>
        </w:rPr>
        <w:t>Регресија</w:t>
      </w:r>
      <w:bookmarkEnd w:id="50"/>
    </w:p>
    <w:p w14:paraId="538BD65C" w14:textId="1539A395" w:rsidR="003549ED" w:rsidRDefault="00AF78BA" w:rsidP="00633E20">
      <w:pPr>
        <w:pStyle w:val="NoSpacing"/>
        <w:rPr>
          <w:lang w:val="sr-Cyrl-BA"/>
        </w:rPr>
      </w:pPr>
      <w:r w:rsidRPr="00AF78BA">
        <w:rPr>
          <w:lang w:val="sr-Cyrl-BA"/>
        </w:rPr>
        <w:t xml:space="preserve">Регресија у машинском учењу представља технику коришћену за прогнозирање нумеричке вриједности на основу постојећих података. Регресијско учење користи функцију која повезује улазне </w:t>
      </w:r>
      <w:r w:rsidR="003549ED">
        <w:rPr>
          <w:lang w:val="sr-Cyrl-BA"/>
        </w:rPr>
        <w:t>вриједности</w:t>
      </w:r>
      <w:r w:rsidRPr="00AF78BA">
        <w:rPr>
          <w:lang w:val="sr-Cyrl-BA"/>
        </w:rPr>
        <w:t xml:space="preserve"> са циљном </w:t>
      </w:r>
      <w:r w:rsidR="003549ED">
        <w:rPr>
          <w:lang w:val="sr-Cyrl-BA"/>
        </w:rPr>
        <w:t>вриједношћу</w:t>
      </w:r>
      <w:r w:rsidRPr="00AF78BA">
        <w:rPr>
          <w:lang w:val="sr-Cyrl-BA"/>
        </w:rPr>
        <w:t xml:space="preserve"> како би се добиле </w:t>
      </w:r>
      <w:r w:rsidRPr="00AF78BA">
        <w:rPr>
          <w:lang w:val="sr-Cyrl-BA"/>
        </w:rPr>
        <w:lastRenderedPageBreak/>
        <w:t>прогнозе за нове примјере.</w:t>
      </w:r>
      <w:r>
        <w:rPr>
          <w:lang w:val="sr-Cyrl-BA"/>
        </w:rPr>
        <w:t xml:space="preserve"> </w:t>
      </w:r>
      <w:r>
        <w:rPr>
          <w:rStyle w:val="jlqj4b"/>
          <w:lang w:val="sr-Cyrl-BA"/>
        </w:rPr>
        <w:t>Р</w:t>
      </w:r>
      <w:r w:rsidRPr="00FF08FC">
        <w:rPr>
          <w:rStyle w:val="jlqj4b"/>
          <w:lang w:val="ru-RU"/>
        </w:rPr>
        <w:t xml:space="preserve">егресија </w:t>
      </w:r>
      <w:r>
        <w:rPr>
          <w:rStyle w:val="jlqj4b"/>
          <w:lang w:val="sr-Cyrl-BA"/>
        </w:rPr>
        <w:t xml:space="preserve">се </w:t>
      </w:r>
      <w:r w:rsidRPr="00FF08FC">
        <w:rPr>
          <w:rStyle w:val="jlqj4b"/>
          <w:lang w:val="ru-RU"/>
        </w:rPr>
        <w:t>користи за рјешавање проблема предвиђ</w:t>
      </w:r>
      <w:r w:rsidR="003549ED">
        <w:rPr>
          <w:rStyle w:val="jlqj4b"/>
          <w:lang w:val="sr-Cyrl-BA"/>
        </w:rPr>
        <w:t>ања</w:t>
      </w:r>
      <w:r w:rsidRPr="00FF08FC">
        <w:rPr>
          <w:rStyle w:val="jlqj4b"/>
          <w:lang w:val="ru-RU"/>
        </w:rPr>
        <w:t xml:space="preserve"> нумеричке вриједности на основу неколико улазних </w:t>
      </w:r>
      <w:r>
        <w:rPr>
          <w:rStyle w:val="jlqj4b"/>
          <w:lang w:val="sr-Cyrl-BA"/>
        </w:rPr>
        <w:t>промјењивих</w:t>
      </w:r>
      <w:r w:rsidRPr="00FF08FC">
        <w:rPr>
          <w:rStyle w:val="jlqj4b"/>
          <w:lang w:val="ru-RU"/>
        </w:rPr>
        <w:t>.</w:t>
      </w:r>
    </w:p>
    <w:p w14:paraId="36AB7A40" w14:textId="77777777" w:rsidR="00DF7825" w:rsidRDefault="00C509AB">
      <w:pPr>
        <w:pStyle w:val="NoSpacing"/>
        <w:rPr>
          <w:rStyle w:val="jlqj4b"/>
          <w:lang w:val="sr-Latn-RS"/>
        </w:rPr>
      </w:pPr>
      <w:r>
        <w:rPr>
          <w:rStyle w:val="jlqj4b"/>
          <w:lang w:val="sr-Latn-RS"/>
        </w:rPr>
        <w:t xml:space="preserve">У регресији, </w:t>
      </w:r>
      <w:r>
        <w:rPr>
          <w:rStyle w:val="jlqj4b"/>
          <w:lang w:val="sr-Cyrl-BA"/>
        </w:rPr>
        <w:t>„</w:t>
      </w:r>
      <w:r>
        <w:rPr>
          <w:rStyle w:val="jlqj4b"/>
          <w:lang w:val="sr-Latn-RS"/>
        </w:rPr>
        <w:t>казна</w:t>
      </w:r>
      <w:r>
        <w:rPr>
          <w:rStyle w:val="jlqj4b"/>
          <w:lang w:val="sr-Cyrl-BA"/>
        </w:rPr>
        <w:t>“</w:t>
      </w:r>
      <w:r>
        <w:rPr>
          <w:rStyle w:val="jlqj4b"/>
          <w:lang w:val="sr-Latn-RS"/>
        </w:rPr>
        <w:t xml:space="preserve"> за нетачно предвиђање зависи од величине разлике између истинске и предвиђене вр</w:t>
      </w:r>
      <w:r>
        <w:rPr>
          <w:rStyle w:val="jlqj4b"/>
          <w:lang w:val="sr-Cyrl-BA"/>
        </w:rPr>
        <w:t>иј</w:t>
      </w:r>
      <w:r>
        <w:rPr>
          <w:rStyle w:val="jlqj4b"/>
          <w:lang w:val="sr-Latn-RS"/>
        </w:rPr>
        <w:t>едности, за разлику од проблема класификације, гд</w:t>
      </w:r>
      <w:r>
        <w:rPr>
          <w:rStyle w:val="jlqj4b"/>
          <w:lang w:val="sr-Cyrl-BA"/>
        </w:rPr>
        <w:t>ј</w:t>
      </w:r>
      <w:r>
        <w:rPr>
          <w:rStyle w:val="jlqj4b"/>
          <w:lang w:val="sr-Latn-RS"/>
        </w:rPr>
        <w:t>е обично не постоји појам блискости између различитих категорија.</w:t>
      </w:r>
      <w:sdt>
        <w:sdtPr>
          <w:rPr>
            <w:rStyle w:val="jlqj4b"/>
            <w:lang w:val="sr-Latn-RS"/>
          </w:rPr>
          <w:id w:val="1639764280"/>
          <w:citation/>
        </w:sdtPr>
        <w:sdtContent>
          <w:r>
            <w:rPr>
              <w:rStyle w:val="jlqj4b"/>
              <w:lang w:val="sr-Latn-RS"/>
            </w:rPr>
            <w:fldChar w:fldCharType="begin"/>
          </w:r>
          <w:r>
            <w:rPr>
              <w:rStyle w:val="jlqj4b"/>
              <w:lang w:val="sr-Cyrl-BA"/>
            </w:rPr>
            <w:instrText xml:space="preserve"> CITATION Moh18 \l 7194 </w:instrText>
          </w:r>
          <w:r>
            <w:rPr>
              <w:rStyle w:val="jlqj4b"/>
              <w:lang w:val="sr-Latn-RS"/>
            </w:rPr>
            <w:fldChar w:fldCharType="separate"/>
          </w:r>
          <w:r w:rsidR="007779BE">
            <w:rPr>
              <w:rStyle w:val="jlqj4b"/>
              <w:noProof/>
              <w:lang w:val="sr-Cyrl-BA"/>
            </w:rPr>
            <w:t xml:space="preserve"> </w:t>
          </w:r>
          <w:r w:rsidR="007779BE" w:rsidRPr="007779BE">
            <w:rPr>
              <w:noProof/>
              <w:lang w:val="sr-Cyrl-BA"/>
            </w:rPr>
            <w:t>[4]</w:t>
          </w:r>
          <w:r>
            <w:rPr>
              <w:rStyle w:val="jlqj4b"/>
              <w:lang w:val="sr-Latn-RS"/>
            </w:rPr>
            <w:fldChar w:fldCharType="end"/>
          </w:r>
        </w:sdtContent>
      </w:sdt>
    </w:p>
    <w:p w14:paraId="6B7DBDEB" w14:textId="77777777" w:rsidR="003549ED" w:rsidRPr="00FF08FC" w:rsidRDefault="00450229" w:rsidP="003549ED">
      <w:pPr>
        <w:pStyle w:val="NoSpacing"/>
        <w:rPr>
          <w:rStyle w:val="jlqj4b"/>
          <w:lang w:val="ru-RU"/>
        </w:rPr>
      </w:pPr>
      <w:r w:rsidRPr="00FF08FC">
        <w:rPr>
          <w:rStyle w:val="jlqj4b"/>
          <w:lang w:val="ru-RU"/>
        </w:rPr>
        <w:t xml:space="preserve">Коришћењем регресије, модел може да стекне увид у релације између улазних </w:t>
      </w:r>
      <w:r w:rsidR="003549ED">
        <w:rPr>
          <w:rStyle w:val="jlqj4b"/>
          <w:lang w:val="sr-Cyrl-BA"/>
        </w:rPr>
        <w:t>вриједности</w:t>
      </w:r>
      <w:r w:rsidRPr="00FF08FC">
        <w:rPr>
          <w:rStyle w:val="jlqj4b"/>
          <w:lang w:val="ru-RU"/>
        </w:rPr>
        <w:t xml:space="preserve"> и циљне </w:t>
      </w:r>
      <w:r w:rsidR="003549ED">
        <w:rPr>
          <w:rStyle w:val="jlqj4b"/>
          <w:lang w:val="sr-Cyrl-BA"/>
        </w:rPr>
        <w:t>вриједности</w:t>
      </w:r>
      <w:r w:rsidRPr="00FF08FC">
        <w:rPr>
          <w:rStyle w:val="jlqj4b"/>
          <w:lang w:val="ru-RU"/>
        </w:rPr>
        <w:t xml:space="preserve">, као и да научи да процијени циљну </w:t>
      </w:r>
      <w:r w:rsidR="003549ED">
        <w:rPr>
          <w:rStyle w:val="jlqj4b"/>
          <w:lang w:val="sr-Cyrl-BA"/>
        </w:rPr>
        <w:t xml:space="preserve">вриједност </w:t>
      </w:r>
      <w:r w:rsidRPr="00FF08FC">
        <w:rPr>
          <w:rStyle w:val="jlqj4b"/>
          <w:lang w:val="ru-RU"/>
        </w:rPr>
        <w:t xml:space="preserve">на основу нових улазних </w:t>
      </w:r>
      <w:r w:rsidR="003549ED">
        <w:rPr>
          <w:rStyle w:val="jlqj4b"/>
          <w:lang w:val="sr-Cyrl-BA"/>
        </w:rPr>
        <w:t>вриједности</w:t>
      </w:r>
      <w:r w:rsidRPr="00FF08FC">
        <w:rPr>
          <w:rStyle w:val="jlqj4b"/>
          <w:lang w:val="ru-RU"/>
        </w:rPr>
        <w:t>.</w:t>
      </w:r>
    </w:p>
    <w:p w14:paraId="51EBC3F3" w14:textId="77777777" w:rsidR="00450229" w:rsidRPr="00FF08FC" w:rsidRDefault="003549ED" w:rsidP="00450229">
      <w:pPr>
        <w:pStyle w:val="NoSpacing"/>
        <w:rPr>
          <w:rStyle w:val="jlqj4b"/>
          <w:lang w:val="ru-RU"/>
        </w:rPr>
      </w:pPr>
      <w:r>
        <w:rPr>
          <w:rStyle w:val="jlqj4b"/>
          <w:lang w:val="sr-Cyrl-BA"/>
        </w:rPr>
        <w:t>П</w:t>
      </w:r>
      <w:r w:rsidR="00450229" w:rsidRPr="00FF08FC">
        <w:rPr>
          <w:rStyle w:val="jlqj4b"/>
          <w:lang w:val="ru-RU"/>
        </w:rPr>
        <w:t xml:space="preserve">остоји више врста </w:t>
      </w:r>
      <w:r>
        <w:rPr>
          <w:rStyle w:val="jlqj4b"/>
          <w:lang w:val="sr-Cyrl-BA"/>
        </w:rPr>
        <w:t>регресионих</w:t>
      </w:r>
      <w:r w:rsidR="00450229" w:rsidRPr="00FF08FC">
        <w:rPr>
          <w:rStyle w:val="jlqj4b"/>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Default="003549ED" w:rsidP="00450229">
      <w:pPr>
        <w:pStyle w:val="NoSpacing"/>
        <w:rPr>
          <w:rStyle w:val="jlqj4b"/>
          <w:lang w:val="sr-Cyrl-BA"/>
        </w:rPr>
      </w:pPr>
      <w:r w:rsidRPr="00FF08FC">
        <w:rPr>
          <w:rStyle w:val="jlqj4b"/>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Pr>
          <w:rStyle w:val="jlqj4b"/>
          <w:lang w:val="sr-Cyrl-BA"/>
        </w:rPr>
        <w:t>, предвиђање вриједности залиха, варијацију економских промјењивих.</w:t>
      </w:r>
    </w:p>
    <w:p w14:paraId="1C9D4D82" w14:textId="77777777" w:rsidR="001B518E" w:rsidRDefault="001B518E" w:rsidP="00450229">
      <w:pPr>
        <w:pStyle w:val="NoSpacing"/>
        <w:rPr>
          <w:rStyle w:val="jlqj4b"/>
          <w:lang w:val="sr-Cyrl-BA"/>
        </w:rPr>
      </w:pPr>
    </w:p>
    <w:p w14:paraId="2C6CBCF5" w14:textId="77777777" w:rsidR="00DF7825" w:rsidRDefault="00C509AB">
      <w:pPr>
        <w:pStyle w:val="NoSpacing"/>
        <w:ind w:firstLine="0"/>
        <w:jc w:val="center"/>
        <w:rPr>
          <w:lang w:val="sr-Cyrl-BA"/>
        </w:rPr>
      </w:pPr>
      <w:r>
        <w:rPr>
          <w:noProof/>
          <w:lang w:val="sr-Cyrl-BA"/>
        </w:rPr>
        <w:drawing>
          <wp:inline distT="0" distB="0" distL="0" distR="0" wp14:anchorId="7C063C11" wp14:editId="03AF9C17">
            <wp:extent cx="3467100" cy="3467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7433" cy="3467433"/>
                    </a:xfrm>
                    <a:prstGeom prst="rect">
                      <a:avLst/>
                    </a:prstGeom>
                    <a:noFill/>
                    <a:ln>
                      <a:solidFill>
                        <a:schemeClr val="tx1"/>
                      </a:solidFill>
                    </a:ln>
                  </pic:spPr>
                </pic:pic>
              </a:graphicData>
            </a:graphic>
          </wp:inline>
        </w:drawing>
      </w:r>
    </w:p>
    <w:p w14:paraId="6299D234" w14:textId="015D8B57" w:rsidR="00DF7825" w:rsidRDefault="00C509AB">
      <w:pPr>
        <w:pStyle w:val="NoSpacing"/>
        <w:ind w:firstLine="0"/>
        <w:jc w:val="center"/>
        <w:rPr>
          <w:lang w:val="sr-Cyrl-BA"/>
        </w:rPr>
      </w:pPr>
      <w:r>
        <w:rPr>
          <w:rFonts w:cs="Times New Roman"/>
          <w:i/>
          <w:iCs/>
          <w:lang w:val="sr-Cyrl-BA"/>
        </w:rPr>
        <w:t>Слика 2.</w:t>
      </w:r>
      <w:r w:rsidR="004B2026">
        <w:rPr>
          <w:rFonts w:cs="Times New Roman"/>
          <w:i/>
          <w:iCs/>
          <w:lang w:val="sr-Cyrl-BA"/>
        </w:rPr>
        <w:t>9</w:t>
      </w:r>
      <w:r>
        <w:rPr>
          <w:rFonts w:cs="Times New Roman"/>
          <w:i/>
          <w:iCs/>
          <w:lang w:val="sr-Cyrl-BA"/>
        </w:rPr>
        <w:t>. Примјер линеарне регресије</w:t>
      </w:r>
    </w:p>
    <w:p w14:paraId="2AC7ADFF" w14:textId="77777777" w:rsidR="00DF7825" w:rsidRDefault="00C509AB" w:rsidP="00532390">
      <w:pPr>
        <w:pStyle w:val="Heading2"/>
        <w:numPr>
          <w:ilvl w:val="1"/>
          <w:numId w:val="1"/>
        </w:numPr>
        <w:rPr>
          <w:rFonts w:cs="Times New Roman"/>
          <w:lang w:val="sr-Cyrl-BA"/>
        </w:rPr>
      </w:pPr>
      <w:bookmarkStart w:id="51" w:name="_Toc151317495"/>
      <w:r>
        <w:rPr>
          <w:rFonts w:cs="Times New Roman"/>
          <w:lang w:val="sr-Cyrl-BA"/>
        </w:rPr>
        <w:t>Ненадгледано учење</w:t>
      </w:r>
      <w:bookmarkEnd w:id="51"/>
    </w:p>
    <w:p w14:paraId="496ACF07" w14:textId="77777777" w:rsidR="003549ED" w:rsidRDefault="00C509AB" w:rsidP="003549ED">
      <w:pPr>
        <w:pStyle w:val="NoSpacing"/>
        <w:rPr>
          <w:lang w:val="sr-Latn-BA"/>
        </w:rPr>
      </w:pPr>
      <w:r>
        <w:rPr>
          <w:lang w:val="sr-Cyrl-BA"/>
        </w:rPr>
        <w:t>Ненадгледано учење је врста машинског учења код кога алгоритам учења</w:t>
      </w:r>
      <w:r>
        <w:rPr>
          <w:lang w:val="sr-Latn-BA"/>
        </w:rPr>
        <w:t xml:space="preserve"> искључиво прима необ</w:t>
      </w:r>
      <w:r>
        <w:rPr>
          <w:lang w:val="sr-Cyrl-BA"/>
        </w:rPr>
        <w:t>иљ</w:t>
      </w:r>
      <w:r>
        <w:rPr>
          <w:lang w:val="sr-Latn-BA"/>
        </w:rPr>
        <w:t xml:space="preserve">ежене податке </w:t>
      </w:r>
      <w:r>
        <w:rPr>
          <w:lang w:val="sr-Cyrl-BA"/>
        </w:rPr>
        <w:t>за учење</w:t>
      </w:r>
      <w:r>
        <w:rPr>
          <w:lang w:val="sr-Latn-BA"/>
        </w:rPr>
        <w:t xml:space="preserve"> и даје предвиђања за све невиђене </w:t>
      </w:r>
      <w:r>
        <w:rPr>
          <w:lang w:val="sr-Cyrl-BA"/>
        </w:rPr>
        <w:t>тачке</w:t>
      </w:r>
      <w:r>
        <w:rPr>
          <w:lang w:val="sr-Latn-BA"/>
        </w:rPr>
        <w:t xml:space="preserve">. </w:t>
      </w:r>
      <w:r w:rsidR="003549ED">
        <w:rPr>
          <w:lang w:val="sr-Cyrl-BA"/>
        </w:rPr>
        <w:t>Алгоритам</w:t>
      </w:r>
      <w:r w:rsidR="003549ED" w:rsidRPr="00450229">
        <w:rPr>
          <w:lang w:val="sr-Latn-BA"/>
        </w:rPr>
        <w:t xml:space="preserve"> не прима унапријед дефинисане ознаке или категорије података</w:t>
      </w:r>
      <w:r w:rsidR="003549ED">
        <w:rPr>
          <w:lang w:val="sr-Cyrl-BA"/>
        </w:rPr>
        <w:t>, већ умјесто</w:t>
      </w:r>
      <w:r w:rsidR="003549ED" w:rsidRPr="00450229">
        <w:rPr>
          <w:lang w:val="sr-Latn-BA"/>
        </w:rPr>
        <w:t xml:space="preserve"> тога, покушава сам пронаћи структуру у подацима.</w:t>
      </w:r>
    </w:p>
    <w:p w14:paraId="21950CA5" w14:textId="77777777" w:rsidR="00DF7825" w:rsidRDefault="00C509AB">
      <w:pPr>
        <w:pStyle w:val="NoSpacing"/>
        <w:rPr>
          <w:lang w:val="sr-Latn-BA"/>
        </w:rPr>
      </w:pPr>
      <w:r>
        <w:rPr>
          <w:lang w:val="sr-Latn-BA"/>
        </w:rPr>
        <w:t xml:space="preserve">Будући да уопште нема доступних </w:t>
      </w:r>
      <w:r>
        <w:rPr>
          <w:lang w:val="sr-Cyrl-BA"/>
        </w:rPr>
        <w:t>означених</w:t>
      </w:r>
      <w:r>
        <w:rPr>
          <w:lang w:val="sr-Latn-BA"/>
        </w:rPr>
        <w:t xml:space="preserve"> прим</w:t>
      </w:r>
      <w:r>
        <w:rPr>
          <w:lang w:val="sr-Cyrl-BA"/>
        </w:rPr>
        <w:t>ј</w:t>
      </w:r>
      <w:r>
        <w:rPr>
          <w:lang w:val="sr-Latn-BA"/>
        </w:rPr>
        <w:t>ера, може бити тешко квантитативно проц</w:t>
      </w:r>
      <w:r>
        <w:rPr>
          <w:lang w:val="sr-Cyrl-BA"/>
        </w:rPr>
        <w:t>иј</w:t>
      </w:r>
      <w:r>
        <w:rPr>
          <w:lang w:val="sr-Latn-BA"/>
        </w:rPr>
        <w:t xml:space="preserve">енити перформансе </w:t>
      </w:r>
      <w:r>
        <w:rPr>
          <w:lang w:val="sr-Cyrl-BA"/>
        </w:rPr>
        <w:t>алгоритма</w:t>
      </w:r>
      <w:r>
        <w:rPr>
          <w:lang w:val="sr-Latn-BA"/>
        </w:rPr>
        <w:t xml:space="preserve">. Груписање и смањење </w:t>
      </w:r>
      <w:r>
        <w:rPr>
          <w:lang w:val="sr-Latn-BA"/>
        </w:rPr>
        <w:lastRenderedPageBreak/>
        <w:t>димензионалности су прим</w:t>
      </w:r>
      <w:r>
        <w:rPr>
          <w:lang w:val="sr-Cyrl-BA"/>
        </w:rPr>
        <w:t>ј</w:t>
      </w:r>
      <w:r>
        <w:rPr>
          <w:lang w:val="sr-Latn-BA"/>
        </w:rPr>
        <w:t xml:space="preserve">ери проблема </w:t>
      </w:r>
      <w:r>
        <w:rPr>
          <w:lang w:val="sr-Cyrl-BA"/>
        </w:rPr>
        <w:t>код којих се ненагдледано учење показало као најбоље</w:t>
      </w:r>
      <w:r>
        <w:rPr>
          <w:lang w:val="sr-Latn-BA"/>
        </w:rPr>
        <w:t>. [4]</w:t>
      </w:r>
    </w:p>
    <w:p w14:paraId="6E12EC42" w14:textId="1B3674F6" w:rsidR="00C31A52" w:rsidRDefault="00E07FC5" w:rsidP="00E07FC5">
      <w:pPr>
        <w:pStyle w:val="NoSpacing"/>
        <w:ind w:firstLine="0"/>
        <w:jc w:val="center"/>
        <w:rPr>
          <w:lang w:val="sr-Cyrl-BA"/>
        </w:rPr>
      </w:pPr>
      <w:r>
        <w:rPr>
          <w:noProof/>
          <w:lang w:val="sr-Cyrl-BA"/>
        </w:rPr>
        <w:drawing>
          <wp:inline distT="0" distB="0" distL="0" distR="0" wp14:anchorId="472B28D4" wp14:editId="73540242">
            <wp:extent cx="4377690" cy="4495551"/>
            <wp:effectExtent l="19050" t="19050" r="22860" b="19685"/>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1629" cy="4499596"/>
                    </a:xfrm>
                    <a:prstGeom prst="rect">
                      <a:avLst/>
                    </a:prstGeom>
                    <a:noFill/>
                    <a:ln>
                      <a:solidFill>
                        <a:schemeClr val="tx1"/>
                      </a:solidFill>
                    </a:ln>
                  </pic:spPr>
                </pic:pic>
              </a:graphicData>
            </a:graphic>
          </wp:inline>
        </w:drawing>
      </w:r>
    </w:p>
    <w:p w14:paraId="367A76C0" w14:textId="00B9D188" w:rsidR="00E07FC5" w:rsidRDefault="00E07FC5" w:rsidP="00E07FC5">
      <w:pPr>
        <w:pStyle w:val="NoSpacing"/>
        <w:ind w:firstLine="0"/>
        <w:jc w:val="center"/>
        <w:rPr>
          <w:rFonts w:cs="Times New Roman"/>
          <w:i/>
          <w:iCs/>
          <w:lang w:val="sr-Latn-BA"/>
        </w:rPr>
      </w:pPr>
      <w:r>
        <w:rPr>
          <w:rFonts w:cs="Times New Roman"/>
          <w:i/>
          <w:iCs/>
          <w:lang w:val="sr-Cyrl-BA"/>
        </w:rPr>
        <w:t>Слика 2.</w:t>
      </w:r>
      <w:r w:rsidR="004B2026">
        <w:rPr>
          <w:rFonts w:cs="Times New Roman"/>
          <w:i/>
          <w:iCs/>
          <w:lang w:val="sr-Cyrl-BA"/>
        </w:rPr>
        <w:t>10</w:t>
      </w:r>
      <w:r>
        <w:rPr>
          <w:rFonts w:cs="Times New Roman"/>
          <w:i/>
          <w:iCs/>
          <w:lang w:val="sr-Cyrl-BA"/>
        </w:rPr>
        <w:t>. Примјер</w:t>
      </w:r>
      <w:r w:rsidRPr="00FC59DE">
        <w:rPr>
          <w:rFonts w:cs="Times New Roman"/>
          <w:i/>
          <w:iCs/>
          <w:lang w:val="sr-Cyrl-BA"/>
        </w:rPr>
        <w:t xml:space="preserve"> </w:t>
      </w:r>
      <w:r>
        <w:rPr>
          <w:rFonts w:cs="Times New Roman"/>
          <w:i/>
          <w:iCs/>
          <w:lang w:val="sr-Cyrl-BA"/>
        </w:rPr>
        <w:t>уклањања шума са фотографије помоћу аутоенкодерске неуронске мреже</w:t>
      </w:r>
      <w:r w:rsidR="00FC59DE" w:rsidRPr="00FC59DE">
        <w:rPr>
          <w:rFonts w:cs="Times New Roman"/>
          <w:i/>
          <w:iCs/>
          <w:lang w:val="sr-Cyrl-BA"/>
        </w:rPr>
        <w:t xml:space="preserve"> генерисан помоћу </w:t>
      </w:r>
      <w:r w:rsidR="00FC59DE">
        <w:rPr>
          <w:rFonts w:cs="Times New Roman"/>
          <w:i/>
          <w:iCs/>
          <w:lang w:val="sr-Latn-BA"/>
        </w:rPr>
        <w:t xml:space="preserve">DALE-E </w:t>
      </w:r>
      <w:r w:rsidR="00FC59DE">
        <w:rPr>
          <w:rFonts w:cs="Times New Roman"/>
          <w:i/>
          <w:iCs/>
          <w:lang w:val="sr-Cyrl-BA"/>
        </w:rPr>
        <w:t xml:space="preserve">алата компаније </w:t>
      </w:r>
      <w:r w:rsidR="00FC59DE">
        <w:rPr>
          <w:rFonts w:cs="Times New Roman"/>
          <w:i/>
          <w:iCs/>
          <w:lang w:val="sr-Latn-BA"/>
        </w:rPr>
        <w:t>OpenAI</w:t>
      </w:r>
      <w:r>
        <w:rPr>
          <w:rStyle w:val="FootnoteReference"/>
          <w:rFonts w:cs="Times New Roman"/>
          <w:i/>
          <w:iCs/>
          <w:lang w:val="sr-Cyrl-BA"/>
        </w:rPr>
        <w:footnoteReference w:id="10"/>
      </w:r>
    </w:p>
    <w:p w14:paraId="48ED173A" w14:textId="77777777" w:rsidR="001B518E" w:rsidRPr="00E07FC5" w:rsidRDefault="001B518E" w:rsidP="00E07FC5">
      <w:pPr>
        <w:pStyle w:val="NoSpacing"/>
        <w:ind w:firstLine="0"/>
        <w:jc w:val="center"/>
        <w:rPr>
          <w:lang w:val="sr-Cyrl-BA"/>
        </w:rPr>
      </w:pPr>
    </w:p>
    <w:p w14:paraId="66FE8368" w14:textId="77777777" w:rsidR="00450229" w:rsidRPr="00450229" w:rsidRDefault="00450229" w:rsidP="00D44804">
      <w:pPr>
        <w:pStyle w:val="NoSpacing"/>
        <w:rPr>
          <w:lang w:val="sr-Latn-BA"/>
        </w:rPr>
      </w:pPr>
      <w:r w:rsidRPr="00450229">
        <w:rPr>
          <w:lang w:val="sr-Latn-BA"/>
        </w:rPr>
        <w:t xml:space="preserve">У ненадгледаном учењу, систем користи алгоритме попут </w:t>
      </w:r>
      <w:r w:rsidR="00C31A52">
        <w:rPr>
          <w:lang w:val="sr-Cyrl-BA"/>
        </w:rPr>
        <w:t>кластерисања</w:t>
      </w:r>
      <w:r w:rsidRPr="00450229">
        <w:rPr>
          <w:lang w:val="sr-Latn-BA"/>
        </w:rPr>
        <w:t xml:space="preserve"> како би груписао сличне податке и створио категорије. Овакав приступ је користан када </w:t>
      </w:r>
      <w:r w:rsidR="00C31A52">
        <w:rPr>
          <w:lang w:val="sr-Cyrl-BA"/>
        </w:rPr>
        <w:t>имамо</w:t>
      </w:r>
      <w:r w:rsidRPr="00450229">
        <w:rPr>
          <w:lang w:val="sr-Latn-BA"/>
        </w:rPr>
        <w:t xml:space="preserve"> велики број података са сложеном структуром, а не </w:t>
      </w:r>
      <w:r w:rsidR="00C31A52">
        <w:rPr>
          <w:lang w:val="sr-Cyrl-BA"/>
        </w:rPr>
        <w:t>знамо</w:t>
      </w:r>
      <w:r w:rsidRPr="00450229">
        <w:rPr>
          <w:lang w:val="sr-Latn-BA"/>
        </w:rPr>
        <w:t xml:space="preserve"> које су категорије важне за </w:t>
      </w:r>
      <w:r w:rsidR="00C31A52">
        <w:rPr>
          <w:lang w:val="sr-Cyrl-BA"/>
        </w:rPr>
        <w:t>дати</w:t>
      </w:r>
      <w:r w:rsidRPr="00450229">
        <w:rPr>
          <w:lang w:val="sr-Latn-BA"/>
        </w:rPr>
        <w:t xml:space="preserve"> проблем.</w:t>
      </w:r>
    </w:p>
    <w:p w14:paraId="4D04081E" w14:textId="59BD7D95" w:rsidR="00450229" w:rsidRPr="00450229" w:rsidRDefault="00450229" w:rsidP="00D44804">
      <w:pPr>
        <w:pStyle w:val="NoSpacing"/>
        <w:rPr>
          <w:lang w:val="sr-Latn-BA"/>
        </w:rPr>
      </w:pPr>
      <w:r w:rsidRPr="00450229">
        <w:rPr>
          <w:lang w:val="sr-Latn-BA"/>
        </w:rPr>
        <w:t xml:space="preserve">Постоје два главна подтипа ненадгледаног учења: </w:t>
      </w:r>
      <w:r w:rsidR="0019288E">
        <w:rPr>
          <w:lang w:val="sr-Cyrl-BA"/>
        </w:rPr>
        <w:t>груписање</w:t>
      </w:r>
      <w:r w:rsidRPr="00450229">
        <w:rPr>
          <w:lang w:val="sr-Latn-BA"/>
        </w:rPr>
        <w:t xml:space="preserve"> и </w:t>
      </w:r>
      <w:r w:rsidR="009109F0">
        <w:rPr>
          <w:lang w:val="sr-Cyrl-BA"/>
        </w:rPr>
        <w:t>смањење</w:t>
      </w:r>
      <w:r w:rsidRPr="00450229">
        <w:rPr>
          <w:lang w:val="sr-Latn-BA"/>
        </w:rPr>
        <w:t xml:space="preserve"> димензионалности. </w:t>
      </w:r>
      <w:r w:rsidR="0019288E">
        <w:rPr>
          <w:lang w:val="sr-Cyrl-BA"/>
        </w:rPr>
        <w:t>Груписање</w:t>
      </w:r>
      <w:r w:rsidRPr="00450229">
        <w:rPr>
          <w:lang w:val="sr-Latn-BA"/>
        </w:rPr>
        <w:t xml:space="preserve"> покушава груписати сличне податке у исте кластер</w:t>
      </w:r>
      <w:r w:rsidR="00C31A52">
        <w:rPr>
          <w:lang w:val="sr-Cyrl-BA"/>
        </w:rPr>
        <w:t>е</w:t>
      </w:r>
      <w:r w:rsidRPr="00450229">
        <w:rPr>
          <w:lang w:val="sr-Latn-BA"/>
        </w:rPr>
        <w:t xml:space="preserve"> како би се створиле категорије. </w:t>
      </w:r>
      <w:r w:rsidR="00CF02FA">
        <w:rPr>
          <w:lang w:val="sr-Cyrl-BA"/>
        </w:rPr>
        <w:t>Смањење</w:t>
      </w:r>
      <w:r w:rsidRPr="00450229">
        <w:rPr>
          <w:lang w:val="sr-Latn-BA"/>
        </w:rPr>
        <w:t xml:space="preserve"> димензионалности покушава смањити број димензија података како би се добила слика о главним </w:t>
      </w:r>
      <w:r w:rsidR="00C31A52">
        <w:rPr>
          <w:lang w:val="sr-Cyrl-BA"/>
        </w:rPr>
        <w:t>вриједностима</w:t>
      </w:r>
      <w:r w:rsidRPr="00450229">
        <w:rPr>
          <w:lang w:val="sr-Latn-BA"/>
        </w:rPr>
        <w:t xml:space="preserve"> и структури података.</w:t>
      </w:r>
    </w:p>
    <w:p w14:paraId="2EB850D9" w14:textId="4743DDEA" w:rsidR="00450229" w:rsidRDefault="00450229" w:rsidP="00450229">
      <w:pPr>
        <w:pStyle w:val="NoSpacing"/>
        <w:rPr>
          <w:lang w:val="sr-Latn-BA"/>
        </w:rPr>
      </w:pPr>
      <w:r w:rsidRPr="00450229">
        <w:rPr>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Pr>
          <w:lang w:val="sr-Cyrl-BA"/>
        </w:rPr>
        <w:t>а</w:t>
      </w:r>
      <w:r w:rsidRPr="00450229">
        <w:rPr>
          <w:lang w:val="sr-Latn-BA"/>
        </w:rPr>
        <w:t>чност</w:t>
      </w:r>
      <w:ins w:id="52" w:author="Aleksandar Kelec" w:date="2023-11-26T15:04:00Z">
        <w:r w:rsidR="004F0048">
          <w:rPr>
            <w:lang w:val="sr-Cyrl-BA"/>
          </w:rPr>
          <w:t>,</w:t>
        </w:r>
      </w:ins>
      <w:r w:rsidRPr="00450229">
        <w:rPr>
          <w:lang w:val="sr-Latn-BA"/>
        </w:rPr>
        <w:t xml:space="preserve"> јер недостај</w:t>
      </w:r>
      <w:r w:rsidR="00C31A52">
        <w:rPr>
          <w:lang w:val="sr-Cyrl-BA"/>
        </w:rPr>
        <w:t>у</w:t>
      </w:r>
      <w:r w:rsidRPr="00450229">
        <w:rPr>
          <w:lang w:val="sr-Latn-BA"/>
        </w:rPr>
        <w:t xml:space="preserve"> унапријед дефинисан</w:t>
      </w:r>
      <w:r w:rsidR="00C31A52">
        <w:rPr>
          <w:lang w:val="sr-Cyrl-BA"/>
        </w:rPr>
        <w:t>е</w:t>
      </w:r>
      <w:r w:rsidRPr="00450229">
        <w:rPr>
          <w:lang w:val="sr-Latn-BA"/>
        </w:rPr>
        <w:t xml:space="preserve"> ознак</w:t>
      </w:r>
      <w:r w:rsidR="00C31A52">
        <w:rPr>
          <w:lang w:val="sr-Cyrl-BA"/>
        </w:rPr>
        <w:t>е</w:t>
      </w:r>
      <w:r w:rsidRPr="00450229">
        <w:rPr>
          <w:lang w:val="sr-Latn-BA"/>
        </w:rPr>
        <w:t xml:space="preserve"> за провјеру резултата.</w:t>
      </w:r>
    </w:p>
    <w:p w14:paraId="26021456" w14:textId="77777777" w:rsidR="00450229" w:rsidRDefault="000340FF" w:rsidP="00532390">
      <w:pPr>
        <w:pStyle w:val="Heading3"/>
        <w:numPr>
          <w:ilvl w:val="2"/>
          <w:numId w:val="1"/>
        </w:numPr>
        <w:rPr>
          <w:rStyle w:val="jlqj4b"/>
          <w:lang w:val="sr-Cyrl-BA"/>
        </w:rPr>
      </w:pPr>
      <w:bookmarkStart w:id="53" w:name="_Toc151317496"/>
      <w:r>
        <w:rPr>
          <w:rStyle w:val="jlqj4b"/>
          <w:lang w:val="sr-Cyrl-BA"/>
        </w:rPr>
        <w:lastRenderedPageBreak/>
        <w:t>Груписање</w:t>
      </w:r>
      <w:bookmarkEnd w:id="53"/>
    </w:p>
    <w:p w14:paraId="38D2E0DD" w14:textId="3E478324" w:rsidR="009109F0" w:rsidRPr="00FF08FC" w:rsidRDefault="000340FF" w:rsidP="00D44804">
      <w:pPr>
        <w:pStyle w:val="NoSpacing"/>
        <w:rPr>
          <w:lang w:val="ru-RU"/>
        </w:rPr>
      </w:pPr>
      <w:r>
        <w:rPr>
          <w:lang w:val="sr-Cyrl-BA"/>
        </w:rPr>
        <w:t>Груписање</w:t>
      </w:r>
      <w:r w:rsidR="00FB133C">
        <w:rPr>
          <w:lang w:val="sr-Cyrl-BA"/>
        </w:rPr>
        <w:t xml:space="preserve"> или кластеринг </w:t>
      </w:r>
      <w:r w:rsidR="00FB133C" w:rsidRPr="00FF08FC">
        <w:rPr>
          <w:lang w:val="ru-RU"/>
        </w:rPr>
        <w:t>(</w:t>
      </w:r>
      <w:r w:rsidR="008278A8">
        <w:rPr>
          <w:rStyle w:val="jlqj4b"/>
          <w:i/>
          <w:lang w:val="sr-Cyrl-BA"/>
        </w:rPr>
        <w:t xml:space="preserve">енг. </w:t>
      </w:r>
      <w:r w:rsidR="00FB133C">
        <w:rPr>
          <w:i/>
          <w:lang w:val="en-US"/>
        </w:rPr>
        <w:t>Clustering</w:t>
      </w:r>
      <w:r w:rsidR="00FB133C" w:rsidRPr="00FF08FC">
        <w:rPr>
          <w:i/>
          <w:lang w:val="ru-RU"/>
        </w:rPr>
        <w:t>)</w:t>
      </w:r>
      <w:r w:rsidR="009109F0" w:rsidRPr="00FF08FC">
        <w:rPr>
          <w:lang w:val="ru-RU"/>
        </w:rPr>
        <w:t xml:space="preserve"> у машинском учењу је техника</w:t>
      </w:r>
      <w:r w:rsidR="00C40EF3">
        <w:rPr>
          <w:lang w:val="sr-Cyrl-BA"/>
        </w:rPr>
        <w:t xml:space="preserve"> сврставања</w:t>
      </w:r>
      <w:r w:rsidR="009109F0" w:rsidRPr="00FF08FC">
        <w:rPr>
          <w:lang w:val="ru-RU"/>
        </w:rPr>
        <w:t xml:space="preserve"> сличних објеката у исте </w:t>
      </w:r>
      <w:r w:rsidR="00DA5C6C">
        <w:rPr>
          <w:lang w:val="sr-Cyrl-BA"/>
        </w:rPr>
        <w:t>групе</w:t>
      </w:r>
      <w:r w:rsidR="009109F0" w:rsidRPr="00FF08FC">
        <w:rPr>
          <w:lang w:val="ru-RU"/>
        </w:rPr>
        <w:t xml:space="preserve">, тзв. </w:t>
      </w:r>
      <w:r w:rsidR="00FB133C">
        <w:rPr>
          <w:lang w:val="sr-Cyrl-BA"/>
        </w:rPr>
        <w:t>к</w:t>
      </w:r>
      <w:r w:rsidR="009109F0" w:rsidRPr="00FF08FC">
        <w:rPr>
          <w:lang w:val="ru-RU"/>
        </w:rPr>
        <w:t>ласте</w:t>
      </w:r>
      <w:r w:rsidR="00FB133C">
        <w:rPr>
          <w:lang w:val="sr-Cyrl-BA"/>
        </w:rPr>
        <w:t>ре</w:t>
      </w:r>
      <w:r w:rsidR="009109F0" w:rsidRPr="00FF08FC">
        <w:rPr>
          <w:lang w:val="ru-RU"/>
        </w:rPr>
        <w:t>. Овај приступ се користи за организ</w:t>
      </w:r>
      <w:r w:rsidR="00C31A52">
        <w:rPr>
          <w:lang w:val="sr-Cyrl-BA"/>
        </w:rPr>
        <w:t>ов</w:t>
      </w:r>
      <w:r w:rsidR="009109F0" w:rsidRPr="00FF08FC">
        <w:rPr>
          <w:lang w:val="ru-RU"/>
        </w:rPr>
        <w:t>ање великих количина необрађених података у корисне групе које имају сличне карактеристике.</w:t>
      </w:r>
    </w:p>
    <w:p w14:paraId="0D094BEA" w14:textId="369A9619" w:rsidR="009109F0" w:rsidRPr="008278A8" w:rsidRDefault="00FB133C" w:rsidP="00D44804">
      <w:pPr>
        <w:pStyle w:val="NoSpacing"/>
        <w:rPr>
          <w:lang w:val="sr-Cyrl-BA"/>
        </w:rPr>
      </w:pPr>
      <w:r>
        <w:rPr>
          <w:lang w:val="sr-Cyrl-BA"/>
        </w:rPr>
        <w:t>Груписање</w:t>
      </w:r>
      <w:r w:rsidRPr="00FF08FC">
        <w:rPr>
          <w:lang w:val="ru-RU"/>
        </w:rPr>
        <w:t xml:space="preserve"> </w:t>
      </w:r>
      <w:r w:rsidR="009109F0" w:rsidRPr="00FF08FC">
        <w:rPr>
          <w:lang w:val="ru-RU"/>
        </w:rPr>
        <w:t>се описује као једна од метода за апстрах</w:t>
      </w:r>
      <w:r w:rsidR="00C31A52">
        <w:rPr>
          <w:lang w:val="sr-Cyrl-BA"/>
        </w:rPr>
        <w:t>ов</w:t>
      </w:r>
      <w:r w:rsidR="009109F0" w:rsidRPr="00FF08FC">
        <w:rPr>
          <w:lang w:val="ru-RU"/>
        </w:rPr>
        <w:t xml:space="preserve">ање информација из података без да се користе подаци о </w:t>
      </w:r>
      <w:r w:rsidR="00C31A52">
        <w:rPr>
          <w:lang w:val="sr-Cyrl-BA"/>
        </w:rPr>
        <w:t>ознакама</w:t>
      </w:r>
      <w:r w:rsidR="009109F0" w:rsidRPr="00FF08FC">
        <w:rPr>
          <w:lang w:val="ru-RU"/>
        </w:rPr>
        <w:t xml:space="preserve"> објеката. </w:t>
      </w:r>
      <w:r>
        <w:rPr>
          <w:lang w:val="sr-Cyrl-BA"/>
        </w:rPr>
        <w:t>Груписање</w:t>
      </w:r>
      <w:r w:rsidR="009109F0" w:rsidRPr="00FF08FC">
        <w:rPr>
          <w:lang w:val="ru-RU"/>
        </w:rPr>
        <w:t xml:space="preserve"> се може провести кориштењем различитих алгоритама, као што су </w:t>
      </w:r>
      <w:r>
        <w:rPr>
          <w:lang w:val="sr-Cyrl-BA"/>
        </w:rPr>
        <w:t xml:space="preserve">хијерархијско груписање </w:t>
      </w:r>
      <w:r w:rsidRPr="00FF08FC">
        <w:rPr>
          <w:i/>
          <w:lang w:val="ru-RU"/>
        </w:rPr>
        <w:t>(</w:t>
      </w:r>
      <w:r w:rsidR="008278A8">
        <w:rPr>
          <w:rStyle w:val="jlqj4b"/>
          <w:i/>
          <w:lang w:val="sr-Cyrl-BA"/>
        </w:rPr>
        <w:t xml:space="preserve">енг. </w:t>
      </w:r>
      <w:r>
        <w:rPr>
          <w:i/>
          <w:lang w:val="en-US"/>
        </w:rPr>
        <w:t>Hierarchical</w:t>
      </w:r>
      <w:r w:rsidRPr="008278A8">
        <w:rPr>
          <w:i/>
          <w:lang w:val="sr-Cyrl-BA"/>
        </w:rPr>
        <w:t xml:space="preserve"> </w:t>
      </w:r>
      <w:r>
        <w:rPr>
          <w:i/>
          <w:lang w:val="en-US"/>
        </w:rPr>
        <w:t>clustering</w:t>
      </w:r>
      <w:r w:rsidRPr="008278A8">
        <w:rPr>
          <w:i/>
          <w:lang w:val="sr-Cyrl-BA"/>
        </w:rPr>
        <w:t>)</w:t>
      </w:r>
      <w:r w:rsidR="009109F0" w:rsidRPr="008278A8">
        <w:rPr>
          <w:lang w:val="sr-Cyrl-BA"/>
        </w:rPr>
        <w:t xml:space="preserve">, </w:t>
      </w:r>
      <w:r>
        <w:rPr>
          <w:lang w:val="sr-Cyrl-BA"/>
        </w:rPr>
        <w:t xml:space="preserve">груписање методом к-средњих вриједности </w:t>
      </w:r>
      <w:r w:rsidRPr="008278A8">
        <w:rPr>
          <w:i/>
          <w:lang w:val="sr-Cyrl-BA"/>
        </w:rPr>
        <w:t>(</w:t>
      </w:r>
      <w:r w:rsidR="008278A8">
        <w:rPr>
          <w:rStyle w:val="jlqj4b"/>
          <w:i/>
          <w:lang w:val="sr-Cyrl-BA"/>
        </w:rPr>
        <w:t xml:space="preserve">енг. </w:t>
      </w:r>
      <w:r>
        <w:rPr>
          <w:i/>
          <w:lang w:val="en-US"/>
        </w:rPr>
        <w:t>K</w:t>
      </w:r>
      <w:r w:rsidRPr="008278A8">
        <w:rPr>
          <w:i/>
          <w:lang w:val="sr-Cyrl-BA"/>
        </w:rPr>
        <w:t>-</w:t>
      </w:r>
      <w:r>
        <w:rPr>
          <w:i/>
          <w:lang w:val="en-US"/>
        </w:rPr>
        <w:t>means</w:t>
      </w:r>
      <w:r w:rsidRPr="008278A8">
        <w:rPr>
          <w:i/>
          <w:lang w:val="sr-Cyrl-BA"/>
        </w:rPr>
        <w:t xml:space="preserve"> </w:t>
      </w:r>
      <w:r>
        <w:rPr>
          <w:i/>
          <w:lang w:val="en-US"/>
        </w:rPr>
        <w:t>clustering</w:t>
      </w:r>
      <w:r w:rsidRPr="008278A8">
        <w:rPr>
          <w:i/>
          <w:lang w:val="sr-Cyrl-BA"/>
        </w:rPr>
        <w:t>)</w:t>
      </w:r>
      <w:r w:rsidRPr="008278A8">
        <w:rPr>
          <w:lang w:val="sr-Cyrl-BA"/>
        </w:rPr>
        <w:t xml:space="preserve">, </w:t>
      </w:r>
      <w:r>
        <w:rPr>
          <w:lang w:val="sr-Cyrl-BA"/>
        </w:rPr>
        <w:t>итд</w:t>
      </w:r>
      <w:r w:rsidR="009109F0" w:rsidRPr="008278A8">
        <w:rPr>
          <w:lang w:val="sr-Cyrl-BA"/>
        </w:rPr>
        <w:t>.</w:t>
      </w:r>
    </w:p>
    <w:p w14:paraId="2144F1D3" w14:textId="24F12AC7" w:rsidR="009109F0" w:rsidRPr="00FF08FC" w:rsidRDefault="00FB133C" w:rsidP="00FB133C">
      <w:pPr>
        <w:pStyle w:val="NoSpacing"/>
        <w:rPr>
          <w:lang w:val="ru-RU"/>
        </w:rPr>
      </w:pPr>
      <w:r>
        <w:rPr>
          <w:lang w:val="sr-Cyrl-BA"/>
        </w:rPr>
        <w:t>Груписање се описује</w:t>
      </w:r>
      <w:r w:rsidR="009109F0" w:rsidRPr="00FF08FC">
        <w:rPr>
          <w:lang w:val="ru-RU"/>
        </w:rPr>
        <w:t xml:space="preserve"> као проблем</w:t>
      </w:r>
      <w:r>
        <w:rPr>
          <w:lang w:val="sr-Cyrl-BA"/>
        </w:rPr>
        <w:t xml:space="preserve"> ненадгледаног учења</w:t>
      </w:r>
      <w:r w:rsidR="009109F0" w:rsidRPr="00FF08FC">
        <w:rPr>
          <w:lang w:val="ru-RU"/>
        </w:rPr>
        <w:t>, што значи да алгоритам ради без предефини</w:t>
      </w:r>
      <w:r>
        <w:rPr>
          <w:lang w:val="sr-Cyrl-BA"/>
        </w:rPr>
        <w:t>с</w:t>
      </w:r>
      <w:r w:rsidR="009109F0" w:rsidRPr="00FF08FC">
        <w:rPr>
          <w:lang w:val="ru-RU"/>
        </w:rPr>
        <w:t>аног означавања података. Умјесто тога, алгоритам тражи структуру у подацима и сам саставља групе.</w:t>
      </w:r>
      <w:del w:id="54" w:author="Aleksandar Kelec" w:date="2023-11-26T15:28:00Z">
        <w:r w:rsidDel="00AA7D71">
          <w:rPr>
            <w:lang w:val="sr-Cyrl-BA"/>
          </w:rPr>
          <w:delText xml:space="preserve"> </w:delText>
        </w:r>
      </w:del>
      <w:r w:rsidR="009109F0" w:rsidRPr="00FF08FC">
        <w:rPr>
          <w:lang w:val="ru-RU"/>
        </w:rPr>
        <w:t xml:space="preserve"> </w:t>
      </w:r>
      <w:del w:id="55" w:author="Aleksandar Kelec" w:date="2023-11-26T15:29:00Z">
        <w:r w:rsidR="009109F0" w:rsidRPr="00FF08FC" w:rsidDel="00AA7D71">
          <w:rPr>
            <w:lang w:val="ru-RU"/>
          </w:rPr>
          <w:delText>м</w:delText>
        </w:r>
      </w:del>
      <w:ins w:id="56" w:author="Aleksandar Kelec" w:date="2023-11-26T15:28:00Z">
        <w:r w:rsidR="00AA7D71">
          <w:rPr>
            <w:lang w:val="ru-RU"/>
          </w:rPr>
          <w:t>М</w:t>
        </w:r>
      </w:ins>
      <w:r w:rsidR="009109F0" w:rsidRPr="00FF08FC">
        <w:rPr>
          <w:lang w:val="ru-RU"/>
        </w:rPr>
        <w:t>оже се мјерити различитим метрикама, попут еуклидске удаљености</w:t>
      </w:r>
      <w:r>
        <w:rPr>
          <w:lang w:val="sr-Cyrl-BA"/>
        </w:rPr>
        <w:t xml:space="preserve"> или</w:t>
      </w:r>
      <w:r w:rsidR="009109F0" w:rsidRPr="00FF08FC">
        <w:rPr>
          <w:lang w:val="ru-RU"/>
        </w:rPr>
        <w:t xml:space="preserve"> других.</w:t>
      </w:r>
    </w:p>
    <w:p w14:paraId="658DA899" w14:textId="3478B302" w:rsidR="00633E20" w:rsidRDefault="009109F0" w:rsidP="00633E20">
      <w:pPr>
        <w:pStyle w:val="NoSpacing"/>
      </w:pPr>
      <w:r w:rsidRPr="00FF08FC">
        <w:rPr>
          <w:lang w:val="ru-RU"/>
        </w:rPr>
        <w:t xml:space="preserve">У сваком случају, </w:t>
      </w:r>
      <w:r w:rsidR="00FB133C">
        <w:rPr>
          <w:lang w:val="sr-Cyrl-BA"/>
        </w:rPr>
        <w:t>груписање</w:t>
      </w:r>
      <w:r w:rsidRPr="00FF08FC">
        <w:rPr>
          <w:lang w:val="ru-RU"/>
        </w:rPr>
        <w:t xml:space="preserve"> је важна техника која се често користи у </w:t>
      </w:r>
      <w:r w:rsidR="00FB133C">
        <w:rPr>
          <w:lang w:val="sr-Cyrl-BA"/>
        </w:rPr>
        <w:t>обради</w:t>
      </w:r>
      <w:r w:rsidRPr="00FF08FC">
        <w:rPr>
          <w:lang w:val="ru-RU"/>
        </w:rPr>
        <w:t xml:space="preserve"> података прије </w:t>
      </w:r>
      <w:r w:rsidR="00FB133C">
        <w:rPr>
          <w:lang w:val="sr-Cyrl-BA"/>
        </w:rPr>
        <w:t>даљег</w:t>
      </w:r>
      <w:r w:rsidRPr="00FF08FC">
        <w:rPr>
          <w:lang w:val="ru-RU"/>
        </w:rPr>
        <w:t xml:space="preserve"> машинског учења, помажући у смањењу димензије података и учинковитијем моделирању.</w:t>
      </w:r>
      <w:sdt>
        <w:sdtPr>
          <w:id w:val="224424577"/>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195ED04B" w14:textId="77777777" w:rsidR="001B518E" w:rsidRDefault="001B518E" w:rsidP="00633E20">
      <w:pPr>
        <w:pStyle w:val="NoSpacing"/>
        <w:rPr>
          <w:rStyle w:val="jlqj4b"/>
          <w:lang w:val="sr-Cyrl-BA"/>
        </w:rPr>
      </w:pPr>
    </w:p>
    <w:p w14:paraId="6A472B8A" w14:textId="548519DF" w:rsidR="00633E20" w:rsidRDefault="00633E20" w:rsidP="00633E20">
      <w:pPr>
        <w:pStyle w:val="NoSpacing"/>
        <w:ind w:firstLine="0"/>
        <w:jc w:val="center"/>
        <w:rPr>
          <w:rFonts w:cs="Times New Roman"/>
          <w:i/>
          <w:iCs/>
          <w:lang w:val="sr-Cyrl-BA"/>
        </w:rPr>
      </w:pPr>
      <w:r>
        <w:rPr>
          <w:rStyle w:val="jlqj4b"/>
          <w:noProof/>
          <w:lang w:val="sr-Cyrl-BA"/>
        </w:rPr>
        <w:drawing>
          <wp:inline distT="0" distB="0" distL="0" distR="0" wp14:anchorId="2EF2FC72" wp14:editId="2184E485">
            <wp:extent cx="5935980" cy="4386993"/>
            <wp:effectExtent l="19050" t="19050" r="26670" b="13970"/>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639" cy="4394132"/>
                    </a:xfrm>
                    <a:prstGeom prst="rect">
                      <a:avLst/>
                    </a:prstGeom>
                    <a:noFill/>
                    <a:ln>
                      <a:solidFill>
                        <a:schemeClr val="tx1"/>
                      </a:solidFill>
                    </a:ln>
                  </pic:spPr>
                </pic:pic>
              </a:graphicData>
            </a:graphic>
          </wp:inline>
        </w:drawing>
      </w:r>
      <w:r w:rsidRPr="00633E20">
        <w:rPr>
          <w:rFonts w:cs="Times New Roman"/>
          <w:i/>
          <w:iCs/>
          <w:lang w:val="sr-Cyrl-BA"/>
        </w:rPr>
        <w:t xml:space="preserve"> </w:t>
      </w:r>
      <w:r>
        <w:rPr>
          <w:rFonts w:cs="Times New Roman"/>
          <w:i/>
          <w:iCs/>
          <w:lang w:val="sr-Cyrl-BA"/>
        </w:rPr>
        <w:t>Слика 2.</w:t>
      </w:r>
      <w:r w:rsidR="004B2026">
        <w:rPr>
          <w:rFonts w:cs="Times New Roman"/>
          <w:i/>
          <w:iCs/>
          <w:lang w:val="ru-RU"/>
        </w:rPr>
        <w:t>11</w:t>
      </w:r>
      <w:r>
        <w:rPr>
          <w:rFonts w:cs="Times New Roman"/>
          <w:i/>
          <w:iCs/>
          <w:lang w:val="sr-Cyrl-BA"/>
        </w:rPr>
        <w:t xml:space="preserve">. </w:t>
      </w:r>
      <w:r w:rsidR="001B518E">
        <w:rPr>
          <w:rFonts w:cs="Times New Roman"/>
          <w:i/>
          <w:iCs/>
          <w:lang w:val="sr-Cyrl-BA"/>
        </w:rPr>
        <w:t>Једноставан п</w:t>
      </w:r>
      <w:r>
        <w:rPr>
          <w:rFonts w:cs="Times New Roman"/>
          <w:i/>
          <w:iCs/>
          <w:lang w:val="sr-Cyrl-BA"/>
        </w:rPr>
        <w:t>римјер груписања домаћинстав</w:t>
      </w:r>
      <w:ins w:id="57" w:author="Aleksandar Kelec" w:date="2023-11-26T15:29:00Z">
        <w:r w:rsidR="0044380F">
          <w:rPr>
            <w:rFonts w:cs="Times New Roman"/>
            <w:i/>
            <w:iCs/>
            <w:lang w:val="sr-Cyrl-BA"/>
          </w:rPr>
          <w:t>а</w:t>
        </w:r>
      </w:ins>
      <w:r>
        <w:rPr>
          <w:rFonts w:cs="Times New Roman"/>
          <w:i/>
          <w:iCs/>
          <w:lang w:val="sr-Cyrl-BA"/>
        </w:rPr>
        <w:t xml:space="preserve"> према удаљености од електричног разводника</w:t>
      </w:r>
    </w:p>
    <w:p w14:paraId="6300FFAD" w14:textId="475E3BBA" w:rsidR="009109F0" w:rsidRDefault="009109F0" w:rsidP="00633E20">
      <w:pPr>
        <w:pStyle w:val="NoSpacing"/>
        <w:ind w:firstLine="0"/>
        <w:rPr>
          <w:rStyle w:val="jlqj4b"/>
          <w:i/>
          <w:szCs w:val="28"/>
          <w:lang w:val="sr-Cyrl-BA"/>
        </w:rPr>
      </w:pPr>
      <w:r>
        <w:rPr>
          <w:rStyle w:val="jlqj4b"/>
          <w:lang w:val="sr-Cyrl-BA"/>
        </w:rPr>
        <w:br w:type="page"/>
      </w:r>
    </w:p>
    <w:p w14:paraId="385D70E1" w14:textId="77777777" w:rsidR="00450229" w:rsidRDefault="009109F0" w:rsidP="00532390">
      <w:pPr>
        <w:pStyle w:val="Heading3"/>
        <w:numPr>
          <w:ilvl w:val="2"/>
          <w:numId w:val="1"/>
        </w:numPr>
        <w:rPr>
          <w:rStyle w:val="jlqj4b"/>
          <w:lang w:val="sr-Cyrl-BA"/>
        </w:rPr>
      </w:pPr>
      <w:bookmarkStart w:id="58" w:name="_Toc151317497"/>
      <w:r>
        <w:rPr>
          <w:rStyle w:val="jlqj4b"/>
          <w:lang w:val="sr-Cyrl-BA"/>
        </w:rPr>
        <w:lastRenderedPageBreak/>
        <w:t>Смањење димензионалности</w:t>
      </w:r>
      <w:bookmarkEnd w:id="58"/>
    </w:p>
    <w:p w14:paraId="73C04A31" w14:textId="0DA85CEE" w:rsidR="009109F0" w:rsidRPr="009C7963" w:rsidRDefault="000340FF" w:rsidP="009C7963">
      <w:pPr>
        <w:pStyle w:val="NoSpacing"/>
        <w:rPr>
          <w:rStyle w:val="jlqj4b"/>
          <w:lang w:val="sr-Cyrl-BA"/>
        </w:rPr>
      </w:pPr>
      <w:r>
        <w:rPr>
          <w:rStyle w:val="jlqj4b"/>
          <w:lang w:val="sr-Cyrl-BA"/>
        </w:rPr>
        <w:t>Смањење</w:t>
      </w:r>
      <w:r w:rsidR="009109F0" w:rsidRPr="00FF08FC">
        <w:rPr>
          <w:rStyle w:val="jlqj4b"/>
          <w:lang w:val="ru-RU"/>
        </w:rPr>
        <w:t xml:space="preserve"> димензионалности је техника у машинском учењу која се користи за смањивање броја </w:t>
      </w:r>
      <w:r w:rsidR="00C860C9">
        <w:rPr>
          <w:rStyle w:val="jlqj4b"/>
          <w:lang w:val="ru-RU"/>
        </w:rPr>
        <w:t>атрибута</w:t>
      </w:r>
      <w:r w:rsidR="009109F0" w:rsidRPr="00FF08FC">
        <w:rPr>
          <w:rStyle w:val="jlqj4b"/>
          <w:lang w:val="ru-RU"/>
        </w:rPr>
        <w:t xml:space="preserve"> у подацима. Ова техника се користи како би се смањила сложеност података и убрзао процес машинског учења. </w:t>
      </w:r>
      <w:r w:rsidR="009C7963">
        <w:rPr>
          <w:rStyle w:val="jlqj4b"/>
          <w:lang w:val="sr-Cyrl-BA"/>
        </w:rPr>
        <w:t>Смањење</w:t>
      </w:r>
      <w:r w:rsidR="009109F0" w:rsidRPr="00FF08FC">
        <w:rPr>
          <w:rStyle w:val="jlqj4b"/>
          <w:lang w:val="ru-RU"/>
        </w:rPr>
        <w:t xml:space="preserve"> димензионалности се често користи у комбинацији са другим техникама машинског учења, како би се створили бољи модели.</w:t>
      </w:r>
      <w:r w:rsidR="009C7963">
        <w:rPr>
          <w:rStyle w:val="jlqj4b"/>
          <w:lang w:val="sr-Cyrl-BA"/>
        </w:rPr>
        <w:t xml:space="preserve"> Смањење </w:t>
      </w:r>
      <w:r w:rsidR="009109F0" w:rsidRPr="00FF08FC">
        <w:rPr>
          <w:rStyle w:val="jlqj4b"/>
          <w:lang w:val="ru-RU"/>
        </w:rPr>
        <w:t xml:space="preserve">димензионалности </w:t>
      </w:r>
      <w:r w:rsidR="00C860C9">
        <w:rPr>
          <w:rStyle w:val="jlqj4b"/>
          <w:lang w:val="ru-RU"/>
        </w:rPr>
        <w:t>може да буде од помоћи и за избјегавање</w:t>
      </w:r>
      <w:r w:rsidR="009109F0" w:rsidRPr="00FF08FC">
        <w:rPr>
          <w:rStyle w:val="jlqj4b"/>
          <w:lang w:val="ru-RU"/>
        </w:rPr>
        <w:t xml:space="preserve"> </w:t>
      </w:r>
      <w:r w:rsidR="00C860C9">
        <w:rPr>
          <w:lang w:val="sr-Cyrl-BA"/>
        </w:rPr>
        <w:t>преприлагођавања</w:t>
      </w:r>
      <w:r w:rsidR="009109F0" w:rsidRPr="00FF08FC">
        <w:rPr>
          <w:rStyle w:val="jlqj4b"/>
          <w:lang w:val="ru-RU"/>
        </w:rPr>
        <w:t>.</w:t>
      </w:r>
    </w:p>
    <w:p w14:paraId="32EB2D91" w14:textId="6D02DE5D" w:rsidR="00C2549B" w:rsidRPr="00FF08FC" w:rsidRDefault="009C7963" w:rsidP="00C2549B">
      <w:pPr>
        <w:pStyle w:val="NoSpacing"/>
        <w:rPr>
          <w:rStyle w:val="jlqj4b"/>
          <w:lang w:val="ru-RU"/>
        </w:rPr>
      </w:pPr>
      <w:r>
        <w:rPr>
          <w:rStyle w:val="jlqj4b"/>
          <w:lang w:val="sr-Cyrl-BA"/>
        </w:rPr>
        <w:t>Различите технике смањења димензионалности</w:t>
      </w:r>
      <w:r w:rsidR="009109F0" w:rsidRPr="00FF08FC">
        <w:rPr>
          <w:rStyle w:val="jlqj4b"/>
          <w:lang w:val="sr-Cyrl-BA"/>
        </w:rPr>
        <w:t xml:space="preserve"> укључују </w:t>
      </w:r>
      <w:r w:rsidR="00C2549B">
        <w:rPr>
          <w:rStyle w:val="jlqj4b"/>
          <w:lang w:val="sr-Cyrl-BA"/>
        </w:rPr>
        <w:t>анализу главних компоненти</w:t>
      </w:r>
      <w:r w:rsidR="009109F0" w:rsidRPr="00FF08FC">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AF32D9" w:rsidRPr="00C2549B">
        <w:rPr>
          <w:rStyle w:val="jlqj4b"/>
          <w:i/>
        </w:rPr>
        <w:t>Principal</w:t>
      </w:r>
      <w:r w:rsidR="00AF32D9" w:rsidRPr="00FF08FC">
        <w:rPr>
          <w:rStyle w:val="jlqj4b"/>
          <w:i/>
          <w:lang w:val="sr-Cyrl-BA"/>
        </w:rPr>
        <w:t xml:space="preserve"> </w:t>
      </w:r>
      <w:r w:rsidR="00AF32D9" w:rsidRPr="00C2549B">
        <w:rPr>
          <w:rStyle w:val="jlqj4b"/>
          <w:i/>
        </w:rPr>
        <w:t>component</w:t>
      </w:r>
      <w:r w:rsidR="00AF32D9" w:rsidRPr="00FF08FC">
        <w:rPr>
          <w:rStyle w:val="jlqj4b"/>
          <w:i/>
          <w:lang w:val="sr-Cyrl-BA"/>
        </w:rPr>
        <w:t xml:space="preserve"> </w:t>
      </w:r>
      <w:r w:rsidR="00AF32D9" w:rsidRPr="00C2549B">
        <w:rPr>
          <w:rStyle w:val="jlqj4b"/>
          <w:i/>
        </w:rPr>
        <w:t>analysis</w:t>
      </w:r>
      <w:r w:rsidR="00C2549B" w:rsidRPr="00FF08FC">
        <w:rPr>
          <w:rStyle w:val="jlqj4b"/>
          <w:i/>
          <w:lang w:val="sr-Cyrl-BA"/>
        </w:rPr>
        <w:t xml:space="preserve"> - </w:t>
      </w:r>
      <w:r w:rsidR="00C2549B">
        <w:rPr>
          <w:rStyle w:val="jlqj4b"/>
          <w:i/>
        </w:rPr>
        <w:t>PCA</w:t>
      </w:r>
      <w:r w:rsidR="00C2549B" w:rsidRPr="00FF08FC">
        <w:rPr>
          <w:rStyle w:val="jlqj4b"/>
          <w:lang w:val="sr-Cyrl-BA"/>
        </w:rPr>
        <w:t>)</w:t>
      </w:r>
      <w:r w:rsidR="009109F0" w:rsidRPr="00FF08FC">
        <w:rPr>
          <w:rStyle w:val="jlqj4b"/>
          <w:lang w:val="sr-Cyrl-BA"/>
        </w:rPr>
        <w:t xml:space="preserve">, </w:t>
      </w:r>
      <w:r w:rsidR="00C2549B">
        <w:rPr>
          <w:rStyle w:val="jlqj4b"/>
          <w:lang w:val="sr-Cyrl-BA"/>
        </w:rPr>
        <w:t>линеа</w:t>
      </w:r>
      <w:r w:rsidR="008278A8">
        <w:rPr>
          <w:rStyle w:val="jlqj4b"/>
          <w:lang w:val="sr-Cyrl-BA"/>
        </w:rPr>
        <w:t>р</w:t>
      </w:r>
      <w:r w:rsidR="00C2549B">
        <w:rPr>
          <w:rStyle w:val="jlqj4b"/>
          <w:lang w:val="sr-Cyrl-BA"/>
        </w:rPr>
        <w:t>н</w:t>
      </w:r>
      <w:r w:rsidR="001B518E">
        <w:rPr>
          <w:rStyle w:val="jlqj4b"/>
          <w:lang w:val="sr-Cyrl-BA"/>
        </w:rPr>
        <w:t>у</w:t>
      </w:r>
      <w:r w:rsidR="00C2549B">
        <w:rPr>
          <w:rStyle w:val="jlqj4b"/>
          <w:lang w:val="sr-Cyrl-BA"/>
        </w:rPr>
        <w:t xml:space="preserve"> дискриминантн</w:t>
      </w:r>
      <w:r w:rsidR="001B518E">
        <w:rPr>
          <w:rStyle w:val="jlqj4b"/>
          <w:lang w:val="sr-Cyrl-BA"/>
        </w:rPr>
        <w:t>у</w:t>
      </w:r>
      <w:r w:rsidR="00C2549B">
        <w:rPr>
          <w:rStyle w:val="jlqj4b"/>
          <w:lang w:val="sr-Cyrl-BA"/>
        </w:rPr>
        <w:t xml:space="preserve"> анализ</w:t>
      </w:r>
      <w:r w:rsidR="001B518E">
        <w:rPr>
          <w:rStyle w:val="jlqj4b"/>
          <w:lang w:val="sr-Cyrl-BA"/>
        </w:rPr>
        <w:t>у</w:t>
      </w:r>
      <w:r w:rsidR="00C2549B">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C2549B">
        <w:rPr>
          <w:rStyle w:val="jlqj4b"/>
          <w:i/>
          <w:lang w:val="en-US"/>
        </w:rPr>
        <w:t>Linear</w:t>
      </w:r>
      <w:r w:rsidR="00C2549B" w:rsidRPr="00FF08FC">
        <w:rPr>
          <w:rStyle w:val="jlqj4b"/>
          <w:i/>
          <w:lang w:val="sr-Cyrl-BA"/>
        </w:rPr>
        <w:t xml:space="preserve"> </w:t>
      </w:r>
      <w:r w:rsidR="00C2549B">
        <w:rPr>
          <w:rStyle w:val="jlqj4b"/>
          <w:i/>
          <w:lang w:val="en-US"/>
        </w:rPr>
        <w:t>Discriminant</w:t>
      </w:r>
      <w:r w:rsidR="00C2549B" w:rsidRPr="00FF08FC">
        <w:rPr>
          <w:rStyle w:val="jlqj4b"/>
          <w:i/>
          <w:lang w:val="sr-Cyrl-BA"/>
        </w:rPr>
        <w:t xml:space="preserve"> </w:t>
      </w:r>
      <w:r w:rsidR="00C2549B">
        <w:rPr>
          <w:rStyle w:val="jlqj4b"/>
          <w:i/>
          <w:lang w:val="en-US"/>
        </w:rPr>
        <w:t>Anal</w:t>
      </w:r>
      <w:r w:rsidR="007B6A1A">
        <w:rPr>
          <w:rStyle w:val="jlqj4b"/>
          <w:i/>
          <w:lang w:val="en-US"/>
        </w:rPr>
        <w:t>y</w:t>
      </w:r>
      <w:r w:rsidR="00C2549B">
        <w:rPr>
          <w:rStyle w:val="jlqj4b"/>
          <w:i/>
          <w:lang w:val="en-US"/>
        </w:rPr>
        <w:t>s</w:t>
      </w:r>
      <w:r w:rsidR="007B6A1A">
        <w:rPr>
          <w:rStyle w:val="jlqj4b"/>
          <w:i/>
          <w:lang w:val="en-US"/>
        </w:rPr>
        <w:t>i</w:t>
      </w:r>
      <w:r w:rsidR="00C2549B">
        <w:rPr>
          <w:rStyle w:val="jlqj4b"/>
          <w:i/>
          <w:lang w:val="en-US"/>
        </w:rPr>
        <w:t>s</w:t>
      </w:r>
      <w:r w:rsidR="00C2549B" w:rsidRPr="00FF08FC">
        <w:rPr>
          <w:rStyle w:val="jlqj4b"/>
          <w:i/>
          <w:lang w:val="sr-Cyrl-BA"/>
        </w:rPr>
        <w:t xml:space="preserve"> – </w:t>
      </w:r>
      <w:r w:rsidR="00C2549B">
        <w:rPr>
          <w:rStyle w:val="jlqj4b"/>
          <w:i/>
          <w:lang w:val="en-US"/>
        </w:rPr>
        <w:t>LDA</w:t>
      </w:r>
      <w:r w:rsidR="00C2549B" w:rsidRPr="00FF08FC">
        <w:rPr>
          <w:rStyle w:val="jlqj4b"/>
          <w:i/>
          <w:lang w:val="sr-Cyrl-BA"/>
        </w:rPr>
        <w:t>)</w:t>
      </w:r>
      <w:r w:rsidR="009109F0" w:rsidRPr="00FF08FC">
        <w:rPr>
          <w:rStyle w:val="jlqj4b"/>
          <w:lang w:val="sr-Cyrl-BA"/>
        </w:rPr>
        <w:t xml:space="preserve"> и мултидимензионално скалирање </w:t>
      </w:r>
      <w:r w:rsidR="00C2549B" w:rsidRPr="00FF08FC">
        <w:rPr>
          <w:rStyle w:val="jlqj4b"/>
          <w:i/>
          <w:lang w:val="sr-Cyrl-BA"/>
        </w:rPr>
        <w:t>(</w:t>
      </w:r>
      <w:r w:rsidR="008278A8">
        <w:rPr>
          <w:rStyle w:val="jlqj4b"/>
          <w:i/>
          <w:lang w:val="sr-Cyrl-BA"/>
        </w:rPr>
        <w:t xml:space="preserve">енг. </w:t>
      </w:r>
      <w:r w:rsidR="00C2549B">
        <w:rPr>
          <w:rStyle w:val="jlqj4b"/>
          <w:i/>
        </w:rPr>
        <w:t>Multidimensional</w:t>
      </w:r>
      <w:r w:rsidR="00C2549B" w:rsidRPr="00FF08FC">
        <w:rPr>
          <w:rStyle w:val="jlqj4b"/>
          <w:i/>
          <w:lang w:val="sr-Cyrl-BA"/>
        </w:rPr>
        <w:t xml:space="preserve"> </w:t>
      </w:r>
      <w:r w:rsidR="00C2549B">
        <w:rPr>
          <w:rStyle w:val="jlqj4b"/>
          <w:i/>
        </w:rPr>
        <w:t>Scaling</w:t>
      </w:r>
      <w:r w:rsidR="00C2549B" w:rsidRPr="00FF08FC">
        <w:rPr>
          <w:rStyle w:val="jlqj4b"/>
          <w:i/>
          <w:lang w:val="sr-Cyrl-BA"/>
        </w:rPr>
        <w:t xml:space="preserve"> - </w:t>
      </w:r>
      <w:r w:rsidR="00C2549B">
        <w:rPr>
          <w:rStyle w:val="jlqj4b"/>
          <w:i/>
        </w:rPr>
        <w:t>MDS</w:t>
      </w:r>
      <w:r w:rsidR="00C2549B" w:rsidRPr="00FF08FC">
        <w:rPr>
          <w:rStyle w:val="jlqj4b"/>
          <w:i/>
          <w:lang w:val="sr-Cyrl-BA"/>
        </w:rPr>
        <w:t>)</w:t>
      </w:r>
      <w:r w:rsidR="009109F0" w:rsidRPr="00FF08FC">
        <w:rPr>
          <w:rStyle w:val="jlqj4b"/>
          <w:lang w:val="sr-Cyrl-BA"/>
        </w:rPr>
        <w:t xml:space="preserve">. </w:t>
      </w:r>
      <w:r w:rsidR="009109F0" w:rsidRPr="00FF08FC">
        <w:rPr>
          <w:rStyle w:val="jlqj4b"/>
          <w:lang w:val="ru-RU"/>
        </w:rPr>
        <w:t>Свака од ових техника се користи за различите ситуације и има своје предности и недостатке.</w:t>
      </w:r>
    </w:p>
    <w:p w14:paraId="033FDF95" w14:textId="77777777" w:rsidR="00C31A52" w:rsidRDefault="00C2549B" w:rsidP="00C2549B">
      <w:pPr>
        <w:pStyle w:val="NoSpacing"/>
        <w:rPr>
          <w:rStyle w:val="jlqj4b"/>
          <w:lang w:val="sr-Cyrl-BA"/>
        </w:rPr>
      </w:pPr>
      <w:r>
        <w:rPr>
          <w:rStyle w:val="jlqj4b"/>
          <w:lang w:val="sr-Cyrl-BA"/>
        </w:rPr>
        <w:t>Р</w:t>
      </w:r>
      <w:r w:rsidR="009109F0" w:rsidRPr="00FF08FC">
        <w:rPr>
          <w:rStyle w:val="jlqj4b"/>
          <w:lang w:val="ru-RU"/>
        </w:rPr>
        <w:t>едукција димензионалности није рјешење за све проблеме у машинском учењу и треба</w:t>
      </w:r>
      <w:r>
        <w:rPr>
          <w:rStyle w:val="jlqj4b"/>
          <w:lang w:val="sr-Cyrl-BA"/>
        </w:rPr>
        <w:t xml:space="preserve"> се</w:t>
      </w:r>
      <w:r w:rsidR="009109F0" w:rsidRPr="00FF08FC">
        <w:rPr>
          <w:rStyle w:val="jlqj4b"/>
          <w:lang w:val="ru-RU"/>
        </w:rPr>
        <w:t xml:space="preserve"> користити са опрезом како се не би изгубил</w:t>
      </w:r>
      <w:r>
        <w:rPr>
          <w:rStyle w:val="jlqj4b"/>
          <w:lang w:val="sr-Cyrl-BA"/>
        </w:rPr>
        <w:t>е</w:t>
      </w:r>
      <w:r w:rsidR="009109F0" w:rsidRPr="00FF08FC">
        <w:rPr>
          <w:rStyle w:val="jlqj4b"/>
          <w:lang w:val="ru-RU"/>
        </w:rPr>
        <w:t xml:space="preserve"> важн</w:t>
      </w:r>
      <w:r>
        <w:rPr>
          <w:rStyle w:val="jlqj4b"/>
          <w:lang w:val="sr-Cyrl-BA"/>
        </w:rPr>
        <w:t>е</w:t>
      </w:r>
      <w:r w:rsidR="009109F0" w:rsidRPr="00FF08FC">
        <w:rPr>
          <w:rStyle w:val="jlqj4b"/>
          <w:lang w:val="ru-RU"/>
        </w:rPr>
        <w:t xml:space="preserve"> информациј</w:t>
      </w:r>
      <w:r>
        <w:rPr>
          <w:rStyle w:val="jlqj4b"/>
          <w:lang w:val="sr-Cyrl-BA"/>
        </w:rPr>
        <w:t>е</w:t>
      </w:r>
      <w:r w:rsidR="009109F0" w:rsidRPr="00FF08FC">
        <w:rPr>
          <w:rStyle w:val="jlqj4b"/>
          <w:lang w:val="ru-RU"/>
        </w:rPr>
        <w:t>.</w:t>
      </w:r>
      <w:r>
        <w:rPr>
          <w:rStyle w:val="jlqj4b"/>
          <w:lang w:val="sr-Cyrl-BA"/>
        </w:rPr>
        <w:t xml:space="preserve"> </w:t>
      </w:r>
      <w:sdt>
        <w:sdtPr>
          <w:rPr>
            <w:rStyle w:val="jlqj4b"/>
            <w:lang w:val="sr-Cyrl-BA"/>
          </w:rPr>
          <w:id w:val="1372272217"/>
          <w:citation/>
        </w:sdtPr>
        <w:sdtContent>
          <w:r w:rsidR="000340FF">
            <w:rPr>
              <w:rStyle w:val="jlqj4b"/>
              <w:lang w:val="sr-Cyrl-BA"/>
            </w:rPr>
            <w:fldChar w:fldCharType="begin"/>
          </w:r>
          <w:r w:rsidR="000340FF">
            <w:rPr>
              <w:rStyle w:val="jlqj4b"/>
              <w:lang w:val="sr-Latn-BA"/>
            </w:rPr>
            <w:instrText xml:space="preserve"> CITATION Mit97 \l 6170 </w:instrText>
          </w:r>
          <w:r w:rsidR="000340FF">
            <w:rPr>
              <w:rStyle w:val="jlqj4b"/>
              <w:lang w:val="sr-Cyrl-BA"/>
            </w:rPr>
            <w:fldChar w:fldCharType="separate"/>
          </w:r>
          <w:r w:rsidR="007779BE" w:rsidRPr="007779BE">
            <w:rPr>
              <w:noProof/>
              <w:lang w:val="sr-Latn-BA"/>
            </w:rPr>
            <w:t>[5]</w:t>
          </w:r>
          <w:r w:rsidR="000340FF">
            <w:rPr>
              <w:rStyle w:val="jlqj4b"/>
              <w:lang w:val="sr-Cyrl-BA"/>
            </w:rPr>
            <w:fldChar w:fldCharType="end"/>
          </w:r>
        </w:sdtContent>
      </w:sdt>
    </w:p>
    <w:p w14:paraId="44710AAE" w14:textId="77777777" w:rsidR="00C67B89" w:rsidRPr="00FF08FC" w:rsidRDefault="00C67B89" w:rsidP="00C2549B">
      <w:pPr>
        <w:pStyle w:val="NoSpacing"/>
        <w:rPr>
          <w:lang w:val="ru-RU"/>
        </w:rPr>
      </w:pPr>
      <w:r w:rsidRPr="00FF08FC">
        <w:rPr>
          <w:lang w:val="ru-RU"/>
        </w:rPr>
        <w:t>Алгоритми који спадају у ову врсту учења су :</w:t>
      </w:r>
    </w:p>
    <w:p w14:paraId="3FB38DDB" w14:textId="77777777" w:rsidR="00C67B89" w:rsidRDefault="00C67B89" w:rsidP="00532390">
      <w:pPr>
        <w:pStyle w:val="NoSpacing"/>
        <w:numPr>
          <w:ilvl w:val="0"/>
          <w:numId w:val="4"/>
        </w:numPr>
      </w:pPr>
      <w:r>
        <w:t>K Means</w:t>
      </w:r>
    </w:p>
    <w:p w14:paraId="6655D077" w14:textId="77777777" w:rsidR="00C67B89" w:rsidRDefault="00C67B89" w:rsidP="00532390">
      <w:pPr>
        <w:pStyle w:val="NoSpacing"/>
        <w:numPr>
          <w:ilvl w:val="0"/>
          <w:numId w:val="4"/>
        </w:numPr>
      </w:pPr>
      <w:r>
        <w:t xml:space="preserve">PCA (енг. </w:t>
      </w:r>
      <w:commentRangeStart w:id="59"/>
      <w:r w:rsidRPr="00311E98">
        <w:rPr>
          <w:i/>
          <w:iCs/>
          <w:rPrChange w:id="60" w:author="Zoran Djuric" w:date="2023-12-02T23:23:00Z">
            <w:rPr/>
          </w:rPrChange>
        </w:rPr>
        <w:t>Principal Component Analysis</w:t>
      </w:r>
      <w:commentRangeEnd w:id="59"/>
      <w:r w:rsidR="00311E98">
        <w:rPr>
          <w:rStyle w:val="CommentReference"/>
          <w:rFonts w:ascii="Arial" w:hAnsi="Arial"/>
          <w:lang w:val="sr-Latn-BA"/>
        </w:rPr>
        <w:commentReference w:id="59"/>
      </w:r>
      <w:r>
        <w:t>)</w:t>
      </w:r>
    </w:p>
    <w:p w14:paraId="052B5122" w14:textId="77777777" w:rsidR="00C67B89" w:rsidRDefault="00C67B89" w:rsidP="00532390">
      <w:pPr>
        <w:pStyle w:val="NoSpacing"/>
        <w:numPr>
          <w:ilvl w:val="0"/>
          <w:numId w:val="4"/>
        </w:numPr>
      </w:pPr>
      <w:r>
        <w:t xml:space="preserve">t-SNE (енг. </w:t>
      </w:r>
      <w:r w:rsidRPr="00311E98">
        <w:rPr>
          <w:i/>
          <w:iCs/>
          <w:rPrChange w:id="61" w:author="Zoran Djuric" w:date="2023-12-02T23:24:00Z">
            <w:rPr/>
          </w:rPrChange>
        </w:rPr>
        <w:t>t-Distributed Stochastic Neighbor Embedding</w:t>
      </w:r>
      <w:r>
        <w:t>)</w:t>
      </w:r>
    </w:p>
    <w:p w14:paraId="69D4280B" w14:textId="77777777" w:rsidR="00C67B89" w:rsidRDefault="00C67B89" w:rsidP="00532390">
      <w:pPr>
        <w:pStyle w:val="NoSpacing"/>
        <w:numPr>
          <w:ilvl w:val="0"/>
          <w:numId w:val="4"/>
        </w:numPr>
      </w:pPr>
      <w:proofErr w:type="spellStart"/>
      <w:r>
        <w:t>Правило</w:t>
      </w:r>
      <w:proofErr w:type="spellEnd"/>
      <w:r>
        <w:t xml:space="preserve"> </w:t>
      </w:r>
      <w:proofErr w:type="spellStart"/>
      <w:r>
        <w:t>удруживања</w:t>
      </w:r>
      <w:proofErr w:type="spellEnd"/>
      <w:r>
        <w:t xml:space="preserve"> (</w:t>
      </w:r>
      <w:proofErr w:type="spellStart"/>
      <w:r>
        <w:t>енг</w:t>
      </w:r>
      <w:proofErr w:type="spellEnd"/>
      <w:r>
        <w:t xml:space="preserve">. </w:t>
      </w:r>
      <w:r w:rsidRPr="00311E98">
        <w:rPr>
          <w:i/>
          <w:iCs/>
          <w:rPrChange w:id="62" w:author="Zoran Djuric" w:date="2023-12-02T23:24:00Z">
            <w:rPr/>
          </w:rPrChange>
        </w:rPr>
        <w:t>Association rule</w:t>
      </w:r>
      <w:r>
        <w:t>)</w:t>
      </w:r>
    </w:p>
    <w:p w14:paraId="02932ED1" w14:textId="77777777" w:rsidR="001B518E" w:rsidRPr="00C2549B" w:rsidRDefault="001B518E" w:rsidP="001B518E">
      <w:pPr>
        <w:pStyle w:val="NoSpacing"/>
        <w:ind w:left="1080" w:firstLine="0"/>
        <w:rPr>
          <w:rStyle w:val="jlqj4b"/>
        </w:rPr>
      </w:pPr>
    </w:p>
    <w:p w14:paraId="67828B46" w14:textId="77777777" w:rsidR="00633E20" w:rsidRPr="00912541" w:rsidRDefault="00633E20" w:rsidP="00633E20">
      <w:pPr>
        <w:pStyle w:val="NoSpacing"/>
        <w:ind w:firstLine="0"/>
        <w:jc w:val="center"/>
        <w:rPr>
          <w:lang w:val="sr-Latn-BA"/>
        </w:rPr>
      </w:pPr>
      <w:r>
        <w:rPr>
          <w:noProof/>
          <w:lang w:val="sr-Latn-BA"/>
        </w:rPr>
        <w:drawing>
          <wp:inline distT="0" distB="0" distL="0" distR="0" wp14:anchorId="463D93DB" wp14:editId="435E1E16">
            <wp:extent cx="5934075" cy="2971800"/>
            <wp:effectExtent l="19050" t="19050" r="28575" b="1905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1625E136" w14:textId="3E7A54C3" w:rsidR="00633E20" w:rsidRDefault="00633E20" w:rsidP="00633E2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ru-RU"/>
        </w:rPr>
        <w:t>12</w:t>
      </w:r>
      <w:r>
        <w:rPr>
          <w:rFonts w:cs="Times New Roman"/>
          <w:i/>
          <w:iCs/>
          <w:lang w:val="sr-Cyrl-BA"/>
        </w:rPr>
        <w:t>. Примјер смањења димензионалности ненадгледаним учењем</w:t>
      </w:r>
    </w:p>
    <w:p w14:paraId="27F907D2" w14:textId="77777777" w:rsidR="00DF7825" w:rsidRDefault="00C509AB" w:rsidP="00532390">
      <w:pPr>
        <w:pStyle w:val="Heading3"/>
        <w:numPr>
          <w:ilvl w:val="2"/>
          <w:numId w:val="1"/>
        </w:numPr>
        <w:rPr>
          <w:lang w:val="sr-Cyrl-BA"/>
        </w:rPr>
      </w:pPr>
      <w:bookmarkStart w:id="63" w:name="_Toc151317498"/>
      <w:r>
        <w:rPr>
          <w:rStyle w:val="jlqj4b"/>
          <w:lang w:val="sr-Cyrl-BA"/>
        </w:rPr>
        <w:t>Учење уз подстицај</w:t>
      </w:r>
      <w:bookmarkEnd w:id="63"/>
    </w:p>
    <w:p w14:paraId="17ADCA53" w14:textId="3C448A70" w:rsidR="007238F6" w:rsidRDefault="00C509AB">
      <w:pPr>
        <w:pStyle w:val="NoSpacing"/>
        <w:rPr>
          <w:rStyle w:val="viiyi"/>
          <w:lang w:val="sr-Latn-RS"/>
        </w:rPr>
      </w:pPr>
      <w:r>
        <w:rPr>
          <w:rStyle w:val="jlqj4b"/>
          <w:lang w:val="sr-Cyrl-BA"/>
        </w:rPr>
        <w:t xml:space="preserve">Учење уз подстицај </w:t>
      </w:r>
      <w:r w:rsidR="008278A8" w:rsidRPr="008278A8">
        <w:rPr>
          <w:i/>
          <w:lang w:val="sr-Cyrl-BA"/>
        </w:rPr>
        <w:t>(</w:t>
      </w:r>
      <w:commentRangeStart w:id="64"/>
      <w:r w:rsidR="008278A8" w:rsidRPr="00311E98">
        <w:rPr>
          <w:rStyle w:val="jlqj4b"/>
          <w:iCs/>
          <w:lang w:val="sr-Cyrl-BA"/>
          <w:rPrChange w:id="65" w:author="Zoran Djuric" w:date="2023-12-02T23:24:00Z">
            <w:rPr>
              <w:rStyle w:val="jlqj4b"/>
              <w:i/>
              <w:lang w:val="sr-Cyrl-BA"/>
            </w:rPr>
          </w:rPrChange>
        </w:rPr>
        <w:t>енг.</w:t>
      </w:r>
      <w:r w:rsidR="008278A8">
        <w:rPr>
          <w:rStyle w:val="jlqj4b"/>
          <w:i/>
          <w:lang w:val="sr-Cyrl-BA"/>
        </w:rPr>
        <w:t xml:space="preserve"> </w:t>
      </w:r>
      <w:commentRangeEnd w:id="64"/>
      <w:r w:rsidR="00311E98">
        <w:rPr>
          <w:rStyle w:val="CommentReference"/>
          <w:rFonts w:ascii="Arial" w:hAnsi="Arial"/>
          <w:lang w:val="sr-Latn-BA"/>
        </w:rPr>
        <w:commentReference w:id="64"/>
      </w:r>
      <w:r w:rsidR="008278A8">
        <w:rPr>
          <w:i/>
          <w:lang w:val="en-US"/>
        </w:rPr>
        <w:t>Reinforcement</w:t>
      </w:r>
      <w:r w:rsidR="008278A8" w:rsidRPr="008278A8">
        <w:rPr>
          <w:i/>
          <w:lang w:val="sr-Cyrl-BA"/>
        </w:rPr>
        <w:t xml:space="preserve"> </w:t>
      </w:r>
      <w:r w:rsidR="008278A8">
        <w:rPr>
          <w:i/>
          <w:lang w:val="en-US"/>
        </w:rPr>
        <w:t>learning</w:t>
      </w:r>
      <w:r w:rsidR="008278A8" w:rsidRPr="008278A8">
        <w:rPr>
          <w:i/>
          <w:lang w:val="sr-Cyrl-BA"/>
        </w:rPr>
        <w:t xml:space="preserve">) </w:t>
      </w:r>
      <w:r>
        <w:rPr>
          <w:rStyle w:val="jlqj4b"/>
          <w:lang w:val="sr-Cyrl-BA"/>
        </w:rPr>
        <w:t>је врста машинског учења код кога су ф</w:t>
      </w:r>
      <w:r>
        <w:rPr>
          <w:rStyle w:val="jlqj4b"/>
          <w:lang w:val="sr-Latn-RS"/>
        </w:rPr>
        <w:t xml:space="preserve">азе обуке и тестирања измијешане у процесу </w:t>
      </w:r>
      <w:r>
        <w:rPr>
          <w:rStyle w:val="jlqj4b"/>
          <w:lang w:val="sr-Cyrl-BA"/>
        </w:rPr>
        <w:t>подстицања</w:t>
      </w:r>
      <w:r>
        <w:rPr>
          <w:rStyle w:val="jlqj4b"/>
          <w:lang w:val="sr-Latn-RS"/>
        </w:rPr>
        <w:t>.</w:t>
      </w:r>
      <w:r>
        <w:rPr>
          <w:rStyle w:val="viiyi"/>
          <w:lang w:val="sr-Latn-RS"/>
        </w:rPr>
        <w:t xml:space="preserve"> </w:t>
      </w:r>
      <w:r>
        <w:rPr>
          <w:rStyle w:val="jlqj4b"/>
          <w:lang w:val="sr-Latn-RS"/>
        </w:rPr>
        <w:t xml:space="preserve">Да би прикупио информације, </w:t>
      </w:r>
      <w:r>
        <w:rPr>
          <w:rStyle w:val="jlqj4b"/>
          <w:lang w:val="sr-Cyrl-BA"/>
        </w:rPr>
        <w:t>алгоритам учења</w:t>
      </w:r>
      <w:r>
        <w:rPr>
          <w:rStyle w:val="jlqj4b"/>
          <w:lang w:val="sr-Latn-RS"/>
        </w:rPr>
        <w:t xml:space="preserve"> активно комуницира са </w:t>
      </w:r>
      <w:r>
        <w:rPr>
          <w:rStyle w:val="jlqj4b"/>
          <w:lang w:val="sr-Cyrl-BA"/>
        </w:rPr>
        <w:t>окружењем</w:t>
      </w:r>
      <w:r>
        <w:rPr>
          <w:rStyle w:val="jlqj4b"/>
          <w:lang w:val="sr-Latn-RS"/>
        </w:rPr>
        <w:t xml:space="preserve"> и, у неким случајевима, утиче на </w:t>
      </w:r>
      <w:r>
        <w:rPr>
          <w:rStyle w:val="jlqj4b"/>
          <w:lang w:val="sr-Cyrl-BA"/>
        </w:rPr>
        <w:t>окружење</w:t>
      </w:r>
      <w:r>
        <w:rPr>
          <w:rStyle w:val="jlqj4b"/>
          <w:lang w:val="sr-Latn-RS"/>
        </w:rPr>
        <w:t xml:space="preserve"> и за сваку </w:t>
      </w:r>
      <w:r>
        <w:rPr>
          <w:rStyle w:val="jlqj4b"/>
          <w:lang w:val="sr-Cyrl-BA"/>
        </w:rPr>
        <w:t>радњ</w:t>
      </w:r>
      <w:r w:rsidR="003275FA">
        <w:rPr>
          <w:rStyle w:val="jlqj4b"/>
          <w:lang w:val="sr-Cyrl-BA"/>
        </w:rPr>
        <w:t>у</w:t>
      </w:r>
      <w:r>
        <w:rPr>
          <w:rStyle w:val="jlqj4b"/>
          <w:lang w:val="sr-Cyrl-BA"/>
        </w:rPr>
        <w:t xml:space="preserve"> прима тренутну „награду“ у облику неке нумеричке вриједности</w:t>
      </w:r>
      <w:r w:rsidR="003275FA">
        <w:rPr>
          <w:rStyle w:val="jlqj4b"/>
          <w:lang w:val="sr-Cyrl-BA"/>
        </w:rPr>
        <w:t xml:space="preserve">, што можемо видјети на </w:t>
      </w:r>
      <w:r w:rsidR="003275FA" w:rsidRPr="003275FA">
        <w:rPr>
          <w:rStyle w:val="jlqj4b"/>
          <w:i/>
          <w:lang w:val="sr-Cyrl-BA"/>
        </w:rPr>
        <w:t>слици 2.</w:t>
      </w:r>
      <w:r w:rsidR="007B6A1A">
        <w:rPr>
          <w:rStyle w:val="jlqj4b"/>
          <w:i/>
          <w:lang w:val="sr-Latn-BA"/>
        </w:rPr>
        <w:t>13</w:t>
      </w:r>
      <w:r w:rsidR="003275FA" w:rsidRPr="003275FA">
        <w:rPr>
          <w:rStyle w:val="jlqj4b"/>
          <w:i/>
          <w:lang w:val="sr-Cyrl-BA"/>
        </w:rPr>
        <w:t>.</w:t>
      </w:r>
      <w:r>
        <w:rPr>
          <w:rStyle w:val="viiyi"/>
          <w:lang w:val="sr-Latn-RS"/>
        </w:rPr>
        <w:t xml:space="preserve"> </w:t>
      </w:r>
    </w:p>
    <w:p w14:paraId="6C7F257B" w14:textId="74B8122E" w:rsidR="00912541" w:rsidRDefault="00912541" w:rsidP="00912541">
      <w:pPr>
        <w:pStyle w:val="NoSpacing"/>
        <w:ind w:firstLine="0"/>
        <w:rPr>
          <w:rStyle w:val="viiyi"/>
          <w:lang w:val="sr-Latn-RS"/>
        </w:rPr>
      </w:pPr>
      <w:r>
        <w:rPr>
          <w:rStyle w:val="viiyi"/>
          <w:noProof/>
          <w:lang w:val="sr-Latn-RS"/>
        </w:rPr>
        <w:lastRenderedPageBreak/>
        <w:drawing>
          <wp:inline distT="0" distB="0" distL="0" distR="0" wp14:anchorId="6EE0E15C" wp14:editId="4474B74B">
            <wp:extent cx="5934075" cy="2971800"/>
            <wp:effectExtent l="19050" t="19050" r="28575" b="1905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4B2DB63A" w14:textId="6AACCF61" w:rsidR="007238F6" w:rsidRDefault="007238F6" w:rsidP="004E293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13</w:t>
      </w:r>
      <w:r>
        <w:rPr>
          <w:rFonts w:cs="Times New Roman"/>
          <w:i/>
          <w:iCs/>
          <w:lang w:val="sr-Cyrl-BA"/>
        </w:rPr>
        <w:t>. Илустрација агента који учи уз подстицаје</w:t>
      </w:r>
    </w:p>
    <w:p w14:paraId="59B65F59" w14:textId="77777777" w:rsidR="00912541" w:rsidRPr="004E2930" w:rsidRDefault="00912541" w:rsidP="004E2930">
      <w:pPr>
        <w:pStyle w:val="NoSpacing"/>
        <w:ind w:firstLine="0"/>
        <w:jc w:val="center"/>
        <w:rPr>
          <w:rStyle w:val="viiyi"/>
          <w:lang w:val="sr-Cyrl-BA"/>
        </w:rPr>
      </w:pPr>
    </w:p>
    <w:p w14:paraId="33B4B25A" w14:textId="77777777" w:rsidR="00DF7825" w:rsidRDefault="00C509AB">
      <w:pPr>
        <w:pStyle w:val="NoSpacing"/>
      </w:pPr>
      <w:r>
        <w:rPr>
          <w:rStyle w:val="jlqj4b"/>
          <w:lang w:val="sr-Latn-RS"/>
        </w:rPr>
        <w:t xml:space="preserve">Циљ </w:t>
      </w:r>
      <w:r>
        <w:rPr>
          <w:rStyle w:val="jlqj4b"/>
          <w:lang w:val="sr-Cyrl-BA"/>
        </w:rPr>
        <w:t>алгоритма учења</w:t>
      </w:r>
      <w:r>
        <w:rPr>
          <w:rStyle w:val="jlqj4b"/>
          <w:lang w:val="sr-Latn-RS"/>
        </w:rPr>
        <w:t xml:space="preserve"> је максимизирање његове награде током </w:t>
      </w:r>
      <w:r>
        <w:rPr>
          <w:rStyle w:val="jlqj4b"/>
          <w:lang w:val="sr-Cyrl-BA"/>
        </w:rPr>
        <w:t>процеса подстицања</w:t>
      </w:r>
      <w:r w:rsidR="005A0213">
        <w:rPr>
          <w:rStyle w:val="jlqj4b"/>
          <w:lang w:val="sr-Cyrl-BA"/>
        </w:rPr>
        <w:t>,</w:t>
      </w:r>
      <w:r>
        <w:rPr>
          <w:rStyle w:val="viiyi"/>
          <w:lang w:val="sr-Latn-RS"/>
        </w:rPr>
        <w:t xml:space="preserve"> </w:t>
      </w:r>
      <w:r w:rsidR="005A0213">
        <w:rPr>
          <w:rStyle w:val="viiyi"/>
          <w:lang w:val="sr-Cyrl-BA"/>
        </w:rPr>
        <w:t>м</w:t>
      </w:r>
      <w:r>
        <w:rPr>
          <w:rStyle w:val="jlqj4b"/>
          <w:lang w:val="sr-Latn-RS"/>
        </w:rPr>
        <w:t xml:space="preserve">еђутим, </w:t>
      </w:r>
      <w:r>
        <w:rPr>
          <w:rStyle w:val="jlqj4b"/>
          <w:lang w:val="sr-Cyrl-BA"/>
        </w:rPr>
        <w:t>окружење</w:t>
      </w:r>
      <w:r>
        <w:rPr>
          <w:rStyle w:val="jlqj4b"/>
          <w:lang w:val="sr-Latn-RS"/>
        </w:rPr>
        <w:t xml:space="preserve"> не пружа повратне информације о дугорочним наградама, а </w:t>
      </w:r>
      <w:r>
        <w:rPr>
          <w:rStyle w:val="jlqj4b"/>
          <w:lang w:val="sr-Cyrl-BA"/>
        </w:rPr>
        <w:t>алгоритам учења</w:t>
      </w:r>
      <w:r>
        <w:rPr>
          <w:rStyle w:val="jlqj4b"/>
          <w:lang w:val="sr-Latn-RS"/>
        </w:rPr>
        <w:t xml:space="preserve"> се суочава са </w:t>
      </w:r>
      <w:r>
        <w:rPr>
          <w:rStyle w:val="jlqj4b"/>
          <w:lang w:val="sr-Cyrl-BA"/>
        </w:rPr>
        <w:t>дилемом истраживање или експлоатација</w:t>
      </w:r>
      <w:r>
        <w:rPr>
          <w:rStyle w:val="jlqj4b"/>
          <w:lang w:val="sr-Latn-RS"/>
        </w:rPr>
        <w:t xml:space="preserve">, јер мора да бира између истраживања непознатих </w:t>
      </w:r>
      <w:r>
        <w:rPr>
          <w:rStyle w:val="jlqj4b"/>
          <w:lang w:val="sr-Cyrl-BA"/>
        </w:rPr>
        <w:t>радњи (</w:t>
      </w:r>
      <w:r>
        <w:rPr>
          <w:rStyle w:val="jlqj4b"/>
          <w:lang w:val="sr-Latn-RS"/>
        </w:rPr>
        <w:t>како би стекао више информација</w:t>
      </w:r>
      <w:r>
        <w:rPr>
          <w:rStyle w:val="jlqj4b"/>
          <w:lang w:val="sr-Cyrl-BA"/>
        </w:rPr>
        <w:t>)</w:t>
      </w:r>
      <w:r>
        <w:rPr>
          <w:rStyle w:val="jlqj4b"/>
          <w:lang w:val="sr-Latn-RS"/>
        </w:rPr>
        <w:t xml:space="preserve"> </w:t>
      </w:r>
      <w:r>
        <w:rPr>
          <w:rStyle w:val="jlqj4b"/>
          <w:lang w:val="sr-Cyrl-BA"/>
        </w:rPr>
        <w:t>и</w:t>
      </w:r>
      <w:r>
        <w:rPr>
          <w:rStyle w:val="jlqj4b"/>
          <w:lang w:val="sr-Latn-RS"/>
        </w:rPr>
        <w:t xml:space="preserve"> искориш</w:t>
      </w:r>
      <w:r>
        <w:rPr>
          <w:rStyle w:val="jlqj4b"/>
          <w:lang w:val="sr-Cyrl-BA"/>
        </w:rPr>
        <w:t>т</w:t>
      </w:r>
      <w:r>
        <w:rPr>
          <w:rStyle w:val="jlqj4b"/>
          <w:lang w:val="sr-Latn-RS"/>
        </w:rPr>
        <w:t>авањ</w:t>
      </w:r>
      <w:r>
        <w:rPr>
          <w:rStyle w:val="jlqj4b"/>
          <w:lang w:val="sr-Cyrl-BA"/>
        </w:rPr>
        <w:t>а</w:t>
      </w:r>
      <w:r>
        <w:rPr>
          <w:rStyle w:val="jlqj4b"/>
          <w:lang w:val="sr-Latn-RS"/>
        </w:rPr>
        <w:t xml:space="preserve"> већ прикупљених информација.</w:t>
      </w:r>
      <w:r>
        <w:rPr>
          <w:lang w:val="ru-RU"/>
        </w:rPr>
        <w:t xml:space="preserve"> </w:t>
      </w:r>
      <w:sdt>
        <w:sdtPr>
          <w:id w:val="-956792252"/>
          <w:citation/>
        </w:sdtPr>
        <w:sdtContent>
          <w:r>
            <w:fldChar w:fldCharType="begin"/>
          </w:r>
          <w:r>
            <w:rPr>
              <w:lang w:val="sr-Cyrl-BA"/>
            </w:rPr>
            <w:instrText xml:space="preserve"> CITATION Moh18 \l 7194 </w:instrText>
          </w:r>
          <w:r>
            <w:fldChar w:fldCharType="separate"/>
          </w:r>
          <w:r w:rsidR="007779BE" w:rsidRPr="007779BE">
            <w:rPr>
              <w:noProof/>
              <w:lang w:val="sr-Cyrl-BA"/>
            </w:rPr>
            <w:t>[4]</w:t>
          </w:r>
          <w:r>
            <w:fldChar w:fldCharType="end"/>
          </w:r>
        </w:sdtContent>
      </w:sdt>
    </w:p>
    <w:p w14:paraId="362AFF7C" w14:textId="767CE77C" w:rsidR="000340FF" w:rsidRPr="00FF08FC" w:rsidRDefault="00C11F46" w:rsidP="00D44804">
      <w:pPr>
        <w:pStyle w:val="NoSpacing"/>
        <w:rPr>
          <w:lang w:val="ru-RU"/>
        </w:rPr>
      </w:pPr>
      <w:r>
        <w:rPr>
          <w:lang w:val="sr-Cyrl-BA"/>
        </w:rPr>
        <w:t>Другим ријечима,</w:t>
      </w:r>
      <w:r w:rsidR="000340FF" w:rsidRPr="008278A8">
        <w:rPr>
          <w:lang w:val="ru-RU"/>
        </w:rPr>
        <w:t xml:space="preserve"> учење уз подстицај </w:t>
      </w:r>
      <w:r>
        <w:rPr>
          <w:lang w:val="sr-Cyrl-BA"/>
        </w:rPr>
        <w:t xml:space="preserve">је </w:t>
      </w:r>
      <w:r w:rsidR="000340FF" w:rsidRPr="008278A8">
        <w:rPr>
          <w:lang w:val="ru-RU"/>
        </w:rPr>
        <w:t xml:space="preserve">врста учења у којој модел учи кроз искуства. </w:t>
      </w:r>
      <w:r w:rsidR="000340FF" w:rsidRPr="00FF08FC">
        <w:rPr>
          <w:lang w:val="ru-RU"/>
        </w:rPr>
        <w:t xml:space="preserve">Он понавља неке активности у окружењу и на основу својих поступака добија </w:t>
      </w:r>
      <w:r w:rsidR="005A0213">
        <w:rPr>
          <w:lang w:val="sr-Cyrl-BA"/>
        </w:rPr>
        <w:t>награду (подстицај)</w:t>
      </w:r>
      <w:r w:rsidR="000340FF" w:rsidRPr="00FF08FC">
        <w:rPr>
          <w:lang w:val="ru-RU"/>
        </w:rPr>
        <w:t xml:space="preserve"> или </w:t>
      </w:r>
      <w:r w:rsidR="005A0213">
        <w:rPr>
          <w:lang w:val="sr-Cyrl-BA"/>
        </w:rPr>
        <w:t>казну</w:t>
      </w:r>
      <w:r w:rsidR="000340FF" w:rsidRPr="00FF08FC">
        <w:rPr>
          <w:lang w:val="ru-RU"/>
        </w:rPr>
        <w:t>. Циљ овог учења је пронаћи оптималне поступке којима се постиже највећ</w:t>
      </w:r>
      <w:r w:rsidR="005A0213">
        <w:rPr>
          <w:lang w:val="sr-Cyrl-BA"/>
        </w:rPr>
        <w:t>а награда</w:t>
      </w:r>
      <w:r w:rsidR="000340FF" w:rsidRPr="00FF08FC">
        <w:rPr>
          <w:lang w:val="ru-RU"/>
        </w:rPr>
        <w:t>.</w:t>
      </w:r>
    </w:p>
    <w:p w14:paraId="2A981B41" w14:textId="5E01BEC9" w:rsidR="000340FF" w:rsidRDefault="000340FF" w:rsidP="00D44804">
      <w:pPr>
        <w:pStyle w:val="NoSpacing"/>
        <w:rPr>
          <w:lang w:val="ru-RU"/>
        </w:rPr>
      </w:pPr>
      <w:r w:rsidRPr="00FF08FC">
        <w:rPr>
          <w:lang w:val="ru-RU"/>
        </w:rPr>
        <w:t xml:space="preserve">Учење уз подстицај се </w:t>
      </w:r>
      <w:r w:rsidR="00C11F46">
        <w:rPr>
          <w:lang w:val="sr-Cyrl-BA"/>
        </w:rPr>
        <w:t>заснива</w:t>
      </w:r>
      <w:r w:rsidRPr="00FF08FC">
        <w:rPr>
          <w:lang w:val="ru-RU"/>
        </w:rPr>
        <w:t xml:space="preserve"> на идеји да модел представља нек</w:t>
      </w:r>
      <w:r w:rsidR="00C11F46">
        <w:rPr>
          <w:lang w:val="sr-Cyrl-BA"/>
        </w:rPr>
        <w:t>ог</w:t>
      </w:r>
      <w:r w:rsidRPr="00FF08FC">
        <w:rPr>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Pr>
          <w:lang w:val="sr-Cyrl-BA"/>
        </w:rPr>
        <w:t>казну</w:t>
      </w:r>
      <w:r w:rsidRPr="00FF08FC">
        <w:rPr>
          <w:lang w:val="ru-RU"/>
        </w:rPr>
        <w:t xml:space="preserve">. Задатак агента је да пронађе оптималан низ </w:t>
      </w:r>
      <w:r w:rsidR="00C11F46">
        <w:rPr>
          <w:lang w:val="sr-Cyrl-BA"/>
        </w:rPr>
        <w:t>корака</w:t>
      </w:r>
      <w:r w:rsidRPr="00FF08FC">
        <w:rPr>
          <w:lang w:val="ru-RU"/>
        </w:rPr>
        <w:t xml:space="preserve"> који му донос</w:t>
      </w:r>
      <w:r w:rsidR="00C11F46">
        <w:rPr>
          <w:lang w:val="sr-Cyrl-BA"/>
        </w:rPr>
        <w:t>и</w:t>
      </w:r>
      <w:r w:rsidRPr="00FF08FC">
        <w:rPr>
          <w:lang w:val="ru-RU"/>
        </w:rPr>
        <w:t xml:space="preserve"> највећи подстицај.</w:t>
      </w:r>
    </w:p>
    <w:p w14:paraId="29F2BA76" w14:textId="02A66055" w:rsidR="00127223" w:rsidRDefault="00127223" w:rsidP="00AA14F0">
      <w:pPr>
        <w:pStyle w:val="NoSpacing"/>
        <w:ind w:firstLine="0"/>
        <w:jc w:val="center"/>
        <w:rPr>
          <w:lang w:val="sr-Cyrl-BA"/>
        </w:rPr>
      </w:pPr>
      <w:r>
        <w:rPr>
          <w:noProof/>
        </w:rPr>
        <w:lastRenderedPageBreak/>
        <w:drawing>
          <wp:inline distT="0" distB="0" distL="0" distR="0" wp14:anchorId="01989AC3" wp14:editId="4DC860A9">
            <wp:extent cx="5850086" cy="2979420"/>
            <wp:effectExtent l="0" t="0" r="0"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9871" cy="2989496"/>
                    </a:xfrm>
                    <a:prstGeom prst="rect">
                      <a:avLst/>
                    </a:prstGeom>
                    <a:noFill/>
                    <a:ln>
                      <a:noFill/>
                    </a:ln>
                  </pic:spPr>
                </pic:pic>
              </a:graphicData>
            </a:graphic>
          </wp:inline>
        </w:drawing>
      </w:r>
    </w:p>
    <w:p w14:paraId="5FE7F9D0" w14:textId="029CA597" w:rsidR="00127223" w:rsidRDefault="00127223" w:rsidP="00127223">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w:t>
      </w:r>
      <w:r>
        <w:rPr>
          <w:rFonts w:cs="Times New Roman"/>
          <w:i/>
          <w:iCs/>
          <w:lang w:val="sr-Cyrl-BA"/>
        </w:rPr>
        <w:t>4. Примјер роботске руке која учи уз подстицаје да подигне зелени предмет</w:t>
      </w:r>
      <w:r>
        <w:rPr>
          <w:rStyle w:val="FootnoteReference"/>
          <w:rFonts w:cs="Times New Roman"/>
          <w:i/>
          <w:iCs/>
          <w:lang w:val="sr-Cyrl-BA"/>
        </w:rPr>
        <w:footnoteReference w:id="11"/>
      </w:r>
    </w:p>
    <w:p w14:paraId="4314F122" w14:textId="77777777" w:rsidR="00AA14F0" w:rsidRDefault="00AA14F0" w:rsidP="00C11F46">
      <w:pPr>
        <w:pStyle w:val="NoSpacing"/>
        <w:rPr>
          <w:lang w:val="sr-Cyrl-BA"/>
        </w:rPr>
      </w:pPr>
    </w:p>
    <w:p w14:paraId="2C2DE370" w14:textId="2A9BAAF7" w:rsidR="009109F0" w:rsidRDefault="005A0213" w:rsidP="00C11F46">
      <w:pPr>
        <w:pStyle w:val="NoSpacing"/>
      </w:pPr>
      <w:r>
        <w:rPr>
          <w:lang w:val="sr-Cyrl-BA"/>
        </w:rPr>
        <w:t>Ова врста учења</w:t>
      </w:r>
      <w:r w:rsidR="000340FF" w:rsidRPr="00FF08FC">
        <w:rPr>
          <w:lang w:val="ru-RU"/>
        </w:rPr>
        <w:t xml:space="preserve"> се разликује од других врста машинског учења</w:t>
      </w:r>
      <w:commentRangeStart w:id="66"/>
      <w:ins w:id="67" w:author="Aleksandar Kelec" w:date="2023-11-26T15:33:00Z">
        <w:r w:rsidR="00B013D6">
          <w:rPr>
            <w:lang w:val="ru-RU"/>
          </w:rPr>
          <w:t>,</w:t>
        </w:r>
        <w:commentRangeEnd w:id="66"/>
        <w:r w:rsidR="00B013D6">
          <w:rPr>
            <w:rStyle w:val="CommentReference"/>
            <w:rFonts w:ascii="Arial" w:hAnsi="Arial"/>
            <w:lang w:val="sr-Latn-BA"/>
          </w:rPr>
          <w:commentReference w:id="66"/>
        </w:r>
      </w:ins>
      <w:r w:rsidR="000340FF" w:rsidRPr="00FF08FC">
        <w:rPr>
          <w:lang w:val="ru-RU"/>
        </w:rPr>
        <w:t xml:space="preserve"> јер не захтијева да се унапријед </w:t>
      </w:r>
      <w:r w:rsidR="00C11F46">
        <w:rPr>
          <w:lang w:val="sr-Cyrl-BA"/>
        </w:rPr>
        <w:t>дефинишу</w:t>
      </w:r>
      <w:r w:rsidR="000340FF" w:rsidRPr="00FF08FC">
        <w:rPr>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Pr>
          <w:lang w:val="sr-Cyrl-BA"/>
        </w:rPr>
        <w:t>дј</w:t>
      </w:r>
      <w:r w:rsidR="000340FF" w:rsidRPr="00FF08FC">
        <w:rPr>
          <w:lang w:val="ru-RU"/>
        </w:rPr>
        <w:t xml:space="preserve">е није </w:t>
      </w:r>
      <w:r w:rsidR="00C11F46">
        <w:rPr>
          <w:lang w:val="sr-Cyrl-BA"/>
        </w:rPr>
        <w:t>унапријед познато</w:t>
      </w:r>
      <w:r w:rsidR="000340FF" w:rsidRPr="00FF08FC">
        <w:rPr>
          <w:lang w:val="ru-RU"/>
        </w:rPr>
        <w:t xml:space="preserve"> како се неки проблем може формално дефини</w:t>
      </w:r>
      <w:r w:rsidR="00C11F46">
        <w:rPr>
          <w:lang w:val="sr-Cyrl-BA"/>
        </w:rPr>
        <w:t>с</w:t>
      </w:r>
      <w:r w:rsidR="000340FF" w:rsidRPr="00FF08FC">
        <w:rPr>
          <w:lang w:val="ru-RU"/>
        </w:rPr>
        <w:t>ати, као што је случај са играма, управљање</w:t>
      </w:r>
      <w:r w:rsidR="00C11F46">
        <w:rPr>
          <w:lang w:val="sr-Cyrl-BA"/>
        </w:rPr>
        <w:t>м</w:t>
      </w:r>
      <w:r w:rsidR="000340FF" w:rsidRPr="00FF08FC">
        <w:rPr>
          <w:lang w:val="ru-RU"/>
        </w:rPr>
        <w:t xml:space="preserve"> енергијом и управљање</w:t>
      </w:r>
      <w:r w:rsidR="00C11F46">
        <w:rPr>
          <w:lang w:val="sr-Cyrl-BA"/>
        </w:rPr>
        <w:t>м</w:t>
      </w:r>
      <w:r w:rsidR="000340FF" w:rsidRPr="00FF08FC">
        <w:rPr>
          <w:lang w:val="ru-RU"/>
        </w:rPr>
        <w:t xml:space="preserve"> саобраћајем. </w:t>
      </w:r>
      <w:r w:rsidR="00C11F46">
        <w:rPr>
          <w:lang w:val="sr-Cyrl-BA"/>
        </w:rPr>
        <w:t>У</w:t>
      </w:r>
      <w:r w:rsidR="000340FF" w:rsidRPr="00FF08FC">
        <w:rPr>
          <w:lang w:val="ru-RU"/>
        </w:rPr>
        <w:t xml:space="preserve">чење уз подстицај </w:t>
      </w:r>
      <w:r w:rsidR="00C11F46">
        <w:rPr>
          <w:lang w:val="sr-Cyrl-BA"/>
        </w:rPr>
        <w:t xml:space="preserve">се </w:t>
      </w:r>
      <w:r w:rsidR="000340FF" w:rsidRPr="00FF08FC">
        <w:rPr>
          <w:lang w:val="ru-RU"/>
        </w:rPr>
        <w:t xml:space="preserve">имплементира кориштењем </w:t>
      </w:r>
      <w:r w:rsidR="00C11F46">
        <w:rPr>
          <w:lang w:val="sr-Cyrl-BA"/>
        </w:rPr>
        <w:t xml:space="preserve">алгоритама </w:t>
      </w:r>
      <w:r w:rsidR="000340FF">
        <w:t>Q</w:t>
      </w:r>
      <w:r w:rsidR="000340FF" w:rsidRPr="00FF08FC">
        <w:rPr>
          <w:lang w:val="ru-RU"/>
        </w:rPr>
        <w:t>-</w:t>
      </w:r>
      <w:r w:rsidR="00C11F46">
        <w:rPr>
          <w:lang w:val="sr-Cyrl-BA"/>
        </w:rPr>
        <w:t>учења</w:t>
      </w:r>
      <w:r w:rsidR="000340FF" w:rsidRPr="00FF08FC">
        <w:rPr>
          <w:lang w:val="ru-RU"/>
        </w:rPr>
        <w:t xml:space="preserve"> </w:t>
      </w:r>
      <w:r w:rsidR="00C11F46">
        <w:rPr>
          <w:lang w:val="sr-Cyrl-BA"/>
        </w:rPr>
        <w:t>у којима</w:t>
      </w:r>
      <w:r w:rsidR="000340FF" w:rsidRPr="00FF08FC">
        <w:rPr>
          <w:lang w:val="ru-RU"/>
        </w:rPr>
        <w:t xml:space="preserve"> се користе функције награде и </w:t>
      </w:r>
      <w:r w:rsidR="000340FF">
        <w:t>Q</w:t>
      </w:r>
      <w:r w:rsidR="000340FF" w:rsidRPr="00FF08FC">
        <w:rPr>
          <w:lang w:val="ru-RU"/>
        </w:rPr>
        <w:t>-вриједности за дефинисање понашања агента у окружењу.</w:t>
      </w:r>
      <w:sdt>
        <w:sdtPr>
          <w:id w:val="-1783412948"/>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777B1660" w14:textId="77777777" w:rsidR="00C11F46" w:rsidRDefault="00C11F46">
      <w:pPr>
        <w:rPr>
          <w:rFonts w:ascii="Times New Roman" w:hAnsi="Times New Roman" w:cs="Times New Roman"/>
          <w:sz w:val="36"/>
          <w:szCs w:val="40"/>
          <w:lang w:val="sr-Cyrl-BA"/>
        </w:rPr>
      </w:pPr>
      <w:r>
        <w:rPr>
          <w:rFonts w:cs="Times New Roman"/>
          <w:lang w:val="sr-Cyrl-BA"/>
        </w:rPr>
        <w:br w:type="page"/>
      </w:r>
    </w:p>
    <w:p w14:paraId="48166725" w14:textId="77777777" w:rsidR="00DF7825" w:rsidRDefault="00C509AB" w:rsidP="00532390">
      <w:pPr>
        <w:pStyle w:val="Heading1"/>
        <w:numPr>
          <w:ilvl w:val="0"/>
          <w:numId w:val="1"/>
        </w:numPr>
        <w:rPr>
          <w:rFonts w:cs="Times New Roman"/>
          <w:lang w:val="sr-Cyrl-BA"/>
        </w:rPr>
      </w:pPr>
      <w:bookmarkStart w:id="68" w:name="_Toc151317499"/>
      <w:r>
        <w:rPr>
          <w:rFonts w:cs="Times New Roman"/>
          <w:lang w:val="sr-Cyrl-BA"/>
        </w:rPr>
        <w:lastRenderedPageBreak/>
        <w:t>Процес машинског учења</w:t>
      </w:r>
      <w:bookmarkEnd w:id="68"/>
    </w:p>
    <w:p w14:paraId="1E7FE377" w14:textId="23292DB9" w:rsidR="009A7CE8" w:rsidRDefault="009A7CE8" w:rsidP="009A7CE8">
      <w:pPr>
        <w:pStyle w:val="NoSpacing"/>
        <w:rPr>
          <w:lang w:val="sr-Cyrl-BA"/>
        </w:rPr>
      </w:pPr>
      <w:r w:rsidRPr="009A7CE8">
        <w:rPr>
          <w:lang w:val="sr-Latn-BA"/>
        </w:rPr>
        <w:t xml:space="preserve">Процес машинског учења </w:t>
      </w:r>
      <w:r w:rsidR="004421FB">
        <w:rPr>
          <w:lang w:val="sr-Cyrl-BA"/>
        </w:rPr>
        <w:t>п</w:t>
      </w:r>
      <w:r w:rsidRPr="009A7CE8">
        <w:rPr>
          <w:lang w:val="sr-Latn-BA"/>
        </w:rPr>
        <w:t xml:space="preserve">очиње </w:t>
      </w:r>
      <w:r w:rsidR="00E14BC9">
        <w:rPr>
          <w:lang w:val="sr-Cyrl-BA"/>
        </w:rPr>
        <w:t xml:space="preserve">дефинисањем проблема. Послије тога, настављамо </w:t>
      </w:r>
      <w:r w:rsidRPr="009A7CE8">
        <w:rPr>
          <w:lang w:val="sr-Latn-BA"/>
        </w:rPr>
        <w:t xml:space="preserve">са прикупљањем података, који </w:t>
      </w:r>
      <w:r>
        <w:rPr>
          <w:lang w:val="sr-Cyrl-BA"/>
        </w:rPr>
        <w:t xml:space="preserve">су најчешће велики број мјерења </w:t>
      </w:r>
      <w:r w:rsidR="00956B37">
        <w:rPr>
          <w:lang w:val="sr-Cyrl-BA"/>
        </w:rPr>
        <w:t xml:space="preserve">неке појаве </w:t>
      </w:r>
      <w:r>
        <w:rPr>
          <w:lang w:val="sr-Cyrl-BA"/>
        </w:rPr>
        <w:t>(са великим бројем мјерених</w:t>
      </w:r>
      <w:r w:rsidR="00E14BC9" w:rsidRPr="00FF08FC">
        <w:rPr>
          <w:lang w:val="sr-Cyrl-BA"/>
        </w:rPr>
        <w:t xml:space="preserve"> </w:t>
      </w:r>
      <w:r w:rsidR="00E14BC9">
        <w:rPr>
          <w:lang w:val="sr-Cyrl-BA"/>
        </w:rPr>
        <w:t>вриједности</w:t>
      </w:r>
      <w:r>
        <w:rPr>
          <w:lang w:val="sr-Cyrl-BA"/>
        </w:rPr>
        <w:t>)</w:t>
      </w:r>
      <w:r w:rsidRPr="009A7CE8">
        <w:rPr>
          <w:lang w:val="sr-Latn-BA"/>
        </w:rPr>
        <w:t>. Затим, припремамо податке тако што их чистимо, нормализујемо и претварамо у облик који се може користити у учењу.</w:t>
      </w:r>
      <w:r>
        <w:rPr>
          <w:lang w:val="sr-Cyrl-BA"/>
        </w:rPr>
        <w:t xml:space="preserve"> </w:t>
      </w:r>
      <w:r w:rsidRPr="009A7CE8">
        <w:rPr>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Pr>
          <w:lang w:val="sr-Cyrl-BA"/>
        </w:rPr>
        <w:t>т</w:t>
      </w:r>
      <w:r w:rsidRPr="009A7CE8">
        <w:rPr>
          <w:lang w:val="sr-Latn-BA"/>
        </w:rPr>
        <w:t>ењем одређене оптимизационе функције.</w:t>
      </w:r>
      <w:r>
        <w:rPr>
          <w:lang w:val="sr-Cyrl-BA"/>
        </w:rPr>
        <w:t xml:space="preserve"> </w:t>
      </w:r>
      <w:r w:rsidRPr="009A7CE8">
        <w:rPr>
          <w:lang w:val="sr-Latn-BA"/>
        </w:rPr>
        <w:t xml:space="preserve">Након што је модел трениран, важно је да се </w:t>
      </w:r>
      <w:r>
        <w:rPr>
          <w:lang w:val="sr-Cyrl-BA"/>
        </w:rPr>
        <w:t>оцијени</w:t>
      </w:r>
      <w:r w:rsidRPr="009A7CE8">
        <w:rPr>
          <w:lang w:val="sr-Latn-BA"/>
        </w:rPr>
        <w:t xml:space="preserve"> квалитет модела, кориш</w:t>
      </w:r>
      <w:r w:rsidR="00C67B89">
        <w:rPr>
          <w:lang w:val="sr-Cyrl-BA"/>
        </w:rPr>
        <w:t>т</w:t>
      </w:r>
      <w:r w:rsidRPr="009A7CE8">
        <w:rPr>
          <w:lang w:val="sr-Latn-BA"/>
        </w:rPr>
        <w:t xml:space="preserve">ењем метрика попут прецизности и грешке учења. Ако је потребно, може се урадити и </w:t>
      </w:r>
      <w:r>
        <w:rPr>
          <w:lang w:val="sr-Cyrl-BA"/>
        </w:rPr>
        <w:t>подешавање</w:t>
      </w:r>
      <w:r w:rsidRPr="009A7CE8">
        <w:rPr>
          <w:lang w:val="sr-Latn-BA"/>
        </w:rPr>
        <w:t xml:space="preserve"> хиперпараметара модела.</w:t>
      </w:r>
      <w:r>
        <w:rPr>
          <w:lang w:val="sr-Cyrl-BA"/>
        </w:rPr>
        <w:t xml:space="preserve"> </w:t>
      </w:r>
      <w:r w:rsidRPr="009A7CE8">
        <w:rPr>
          <w:lang w:val="sr-Latn-BA"/>
        </w:rPr>
        <w:t>Када се модел доведе до жељен</w:t>
      </w:r>
      <w:r>
        <w:rPr>
          <w:lang w:val="sr-Cyrl-BA"/>
        </w:rPr>
        <w:t>их</w:t>
      </w:r>
      <w:r w:rsidRPr="009A7CE8">
        <w:rPr>
          <w:lang w:val="sr-Latn-BA"/>
        </w:rPr>
        <w:t xml:space="preserve"> перформанс</w:t>
      </w:r>
      <w:r>
        <w:rPr>
          <w:lang w:val="sr-Cyrl-BA"/>
        </w:rPr>
        <w:t>и</w:t>
      </w:r>
      <w:r w:rsidRPr="009A7CE8">
        <w:rPr>
          <w:lang w:val="sr-Latn-BA"/>
        </w:rPr>
        <w:t>, он се користи у стварном св</w:t>
      </w:r>
      <w:r>
        <w:rPr>
          <w:lang w:val="sr-Cyrl-BA"/>
        </w:rPr>
        <w:t>иј</w:t>
      </w:r>
      <w:r w:rsidRPr="009A7CE8">
        <w:rPr>
          <w:lang w:val="sr-Latn-BA"/>
        </w:rPr>
        <w:t>ету како би се предвид</w:t>
      </w:r>
      <w:r>
        <w:rPr>
          <w:lang w:val="sr-Cyrl-BA"/>
        </w:rPr>
        <w:t>ј</w:t>
      </w:r>
      <w:r w:rsidRPr="009A7CE8">
        <w:rPr>
          <w:lang w:val="sr-Latn-BA"/>
        </w:rPr>
        <w:t>ели нови случајев</w:t>
      </w:r>
      <w:r w:rsidR="00956B37">
        <w:rPr>
          <w:lang w:val="sr-Cyrl-BA"/>
        </w:rPr>
        <w:t>и на којима модел није трениран</w:t>
      </w:r>
      <w:r w:rsidRPr="009A7CE8">
        <w:rPr>
          <w:lang w:val="sr-Latn-BA"/>
        </w:rPr>
        <w:t>.</w:t>
      </w:r>
      <w:sdt>
        <w:sdtPr>
          <w:rPr>
            <w:lang w:val="sr-Latn-BA"/>
          </w:rPr>
          <w:id w:val="-1872380064"/>
          <w:citation/>
        </w:sdtPr>
        <w:sdtContent>
          <w:r w:rsidR="00956B37">
            <w:rPr>
              <w:lang w:val="sr-Latn-BA"/>
            </w:rPr>
            <w:fldChar w:fldCharType="begin"/>
          </w:r>
          <w:r w:rsidR="00956B37" w:rsidRPr="00FF08FC">
            <w:rPr>
              <w:lang w:val="ru-RU"/>
            </w:rPr>
            <w:instrText xml:space="preserve"> </w:instrText>
          </w:r>
          <w:r w:rsidR="00956B37">
            <w:rPr>
              <w:lang w:val="en-US"/>
            </w:rPr>
            <w:instrText>CITATION</w:instrText>
          </w:r>
          <w:r w:rsidR="00956B37" w:rsidRPr="00FF08FC">
            <w:rPr>
              <w:lang w:val="ru-RU"/>
            </w:rPr>
            <w:instrText xml:space="preserve"> </w:instrText>
          </w:r>
          <w:r w:rsidR="00956B37">
            <w:rPr>
              <w:lang w:val="en-US"/>
            </w:rPr>
            <w:instrText>Alp</w:instrText>
          </w:r>
          <w:r w:rsidR="00956B37" w:rsidRPr="00FF08FC">
            <w:rPr>
              <w:lang w:val="ru-RU"/>
            </w:rPr>
            <w:instrText>10 \</w:instrText>
          </w:r>
          <w:r w:rsidR="00956B37">
            <w:rPr>
              <w:lang w:val="en-US"/>
            </w:rPr>
            <w:instrText>l</w:instrText>
          </w:r>
          <w:r w:rsidR="00956B37" w:rsidRPr="00FF08FC">
            <w:rPr>
              <w:lang w:val="ru-RU"/>
            </w:rPr>
            <w:instrText xml:space="preserve"> 1033 </w:instrText>
          </w:r>
          <w:r w:rsidR="00956B37">
            <w:rPr>
              <w:lang w:val="sr-Latn-BA"/>
            </w:rPr>
            <w:fldChar w:fldCharType="separate"/>
          </w:r>
          <w:r w:rsidR="007779BE" w:rsidRPr="00FF08FC">
            <w:rPr>
              <w:noProof/>
              <w:lang w:val="ru-RU"/>
            </w:rPr>
            <w:t xml:space="preserve"> </w:t>
          </w:r>
          <w:r w:rsidR="007779BE" w:rsidRPr="007779BE">
            <w:rPr>
              <w:noProof/>
              <w:lang w:val="en-US"/>
            </w:rPr>
            <w:t>[6]</w:t>
          </w:r>
          <w:r w:rsidR="00956B37">
            <w:rPr>
              <w:lang w:val="sr-Latn-BA"/>
            </w:rPr>
            <w:fldChar w:fldCharType="end"/>
          </w:r>
        </w:sdtContent>
      </w:sdt>
      <w:r w:rsidR="003275FA">
        <w:rPr>
          <w:lang w:val="sr-Latn-BA"/>
        </w:rPr>
        <w:t xml:space="preserve"> </w:t>
      </w:r>
      <w:r w:rsidR="003275FA">
        <w:rPr>
          <w:lang w:val="sr-Cyrl-BA"/>
        </w:rPr>
        <w:t xml:space="preserve">На </w:t>
      </w:r>
      <w:r w:rsidR="003275FA" w:rsidRPr="003F150B">
        <w:rPr>
          <w:i/>
          <w:lang w:val="sr-Cyrl-BA"/>
        </w:rPr>
        <w:t>слици</w:t>
      </w:r>
      <w:r w:rsidR="003F150B" w:rsidRPr="003F150B">
        <w:rPr>
          <w:i/>
          <w:lang w:val="sr-Cyrl-BA"/>
        </w:rPr>
        <w:t xml:space="preserve"> </w:t>
      </w:r>
      <w:r w:rsidR="007B6A1A">
        <w:rPr>
          <w:i/>
          <w:lang w:val="sr-Latn-BA"/>
        </w:rPr>
        <w:t>3.1</w:t>
      </w:r>
      <w:r w:rsidR="003F150B" w:rsidRPr="003F150B">
        <w:rPr>
          <w:i/>
          <w:lang w:val="sr-Cyrl-BA"/>
        </w:rPr>
        <w:t>.</w:t>
      </w:r>
      <w:r w:rsidR="003275FA">
        <w:rPr>
          <w:lang w:val="sr-Cyrl-BA"/>
        </w:rPr>
        <w:t xml:space="preserve"> се налазе фазе процеса машинског учења</w:t>
      </w:r>
      <w:r w:rsidR="003F150B">
        <w:rPr>
          <w:lang w:val="sr-Cyrl-BA"/>
        </w:rPr>
        <w:t>.</w:t>
      </w:r>
    </w:p>
    <w:p w14:paraId="4E047E84" w14:textId="77777777" w:rsidR="00503A05" w:rsidRPr="00C21C0F" w:rsidRDefault="00503A05" w:rsidP="009A7CE8">
      <w:pPr>
        <w:pStyle w:val="NoSpacing"/>
        <w:rPr>
          <w:lang w:val="en-US"/>
        </w:rPr>
      </w:pPr>
    </w:p>
    <w:p w14:paraId="2B460AB9" w14:textId="77777777" w:rsidR="00BA33C0" w:rsidRDefault="00322CAA" w:rsidP="00322CAA">
      <w:pPr>
        <w:pStyle w:val="NoSpacing"/>
        <w:ind w:firstLine="0"/>
        <w:jc w:val="center"/>
        <w:rPr>
          <w:lang w:val="sr-Latn-BA"/>
        </w:rPr>
      </w:pPr>
      <w:r>
        <w:rPr>
          <w:noProof/>
          <w:lang w:val="sr-Latn-BA"/>
        </w:rPr>
        <w:drawing>
          <wp:inline distT="0" distB="0" distL="0" distR="0" wp14:anchorId="14516F08" wp14:editId="3D91A5C1">
            <wp:extent cx="4969557" cy="349567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85637" cy="3506986"/>
                    </a:xfrm>
                    <a:prstGeom prst="rect">
                      <a:avLst/>
                    </a:prstGeom>
                    <a:noFill/>
                    <a:ln>
                      <a:solidFill>
                        <a:schemeClr val="tx1"/>
                      </a:solidFill>
                    </a:ln>
                  </pic:spPr>
                </pic:pic>
              </a:graphicData>
            </a:graphic>
          </wp:inline>
        </w:drawing>
      </w:r>
    </w:p>
    <w:p w14:paraId="3916216A" w14:textId="4E8D7EB4" w:rsidR="00322CAA" w:rsidRDefault="00322CAA" w:rsidP="00322CAA">
      <w:pPr>
        <w:pStyle w:val="NoSpacing"/>
        <w:ind w:firstLine="0"/>
        <w:jc w:val="center"/>
        <w:rPr>
          <w:lang w:val="sr-Latn-BA"/>
        </w:rPr>
      </w:pPr>
      <w:r>
        <w:rPr>
          <w:rFonts w:cs="Times New Roman"/>
          <w:i/>
          <w:iCs/>
          <w:lang w:val="sr-Cyrl-BA"/>
        </w:rPr>
        <w:t xml:space="preserve">Слика </w:t>
      </w:r>
      <w:r w:rsidR="004B2026">
        <w:rPr>
          <w:rFonts w:cs="Times New Roman"/>
          <w:i/>
          <w:iCs/>
          <w:lang w:val="sr-Cyrl-BA"/>
        </w:rPr>
        <w:t>3</w:t>
      </w:r>
      <w:r>
        <w:rPr>
          <w:rFonts w:cs="Times New Roman"/>
          <w:i/>
          <w:iCs/>
          <w:lang w:val="sr-Cyrl-BA"/>
        </w:rPr>
        <w:t>.</w:t>
      </w:r>
      <w:r w:rsidR="004B2026">
        <w:rPr>
          <w:rFonts w:cs="Times New Roman"/>
          <w:i/>
          <w:iCs/>
          <w:lang w:val="sr-Cyrl-BA"/>
        </w:rPr>
        <w:t>1</w:t>
      </w:r>
      <w:r>
        <w:rPr>
          <w:rFonts w:cs="Times New Roman"/>
          <w:i/>
          <w:iCs/>
          <w:lang w:val="sr-Cyrl-BA"/>
        </w:rPr>
        <w:t>. Фазе процеса машинског учења</w:t>
      </w:r>
    </w:p>
    <w:p w14:paraId="0151AFF2" w14:textId="77777777" w:rsidR="00DD7A7F" w:rsidRDefault="00AA0F4E" w:rsidP="00532390">
      <w:pPr>
        <w:pStyle w:val="Heading2"/>
        <w:numPr>
          <w:ilvl w:val="1"/>
          <w:numId w:val="1"/>
        </w:numPr>
        <w:rPr>
          <w:rFonts w:cs="Times New Roman"/>
          <w:lang w:val="sr-Cyrl-BA"/>
        </w:rPr>
      </w:pPr>
      <w:bookmarkStart w:id="69" w:name="_Toc151317500"/>
      <w:r>
        <w:rPr>
          <w:rFonts w:cs="Times New Roman"/>
          <w:lang w:val="sr-Cyrl-BA"/>
        </w:rPr>
        <w:t>Дефинисање проблема</w:t>
      </w:r>
      <w:bookmarkEnd w:id="69"/>
    </w:p>
    <w:p w14:paraId="35D78FB6" w14:textId="77777777" w:rsidR="00FF08FC" w:rsidRPr="005564FF" w:rsidRDefault="00FF08FC" w:rsidP="00CB3AED">
      <w:pPr>
        <w:pStyle w:val="NoSpacing"/>
        <w:rPr>
          <w:lang w:val="ru-RU"/>
        </w:rPr>
      </w:pPr>
      <w:r w:rsidRPr="005564FF">
        <w:rPr>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Default="005564FF" w:rsidP="00CB3AED">
      <w:pPr>
        <w:pStyle w:val="NoSpacing"/>
      </w:pPr>
      <w:r>
        <w:rPr>
          <w:lang w:val="ru-RU"/>
        </w:rPr>
        <w:lastRenderedPageBreak/>
        <w:t>Б</w:t>
      </w:r>
      <w:r w:rsidR="00FF08FC" w:rsidRPr="005564FF">
        <w:rPr>
          <w:lang w:val="ru-RU"/>
        </w:rPr>
        <w:t>ез јасне дефиниције проблема, модел се може тренирати на погрешан начин, што може довести до недостатка жељених резултата. Стога је к</w:t>
      </w:r>
      <w:r>
        <w:rPr>
          <w:lang w:val="ru-RU"/>
        </w:rPr>
        <w:t>љ</w:t>
      </w:r>
      <w:r w:rsidR="00FF08FC" w:rsidRPr="005564FF">
        <w:rPr>
          <w:lang w:val="ru-RU"/>
        </w:rPr>
        <w:t>учно прецизно одредити проблем и одговарајући приступ у рјешавању проблема, како би се постигао жељени исход.</w:t>
      </w:r>
      <w:r w:rsidR="00CB3AED">
        <w:rPr>
          <w:lang w:val="ru-RU"/>
        </w:rPr>
        <w:t xml:space="preserve"> </w:t>
      </w:r>
      <w:sdt>
        <w:sdtPr>
          <w:id w:val="-215127171"/>
          <w:citation/>
        </w:sdtPr>
        <w:sdtContent>
          <w:r w:rsidR="003275FA">
            <w:fldChar w:fldCharType="begin"/>
          </w:r>
          <w:r w:rsidR="003275FA" w:rsidRPr="005564FF">
            <w:rPr>
              <w:lang w:val="ru-RU"/>
            </w:rPr>
            <w:instrText xml:space="preserve"> </w:instrText>
          </w:r>
          <w:r w:rsidR="003275FA">
            <w:instrText>CITATION</w:instrText>
          </w:r>
          <w:r w:rsidR="003275FA" w:rsidRPr="005564FF">
            <w:rPr>
              <w:lang w:val="ru-RU"/>
            </w:rPr>
            <w:instrText xml:space="preserve"> </w:instrText>
          </w:r>
          <w:r w:rsidR="003275FA">
            <w:instrText>Jam</w:instrText>
          </w:r>
          <w:r w:rsidR="003275FA" w:rsidRPr="005564FF">
            <w:rPr>
              <w:lang w:val="ru-RU"/>
            </w:rPr>
            <w:instrText>17 \</w:instrText>
          </w:r>
          <w:r w:rsidR="003275FA">
            <w:instrText>l</w:instrText>
          </w:r>
          <w:r w:rsidR="003275FA" w:rsidRPr="005564FF">
            <w:rPr>
              <w:lang w:val="ru-RU"/>
            </w:rPr>
            <w:instrText xml:space="preserve"> 6170 </w:instrText>
          </w:r>
          <w:r w:rsidR="003275FA">
            <w:fldChar w:fldCharType="separate"/>
          </w:r>
          <w:r w:rsidR="007779BE" w:rsidRPr="005564FF">
            <w:rPr>
              <w:noProof/>
              <w:lang w:val="ru-RU"/>
            </w:rPr>
            <w:t>[7]</w:t>
          </w:r>
          <w:r w:rsidR="003275FA">
            <w:fldChar w:fldCharType="end"/>
          </w:r>
        </w:sdtContent>
      </w:sdt>
    </w:p>
    <w:p w14:paraId="075F7318" w14:textId="77777777" w:rsidR="000D3CBF" w:rsidRDefault="00C509AB" w:rsidP="00532390">
      <w:pPr>
        <w:pStyle w:val="Heading2"/>
        <w:numPr>
          <w:ilvl w:val="1"/>
          <w:numId w:val="1"/>
        </w:numPr>
        <w:rPr>
          <w:rFonts w:cs="Times New Roman"/>
          <w:lang w:val="sr-Cyrl-BA"/>
        </w:rPr>
      </w:pPr>
      <w:bookmarkStart w:id="70" w:name="_Toc151317501"/>
      <w:r>
        <w:rPr>
          <w:rFonts w:cs="Times New Roman"/>
          <w:lang w:val="sr-Cyrl-BA"/>
        </w:rPr>
        <w:t>Прикупљање података</w:t>
      </w:r>
      <w:bookmarkEnd w:id="70"/>
    </w:p>
    <w:p w14:paraId="6B2B8ACE" w14:textId="5CCF12EA" w:rsidR="00CB3AED" w:rsidRPr="00CB3AED" w:rsidRDefault="00CB3AED" w:rsidP="008278A8">
      <w:pPr>
        <w:pStyle w:val="NoSpacing"/>
        <w:rPr>
          <w:lang w:val="ru-RU"/>
        </w:rPr>
      </w:pPr>
      <w:r w:rsidRPr="00CB3AED">
        <w:rPr>
          <w:lang w:val="ru-RU"/>
        </w:rPr>
        <w:t>Фаза прикупљања података у машинском учењу представља процес узимања података из различитих извора</w:t>
      </w:r>
      <w:r w:rsidR="00503A05">
        <w:rPr>
          <w:lang w:val="ru-RU"/>
        </w:rPr>
        <w:t xml:space="preserve">, </w:t>
      </w:r>
      <w:r w:rsidRPr="00CB3AED">
        <w:rPr>
          <w:lang w:val="ru-RU"/>
        </w:rPr>
        <w:t>њихов</w:t>
      </w:r>
      <w:r w:rsidR="008278A8">
        <w:rPr>
          <w:lang w:val="ru-RU"/>
        </w:rPr>
        <w:t>у идентификацију и</w:t>
      </w:r>
      <w:r w:rsidRPr="00CB3AED">
        <w:rPr>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Pr>
          <w:lang w:val="ru-RU"/>
        </w:rPr>
        <w:t>Велика</w:t>
      </w:r>
      <w:r w:rsidRPr="00CB3AED">
        <w:rPr>
          <w:lang w:val="ru-RU"/>
        </w:rPr>
        <w:t xml:space="preserve"> пажња се посвећује прикупљању квалитетних података, јер лоши подаци доводе до лоших модела и неадекватних резултата.</w:t>
      </w:r>
    </w:p>
    <w:p w14:paraId="3D29AE61" w14:textId="5C70246F" w:rsidR="00CB3AED" w:rsidRPr="00CB3AED" w:rsidRDefault="00CB3AED" w:rsidP="008278A8">
      <w:pPr>
        <w:pStyle w:val="NoSpacing"/>
        <w:rPr>
          <w:lang w:val="ru-RU"/>
        </w:rPr>
      </w:pPr>
      <w:r w:rsidRPr="00CB3AED">
        <w:rPr>
          <w:lang w:val="ru-RU"/>
        </w:rPr>
        <w:t>Подаци могу бити прикупљени</w:t>
      </w:r>
      <w:r w:rsidR="008278A8">
        <w:rPr>
          <w:lang w:val="ru-RU"/>
        </w:rPr>
        <w:t xml:space="preserve"> </w:t>
      </w:r>
      <w:r w:rsidRPr="00CB3AED">
        <w:rPr>
          <w:lang w:val="ru-RU"/>
        </w:rPr>
        <w:t>из једног извора података или из више извора</w:t>
      </w:r>
      <w:r w:rsidR="008278A8">
        <w:rPr>
          <w:lang w:val="ru-RU"/>
        </w:rPr>
        <w:t xml:space="preserve"> </w:t>
      </w:r>
      <w:r w:rsidR="008278A8" w:rsidRPr="00CB3AED">
        <w:rPr>
          <w:lang w:val="ru-RU"/>
        </w:rPr>
        <w:t>(</w:t>
      </w:r>
      <w:r w:rsidR="00503A05">
        <w:rPr>
          <w:lang w:val="ru-RU"/>
        </w:rPr>
        <w:t>преу</w:t>
      </w:r>
      <w:ins w:id="71" w:author="Aleksandar Kelec" w:date="2023-11-26T15:46:00Z">
        <w:r w:rsidR="0075768F">
          <w:rPr>
            <w:lang w:val="ru-RU"/>
          </w:rPr>
          <w:t>з</w:t>
        </w:r>
      </w:ins>
      <w:r w:rsidR="00503A05">
        <w:rPr>
          <w:lang w:val="ru-RU"/>
        </w:rPr>
        <w:t xml:space="preserve">имањем, екстракцијом из </w:t>
      </w:r>
      <w:r w:rsidR="008278A8" w:rsidRPr="00CB3AED">
        <w:rPr>
          <w:lang w:val="ru-RU"/>
        </w:rPr>
        <w:t>баз</w:t>
      </w:r>
      <w:r w:rsidR="00503A05">
        <w:rPr>
          <w:lang w:val="ru-RU"/>
        </w:rPr>
        <w:t>а</w:t>
      </w:r>
      <w:r w:rsidR="008278A8" w:rsidRPr="00CB3AED">
        <w:rPr>
          <w:lang w:val="ru-RU"/>
        </w:rPr>
        <w:t xml:space="preserve"> података, интернет странице)</w:t>
      </w:r>
      <w:r w:rsidRPr="00CB3AED">
        <w:rPr>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CB3AED" w:rsidRDefault="00CB3AED" w:rsidP="00CB3AED">
      <w:pPr>
        <w:pStyle w:val="NoSpacing"/>
        <w:rPr>
          <w:lang w:val="ru-RU"/>
        </w:rPr>
      </w:pPr>
      <w:r w:rsidRPr="00CB3AED">
        <w:rPr>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Pr>
          <w:lang w:val="ru-RU"/>
        </w:rPr>
        <w:t>њихов утицај</w:t>
      </w:r>
      <w:r w:rsidRPr="00CB3AED">
        <w:rPr>
          <w:lang w:val="ru-RU"/>
        </w:rPr>
        <w:t xml:space="preserve"> на перформансе модела.</w:t>
      </w:r>
    </w:p>
    <w:p w14:paraId="22DE8627" w14:textId="77777777" w:rsidR="00050EDC" w:rsidRDefault="00CB3AED" w:rsidP="00CB3AED">
      <w:pPr>
        <w:pStyle w:val="NoSpacing"/>
        <w:rPr>
          <w:rFonts w:cs="Times New Roman"/>
          <w:lang w:val="sr-Cyrl-BA"/>
        </w:rPr>
      </w:pPr>
      <w:r w:rsidRPr="00CB3AED">
        <w:rPr>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Pr>
              <w:rFonts w:cs="Times New Roman"/>
              <w:lang w:val="sr-Cyrl-BA"/>
            </w:rPr>
            <w:fldChar w:fldCharType="begin"/>
          </w:r>
          <w:r>
            <w:rPr>
              <w:rFonts w:cs="Times New Roman"/>
              <w:lang w:val="sr-Latn-BA"/>
            </w:rPr>
            <w:instrText xml:space="preserve"> CITATION Wit11 \l 6170 </w:instrText>
          </w:r>
          <w:r>
            <w:rPr>
              <w:rFonts w:cs="Times New Roman"/>
              <w:lang w:val="sr-Cyrl-BA"/>
            </w:rPr>
            <w:fldChar w:fldCharType="separate"/>
          </w:r>
          <w:r w:rsidRPr="007779BE">
            <w:rPr>
              <w:rFonts w:cs="Times New Roman"/>
              <w:noProof/>
              <w:lang w:val="sr-Latn-BA"/>
            </w:rPr>
            <w:t>[8]</w:t>
          </w:r>
          <w:r>
            <w:rPr>
              <w:rFonts w:cs="Times New Roman"/>
              <w:lang w:val="sr-Cyrl-BA"/>
            </w:rPr>
            <w:fldChar w:fldCharType="end"/>
          </w:r>
        </w:sdtContent>
      </w:sdt>
      <w:r w:rsidR="00856983" w:rsidRPr="00856983">
        <w:rPr>
          <w:rFonts w:cs="Times New Roman"/>
          <w:lang w:val="sr-Cyrl-BA"/>
        </w:rPr>
        <w:t xml:space="preserve">. </w:t>
      </w:r>
    </w:p>
    <w:p w14:paraId="57A77AE8" w14:textId="77777777" w:rsidR="00DF7825" w:rsidRDefault="00C509AB" w:rsidP="00532390">
      <w:pPr>
        <w:pStyle w:val="Heading2"/>
        <w:numPr>
          <w:ilvl w:val="1"/>
          <w:numId w:val="1"/>
        </w:numPr>
        <w:rPr>
          <w:rFonts w:cs="Times New Roman"/>
          <w:lang w:val="sr-Cyrl-BA"/>
        </w:rPr>
      </w:pPr>
      <w:bookmarkStart w:id="72" w:name="_Toc151317502"/>
      <w:r>
        <w:rPr>
          <w:rFonts w:cs="Times New Roman"/>
          <w:lang w:val="sr-Cyrl-BA"/>
        </w:rPr>
        <w:t>Припрема података</w:t>
      </w:r>
      <w:bookmarkEnd w:id="72"/>
    </w:p>
    <w:p w14:paraId="4F22EC73" w14:textId="13531433" w:rsidR="00CB3AED" w:rsidRPr="00CB3AED" w:rsidRDefault="006F0C0A" w:rsidP="00CB3AED">
      <w:pPr>
        <w:pStyle w:val="NoSpacing"/>
        <w:rPr>
          <w:lang w:val="ru-RU"/>
        </w:rPr>
      </w:pPr>
      <w:r>
        <w:rPr>
          <w:lang w:val="sr-Cyrl-BA"/>
        </w:rPr>
        <w:t>Фаза</w:t>
      </w:r>
      <w:r w:rsidR="00CB3AED" w:rsidRPr="00CB3AED">
        <w:rPr>
          <w:lang w:val="sr-Cyrl-BA"/>
        </w:rPr>
        <w:t xml:space="preserve"> припреме података </w:t>
      </w:r>
      <w:r w:rsidR="00CB3AED" w:rsidRPr="00CB3AED">
        <w:rPr>
          <w:lang w:val="ru-RU"/>
        </w:rPr>
        <w:t>укључује чишћење, трансформацију и припрему података за обраду и тренирање модела.</w:t>
      </w:r>
    </w:p>
    <w:p w14:paraId="09D5CD46" w14:textId="77777777" w:rsidR="00CB3AED" w:rsidRPr="00CB3AED" w:rsidRDefault="00CB3AED" w:rsidP="00CB3AED">
      <w:pPr>
        <w:pStyle w:val="NoSpacing"/>
        <w:rPr>
          <w:lang w:val="ru-RU"/>
        </w:rPr>
      </w:pPr>
      <w:r w:rsidRPr="00CB3AED">
        <w:rPr>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CB3AED" w:rsidRDefault="00CB3AED" w:rsidP="00CB3AED">
      <w:pPr>
        <w:pStyle w:val="NoSpacing"/>
        <w:rPr>
          <w:lang w:val="ru-RU"/>
        </w:rPr>
      </w:pPr>
      <w:r w:rsidRPr="00CB3AED">
        <w:rPr>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Pr>
          <w:lang w:val="ru-RU"/>
        </w:rPr>
        <w:t>атрибута</w:t>
      </w:r>
      <w:r w:rsidRPr="00CB3AED">
        <w:rPr>
          <w:lang w:val="ru-RU"/>
        </w:rPr>
        <w:t xml:space="preserve"> из постојећих података.</w:t>
      </w:r>
    </w:p>
    <w:p w14:paraId="6965CA45" w14:textId="753A9721" w:rsidR="00CB3AED" w:rsidRPr="00CB3AED" w:rsidRDefault="00CB3AED" w:rsidP="00CB3AED">
      <w:pPr>
        <w:pStyle w:val="NoSpacing"/>
        <w:rPr>
          <w:lang w:val="ru-RU"/>
        </w:rPr>
      </w:pPr>
      <w:r w:rsidRPr="00CB3AED">
        <w:rPr>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Pr>
          <w:lang w:val="ru-RU"/>
        </w:rPr>
        <w:t>ј</w:t>
      </w:r>
      <w:r w:rsidRPr="00CB3AED">
        <w:rPr>
          <w:lang w:val="ru-RU"/>
        </w:rPr>
        <w:t>ерио његову перформансу на другом скупу.</w:t>
      </w:r>
    </w:p>
    <w:p w14:paraId="010D97EE" w14:textId="77777777" w:rsidR="00D42244" w:rsidRPr="00FF08FC" w:rsidRDefault="00CB3AED" w:rsidP="00CB3AED">
      <w:pPr>
        <w:pStyle w:val="NoSpacing"/>
        <w:rPr>
          <w:rFonts w:cs="Times New Roman"/>
          <w:sz w:val="28"/>
          <w:szCs w:val="32"/>
          <w:lang w:val="ru-RU"/>
        </w:rPr>
      </w:pPr>
      <w:r w:rsidRPr="00CB3AED">
        <w:rPr>
          <w:lang w:val="ru-RU"/>
        </w:rPr>
        <w:t>Без добро припремљених података, модел може бити неуспјешан у њиховој предикцији и генерализацији на нове податке.</w:t>
      </w:r>
      <w:r w:rsidR="00D42244" w:rsidRPr="00FF08FC">
        <w:rPr>
          <w:rFonts w:cs="Times New Roman"/>
          <w:lang w:val="ru-RU"/>
        </w:rPr>
        <w:br w:type="page"/>
      </w:r>
    </w:p>
    <w:p w14:paraId="018A374B" w14:textId="77777777" w:rsidR="00DF7825" w:rsidRDefault="00C509AB" w:rsidP="00532390">
      <w:pPr>
        <w:pStyle w:val="Heading2"/>
        <w:numPr>
          <w:ilvl w:val="1"/>
          <w:numId w:val="1"/>
        </w:numPr>
        <w:rPr>
          <w:rFonts w:cs="Times New Roman"/>
          <w:lang w:val="sr-Cyrl-BA"/>
        </w:rPr>
      </w:pPr>
      <w:bookmarkStart w:id="73" w:name="_Toc151317503"/>
      <w:r>
        <w:rPr>
          <w:rFonts w:cs="Times New Roman"/>
          <w:lang w:val="sr-Cyrl-BA"/>
        </w:rPr>
        <w:lastRenderedPageBreak/>
        <w:t xml:space="preserve">Избор </w:t>
      </w:r>
      <w:r w:rsidR="00AA0F4E">
        <w:rPr>
          <w:rFonts w:cs="Times New Roman"/>
          <w:lang w:val="sr-Cyrl-BA"/>
        </w:rPr>
        <w:t>модела</w:t>
      </w:r>
      <w:bookmarkEnd w:id="73"/>
    </w:p>
    <w:p w14:paraId="2E77E3B5" w14:textId="7D59B33C" w:rsidR="00CB3AED" w:rsidRPr="00CB3AED" w:rsidRDefault="00CB3AED" w:rsidP="00CB3AED">
      <w:pPr>
        <w:pStyle w:val="NoSpacing"/>
        <w:rPr>
          <w:lang w:val="ru-RU"/>
        </w:rPr>
      </w:pPr>
      <w:r w:rsidRPr="00CB3AED">
        <w:rPr>
          <w:lang w:val="ru-RU"/>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Pr>
          <w:lang w:val="ru-RU"/>
        </w:rPr>
        <w:t>који су</w:t>
      </w:r>
      <w:r w:rsidRPr="00CB3AED">
        <w:rPr>
          <w:lang w:val="ru-RU"/>
        </w:rPr>
        <w:t xml:space="preserve"> на располагању.</w:t>
      </w:r>
    </w:p>
    <w:p w14:paraId="48676337" w14:textId="6B2D3697" w:rsidR="00CB3AED" w:rsidRPr="00CB3AED" w:rsidRDefault="006F0C0A" w:rsidP="00CB3AED">
      <w:pPr>
        <w:pStyle w:val="NoSpacing"/>
        <w:rPr>
          <w:lang w:val="ru-RU"/>
        </w:rPr>
      </w:pPr>
      <w:r>
        <w:rPr>
          <w:lang w:val="ru-RU"/>
        </w:rPr>
        <w:t>И</w:t>
      </w:r>
      <w:r w:rsidR="00CB3AED" w:rsidRPr="00CB3AED">
        <w:rPr>
          <w:lang w:val="ru-RU"/>
        </w:rPr>
        <w:t xml:space="preserve">збор модела се објашњава кроз неколико фаза. Прва ствар коју треба учинити је </w:t>
      </w:r>
      <w:r w:rsidR="00CB3AED">
        <w:rPr>
          <w:lang w:val="ru-RU"/>
        </w:rPr>
        <w:t>дефинис</w:t>
      </w:r>
      <w:r w:rsidR="00CB3AED" w:rsidRPr="00CB3AED">
        <w:rPr>
          <w:lang w:val="ru-RU"/>
        </w:rPr>
        <w:t>ати проблем који се жели ријешити.</w:t>
      </w:r>
      <w:sdt>
        <w:sdtPr>
          <w:rPr>
            <w:lang w:val="ru-RU"/>
          </w:rPr>
          <w:id w:val="-1552229340"/>
          <w:citation/>
        </w:sdtPr>
        <w:sdtContent>
          <w:r>
            <w:rPr>
              <w:lang w:val="ru-RU"/>
            </w:rPr>
            <w:fldChar w:fldCharType="begin"/>
          </w:r>
          <w:r>
            <w:rPr>
              <w:lang w:val="sr-Cyrl-BA"/>
            </w:rPr>
            <w:instrText xml:space="preserve"> CITATION Alp10 \l 7194 </w:instrText>
          </w:r>
          <w:r>
            <w:rPr>
              <w:lang w:val="ru-RU"/>
            </w:rPr>
            <w:fldChar w:fldCharType="separate"/>
          </w:r>
          <w:r>
            <w:rPr>
              <w:noProof/>
              <w:lang w:val="sr-Cyrl-BA"/>
            </w:rPr>
            <w:t xml:space="preserve"> </w:t>
          </w:r>
          <w:r w:rsidRPr="006F0C0A">
            <w:rPr>
              <w:noProof/>
              <w:lang w:val="sr-Cyrl-BA"/>
            </w:rPr>
            <w:t>[7]</w:t>
          </w:r>
          <w:r>
            <w:rPr>
              <w:lang w:val="ru-RU"/>
            </w:rPr>
            <w:fldChar w:fldCharType="end"/>
          </w:r>
        </w:sdtContent>
      </w:sdt>
      <w:r w:rsidR="00CB3AED" w:rsidRPr="00CB3AED">
        <w:rPr>
          <w:lang w:val="ru-RU"/>
        </w:rPr>
        <w:t xml:space="preserve"> Ова дефиниција омогућава одабир адекватног типа модела. Након што се </w:t>
      </w:r>
      <w:r w:rsidR="00CB3AED">
        <w:rPr>
          <w:lang w:val="ru-RU"/>
        </w:rPr>
        <w:t>дефинише</w:t>
      </w:r>
      <w:r w:rsidR="00CB3AED" w:rsidRPr="00CB3AED">
        <w:rPr>
          <w:lang w:val="ru-RU"/>
        </w:rPr>
        <w:t xml:space="preserve"> проблем, </w:t>
      </w:r>
      <w:r w:rsidR="00B54DCE">
        <w:rPr>
          <w:lang w:val="ru-RU"/>
        </w:rPr>
        <w:t>сљедећи</w:t>
      </w:r>
      <w:r w:rsidR="00CB3AED" w:rsidRPr="00CB3AED">
        <w:rPr>
          <w:lang w:val="ru-RU"/>
        </w:rPr>
        <w:t xml:space="preserve"> корак је преглед релевантних модела и препорука од стране стручњака у пољу.</w:t>
      </w:r>
    </w:p>
    <w:p w14:paraId="415618F9" w14:textId="5A4BABF7" w:rsidR="00CB3AED" w:rsidRPr="00CB3AED" w:rsidRDefault="00CB3AED" w:rsidP="00CB3AED">
      <w:pPr>
        <w:pStyle w:val="NoSpacing"/>
        <w:rPr>
          <w:lang w:val="ru-RU"/>
        </w:rPr>
      </w:pPr>
      <w:r w:rsidRPr="00CB3AED">
        <w:rPr>
          <w:lang w:val="ru-RU"/>
        </w:rPr>
        <w:t xml:space="preserve">Након што се </w:t>
      </w:r>
      <w:r>
        <w:rPr>
          <w:lang w:val="ru-RU"/>
        </w:rPr>
        <w:t>дефинише</w:t>
      </w:r>
      <w:r w:rsidRPr="00CB3AED">
        <w:rPr>
          <w:lang w:val="ru-RU"/>
        </w:rPr>
        <w:t xml:space="preserve"> проблем и препоруч</w:t>
      </w:r>
      <w:r w:rsidR="006F0C0A">
        <w:rPr>
          <w:lang w:val="ru-RU"/>
        </w:rPr>
        <w:t>и</w:t>
      </w:r>
      <w:r w:rsidRPr="00CB3AED">
        <w:rPr>
          <w:lang w:val="ru-RU"/>
        </w:rPr>
        <w:t xml:space="preserve"> неколико модела, </w:t>
      </w:r>
      <w:r w:rsidR="00B54DCE">
        <w:rPr>
          <w:lang w:val="ru-RU"/>
        </w:rPr>
        <w:t>сљедећи</w:t>
      </w:r>
      <w:r w:rsidRPr="00CB3AED">
        <w:rPr>
          <w:lang w:val="ru-RU"/>
        </w:rPr>
        <w:t xml:space="preserve"> корак је евалуација ових модела у складу са </w:t>
      </w:r>
      <w:r>
        <w:rPr>
          <w:lang w:val="ru-RU"/>
        </w:rPr>
        <w:t>дефинис</w:t>
      </w:r>
      <w:r w:rsidRPr="00CB3AED">
        <w:rPr>
          <w:lang w:val="ru-RU"/>
        </w:rPr>
        <w:t xml:space="preserve">аним критеријумима, као што су прецизност, брзина тренирања и примјене, стабилност, робустност, интерпретабилност и сл. </w:t>
      </w:r>
      <w:commentRangeStart w:id="74"/>
      <w:r w:rsidRPr="00CB3AED">
        <w:rPr>
          <w:lang w:val="ru-RU"/>
        </w:rPr>
        <w:t xml:space="preserve">Након што се дефинишу критеријуми, </w:t>
      </w:r>
      <w:r w:rsidR="00B54DCE">
        <w:rPr>
          <w:lang w:val="ru-RU"/>
        </w:rPr>
        <w:t>сљедећи</w:t>
      </w:r>
      <w:r w:rsidRPr="00CB3AED">
        <w:rPr>
          <w:lang w:val="ru-RU"/>
        </w:rPr>
        <w:t xml:space="preserve"> корак је стварни избор модела уз помоћ приступа који укључује, одабир најбољег модела уз помоћ одабира на основу испитивања, одабир модела на основу стручног знања или мјешавине тих приступа.</w:t>
      </w:r>
      <w:commentRangeEnd w:id="74"/>
      <w:r w:rsidR="00AC1390">
        <w:rPr>
          <w:rStyle w:val="CommentReference"/>
          <w:rFonts w:ascii="Arial" w:hAnsi="Arial"/>
          <w:lang w:val="sr-Latn-BA"/>
        </w:rPr>
        <w:commentReference w:id="74"/>
      </w:r>
    </w:p>
    <w:p w14:paraId="1F08DE7A" w14:textId="2143A902" w:rsidR="00CB3AED" w:rsidRPr="00CB3AED" w:rsidRDefault="006F0C0A" w:rsidP="00CB3AED">
      <w:pPr>
        <w:pStyle w:val="NoSpacing"/>
        <w:rPr>
          <w:lang w:val="ru-RU"/>
        </w:rPr>
      </w:pPr>
      <w:r>
        <w:rPr>
          <w:lang w:val="ru-RU"/>
        </w:rPr>
        <w:t xml:space="preserve">Погрешан </w:t>
      </w:r>
      <w:r w:rsidR="00CB3AED" w:rsidRPr="00CB3AED">
        <w:rPr>
          <w:lang w:val="ru-RU"/>
        </w:rPr>
        <w:t>избор модела може резултирати 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Default="00CB3AED" w:rsidP="00CB3AED">
      <w:pPr>
        <w:pStyle w:val="NoSpacing"/>
        <w:rPr>
          <w:lang w:val="ru-RU"/>
        </w:rPr>
      </w:pPr>
      <w:r w:rsidRPr="00CB3AED">
        <w:rPr>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Default="00AA0F4E" w:rsidP="00532390">
      <w:pPr>
        <w:pStyle w:val="Heading2"/>
        <w:numPr>
          <w:ilvl w:val="1"/>
          <w:numId w:val="1"/>
        </w:numPr>
        <w:rPr>
          <w:rFonts w:cs="Times New Roman"/>
          <w:lang w:val="sr-Cyrl-BA"/>
        </w:rPr>
      </w:pPr>
      <w:bookmarkStart w:id="75" w:name="_Toc151317504"/>
      <w:r>
        <w:rPr>
          <w:rFonts w:cs="Times New Roman"/>
          <w:lang w:val="sr-Cyrl-BA"/>
        </w:rPr>
        <w:t>Тренирање модела</w:t>
      </w:r>
      <w:bookmarkEnd w:id="75"/>
    </w:p>
    <w:p w14:paraId="4E950CBE" w14:textId="5C049B5E" w:rsidR="009A6B14" w:rsidRPr="009A6B14" w:rsidRDefault="009A6B14" w:rsidP="009A6B14">
      <w:pPr>
        <w:pStyle w:val="NoSpacing"/>
        <w:rPr>
          <w:lang w:val="ru-RU"/>
        </w:rPr>
      </w:pPr>
      <w:r w:rsidRPr="009A6B14">
        <w:rPr>
          <w:lang w:val="ru-RU"/>
        </w:rPr>
        <w:t>Трени</w:t>
      </w:r>
      <w:r>
        <w:rPr>
          <w:lang w:val="ru-RU"/>
        </w:rPr>
        <w:t>рање</w:t>
      </w:r>
      <w:r w:rsidRPr="009A6B14">
        <w:rPr>
          <w:lang w:val="ru-RU"/>
        </w:rPr>
        <w:t xml:space="preserve"> модела у машинском учењу представља процес у коме се моделу дају подаци како би се научио како да </w:t>
      </w:r>
      <w:r w:rsidR="00503A05">
        <w:rPr>
          <w:lang w:val="ru-RU"/>
        </w:rPr>
        <w:t>предвиди резултате за</w:t>
      </w:r>
      <w:r w:rsidRPr="009A6B14">
        <w:rPr>
          <w:lang w:val="ru-RU"/>
        </w:rPr>
        <w:t xml:space="preserve"> нове примјере. </w:t>
      </w:r>
      <w:r w:rsidR="006F0C0A">
        <w:rPr>
          <w:lang w:val="ru-RU"/>
        </w:rPr>
        <w:t>Тренинг</w:t>
      </w:r>
      <w:r w:rsidRPr="009A6B14">
        <w:rPr>
          <w:lang w:val="ru-RU"/>
        </w:rPr>
        <w:t xml:space="preserve"> модела </w:t>
      </w:r>
      <w:r w:rsidR="006F0C0A">
        <w:rPr>
          <w:lang w:val="ru-RU"/>
        </w:rPr>
        <w:t xml:space="preserve">се може описати </w:t>
      </w:r>
      <w:r w:rsidRPr="009A6B14">
        <w:rPr>
          <w:lang w:val="ru-RU"/>
        </w:rPr>
        <w:t>као процес оптимизације функције губитка (</w:t>
      </w:r>
      <w:r w:rsidR="00503A05">
        <w:rPr>
          <w:lang w:val="sr-Cyrl-BA"/>
        </w:rPr>
        <w:t xml:space="preserve">енг. </w:t>
      </w:r>
      <w:r w:rsidR="00503A05" w:rsidRPr="00503A05">
        <w:rPr>
          <w:i/>
          <w:iCs/>
        </w:rPr>
        <w:t>L</w:t>
      </w:r>
      <w:r w:rsidRPr="00503A05">
        <w:rPr>
          <w:i/>
          <w:iCs/>
        </w:rPr>
        <w:t>oss</w:t>
      </w:r>
      <w:r w:rsidRPr="00503A05">
        <w:rPr>
          <w:i/>
          <w:iCs/>
          <w:lang w:val="ru-RU"/>
        </w:rPr>
        <w:t xml:space="preserve"> </w:t>
      </w:r>
      <w:r w:rsidR="00503A05" w:rsidRPr="00503A05">
        <w:rPr>
          <w:i/>
          <w:iCs/>
        </w:rPr>
        <w:t>F</w:t>
      </w:r>
      <w:r w:rsidRPr="00503A05">
        <w:rPr>
          <w:i/>
          <w:iCs/>
        </w:rPr>
        <w:t>unction</w:t>
      </w:r>
      <w:r w:rsidRPr="009A6B14">
        <w:rPr>
          <w:lang w:val="ru-RU"/>
        </w:rPr>
        <w:t>) или функције циља</w:t>
      </w:r>
      <w:r>
        <w:rPr>
          <w:lang w:val="ru-RU"/>
        </w:rPr>
        <w:t xml:space="preserve"> </w:t>
      </w:r>
      <w:r w:rsidRPr="009A6B14">
        <w:rPr>
          <w:lang w:val="ru-RU"/>
        </w:rPr>
        <w:t>(</w:t>
      </w:r>
      <w:r w:rsidR="00503A05">
        <w:rPr>
          <w:lang w:val="ru-RU"/>
        </w:rPr>
        <w:t xml:space="preserve">енг. </w:t>
      </w:r>
      <w:r w:rsidR="00503A05" w:rsidRPr="00503A05">
        <w:rPr>
          <w:i/>
          <w:iCs/>
        </w:rPr>
        <w:t>O</w:t>
      </w:r>
      <w:r w:rsidRPr="00503A05">
        <w:rPr>
          <w:i/>
          <w:iCs/>
        </w:rPr>
        <w:t>bjective</w:t>
      </w:r>
      <w:r w:rsidRPr="00503A05">
        <w:rPr>
          <w:i/>
          <w:iCs/>
          <w:lang w:val="ru-RU"/>
        </w:rPr>
        <w:t xml:space="preserve"> </w:t>
      </w:r>
      <w:r w:rsidR="00503A05" w:rsidRPr="00503A05">
        <w:rPr>
          <w:i/>
          <w:iCs/>
        </w:rPr>
        <w:t>f</w:t>
      </w:r>
      <w:r w:rsidRPr="00503A05">
        <w:rPr>
          <w:i/>
          <w:iCs/>
        </w:rPr>
        <w:t>unction</w:t>
      </w:r>
      <w:r w:rsidRPr="009A6B14">
        <w:rPr>
          <w:lang w:val="ru-RU"/>
        </w:rPr>
        <w:t>).</w:t>
      </w:r>
      <w:sdt>
        <w:sdtPr>
          <w:rPr>
            <w:lang w:val="ru-RU"/>
          </w:rPr>
          <w:id w:val="-1145900020"/>
          <w:citation/>
        </w:sdtPr>
        <w:sdtContent>
          <w:r w:rsidR="006F0C0A">
            <w:rPr>
              <w:lang w:val="ru-RU"/>
            </w:rPr>
            <w:fldChar w:fldCharType="begin"/>
          </w:r>
          <w:r w:rsidR="006F0C0A">
            <w:rPr>
              <w:lang w:val="sr-Cyrl-BA"/>
            </w:rPr>
            <w:instrText xml:space="preserve"> CITATION Alp10 \l 7194 </w:instrText>
          </w:r>
          <w:r w:rsidR="006F0C0A">
            <w:rPr>
              <w:lang w:val="ru-RU"/>
            </w:rPr>
            <w:fldChar w:fldCharType="separate"/>
          </w:r>
          <w:r w:rsidR="006F0C0A">
            <w:rPr>
              <w:noProof/>
              <w:lang w:val="sr-Cyrl-BA"/>
            </w:rPr>
            <w:t xml:space="preserve"> </w:t>
          </w:r>
          <w:r w:rsidR="006F0C0A" w:rsidRPr="006F0C0A">
            <w:rPr>
              <w:noProof/>
              <w:lang w:val="sr-Cyrl-BA"/>
            </w:rPr>
            <w:t>[7]</w:t>
          </w:r>
          <w:r w:rsidR="006F0C0A">
            <w:rPr>
              <w:lang w:val="ru-RU"/>
            </w:rPr>
            <w:fldChar w:fldCharType="end"/>
          </w:r>
        </w:sdtContent>
      </w:sdt>
      <w:r w:rsidRPr="009A6B14">
        <w:rPr>
          <w:lang w:val="ru-RU"/>
        </w:rPr>
        <w:t xml:space="preserve"> Функција губитка одређује колико је добар модел у предвиђању, а функција циља се користи за оптимизацију модела у смислу да се максимизи</w:t>
      </w:r>
      <w:r>
        <w:rPr>
          <w:lang w:val="ru-RU"/>
        </w:rPr>
        <w:t>је</w:t>
      </w:r>
      <w:r w:rsidRPr="009A6B14">
        <w:rPr>
          <w:lang w:val="ru-RU"/>
        </w:rPr>
        <w:t xml:space="preserve"> та функција.</w:t>
      </w:r>
    </w:p>
    <w:p w14:paraId="4716BAED" w14:textId="618E37BD" w:rsidR="009A6B14" w:rsidRPr="009A6B14" w:rsidRDefault="009A6B14" w:rsidP="009A6B14">
      <w:pPr>
        <w:pStyle w:val="NoSpacing"/>
        <w:rPr>
          <w:lang w:val="ru-RU"/>
        </w:rPr>
      </w:pPr>
      <w:r w:rsidRPr="009A6B14">
        <w:rPr>
          <w:lang w:val="ru-RU"/>
        </w:rPr>
        <w:t xml:space="preserve">Процес </w:t>
      </w:r>
      <w:r w:rsidR="00503A05">
        <w:rPr>
          <w:lang w:val="ru-RU"/>
        </w:rPr>
        <w:t>тренирања</w:t>
      </w:r>
      <w:r w:rsidRPr="009A6B14">
        <w:rPr>
          <w:lang w:val="ru-RU"/>
        </w:rPr>
        <w:t xml:space="preserve"> се обично спроводи коришћењем алгоритама за оптимизацију као што су градијентно спуштање (</w:t>
      </w:r>
      <w:r w:rsidR="006F0C0A" w:rsidRPr="00503A05">
        <w:rPr>
          <w:lang w:val="ru-RU"/>
        </w:rPr>
        <w:t>енг.</w:t>
      </w:r>
      <w:r w:rsidR="006F0C0A" w:rsidRPr="006F0C0A">
        <w:rPr>
          <w:i/>
          <w:iCs/>
          <w:lang w:val="ru-RU"/>
        </w:rPr>
        <w:t xml:space="preserve"> </w:t>
      </w:r>
      <w:r w:rsidR="00503A05">
        <w:rPr>
          <w:i/>
          <w:iCs/>
        </w:rPr>
        <w:t>G</w:t>
      </w:r>
      <w:r w:rsidRPr="006F0C0A">
        <w:rPr>
          <w:i/>
          <w:iCs/>
        </w:rPr>
        <w:t>radient</w:t>
      </w:r>
      <w:r w:rsidRPr="006F0C0A">
        <w:rPr>
          <w:i/>
          <w:iCs/>
          <w:lang w:val="ru-RU"/>
        </w:rPr>
        <w:t xml:space="preserve"> </w:t>
      </w:r>
      <w:r w:rsidR="00503A05">
        <w:rPr>
          <w:i/>
          <w:iCs/>
        </w:rPr>
        <w:t>D</w:t>
      </w:r>
      <w:r w:rsidRPr="006F0C0A">
        <w:rPr>
          <w:i/>
          <w:iCs/>
        </w:rPr>
        <w:t>escent</w:t>
      </w:r>
      <w:r w:rsidRPr="009A6B14">
        <w:rPr>
          <w:lang w:val="ru-RU"/>
        </w:rPr>
        <w:t xml:space="preserve">), стохастичко градијентно спуштање и други. Модел се тренира користећи тренинг податке, а затим се </w:t>
      </w:r>
      <w:r w:rsidR="006F0C0A">
        <w:rPr>
          <w:lang w:val="ru-RU"/>
        </w:rPr>
        <w:t>оцјењује</w:t>
      </w:r>
      <w:r w:rsidRPr="009A6B14">
        <w:rPr>
          <w:lang w:val="ru-RU"/>
        </w:rPr>
        <w:t xml:space="preserve"> користећи валидационе податке.</w:t>
      </w:r>
    </w:p>
    <w:p w14:paraId="4E0DF123" w14:textId="5F518F94" w:rsidR="009A6B14" w:rsidRPr="009A6B14" w:rsidRDefault="009A6B14" w:rsidP="009A6B14">
      <w:pPr>
        <w:pStyle w:val="NoSpacing"/>
        <w:rPr>
          <w:lang w:val="ru-RU"/>
        </w:rPr>
      </w:pPr>
      <w:r w:rsidRPr="009A6B14">
        <w:rPr>
          <w:lang w:val="ru-RU"/>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Pr>
          <w:lang w:val="ru-RU"/>
        </w:rPr>
        <w:t xml:space="preserve">кроз </w:t>
      </w:r>
      <w:r w:rsidRPr="009A6B14">
        <w:rPr>
          <w:lang w:val="ru-RU"/>
        </w:rPr>
        <w:t>које се тренира модел може варирати, а одлука о томе када прекинути трени</w:t>
      </w:r>
      <w:ins w:id="76" w:author="Aleksandar Kelec" w:date="2023-11-26T18:55:00Z">
        <w:r w:rsidR="002B1D14">
          <w:rPr>
            <w:lang w:val="ru-RU"/>
          </w:rPr>
          <w:t>рање</w:t>
        </w:r>
      </w:ins>
      <w:del w:id="77" w:author="Aleksandar Kelec" w:date="2023-11-26T18:55:00Z">
        <w:r w:rsidRPr="009A6B14" w:rsidDel="002B1D14">
          <w:rPr>
            <w:lang w:val="ru-RU"/>
          </w:rPr>
          <w:delText>нг</w:delText>
        </w:r>
      </w:del>
      <w:r w:rsidRPr="009A6B14">
        <w:rPr>
          <w:lang w:val="ru-RU"/>
        </w:rPr>
        <w:t xml:space="preserve"> зависи од многих фактора, као што су сложеност модела, величина скупа података, брзина оптимизације итд.</w:t>
      </w:r>
    </w:p>
    <w:p w14:paraId="07E899CB" w14:textId="7C15FDA8" w:rsidR="009C5046" w:rsidRPr="00FF08FC" w:rsidRDefault="001176D8" w:rsidP="009A6B14">
      <w:pPr>
        <w:pStyle w:val="NoSpacing"/>
        <w:rPr>
          <w:lang w:val="ru-RU"/>
        </w:rPr>
      </w:pPr>
      <w:r>
        <w:rPr>
          <w:lang w:val="ru-RU"/>
        </w:rPr>
        <w:t>П</w:t>
      </w:r>
      <w:r w:rsidR="009A6B14" w:rsidRPr="009A6B14">
        <w:rPr>
          <w:lang w:val="ru-RU"/>
        </w:rPr>
        <w:t>роцес трени</w:t>
      </w:r>
      <w:r w:rsidR="009A6B14">
        <w:rPr>
          <w:lang w:val="ru-RU"/>
        </w:rPr>
        <w:t>рања</w:t>
      </w:r>
      <w:r w:rsidR="009A6B14" w:rsidRPr="009A6B14">
        <w:rPr>
          <w:lang w:val="ru-RU"/>
        </w:rPr>
        <w:t xml:space="preserve"> модела није увијек једноставан и може захт</w:t>
      </w:r>
      <w:ins w:id="78" w:author="Aleksandar Kelec" w:date="2023-11-26T18:54:00Z">
        <w:r w:rsidR="00D12B54">
          <w:rPr>
            <w:lang w:val="ru-RU"/>
          </w:rPr>
          <w:t>и</w:t>
        </w:r>
      </w:ins>
      <w:r w:rsidR="009A6B14" w:rsidRPr="009A6B14">
        <w:rPr>
          <w:lang w:val="ru-RU"/>
        </w:rPr>
        <w:t>јевати велике ресурсе, посебно ако се користе комплексни модели или велики скупови података</w:t>
      </w:r>
      <w:r>
        <w:rPr>
          <w:lang w:val="ru-RU"/>
        </w:rPr>
        <w:t>, па</w:t>
      </w:r>
      <w:r w:rsidR="009A6B14" w:rsidRPr="009A6B14">
        <w:rPr>
          <w:lang w:val="ru-RU"/>
        </w:rPr>
        <w:t xml:space="preserve"> је важно </w:t>
      </w:r>
      <w:del w:id="79" w:author="Aleksandar Kelec" w:date="2023-11-26T18:56:00Z">
        <w:r w:rsidR="009A6B14" w:rsidRPr="009A6B14" w:rsidDel="007A7A60">
          <w:rPr>
            <w:lang w:val="ru-RU"/>
          </w:rPr>
          <w:delText xml:space="preserve">добро </w:delText>
        </w:r>
      </w:del>
      <w:r>
        <w:rPr>
          <w:lang w:val="ru-RU"/>
        </w:rPr>
        <w:t>искористити га на одговарајући начин,</w:t>
      </w:r>
      <w:r w:rsidR="009A6B14" w:rsidRPr="009A6B14">
        <w:rPr>
          <w:lang w:val="ru-RU"/>
        </w:rPr>
        <w:t xml:space="preserve"> како би се постигла адекватна предикција и генерализација модела на нове податке.</w:t>
      </w:r>
      <w:r w:rsidR="009C5046" w:rsidRPr="00FF08FC">
        <w:rPr>
          <w:lang w:val="ru-RU"/>
        </w:rPr>
        <w:br w:type="page"/>
      </w:r>
    </w:p>
    <w:p w14:paraId="0160BE91" w14:textId="77777777" w:rsidR="00DF7825" w:rsidRDefault="00C509AB" w:rsidP="00532390">
      <w:pPr>
        <w:pStyle w:val="Heading2"/>
        <w:numPr>
          <w:ilvl w:val="1"/>
          <w:numId w:val="1"/>
        </w:numPr>
        <w:rPr>
          <w:rFonts w:cs="Times New Roman"/>
          <w:lang w:val="sr-Cyrl-BA"/>
        </w:rPr>
      </w:pPr>
      <w:bookmarkStart w:id="80" w:name="_Toc151317505"/>
      <w:r>
        <w:rPr>
          <w:rFonts w:cs="Times New Roman"/>
          <w:lang w:val="sr-Cyrl-BA"/>
        </w:rPr>
        <w:lastRenderedPageBreak/>
        <w:t>Оцјењивање модела</w:t>
      </w:r>
      <w:bookmarkEnd w:id="80"/>
    </w:p>
    <w:p w14:paraId="777B6E87" w14:textId="77777777" w:rsidR="009A6B14" w:rsidRPr="009A6B14" w:rsidRDefault="009A6B14" w:rsidP="009A6B14">
      <w:pPr>
        <w:pStyle w:val="NoSpacing"/>
        <w:rPr>
          <w:lang w:val="ru-RU"/>
        </w:rPr>
      </w:pPr>
      <w:r w:rsidRPr="009A6B14">
        <w:rPr>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1100C411" w:rsidR="009A6B14" w:rsidRPr="009A6B14" w:rsidRDefault="009A6B14" w:rsidP="009A6B14">
      <w:pPr>
        <w:pStyle w:val="NoSpacing"/>
        <w:rPr>
          <w:lang w:val="ru-RU"/>
        </w:rPr>
      </w:pPr>
      <w:r w:rsidRPr="009A6B14">
        <w:rPr>
          <w:lang w:val="ru-RU"/>
        </w:rPr>
        <w:t>Постоје различите методе за оцјењивање модела, укључујући унакрсну пров</w:t>
      </w:r>
      <w:r>
        <w:rPr>
          <w:lang w:val="ru-RU"/>
        </w:rPr>
        <w:t>ј</w:t>
      </w:r>
      <w:r w:rsidRPr="009A6B14">
        <w:rPr>
          <w:lang w:val="ru-RU"/>
        </w:rPr>
        <w:t>еру</w:t>
      </w:r>
      <w:r>
        <w:rPr>
          <w:lang w:val="ru-RU"/>
        </w:rPr>
        <w:t xml:space="preserve"> </w:t>
      </w:r>
      <w:r w:rsidRPr="009A6B14">
        <w:rPr>
          <w:lang w:val="ru-RU"/>
        </w:rPr>
        <w:t>(</w:t>
      </w:r>
      <w:r w:rsidR="00667899">
        <w:rPr>
          <w:lang w:val="ru-RU"/>
        </w:rPr>
        <w:t xml:space="preserve">енг. </w:t>
      </w:r>
      <w:r w:rsidR="00667899">
        <w:rPr>
          <w:i/>
          <w:iCs/>
        </w:rPr>
        <w:t>C</w:t>
      </w:r>
      <w:r w:rsidRPr="00667899">
        <w:rPr>
          <w:i/>
          <w:iCs/>
        </w:rPr>
        <w:t>ross</w:t>
      </w:r>
      <w:r w:rsidRPr="00667899">
        <w:rPr>
          <w:i/>
          <w:iCs/>
          <w:lang w:val="ru-RU"/>
        </w:rPr>
        <w:t>-</w:t>
      </w:r>
      <w:r w:rsidRPr="00667899">
        <w:rPr>
          <w:i/>
          <w:iCs/>
        </w:rPr>
        <w:t>validation</w:t>
      </w:r>
      <w:r w:rsidRPr="009A6B14">
        <w:rPr>
          <w:lang w:val="ru-RU"/>
        </w:rPr>
        <w:t>), пров</w:t>
      </w:r>
      <w:r>
        <w:rPr>
          <w:lang w:val="ru-RU"/>
        </w:rPr>
        <w:t>ј</w:t>
      </w:r>
      <w:r w:rsidRPr="009A6B14">
        <w:rPr>
          <w:lang w:val="ru-RU"/>
        </w:rPr>
        <w:t>еру са непознатим скупом података</w:t>
      </w:r>
      <w:r>
        <w:rPr>
          <w:lang w:val="ru-RU"/>
        </w:rPr>
        <w:t xml:space="preserve"> </w:t>
      </w:r>
      <w:r w:rsidRPr="009A6B14">
        <w:rPr>
          <w:lang w:val="ru-RU"/>
        </w:rPr>
        <w:t>(</w:t>
      </w:r>
      <w:r w:rsidR="00667899">
        <w:rPr>
          <w:lang w:val="ru-RU"/>
        </w:rPr>
        <w:t xml:space="preserve">енг. </w:t>
      </w:r>
      <w:r w:rsidR="00667899">
        <w:rPr>
          <w:i/>
          <w:iCs/>
        </w:rPr>
        <w:t>H</w:t>
      </w:r>
      <w:r w:rsidRPr="00667899">
        <w:rPr>
          <w:i/>
          <w:iCs/>
        </w:rPr>
        <w:t>oldout</w:t>
      </w:r>
      <w:r w:rsidRPr="00667899">
        <w:rPr>
          <w:i/>
          <w:iCs/>
          <w:lang w:val="ru-RU"/>
        </w:rPr>
        <w:t xml:space="preserve"> </w:t>
      </w:r>
      <w:r w:rsidR="00667899">
        <w:rPr>
          <w:i/>
          <w:iCs/>
        </w:rPr>
        <w:t>V</w:t>
      </w:r>
      <w:r w:rsidRPr="00667899">
        <w:rPr>
          <w:i/>
          <w:iCs/>
        </w:rPr>
        <w:t>alidation</w:t>
      </w:r>
      <w:r w:rsidRPr="009A6B14">
        <w:rPr>
          <w:lang w:val="ru-RU"/>
        </w:rPr>
        <w:t>) и процјен</w:t>
      </w:r>
      <w:r>
        <w:rPr>
          <w:lang w:val="ru-RU"/>
        </w:rPr>
        <w:t>у</w:t>
      </w:r>
      <w:r w:rsidRPr="009A6B14">
        <w:rPr>
          <w:lang w:val="ru-RU"/>
        </w:rPr>
        <w:t xml:space="preserve"> грешке</w:t>
      </w:r>
      <w:r>
        <w:rPr>
          <w:lang w:val="ru-RU"/>
        </w:rPr>
        <w:t xml:space="preserve"> </w:t>
      </w:r>
      <w:r w:rsidRPr="009A6B14">
        <w:rPr>
          <w:lang w:val="ru-RU"/>
        </w:rPr>
        <w:t>(</w:t>
      </w:r>
      <w:r w:rsidR="00667899">
        <w:rPr>
          <w:lang w:val="ru-RU"/>
        </w:rPr>
        <w:t xml:space="preserve">енг. </w:t>
      </w:r>
      <w:r w:rsidR="00667899">
        <w:rPr>
          <w:i/>
          <w:iCs/>
        </w:rPr>
        <w:t>E</w:t>
      </w:r>
      <w:r w:rsidRPr="00667899">
        <w:rPr>
          <w:i/>
          <w:iCs/>
        </w:rPr>
        <w:t>rror</w:t>
      </w:r>
      <w:r w:rsidRPr="00667899">
        <w:rPr>
          <w:i/>
          <w:iCs/>
          <w:lang w:val="ru-RU"/>
        </w:rPr>
        <w:t xml:space="preserve"> </w:t>
      </w:r>
      <w:r w:rsidR="00667899">
        <w:rPr>
          <w:i/>
          <w:iCs/>
        </w:rPr>
        <w:t>E</w:t>
      </w:r>
      <w:r w:rsidRPr="00667899">
        <w:rPr>
          <w:i/>
          <w:iCs/>
        </w:rPr>
        <w:t>stimation</w:t>
      </w:r>
      <w:r w:rsidRPr="009A6B14">
        <w:rPr>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40087A6A" w:rsidR="009A6B14" w:rsidRPr="009A6B14" w:rsidRDefault="00667899" w:rsidP="009A6B14">
      <w:pPr>
        <w:pStyle w:val="NoSpacing"/>
        <w:rPr>
          <w:lang w:val="ru-RU"/>
        </w:rPr>
      </w:pPr>
      <w:r>
        <w:rPr>
          <w:lang w:val="ru-RU"/>
        </w:rPr>
        <w:t xml:space="preserve">Постоје </w:t>
      </w:r>
      <w:r w:rsidR="009A6B14" w:rsidRPr="009A6B14">
        <w:rPr>
          <w:lang w:val="ru-RU"/>
        </w:rPr>
        <w:t>различити критери</w:t>
      </w:r>
      <w:ins w:id="81" w:author="Aleksandar Kelec" w:date="2023-11-26T18:56:00Z">
        <w:r w:rsidR="007A7A60">
          <w:rPr>
            <w:lang w:val="ru-RU"/>
          </w:rPr>
          <w:t>ј</w:t>
        </w:r>
      </w:ins>
      <w:r>
        <w:rPr>
          <w:lang w:val="ru-RU"/>
        </w:rPr>
        <w:t>уми</w:t>
      </w:r>
      <w:r w:rsidR="009A6B14" w:rsidRPr="009A6B14">
        <w:rPr>
          <w:lang w:val="ru-RU"/>
        </w:rPr>
        <w:t xml:space="preserve"> за оцјењивање модела, укључујући прецизност</w:t>
      </w:r>
      <w:r w:rsidR="009A6B14">
        <w:rPr>
          <w:lang w:val="ru-RU"/>
        </w:rPr>
        <w:t xml:space="preserve"> </w:t>
      </w:r>
      <w:r w:rsidR="009A6B14" w:rsidRPr="009A6B14">
        <w:rPr>
          <w:lang w:val="ru-RU"/>
        </w:rPr>
        <w:t>(</w:t>
      </w:r>
      <w:r>
        <w:rPr>
          <w:lang w:val="ru-RU"/>
        </w:rPr>
        <w:t xml:space="preserve">енг. </w:t>
      </w:r>
      <w:r>
        <w:rPr>
          <w:i/>
          <w:iCs/>
        </w:rPr>
        <w:t>A</w:t>
      </w:r>
      <w:r w:rsidR="009A6B14" w:rsidRPr="00667899">
        <w:rPr>
          <w:i/>
          <w:iCs/>
        </w:rPr>
        <w:t>ccuracy</w:t>
      </w:r>
      <w:r w:rsidR="009A6B14" w:rsidRPr="009A6B14">
        <w:rPr>
          <w:lang w:val="ru-RU"/>
        </w:rPr>
        <w:t>), прецизност учења</w:t>
      </w:r>
      <w:r w:rsidR="009A6B14">
        <w:rPr>
          <w:lang w:val="ru-RU"/>
        </w:rPr>
        <w:t xml:space="preserve"> </w:t>
      </w:r>
      <w:r w:rsidR="009A6B14" w:rsidRPr="009A6B14">
        <w:rPr>
          <w:lang w:val="ru-RU"/>
        </w:rPr>
        <w:t>(</w:t>
      </w:r>
      <w:r>
        <w:rPr>
          <w:lang w:val="ru-RU"/>
        </w:rPr>
        <w:t xml:space="preserve">енг. </w:t>
      </w:r>
      <w:r>
        <w:rPr>
          <w:i/>
          <w:iCs/>
        </w:rPr>
        <w:t>L</w:t>
      </w:r>
      <w:r w:rsidR="009A6B14" w:rsidRPr="00667899">
        <w:rPr>
          <w:i/>
          <w:iCs/>
        </w:rPr>
        <w:t>earning</w:t>
      </w:r>
      <w:r w:rsidR="009A6B14" w:rsidRPr="00667899">
        <w:rPr>
          <w:i/>
          <w:iCs/>
          <w:lang w:val="ru-RU"/>
        </w:rPr>
        <w:t xml:space="preserve"> </w:t>
      </w:r>
      <w:r>
        <w:rPr>
          <w:i/>
          <w:iCs/>
        </w:rPr>
        <w:t>A</w:t>
      </w:r>
      <w:r w:rsidR="009A6B14" w:rsidRPr="00667899">
        <w:rPr>
          <w:i/>
          <w:iCs/>
        </w:rPr>
        <w:t>ccuracy</w:t>
      </w:r>
      <w:r w:rsidR="009A6B14" w:rsidRPr="009A6B14">
        <w:rPr>
          <w:lang w:val="ru-RU"/>
        </w:rPr>
        <w:t>), прецизност генерализације</w:t>
      </w:r>
      <w:r w:rsidR="009A6B14">
        <w:rPr>
          <w:lang w:val="ru-RU"/>
        </w:rPr>
        <w:t xml:space="preserve"> </w:t>
      </w:r>
      <w:r w:rsidR="009A6B14" w:rsidRPr="009A6B14">
        <w:rPr>
          <w:lang w:val="ru-RU"/>
        </w:rPr>
        <w:t>(</w:t>
      </w:r>
      <w:r>
        <w:rPr>
          <w:lang w:val="ru-RU"/>
        </w:rPr>
        <w:t xml:space="preserve">енг. </w:t>
      </w:r>
      <w:r>
        <w:rPr>
          <w:i/>
          <w:iCs/>
        </w:rPr>
        <w:t>G</w:t>
      </w:r>
      <w:r w:rsidR="009A6B14" w:rsidRPr="00667899">
        <w:rPr>
          <w:i/>
          <w:iCs/>
        </w:rPr>
        <w:t>eneralization</w:t>
      </w:r>
      <w:r w:rsidR="009A6B14" w:rsidRPr="00667899">
        <w:rPr>
          <w:i/>
          <w:iCs/>
          <w:lang w:val="ru-RU"/>
        </w:rPr>
        <w:t xml:space="preserve"> </w:t>
      </w:r>
      <w:r>
        <w:rPr>
          <w:i/>
          <w:iCs/>
        </w:rPr>
        <w:t>A</w:t>
      </w:r>
      <w:r w:rsidR="009A6B14" w:rsidRPr="00667899">
        <w:rPr>
          <w:i/>
          <w:iCs/>
        </w:rPr>
        <w:t>ccuracy</w:t>
      </w:r>
      <w:r w:rsidR="009A6B14" w:rsidRPr="009A6B14">
        <w:rPr>
          <w:lang w:val="ru-RU"/>
        </w:rPr>
        <w:t>), F1 скор и ROC крив</w:t>
      </w:r>
      <w:ins w:id="82" w:author="Aleksandar Kelec" w:date="2023-11-26T18:57:00Z">
        <w:r w:rsidR="007752B4">
          <w:rPr>
            <w:lang w:val="ru-RU"/>
          </w:rPr>
          <w:t>а</w:t>
        </w:r>
      </w:ins>
      <w:del w:id="83" w:author="Aleksandar Kelec" w:date="2023-11-26T18:57:00Z">
        <w:r w:rsidR="009A6B14" w:rsidRPr="009A6B14" w:rsidDel="007752B4">
          <w:rPr>
            <w:lang w:val="ru-RU"/>
          </w:rPr>
          <w:delText>у</w:delText>
        </w:r>
      </w:del>
      <w:r w:rsidR="009A6B14" w:rsidRPr="009A6B14">
        <w:rPr>
          <w:lang w:val="ru-RU"/>
        </w:rPr>
        <w:t>. Ови критериј</w:t>
      </w:r>
      <w:r w:rsidR="009A6B14">
        <w:rPr>
          <w:lang w:val="ru-RU"/>
        </w:rPr>
        <w:t>ум</w:t>
      </w:r>
      <w:r w:rsidR="009A6B14" w:rsidRPr="009A6B14">
        <w:rPr>
          <w:lang w:val="ru-RU"/>
        </w:rPr>
        <w:t xml:space="preserve">и помажу у одређивању </w:t>
      </w:r>
      <w:r w:rsidR="009A6B14">
        <w:rPr>
          <w:lang w:val="ru-RU"/>
        </w:rPr>
        <w:t xml:space="preserve">на </w:t>
      </w:r>
      <w:r w:rsidR="009A6B14" w:rsidRPr="009A6B14">
        <w:rPr>
          <w:lang w:val="ru-RU"/>
        </w:rPr>
        <w:t xml:space="preserve">које метрике </w:t>
      </w:r>
      <w:r w:rsidR="009A6B14">
        <w:rPr>
          <w:lang w:val="ru-RU"/>
        </w:rPr>
        <w:t>се</w:t>
      </w:r>
      <w:r w:rsidR="009A6B14" w:rsidRPr="009A6B14">
        <w:rPr>
          <w:lang w:val="ru-RU"/>
        </w:rPr>
        <w:t xml:space="preserve"> потребно фокусирати када се процјењују модели.</w:t>
      </w:r>
    </w:p>
    <w:p w14:paraId="0615D13E" w14:textId="15FEBBC6" w:rsidR="00990CFA" w:rsidRDefault="009A6B14" w:rsidP="009A6B14">
      <w:pPr>
        <w:pStyle w:val="NoSpacing"/>
        <w:rPr>
          <w:rFonts w:cs="Times New Roman"/>
          <w:lang w:val="ru-RU"/>
        </w:rPr>
      </w:pPr>
      <w:r w:rsidRPr="009A6B14">
        <w:rPr>
          <w:lang w:val="ru-RU"/>
        </w:rPr>
        <w:t>Важно је напоменути да коришћење ових критериј</w:t>
      </w:r>
      <w:r>
        <w:rPr>
          <w:lang w:val="ru-RU"/>
        </w:rPr>
        <w:t>ум</w:t>
      </w:r>
      <w:r w:rsidRPr="009A6B14">
        <w:rPr>
          <w:lang w:val="ru-RU"/>
        </w:rPr>
        <w:t>а зависи од конкретне ситуације у којој се модел примјењује и циљевима кој</w:t>
      </w:r>
      <w:ins w:id="84" w:author="Aleksandar Kelec" w:date="2023-11-26T18:57:00Z">
        <w:r w:rsidR="008F4388">
          <w:rPr>
            <w:lang w:val="ru-RU"/>
          </w:rPr>
          <w:t>и</w:t>
        </w:r>
      </w:ins>
      <w:del w:id="85" w:author="Aleksandar Kelec" w:date="2023-11-26T18:57:00Z">
        <w:r w:rsidRPr="009A6B14" w:rsidDel="008F4388">
          <w:rPr>
            <w:lang w:val="ru-RU"/>
          </w:rPr>
          <w:delText>е</w:delText>
        </w:r>
      </w:del>
      <w:r w:rsidRPr="009A6B14">
        <w:rPr>
          <w:lang w:val="ru-RU"/>
        </w:rPr>
        <w:t xml:space="preserve"> се желе постићи, </w:t>
      </w:r>
      <w:r w:rsidR="00667899">
        <w:rPr>
          <w:lang w:val="ru-RU"/>
        </w:rPr>
        <w:t>па</w:t>
      </w:r>
      <w:r w:rsidRPr="009A6B14">
        <w:rPr>
          <w:lang w:val="ru-RU"/>
        </w:rPr>
        <w:t xml:space="preserve"> је важно разумјети њихове предности и недостатке при одабиру метрика за оцјењивање модела</w:t>
      </w:r>
      <w:r w:rsidR="00667899">
        <w:rPr>
          <w:lang w:val="ru-RU"/>
        </w:rPr>
        <w:t>, јер могу да утичу на</w:t>
      </w:r>
      <w:r w:rsidRPr="009A6B14">
        <w:rPr>
          <w:lang w:val="ru-RU"/>
        </w:rPr>
        <w:t xml:space="preserve"> перформансе модела.</w:t>
      </w:r>
      <w:r w:rsidRPr="009A6B14">
        <w:rPr>
          <w:rFonts w:cs="Times New Roman"/>
          <w:lang w:val="ru-RU"/>
        </w:rPr>
        <w:t xml:space="preserve"> </w:t>
      </w:r>
    </w:p>
    <w:p w14:paraId="6BBCD7EA" w14:textId="77777777" w:rsidR="00DF7825" w:rsidRDefault="00AA0F4E" w:rsidP="00532390">
      <w:pPr>
        <w:pStyle w:val="Heading2"/>
        <w:numPr>
          <w:ilvl w:val="1"/>
          <w:numId w:val="1"/>
        </w:numPr>
        <w:rPr>
          <w:rFonts w:cs="Times New Roman"/>
          <w:lang w:val="sr-Cyrl-BA"/>
        </w:rPr>
      </w:pPr>
      <w:bookmarkStart w:id="86" w:name="_Toc151317506"/>
      <w:r>
        <w:rPr>
          <w:rFonts w:cs="Times New Roman"/>
          <w:lang w:val="sr-Cyrl-BA"/>
        </w:rPr>
        <w:t>Прилагођавање модела</w:t>
      </w:r>
      <w:bookmarkEnd w:id="86"/>
    </w:p>
    <w:p w14:paraId="46B4168E" w14:textId="77777777" w:rsidR="009A6B14" w:rsidRPr="009A6B14" w:rsidRDefault="009A6B14" w:rsidP="009A6B14">
      <w:pPr>
        <w:pStyle w:val="NoSpacing"/>
        <w:rPr>
          <w:lang w:val="ru-RU"/>
        </w:rPr>
      </w:pPr>
      <w:r w:rsidRPr="009A6B14">
        <w:rPr>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6EF58955" w:rsidR="009A6B14" w:rsidRPr="009A6B14" w:rsidRDefault="009A6B14" w:rsidP="009A6B14">
      <w:pPr>
        <w:pStyle w:val="NoSpacing"/>
        <w:rPr>
          <w:lang w:val="ru-RU"/>
        </w:rPr>
      </w:pPr>
      <w:r w:rsidRPr="009A6B14">
        <w:rPr>
          <w:lang w:val="ru-RU"/>
        </w:rPr>
        <w:t>Н</w:t>
      </w:r>
      <w:ins w:id="87" w:author="Aleksandar Kelec" w:date="2023-11-26T18:58:00Z">
        <w:r w:rsidR="005319C3">
          <w:rPr>
            <w:lang w:val="ru-RU"/>
          </w:rPr>
          <w:t xml:space="preserve">а </w:t>
        </w:r>
      </w:ins>
      <w:r w:rsidRPr="009A6B14">
        <w:rPr>
          <w:lang w:val="ru-RU"/>
        </w:rPr>
        <w:t>пр</w:t>
      </w:r>
      <w:ins w:id="88" w:author="Aleksandar Kelec" w:date="2023-11-26T18:58:00Z">
        <w:r w:rsidR="005319C3">
          <w:rPr>
            <w:lang w:val="ru-RU"/>
          </w:rPr>
          <w:t>имјер,</w:t>
        </w:r>
      </w:ins>
      <w:del w:id="89" w:author="Aleksandar Kelec" w:date="2023-11-26T18:58:00Z">
        <w:r w:rsidRPr="009A6B14" w:rsidDel="005319C3">
          <w:rPr>
            <w:lang w:val="ru-RU"/>
          </w:rPr>
          <w:delText>.</w:delText>
        </w:r>
      </w:del>
      <w:r w:rsidRPr="009A6B14">
        <w:rPr>
          <w:lang w:val="ru-RU"/>
        </w:rPr>
        <w:t xml:space="preserve"> ако се модел обучава на скупу података са сликама мачака и паса, а потом се </w:t>
      </w:r>
      <w:r w:rsidR="00B54DCE">
        <w:rPr>
          <w:lang w:val="ru-RU"/>
        </w:rPr>
        <w:t>примjењује</w:t>
      </w:r>
      <w:r w:rsidRPr="009A6B14">
        <w:rPr>
          <w:lang w:val="ru-RU"/>
        </w:rPr>
        <w:t xml:space="preserve"> на скупу података са сликама дивљих животиња, модел ће се вјероватно лоше понашати</w:t>
      </w:r>
      <w:ins w:id="90" w:author="Aleksandar Kelec" w:date="2023-11-26T18:58:00Z">
        <w:r w:rsidR="00CE362F">
          <w:rPr>
            <w:lang w:val="ru-RU"/>
          </w:rPr>
          <w:t>,</w:t>
        </w:r>
      </w:ins>
      <w:r w:rsidRPr="009A6B14">
        <w:rPr>
          <w:lang w:val="ru-RU"/>
        </w:rPr>
        <w:t xml:space="preserve">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61FAAAA6" w:rsidR="009A6B14" w:rsidRPr="009A6B14" w:rsidRDefault="006044F1" w:rsidP="006044F1">
      <w:pPr>
        <w:pStyle w:val="NoSpacing"/>
        <w:rPr>
          <w:lang w:val="ru-RU"/>
        </w:rPr>
      </w:pPr>
      <w:r>
        <w:rPr>
          <w:lang w:val="ru-RU"/>
        </w:rPr>
        <w:t>П</w:t>
      </w:r>
      <w:r w:rsidR="009A6B14" w:rsidRPr="009A6B14">
        <w:rPr>
          <w:lang w:val="ru-RU"/>
        </w:rPr>
        <w:t>остоје два основна начина за прилагођавање модела: надгледано и ненадгледано учење.</w:t>
      </w:r>
      <w:r>
        <w:rPr>
          <w:lang w:val="ru-RU"/>
        </w:rPr>
        <w:t xml:space="preserve"> </w:t>
      </w:r>
      <w:r w:rsidR="009A6B14" w:rsidRPr="009A6B14">
        <w:rPr>
          <w:lang w:val="ru-RU"/>
        </w:rPr>
        <w:t>Надгледано учење користи означене податке с</w:t>
      </w:r>
      <w:ins w:id="91" w:author="Aleksandar Kelec" w:date="2023-11-26T18:59:00Z">
        <w:r w:rsidR="00CE362F">
          <w:rPr>
            <w:lang w:val="ru-RU"/>
          </w:rPr>
          <w:t>а</w:t>
        </w:r>
      </w:ins>
      <w:r w:rsidR="009A6B14" w:rsidRPr="009A6B14">
        <w:rPr>
          <w:lang w:val="ru-RU"/>
        </w:rPr>
        <w:t xml:space="preserve"> жељеним излазима и користи их за изградњу модела који се потом оптимиз</w:t>
      </w:r>
      <w:r w:rsidR="00CD2173">
        <w:rPr>
          <w:lang w:val="ru-RU"/>
        </w:rPr>
        <w:t>ује</w:t>
      </w:r>
      <w:r w:rsidR="009A6B14" w:rsidRPr="009A6B14">
        <w:rPr>
          <w:lang w:val="ru-RU"/>
        </w:rPr>
        <w:t xml:space="preserve"> користећи алгоритме који подешавају параметре модела на најбољи начин.</w:t>
      </w:r>
      <w:r>
        <w:rPr>
          <w:lang w:val="ru-RU"/>
        </w:rPr>
        <w:t xml:space="preserve"> </w:t>
      </w:r>
      <w:r w:rsidR="009A6B14" w:rsidRPr="009A6B14">
        <w:rPr>
          <w:lang w:val="ru-RU"/>
        </w:rPr>
        <w:t>Ненадгледано учење користи податке који нису означени с</w:t>
      </w:r>
      <w:ins w:id="92" w:author="Aleksandar Kelec" w:date="2023-11-26T18:59:00Z">
        <w:r w:rsidR="00CE362F">
          <w:rPr>
            <w:lang w:val="ru-RU"/>
          </w:rPr>
          <w:t>а</w:t>
        </w:r>
      </w:ins>
      <w:r w:rsidR="009A6B14" w:rsidRPr="009A6B14">
        <w:rPr>
          <w:lang w:val="ru-RU"/>
        </w:rPr>
        <w:t xml:space="preserve"> жељеним излазима и користи их за идентифи</w:t>
      </w:r>
      <w:r w:rsidR="00CD2173">
        <w:rPr>
          <w:lang w:val="ru-RU"/>
        </w:rPr>
        <w:t>ков</w:t>
      </w:r>
      <w:r w:rsidR="009A6B14" w:rsidRPr="009A6B14">
        <w:rPr>
          <w:lang w:val="ru-RU"/>
        </w:rPr>
        <w:t>ање структура у подацима. Ова метода користи алгоритме који групишу податке и оптимиз</w:t>
      </w:r>
      <w:r w:rsidR="00E6085D">
        <w:rPr>
          <w:lang w:val="ru-RU"/>
        </w:rPr>
        <w:t>у</w:t>
      </w:r>
      <w:r w:rsidR="009A6B14" w:rsidRPr="009A6B14">
        <w:rPr>
          <w:lang w:val="ru-RU"/>
        </w:rPr>
        <w:t>ју параметре модела како би се добила што боља груписања.</w:t>
      </w:r>
    </w:p>
    <w:p w14:paraId="162491D7" w14:textId="593A5A14" w:rsidR="00D42244" w:rsidRPr="00FF08FC" w:rsidRDefault="006044F1" w:rsidP="006044F1">
      <w:pPr>
        <w:pStyle w:val="NoSpacing"/>
        <w:rPr>
          <w:rFonts w:cs="Times New Roman"/>
          <w:sz w:val="28"/>
          <w:szCs w:val="32"/>
          <w:lang w:val="ru-RU"/>
        </w:rPr>
      </w:pPr>
      <w:r>
        <w:rPr>
          <w:lang w:val="ru-RU"/>
        </w:rPr>
        <w:t>Постоје разне</w:t>
      </w:r>
      <w:r w:rsidR="009A6B14" w:rsidRPr="009A6B14">
        <w:rPr>
          <w:lang w:val="ru-RU"/>
        </w:rPr>
        <w:t xml:space="preserve"> методе оптимизације које се користе за прилагођавање модела, укључујући градијентни спуст, квази-</w:t>
      </w:r>
      <w:r>
        <w:rPr>
          <w:lang w:val="ru-RU"/>
        </w:rPr>
        <w:t>Њ</w:t>
      </w:r>
      <w:r w:rsidR="009A6B14" w:rsidRPr="009A6B14">
        <w:rPr>
          <w:lang w:val="ru-RU"/>
        </w:rPr>
        <w:t>утн методе и Марков-Ланов процес.</w:t>
      </w:r>
      <w:r>
        <w:rPr>
          <w:lang w:val="ru-RU"/>
        </w:rPr>
        <w:t xml:space="preserve"> П</w:t>
      </w:r>
      <w:r w:rsidR="009A6B14" w:rsidRPr="009A6B14">
        <w:rPr>
          <w:lang w:val="ru-RU"/>
        </w:rPr>
        <w:t>рилагођавање модела може бити компли</w:t>
      </w:r>
      <w:r>
        <w:rPr>
          <w:lang w:val="ru-RU"/>
        </w:rPr>
        <w:t>ков</w:t>
      </w:r>
      <w:r w:rsidR="009A6B14" w:rsidRPr="009A6B14">
        <w:rPr>
          <w:lang w:val="ru-RU"/>
        </w:rPr>
        <w:t xml:space="preserve">ано и захтјевно, </w:t>
      </w:r>
      <w:r>
        <w:rPr>
          <w:lang w:val="ru-RU"/>
        </w:rPr>
        <w:t>па</w:t>
      </w:r>
      <w:r w:rsidR="009A6B14" w:rsidRPr="009A6B14">
        <w:rPr>
          <w:lang w:val="ru-RU"/>
        </w:rPr>
        <w:t xml:space="preserve"> често захтијева интеракцију стручњака за машинско учење с експертима у конкретном домену како би се постигли најбољи резултати.</w:t>
      </w:r>
      <w:r w:rsidR="009A6B14" w:rsidRPr="009A6B14">
        <w:rPr>
          <w:rFonts w:cs="Times New Roman"/>
          <w:lang w:val="ru-RU"/>
        </w:rPr>
        <w:t xml:space="preserve"> </w:t>
      </w:r>
      <w:r w:rsidR="00D42244" w:rsidRPr="00FF08FC">
        <w:rPr>
          <w:rFonts w:cs="Times New Roman"/>
          <w:lang w:val="ru-RU"/>
        </w:rPr>
        <w:br w:type="page"/>
      </w:r>
    </w:p>
    <w:p w14:paraId="13FB9F8D" w14:textId="77777777" w:rsidR="00DF7825" w:rsidRDefault="00AA0F4E" w:rsidP="00532390">
      <w:pPr>
        <w:pStyle w:val="Heading2"/>
        <w:numPr>
          <w:ilvl w:val="1"/>
          <w:numId w:val="1"/>
        </w:numPr>
        <w:rPr>
          <w:rFonts w:cs="Times New Roman"/>
          <w:lang w:val="sr-Cyrl-BA"/>
        </w:rPr>
      </w:pPr>
      <w:bookmarkStart w:id="93" w:name="_Toc151317507"/>
      <w:r>
        <w:rPr>
          <w:rFonts w:cs="Times New Roman"/>
          <w:lang w:val="sr-Cyrl-BA"/>
        </w:rPr>
        <w:lastRenderedPageBreak/>
        <w:t>Тестирање и п</w:t>
      </w:r>
      <w:r w:rsidR="00C509AB">
        <w:rPr>
          <w:rFonts w:cs="Times New Roman"/>
          <w:lang w:val="sr-Cyrl-BA"/>
        </w:rPr>
        <w:t>римјена модела</w:t>
      </w:r>
      <w:bookmarkEnd w:id="93"/>
    </w:p>
    <w:p w14:paraId="3724B1C6" w14:textId="68D9E2A8" w:rsidR="00B104CA" w:rsidRPr="00B104CA" w:rsidRDefault="00B104CA" w:rsidP="00B104CA">
      <w:pPr>
        <w:pStyle w:val="NoSpacing"/>
        <w:rPr>
          <w:lang w:val="ru-RU"/>
        </w:rPr>
      </w:pPr>
      <w:r w:rsidRPr="005564FF">
        <w:rPr>
          <w:lang w:val="ru-RU"/>
        </w:rPr>
        <w:t xml:space="preserve">Процес тестирања и примјене модела у машинском учењу представља </w:t>
      </w:r>
      <w:r w:rsidR="00B54DCE">
        <w:rPr>
          <w:lang w:val="ru-RU"/>
        </w:rPr>
        <w:t>посљедњи</w:t>
      </w:r>
      <w:r w:rsidRPr="005564FF">
        <w:rPr>
          <w:lang w:val="ru-RU"/>
        </w:rPr>
        <w:t xml:space="preserve"> корак у изради модела. Циљ је провјерити колико добро модел ради на независном скупу података који није кориштен за обуку. </w:t>
      </w:r>
      <w:r w:rsidRPr="00B104CA">
        <w:rPr>
          <w:lang w:val="ru-RU"/>
        </w:rPr>
        <w:t>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B104CA" w:rsidRDefault="00B104CA" w:rsidP="00B104CA">
      <w:pPr>
        <w:pStyle w:val="NoSpacing"/>
        <w:rPr>
          <w:lang w:val="ru-RU"/>
        </w:rPr>
      </w:pPr>
      <w:r w:rsidRPr="00B104CA">
        <w:rPr>
          <w:lang w:val="ru-RU"/>
        </w:rPr>
        <w:t>Након што се модел тестира и процијени, потребно је провјерити колико је он генерали</w:t>
      </w:r>
      <w:r w:rsidR="00E6085D">
        <w:rPr>
          <w:lang w:val="ru-RU"/>
        </w:rPr>
        <w:t>ш</w:t>
      </w:r>
      <w:r w:rsidRPr="00B104CA">
        <w:rPr>
          <w:lang w:val="ru-RU"/>
        </w:rPr>
        <w:t xml:space="preserve">ући и способан радити на </w:t>
      </w:r>
      <w:r>
        <w:rPr>
          <w:lang w:val="ru-RU"/>
        </w:rPr>
        <w:t>цијелом</w:t>
      </w:r>
      <w:r w:rsidRPr="00B104CA">
        <w:rPr>
          <w:lang w:val="ru-RU"/>
        </w:rPr>
        <w:t xml:space="preserve"> скупу података. Ако се модел пока</w:t>
      </w:r>
      <w:r>
        <w:rPr>
          <w:lang w:val="sr-Cyrl-BA"/>
        </w:rPr>
        <w:t>ж</w:t>
      </w:r>
      <w:r w:rsidRPr="00B104CA">
        <w:t>e</w:t>
      </w:r>
      <w:r w:rsidRPr="00B104CA">
        <w:rPr>
          <w:lang w:val="ru-RU"/>
        </w:rPr>
        <w:t xml:space="preserve"> неадекватним, потребно га је прилагодити и поново </w:t>
      </w:r>
      <w:r>
        <w:rPr>
          <w:lang w:val="ru-RU"/>
        </w:rPr>
        <w:t>тестирати</w:t>
      </w:r>
      <w:r w:rsidRPr="00B104CA">
        <w:rPr>
          <w:lang w:val="ru-RU"/>
        </w:rPr>
        <w:t xml:space="preserve"> док се не постигне жељени ниво </w:t>
      </w:r>
      <w:r>
        <w:rPr>
          <w:lang w:val="ru-RU"/>
        </w:rPr>
        <w:t>тачности</w:t>
      </w:r>
      <w:r w:rsidRPr="00B104CA">
        <w:rPr>
          <w:lang w:val="ru-RU"/>
        </w:rPr>
        <w:t>.</w:t>
      </w:r>
    </w:p>
    <w:p w14:paraId="3AD3C15E" w14:textId="77777777" w:rsidR="00DF7825" w:rsidRDefault="00B104CA" w:rsidP="00B104CA">
      <w:pPr>
        <w:pStyle w:val="NoSpacing"/>
        <w:rPr>
          <w:lang w:val="ru-RU"/>
        </w:rPr>
      </w:pPr>
      <w:r w:rsidRPr="00B104CA">
        <w:rPr>
          <w:lang w:val="ru-RU"/>
        </w:rPr>
        <w:t xml:space="preserve">Након што се постигне жељени ниво </w:t>
      </w:r>
      <w:r>
        <w:rPr>
          <w:lang w:val="ru-RU"/>
        </w:rPr>
        <w:t>тачности</w:t>
      </w:r>
      <w:r w:rsidRPr="00B104CA">
        <w:rPr>
          <w:lang w:val="ru-RU"/>
        </w:rPr>
        <w:t xml:space="preserve">,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Pr>
          <w:lang w:val="sr-Cyrl-BA"/>
        </w:rPr>
        <w:t>постизање</w:t>
      </w:r>
      <w:r w:rsidRPr="00B104CA">
        <w:rPr>
          <w:lang w:val="ru-RU"/>
        </w:rPr>
        <w:t xml:space="preserve"> прецизности.</w:t>
      </w:r>
    </w:p>
    <w:p w14:paraId="65841F7B" w14:textId="77777777" w:rsidR="00990CFA" w:rsidRDefault="00990CFA">
      <w:pPr>
        <w:rPr>
          <w:rFonts w:ascii="Times New Roman" w:hAnsi="Times New Roman" w:cs="Times New Roman"/>
          <w:sz w:val="36"/>
          <w:szCs w:val="40"/>
          <w:lang w:val="sr-Cyrl-BA"/>
        </w:rPr>
      </w:pPr>
      <w:r>
        <w:rPr>
          <w:rFonts w:cs="Times New Roman"/>
          <w:lang w:val="sr-Cyrl-BA"/>
        </w:rPr>
        <w:br w:type="page"/>
      </w:r>
    </w:p>
    <w:p w14:paraId="78C1F13E" w14:textId="25B6811E" w:rsidR="00DF7825" w:rsidRDefault="000340FF" w:rsidP="00532390">
      <w:pPr>
        <w:pStyle w:val="Heading1"/>
        <w:numPr>
          <w:ilvl w:val="0"/>
          <w:numId w:val="1"/>
        </w:numPr>
        <w:rPr>
          <w:rFonts w:cs="Times New Roman"/>
          <w:lang w:val="sr-Cyrl-BA"/>
        </w:rPr>
      </w:pPr>
      <w:bookmarkStart w:id="94" w:name="_Toc151317508"/>
      <w:r>
        <w:rPr>
          <w:rFonts w:cs="Times New Roman"/>
          <w:lang w:val="sr-Cyrl-BA"/>
        </w:rPr>
        <w:lastRenderedPageBreak/>
        <w:t>Избор а</w:t>
      </w:r>
      <w:r w:rsidR="00C509AB">
        <w:rPr>
          <w:rFonts w:cs="Times New Roman"/>
          <w:lang w:val="sr-Cyrl-BA"/>
        </w:rPr>
        <w:t>лгоритм</w:t>
      </w:r>
      <w:r>
        <w:rPr>
          <w:rFonts w:cs="Times New Roman"/>
          <w:lang w:val="sr-Cyrl-BA"/>
        </w:rPr>
        <w:t>а</w:t>
      </w:r>
      <w:bookmarkEnd w:id="94"/>
    </w:p>
    <w:p w14:paraId="4350CD29" w14:textId="003C8D1E" w:rsidR="00B104CA" w:rsidRDefault="00B104CA" w:rsidP="00B104CA">
      <w:pPr>
        <w:pStyle w:val="NoSpacing"/>
        <w:rPr>
          <w:lang w:val="ru-RU"/>
        </w:rPr>
      </w:pPr>
      <w:r w:rsidRPr="00B104CA">
        <w:rPr>
          <w:lang w:val="ru-RU"/>
        </w:rPr>
        <w:t>Избор алгоритма у машинском учењу</w:t>
      </w:r>
      <w:r w:rsidR="001176D8">
        <w:rPr>
          <w:lang w:val="ru-RU"/>
        </w:rPr>
        <w:t xml:space="preserve"> </w:t>
      </w:r>
      <w:r w:rsidRPr="00B104CA">
        <w:rPr>
          <w:lang w:val="ru-RU"/>
        </w:rPr>
        <w:t xml:space="preserve">одређује квалитет модела и његову </w:t>
      </w:r>
      <w:r w:rsidR="001176D8">
        <w:rPr>
          <w:lang w:val="ru-RU"/>
        </w:rPr>
        <w:t>ефикасност</w:t>
      </w:r>
      <w:r w:rsidRPr="00B104CA">
        <w:rPr>
          <w:lang w:val="ru-RU"/>
        </w:rPr>
        <w:t>. Различити фактори играју к</w:t>
      </w:r>
      <w:r w:rsidR="001176D8">
        <w:rPr>
          <w:lang w:val="ru-RU"/>
        </w:rPr>
        <w:t>љ</w:t>
      </w:r>
      <w:r w:rsidRPr="00B104CA">
        <w:rPr>
          <w:lang w:val="ru-RU"/>
        </w:rPr>
        <w:t>учну улогу у избору алгоритма:</w:t>
      </w:r>
    </w:p>
    <w:p w14:paraId="0DDB7EA1" w14:textId="3CB76C3E" w:rsidR="00B104CA" w:rsidRDefault="00B104CA" w:rsidP="00B104CA">
      <w:pPr>
        <w:pStyle w:val="NoSpacing"/>
        <w:numPr>
          <w:ilvl w:val="0"/>
          <w:numId w:val="5"/>
        </w:numPr>
        <w:rPr>
          <w:lang w:val="ru-RU"/>
        </w:rPr>
      </w:pPr>
      <w:r w:rsidRPr="00B104CA">
        <w:rPr>
          <w:lang w:val="ru-RU"/>
        </w:rPr>
        <w:t xml:space="preserve">Природа података: карактеристике података, као што су величина и врста, могу утицати на избор алгоритма. На </w:t>
      </w:r>
      <w:r w:rsidR="001B518E">
        <w:rPr>
          <w:lang w:val="ru-RU"/>
        </w:rPr>
        <w:t>примјер</w:t>
      </w:r>
      <w:r w:rsidRPr="00B104CA">
        <w:rPr>
          <w:lang w:val="ru-RU"/>
        </w:rPr>
        <w:t xml:space="preserve">, ако су подаци дискретни, неки алгоритми као што су </w:t>
      </w:r>
      <w:commentRangeStart w:id="95"/>
      <w:r w:rsidRPr="00B104CA">
        <w:rPr>
          <w:lang w:val="ru-RU"/>
        </w:rPr>
        <w:t>дрво одлучивања</w:t>
      </w:r>
      <w:commentRangeEnd w:id="95"/>
      <w:r w:rsidR="00CE362F">
        <w:rPr>
          <w:rStyle w:val="CommentReference"/>
          <w:rFonts w:ascii="Arial" w:hAnsi="Arial"/>
          <w:lang w:val="sr-Latn-BA"/>
        </w:rPr>
        <w:commentReference w:id="95"/>
      </w:r>
      <w:r w:rsidRPr="00B104CA">
        <w:rPr>
          <w:lang w:val="ru-RU"/>
        </w:rPr>
        <w:t xml:space="preserve"> могу бити погоднији од алгоритама заснованих на регресији.</w:t>
      </w:r>
    </w:p>
    <w:p w14:paraId="3895AD12" w14:textId="33A3DADA" w:rsidR="00B104CA" w:rsidRDefault="00B104CA" w:rsidP="00B104CA">
      <w:pPr>
        <w:pStyle w:val="NoSpacing"/>
        <w:numPr>
          <w:ilvl w:val="0"/>
          <w:numId w:val="5"/>
        </w:numPr>
        <w:rPr>
          <w:lang w:val="ru-RU"/>
        </w:rPr>
      </w:pPr>
      <w:r w:rsidRPr="00B104CA">
        <w:rPr>
          <w:lang w:val="ru-RU"/>
        </w:rPr>
        <w:t xml:space="preserve">Циљ проблема: циљ проблема, као што је класификација, регресија или </w:t>
      </w:r>
      <w:r w:rsidR="001176D8">
        <w:rPr>
          <w:lang w:val="ru-RU"/>
        </w:rPr>
        <w:t>кластерисање</w:t>
      </w:r>
      <w:r w:rsidRPr="00B104CA">
        <w:rPr>
          <w:lang w:val="ru-RU"/>
        </w:rPr>
        <w:t>, такође може утицати на избор алгоритма.</w:t>
      </w:r>
    </w:p>
    <w:p w14:paraId="611D696C" w14:textId="77777777" w:rsidR="00B104CA" w:rsidRDefault="00B104CA" w:rsidP="00B104CA">
      <w:pPr>
        <w:pStyle w:val="NoSpacing"/>
        <w:numPr>
          <w:ilvl w:val="0"/>
          <w:numId w:val="5"/>
        </w:numPr>
        <w:rPr>
          <w:lang w:val="ru-RU"/>
        </w:rPr>
      </w:pPr>
      <w:r w:rsidRPr="00B104CA">
        <w:rPr>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Default="00B104CA" w:rsidP="00B104CA">
      <w:pPr>
        <w:pStyle w:val="NoSpacing"/>
        <w:numPr>
          <w:ilvl w:val="0"/>
          <w:numId w:val="5"/>
        </w:numPr>
        <w:rPr>
          <w:lang w:val="ru-RU"/>
        </w:rPr>
      </w:pPr>
      <w:r w:rsidRPr="00B104CA">
        <w:rPr>
          <w:lang w:val="ru-RU"/>
        </w:rPr>
        <w:t>Перформансе: треба узети у обзир перформансе алгоритма у погледу брзине и прецизности.</w:t>
      </w:r>
    </w:p>
    <w:p w14:paraId="14FB1922" w14:textId="77777777" w:rsidR="00B104CA" w:rsidRDefault="00B104CA" w:rsidP="00B104CA">
      <w:pPr>
        <w:pStyle w:val="NoSpacing"/>
        <w:numPr>
          <w:ilvl w:val="0"/>
          <w:numId w:val="5"/>
        </w:numPr>
        <w:rPr>
          <w:lang w:val="ru-RU"/>
        </w:rPr>
      </w:pPr>
      <w:r w:rsidRPr="00B104CA">
        <w:rPr>
          <w:lang w:val="ru-RU"/>
        </w:rPr>
        <w:t>Комплексност модела: такође је важно размотрити комплексност модела и способност тумачења модела.</w:t>
      </w:r>
    </w:p>
    <w:p w14:paraId="7FFFE971" w14:textId="77777777" w:rsidR="000340FF" w:rsidRPr="00FF08FC" w:rsidRDefault="00B104CA" w:rsidP="00B104CA">
      <w:pPr>
        <w:pStyle w:val="NoSpacing"/>
        <w:rPr>
          <w:lang w:val="ru-RU"/>
        </w:rPr>
      </w:pPr>
      <w:r>
        <w:rPr>
          <w:lang w:val="ru-RU"/>
        </w:rPr>
        <w:t>Избор</w:t>
      </w:r>
      <w:r w:rsidR="000340FF" w:rsidRPr="00FF08FC">
        <w:rPr>
          <w:lang w:val="ru-RU"/>
        </w:rPr>
        <w:t xml:space="preserve"> алгоритма захт</w:t>
      </w:r>
      <w:r>
        <w:rPr>
          <w:lang w:val="ru-RU"/>
        </w:rPr>
        <w:t>иј</w:t>
      </w:r>
      <w:r w:rsidR="000340FF" w:rsidRPr="00FF08FC">
        <w:rPr>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Default="00C509AB" w:rsidP="00532390">
      <w:pPr>
        <w:pStyle w:val="Heading2"/>
        <w:numPr>
          <w:ilvl w:val="1"/>
          <w:numId w:val="1"/>
        </w:numPr>
        <w:rPr>
          <w:rFonts w:cs="Times New Roman"/>
          <w:lang w:val="sr-Cyrl-BA"/>
        </w:rPr>
      </w:pPr>
      <w:bookmarkStart w:id="96" w:name="_Toc151317509"/>
      <w:r>
        <w:rPr>
          <w:rFonts w:cs="Times New Roman"/>
          <w:lang w:val="sr-Cyrl-BA"/>
        </w:rPr>
        <w:t>Логистичка регресија</w:t>
      </w:r>
      <w:bookmarkEnd w:id="96"/>
    </w:p>
    <w:p w14:paraId="2A8628D4" w14:textId="4AFC04F8" w:rsidR="000340FF" w:rsidRPr="00FF08FC" w:rsidRDefault="000340FF" w:rsidP="00260017">
      <w:pPr>
        <w:pStyle w:val="NoSpacing"/>
        <w:rPr>
          <w:lang w:val="ru-RU"/>
        </w:rPr>
      </w:pPr>
      <w:r w:rsidRPr="00FF08FC">
        <w:rPr>
          <w:lang w:val="ru-RU"/>
        </w:rPr>
        <w:t xml:space="preserve">Логистичка регресија (енг. </w:t>
      </w:r>
      <w:r w:rsidR="007B6A1A" w:rsidRPr="001176D8">
        <w:rPr>
          <w:i/>
          <w:iCs/>
          <w:lang w:val="en-US"/>
        </w:rPr>
        <w:t>Logistic</w:t>
      </w:r>
      <w:r w:rsidR="007B6A1A" w:rsidRPr="001176D8">
        <w:rPr>
          <w:i/>
          <w:iCs/>
          <w:lang w:val="ru-RU"/>
        </w:rPr>
        <w:t xml:space="preserve"> </w:t>
      </w:r>
      <w:r w:rsidR="007B6A1A" w:rsidRPr="001176D8">
        <w:rPr>
          <w:i/>
          <w:iCs/>
          <w:lang w:val="en-US"/>
        </w:rPr>
        <w:t>Regression</w:t>
      </w:r>
      <w:r w:rsidRPr="00FF08FC">
        <w:rPr>
          <w:lang w:val="ru-RU"/>
        </w:rPr>
        <w:t xml:space="preserve">) је </w:t>
      </w:r>
      <w:r w:rsidR="001176D8" w:rsidRPr="001176D8">
        <w:rPr>
          <w:lang w:val="ru-RU"/>
        </w:rPr>
        <w:t xml:space="preserve">статистички алат који има за циљ да моделира биномни резултат с једном или више објашњивих </w:t>
      </w:r>
      <w:r w:rsidR="001176D8">
        <w:rPr>
          <w:lang w:val="ru-RU"/>
        </w:rPr>
        <w:t>промјењивих</w:t>
      </w:r>
      <w:r w:rsidRPr="00FF08FC">
        <w:rPr>
          <w:lang w:val="ru-RU"/>
        </w:rPr>
        <w:t xml:space="preserve">. У машинском учењу, овај </w:t>
      </w:r>
      <w:r w:rsidR="001176D8">
        <w:rPr>
          <w:lang w:val="ru-RU"/>
        </w:rPr>
        <w:t>алат</w:t>
      </w:r>
      <w:r w:rsidRPr="00FF08FC">
        <w:rPr>
          <w:lang w:val="ru-RU"/>
        </w:rPr>
        <w:t xml:space="preserve"> често се користи за </w:t>
      </w:r>
      <w:r w:rsidR="001176D8">
        <w:rPr>
          <w:lang w:val="ru-RU"/>
        </w:rPr>
        <w:t>рјешавање</w:t>
      </w:r>
      <w:r w:rsidRPr="00FF08FC">
        <w:rPr>
          <w:lang w:val="ru-RU"/>
        </w:rPr>
        <w:t xml:space="preserve"> проблема, у којима је циљ да се предвиди припадност објеката некој од двије класе.</w:t>
      </w:r>
      <w:r w:rsidR="00260017" w:rsidRPr="00FF08FC">
        <w:rPr>
          <w:lang w:val="ru-RU"/>
        </w:rPr>
        <w:t xml:space="preserve"> </w:t>
      </w:r>
      <w:r w:rsidRPr="00FF08FC">
        <w:rPr>
          <w:lang w:val="ru-RU"/>
        </w:rPr>
        <w:t xml:space="preserve">Основа алгоритма је линеарна регресија, али умјесто да се користи континуална зависна </w:t>
      </w:r>
      <w:r w:rsidR="001176D8">
        <w:rPr>
          <w:lang w:val="ru-RU"/>
        </w:rPr>
        <w:t>промјењива</w:t>
      </w:r>
      <w:r w:rsidRPr="00FF08FC">
        <w:rPr>
          <w:lang w:val="ru-RU"/>
        </w:rPr>
        <w:t xml:space="preserve">, логистичка регресија користи логистичку функцију (енг. </w:t>
      </w:r>
      <w:r w:rsidR="001176D8" w:rsidRPr="001176D8">
        <w:rPr>
          <w:i/>
          <w:iCs/>
          <w:lang w:val="en-US"/>
        </w:rPr>
        <w:t>Logistic</w:t>
      </w:r>
      <w:r w:rsidR="001176D8" w:rsidRPr="001176D8">
        <w:rPr>
          <w:i/>
          <w:iCs/>
          <w:lang w:val="ru-RU"/>
        </w:rPr>
        <w:t xml:space="preserve"> </w:t>
      </w:r>
      <w:r w:rsidR="001176D8">
        <w:rPr>
          <w:i/>
          <w:iCs/>
          <w:lang w:val="en-US"/>
        </w:rPr>
        <w:t>Function</w:t>
      </w:r>
      <w:r w:rsidRPr="00FF08FC">
        <w:rPr>
          <w:lang w:val="ru-RU"/>
        </w:rPr>
        <w:t>) како би се моделирао однос између</w:t>
      </w:r>
      <w:del w:id="97" w:author="Aleksandar Kelec" w:date="2023-11-26T19:04:00Z">
        <w:r w:rsidRPr="00FF08FC" w:rsidDel="00D3194C">
          <w:rPr>
            <w:lang w:val="ru-RU"/>
          </w:rPr>
          <w:delText xml:space="preserve"> </w:delText>
        </w:r>
      </w:del>
      <w:r w:rsidRPr="00FF08FC">
        <w:rPr>
          <w:lang w:val="ru-RU"/>
        </w:rPr>
        <w:t xml:space="preserve"> и бинарне зависне варијабле. Логистичка функција враћа излаз између 0 и 1 који се може интерпретирати као </w:t>
      </w:r>
      <w:r w:rsidR="00B54DCE">
        <w:rPr>
          <w:lang w:val="ru-RU"/>
        </w:rPr>
        <w:t>вјероватно</w:t>
      </w:r>
      <w:r w:rsidRPr="00FF08FC">
        <w:rPr>
          <w:lang w:val="ru-RU"/>
        </w:rPr>
        <w:t>ћ</w:t>
      </w:r>
      <w:ins w:id="98" w:author="Aleksandar Kelec" w:date="2023-11-26T19:05:00Z">
        <w:r w:rsidR="00EA4A5A">
          <w:rPr>
            <w:lang w:val="ru-RU"/>
          </w:rPr>
          <w:t>а</w:t>
        </w:r>
      </w:ins>
      <w:del w:id="99" w:author="Aleksandar Kelec" w:date="2023-11-26T19:05:00Z">
        <w:r w:rsidRPr="00FF08FC" w:rsidDel="00EA4A5A">
          <w:rPr>
            <w:lang w:val="ru-RU"/>
          </w:rPr>
          <w:delText>у</w:delText>
        </w:r>
      </w:del>
      <w:r w:rsidRPr="00FF08FC">
        <w:rPr>
          <w:lang w:val="ru-RU"/>
        </w:rPr>
        <w:t xml:space="preserve"> припадности објекта једној од двије класе.</w:t>
      </w:r>
    </w:p>
    <w:p w14:paraId="77D926ED" w14:textId="7895A5FE" w:rsidR="000340FF" w:rsidRPr="00FF08FC" w:rsidRDefault="000340FF" w:rsidP="00260017">
      <w:pPr>
        <w:pStyle w:val="NoSpacing"/>
        <w:rPr>
          <w:lang w:val="ru-RU"/>
        </w:rPr>
      </w:pPr>
      <w:r w:rsidRPr="00FF08FC">
        <w:rPr>
          <w:lang w:val="ru-RU"/>
        </w:rPr>
        <w:t xml:space="preserve">У процесу тренирања, алгоритам користи градијентни спуст (енг. </w:t>
      </w:r>
      <w:r w:rsidR="00B54DCE" w:rsidRPr="001176D8">
        <w:rPr>
          <w:i/>
          <w:iCs/>
          <w:lang w:val="ru-RU"/>
        </w:rPr>
        <w:t>Gradient Descent</w:t>
      </w:r>
      <w:r w:rsidRPr="00FF08FC">
        <w:rPr>
          <w:lang w:val="ru-RU"/>
        </w:rPr>
        <w:t xml:space="preserve">)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(енг. </w:t>
      </w:r>
      <w:r w:rsidR="00B54DCE" w:rsidRPr="001176D8">
        <w:rPr>
          <w:i/>
          <w:iCs/>
          <w:lang w:val="ru-RU"/>
        </w:rPr>
        <w:t>Loss Function</w:t>
      </w:r>
      <w:r w:rsidRPr="00FF08FC">
        <w:rPr>
          <w:lang w:val="ru-RU"/>
        </w:rPr>
        <w:t>) и</w:t>
      </w:r>
      <w:ins w:id="100" w:author="Aleksandar Kelec" w:date="2023-11-26T19:06:00Z">
        <w:r w:rsidR="00B14102">
          <w:rPr>
            <w:lang w:val="ru-RU"/>
          </w:rPr>
          <w:t>,</w:t>
        </w:r>
      </w:ins>
      <w:r w:rsidRPr="00FF08FC">
        <w:rPr>
          <w:lang w:val="ru-RU"/>
        </w:rPr>
        <w:t xml:space="preserve"> користећи их</w:t>
      </w:r>
      <w:ins w:id="101" w:author="Aleksandar Kelec" w:date="2023-11-26T19:06:00Z">
        <w:r w:rsidR="00B14102">
          <w:rPr>
            <w:lang w:val="ru-RU"/>
          </w:rPr>
          <w:t>,</w:t>
        </w:r>
      </w:ins>
      <w:r w:rsidRPr="00FF08FC">
        <w:rPr>
          <w:lang w:val="ru-RU"/>
        </w:rPr>
        <w:t xml:space="preserve"> </w:t>
      </w:r>
      <w:del w:id="102" w:author="Aleksandar Kelec" w:date="2023-11-26T19:06:00Z">
        <w:r w:rsidRPr="00FF08FC" w:rsidDel="00B14102">
          <w:rPr>
            <w:lang w:val="ru-RU"/>
          </w:rPr>
          <w:delText xml:space="preserve">се </w:delText>
        </w:r>
      </w:del>
      <w:r w:rsidRPr="00FF08FC">
        <w:rPr>
          <w:lang w:val="ru-RU"/>
        </w:rPr>
        <w:t>ажурирају</w:t>
      </w:r>
      <w:ins w:id="103" w:author="Aleksandar Kelec" w:date="2023-11-26T19:06:00Z">
        <w:r w:rsidR="00B14102" w:rsidRPr="00B14102">
          <w:rPr>
            <w:lang w:val="ru-RU"/>
          </w:rPr>
          <w:t xml:space="preserve"> </w:t>
        </w:r>
        <w:r w:rsidR="00B14102" w:rsidRPr="00FF08FC">
          <w:rPr>
            <w:lang w:val="ru-RU"/>
          </w:rPr>
          <w:t>се</w:t>
        </w:r>
      </w:ins>
      <w:r w:rsidRPr="00FF08FC">
        <w:rPr>
          <w:lang w:val="ru-RU"/>
        </w:rPr>
        <w:t xml:space="preserve"> коефицијенти у логистичкој функцији.</w:t>
      </w:r>
    </w:p>
    <w:p w14:paraId="60B75119" w14:textId="6107AFA3" w:rsidR="000340FF" w:rsidRPr="00FF08FC" w:rsidRDefault="000340FF" w:rsidP="00D44804">
      <w:pPr>
        <w:pStyle w:val="NoSpacing"/>
        <w:rPr>
          <w:lang w:val="ru-RU"/>
        </w:rPr>
      </w:pPr>
      <w:r w:rsidRPr="00FF08FC">
        <w:rPr>
          <w:lang w:val="ru-RU"/>
        </w:rPr>
        <w:t xml:space="preserve">Након што се </w:t>
      </w:r>
      <w:commentRangeStart w:id="104"/>
      <w:r w:rsidRPr="00FF08FC">
        <w:rPr>
          <w:lang w:val="ru-RU"/>
        </w:rPr>
        <w:t xml:space="preserve">алгоритам </w:t>
      </w:r>
      <w:commentRangeEnd w:id="104"/>
      <w:r w:rsidR="0077407A">
        <w:rPr>
          <w:rStyle w:val="CommentReference"/>
          <w:rFonts w:ascii="Arial" w:hAnsi="Arial"/>
          <w:lang w:val="sr-Latn-BA"/>
        </w:rPr>
        <w:commentReference w:id="104"/>
      </w:r>
      <w:r w:rsidRPr="00FF08FC">
        <w:rPr>
          <w:lang w:val="ru-RU"/>
        </w:rPr>
        <w:t xml:space="preserve">тренира, може се користити за предвиђање припадности нових објеката једној од двије класе на основу вриједности њихових </w:t>
      </w:r>
      <w:commentRangeStart w:id="105"/>
      <w:r w:rsidRPr="00FF08FC">
        <w:rPr>
          <w:lang w:val="ru-RU"/>
        </w:rPr>
        <w:t>значајки</w:t>
      </w:r>
      <w:commentRangeEnd w:id="105"/>
      <w:r w:rsidR="00921FC2">
        <w:rPr>
          <w:rStyle w:val="CommentReference"/>
          <w:rFonts w:ascii="Arial" w:hAnsi="Arial"/>
          <w:lang w:val="sr-Latn-BA"/>
        </w:rPr>
        <w:commentReference w:id="105"/>
      </w:r>
      <w:r w:rsidRPr="00FF08FC">
        <w:rPr>
          <w:lang w:val="ru-RU"/>
        </w:rPr>
        <w:t xml:space="preserve">. У овом случају, логистичка функција се користи за израчунавање </w:t>
      </w:r>
      <w:r w:rsidR="00B54DCE">
        <w:rPr>
          <w:lang w:val="ru-RU"/>
        </w:rPr>
        <w:t>вјероватно</w:t>
      </w:r>
      <w:r w:rsidRPr="00FF08FC">
        <w:rPr>
          <w:lang w:val="ru-RU"/>
        </w:rPr>
        <w:t xml:space="preserve">ће припадности објекта некој класи, а коначна класификација се врши тако што се </w:t>
      </w:r>
      <w:r w:rsidR="00B54DCE">
        <w:rPr>
          <w:lang w:val="ru-RU"/>
        </w:rPr>
        <w:t>вјероватно</w:t>
      </w:r>
      <w:r w:rsidRPr="00FF08FC">
        <w:rPr>
          <w:lang w:val="ru-RU"/>
        </w:rPr>
        <w:t xml:space="preserve">ћа пореди са неким прагом (енг. </w:t>
      </w:r>
      <w:r w:rsidR="001176D8" w:rsidRPr="001176D8">
        <w:rPr>
          <w:i/>
          <w:iCs/>
          <w:lang w:val="sr-Latn-BA"/>
        </w:rPr>
        <w:t>Threshold</w:t>
      </w:r>
      <w:r w:rsidRPr="00FF08FC">
        <w:rPr>
          <w:lang w:val="ru-RU"/>
        </w:rPr>
        <w:t>), обично 0.5.</w:t>
      </w:r>
    </w:p>
    <w:p w14:paraId="73AF27C9" w14:textId="7B1C1E5D" w:rsidR="000340FF" w:rsidRPr="00FF08FC" w:rsidRDefault="000340FF" w:rsidP="000340FF">
      <w:pPr>
        <w:pStyle w:val="NoSpacing"/>
        <w:rPr>
          <w:lang w:val="ru-RU"/>
        </w:rPr>
      </w:pPr>
      <w:r w:rsidRPr="00FF08FC">
        <w:rPr>
          <w:lang w:val="ru-RU"/>
        </w:rPr>
        <w:t>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значајки, величину скупа података и врсту проблем</w:t>
      </w:r>
      <w:ins w:id="106" w:author="Aleksandar Kelec" w:date="2023-11-26T19:08:00Z">
        <w:r w:rsidR="00783486">
          <w:rPr>
            <w:lang w:val="ru-RU"/>
          </w:rPr>
          <w:t>а.</w:t>
        </w:r>
      </w:ins>
    </w:p>
    <w:p w14:paraId="219645F4" w14:textId="77777777" w:rsidR="00DF7825" w:rsidRDefault="00C509AB" w:rsidP="00532390">
      <w:pPr>
        <w:pStyle w:val="Heading2"/>
        <w:numPr>
          <w:ilvl w:val="1"/>
          <w:numId w:val="1"/>
        </w:numPr>
        <w:rPr>
          <w:rFonts w:cs="Times New Roman"/>
        </w:rPr>
      </w:pPr>
      <w:bookmarkStart w:id="107" w:name="_Toc151317510"/>
      <w:r>
        <w:rPr>
          <w:rFonts w:cs="Times New Roman"/>
        </w:rPr>
        <w:lastRenderedPageBreak/>
        <w:t>Gaussian Naive Byes Classifier</w:t>
      </w:r>
      <w:bookmarkEnd w:id="107"/>
    </w:p>
    <w:p w14:paraId="1D0665E7" w14:textId="20FCEC59" w:rsidR="00260017" w:rsidRPr="00FF08FC" w:rsidRDefault="00E6085D" w:rsidP="00E6085D">
      <w:pPr>
        <w:pStyle w:val="NoSpacing"/>
        <w:rPr>
          <w:lang w:val="ru-RU"/>
        </w:rPr>
      </w:pPr>
      <w:r w:rsidRPr="00E6085D">
        <w:rPr>
          <w:lang w:val="ru-RU"/>
        </w:rPr>
        <w:t>Gaussian Naive Byes Classifier</w:t>
      </w:r>
      <w:r>
        <w:rPr>
          <w:lang w:val="ru-RU"/>
        </w:rPr>
        <w:t xml:space="preserve"> </w:t>
      </w:r>
      <w:r w:rsidR="00260017" w:rsidRPr="00FF08FC">
        <w:rPr>
          <w:lang w:val="ru-RU"/>
        </w:rPr>
        <w:t xml:space="preserve">је алгоритам класификације базиран на </w:t>
      </w:r>
      <w:r>
        <w:rPr>
          <w:lang w:val="ru-RU"/>
        </w:rPr>
        <w:t>Бајесовој</w:t>
      </w:r>
      <w:r w:rsidR="00260017" w:rsidRPr="00FF08FC">
        <w:rPr>
          <w:lang w:val="ru-RU"/>
        </w:rPr>
        <w:t xml:space="preserve"> теорем</w:t>
      </w:r>
      <w:r>
        <w:rPr>
          <w:lang w:val="ru-RU"/>
        </w:rPr>
        <w:t>и</w:t>
      </w:r>
      <w:r w:rsidR="00260017" w:rsidRPr="00FF08FC">
        <w:rPr>
          <w:lang w:val="ru-RU"/>
        </w:rPr>
        <w:t xml:space="preserve"> и претпоставци да свака карактеристика у подацима има нормалну распод</w:t>
      </w:r>
      <w:r>
        <w:rPr>
          <w:lang w:val="ru-RU"/>
        </w:rPr>
        <w:t>ј</w:t>
      </w:r>
      <w:r w:rsidR="00260017" w:rsidRPr="00FF08FC">
        <w:rPr>
          <w:lang w:val="ru-RU"/>
        </w:rPr>
        <w:t>елу. Алгоритам се користи за класификацију у којима имамо н-категорија и н-карактеристик</w:t>
      </w:r>
      <w:ins w:id="108" w:author="Aleksandar Kelec" w:date="2023-11-26T19:09:00Z">
        <w:r w:rsidR="00234E15">
          <w:rPr>
            <w:lang w:val="ru-RU"/>
          </w:rPr>
          <w:t>а</w:t>
        </w:r>
      </w:ins>
      <w:del w:id="109" w:author="Aleksandar Kelec" w:date="2023-11-26T19:09:00Z">
        <w:r w:rsidR="00260017" w:rsidRPr="00FF08FC" w:rsidDel="00234E15">
          <w:rPr>
            <w:lang w:val="ru-RU"/>
          </w:rPr>
          <w:delText>е</w:delText>
        </w:r>
      </w:del>
      <w:r w:rsidR="00260017" w:rsidRPr="00FF08FC">
        <w:rPr>
          <w:lang w:val="ru-RU"/>
        </w:rPr>
        <w:t xml:space="preserve"> за сваку инстанцу у подацима.</w:t>
      </w:r>
    </w:p>
    <w:p w14:paraId="1980149B" w14:textId="6616049A" w:rsidR="00260017" w:rsidRPr="00FF08FC" w:rsidRDefault="00260017" w:rsidP="00D44804">
      <w:pPr>
        <w:pStyle w:val="NoSpacing"/>
        <w:rPr>
          <w:lang w:val="ru-RU"/>
        </w:rPr>
      </w:pPr>
      <w:r w:rsidRPr="00FF08FC">
        <w:rPr>
          <w:lang w:val="ru-RU"/>
        </w:rPr>
        <w:t xml:space="preserve">Процес функционисања </w:t>
      </w:r>
      <w:r w:rsidR="00E6085D" w:rsidRPr="00E6085D">
        <w:rPr>
          <w:lang w:val="ru-RU"/>
        </w:rPr>
        <w:t>Gaussian Naive Byes Classifier</w:t>
      </w:r>
      <w:r w:rsidR="00E6085D">
        <w:rPr>
          <w:lang w:val="ru-RU"/>
        </w:rPr>
        <w:t xml:space="preserve"> алгоритма</w:t>
      </w:r>
      <w:r w:rsidRPr="00FF08FC">
        <w:rPr>
          <w:lang w:val="ru-RU"/>
        </w:rPr>
        <w:t xml:space="preserve"> почиње са рачунањем </w:t>
      </w:r>
      <w:r w:rsidR="00E6085D">
        <w:rPr>
          <w:lang w:val="sr-Latn-BA"/>
        </w:rPr>
        <w:t xml:space="preserve">Gaussian Probability Desity Function </w:t>
      </w:r>
      <w:r w:rsidRPr="00FF08FC">
        <w:rPr>
          <w:lang w:val="ru-RU"/>
        </w:rPr>
        <w:t>(</w:t>
      </w:r>
      <w:r w:rsidR="00E6085D">
        <w:rPr>
          <w:lang w:val="sr-Latn-BA"/>
        </w:rPr>
        <w:t>PDF</w:t>
      </w:r>
      <w:r w:rsidRPr="00FF08FC">
        <w:rPr>
          <w:lang w:val="ru-RU"/>
        </w:rPr>
        <w:t xml:space="preserve">) за сваку карактеристику у свакој категорији. Овај </w:t>
      </w:r>
      <w:r w:rsidR="00E6085D">
        <w:rPr>
          <w:lang w:val="sr-Latn-BA"/>
        </w:rPr>
        <w:t>PDF</w:t>
      </w:r>
      <w:r w:rsidRPr="00FF08FC">
        <w:rPr>
          <w:lang w:val="ru-RU"/>
        </w:rPr>
        <w:t xml:space="preserve"> описује како се карактеристике распод</w:t>
      </w:r>
      <w:ins w:id="110" w:author="Aleksandar Kelec" w:date="2023-11-26T19:09:00Z">
        <w:r w:rsidR="005D4572">
          <w:rPr>
            <w:lang w:val="ru-RU"/>
          </w:rPr>
          <w:t>ј</w:t>
        </w:r>
      </w:ins>
      <w:r w:rsidRPr="00FF08FC">
        <w:rPr>
          <w:lang w:val="ru-RU"/>
        </w:rPr>
        <w:t xml:space="preserve">ељују у датој категорији. Након тога, </w:t>
      </w:r>
      <w:r w:rsidR="00E6085D">
        <w:rPr>
          <w:lang w:val="ru-RU"/>
        </w:rPr>
        <w:t>Бајесова</w:t>
      </w:r>
      <w:r w:rsidRPr="00FF08FC">
        <w:rPr>
          <w:lang w:val="ru-RU"/>
        </w:rPr>
        <w:t xml:space="preserve"> теорема се користи за рачунање </w:t>
      </w:r>
      <w:commentRangeStart w:id="111"/>
      <w:r w:rsidRPr="00FF08FC">
        <w:rPr>
          <w:lang w:val="ru-RU"/>
        </w:rPr>
        <w:t>вјеројатно</w:t>
      </w:r>
      <w:r w:rsidR="00E6085D">
        <w:rPr>
          <w:lang w:val="ru-RU"/>
        </w:rPr>
        <w:t>ће</w:t>
      </w:r>
      <w:r w:rsidRPr="00FF08FC">
        <w:rPr>
          <w:lang w:val="ru-RU"/>
        </w:rPr>
        <w:t xml:space="preserve"> </w:t>
      </w:r>
      <w:commentRangeEnd w:id="111"/>
      <w:r w:rsidR="005D4572">
        <w:rPr>
          <w:rStyle w:val="CommentReference"/>
          <w:rFonts w:ascii="Arial" w:hAnsi="Arial"/>
          <w:lang w:val="sr-Latn-BA"/>
        </w:rPr>
        <w:commentReference w:id="111"/>
      </w:r>
      <w:r w:rsidRPr="00FF08FC">
        <w:rPr>
          <w:lang w:val="ru-RU"/>
        </w:rPr>
        <w:t xml:space="preserve">за сваку категорију за дату инстанцу података. </w:t>
      </w:r>
      <w:commentRangeStart w:id="112"/>
      <w:r w:rsidRPr="00FF08FC">
        <w:rPr>
          <w:lang w:val="ru-RU"/>
        </w:rPr>
        <w:t>Вјеројатно</w:t>
      </w:r>
      <w:r w:rsidR="00E6085D">
        <w:rPr>
          <w:lang w:val="ru-RU"/>
        </w:rPr>
        <w:t>ће</w:t>
      </w:r>
      <w:r w:rsidRPr="00FF08FC">
        <w:rPr>
          <w:lang w:val="ru-RU"/>
        </w:rPr>
        <w:t xml:space="preserve"> </w:t>
      </w:r>
      <w:commentRangeEnd w:id="112"/>
      <w:r w:rsidR="00234E15">
        <w:rPr>
          <w:rStyle w:val="CommentReference"/>
          <w:rFonts w:ascii="Arial" w:hAnsi="Arial"/>
          <w:lang w:val="sr-Latn-BA"/>
        </w:rPr>
        <w:commentReference w:id="112"/>
      </w:r>
      <w:r w:rsidRPr="00FF08FC">
        <w:rPr>
          <w:lang w:val="ru-RU"/>
        </w:rPr>
        <w:t>се комбин</w:t>
      </w:r>
      <w:del w:id="113" w:author="Aleksandar Kelec" w:date="2023-11-26T19:08:00Z">
        <w:r w:rsidRPr="00FF08FC" w:rsidDel="00234E15">
          <w:rPr>
            <w:lang w:val="ru-RU"/>
          </w:rPr>
          <w:delText>и</w:delText>
        </w:r>
      </w:del>
      <w:r w:rsidR="00E6085D">
        <w:rPr>
          <w:lang w:val="ru-RU"/>
        </w:rPr>
        <w:t>у</w:t>
      </w:r>
      <w:r w:rsidRPr="00FF08FC">
        <w:rPr>
          <w:lang w:val="ru-RU"/>
        </w:rPr>
        <w:t xml:space="preserve">ју за све карактеристике у датој инстанци и на крају се израчунава коначна </w:t>
      </w:r>
      <w:commentRangeStart w:id="114"/>
      <w:r w:rsidRPr="00FF08FC">
        <w:rPr>
          <w:lang w:val="ru-RU"/>
        </w:rPr>
        <w:t xml:space="preserve">вјеројатност </w:t>
      </w:r>
      <w:commentRangeEnd w:id="114"/>
      <w:r w:rsidR="005D4572">
        <w:rPr>
          <w:rStyle w:val="CommentReference"/>
          <w:rFonts w:ascii="Arial" w:hAnsi="Arial"/>
          <w:lang w:val="sr-Latn-BA"/>
        </w:rPr>
        <w:commentReference w:id="114"/>
      </w:r>
      <w:r w:rsidRPr="00FF08FC">
        <w:rPr>
          <w:lang w:val="ru-RU"/>
        </w:rPr>
        <w:t xml:space="preserve">за сваку категорију. Инстанца се класификује у категорију са највећом </w:t>
      </w:r>
      <w:commentRangeStart w:id="115"/>
      <w:r w:rsidRPr="00FF08FC">
        <w:rPr>
          <w:lang w:val="ru-RU"/>
        </w:rPr>
        <w:t>вјеројатношћу</w:t>
      </w:r>
      <w:commentRangeEnd w:id="115"/>
      <w:r w:rsidR="005D4572">
        <w:rPr>
          <w:rStyle w:val="CommentReference"/>
          <w:rFonts w:ascii="Arial" w:hAnsi="Arial"/>
          <w:lang w:val="sr-Latn-BA"/>
        </w:rPr>
        <w:commentReference w:id="115"/>
      </w:r>
      <w:r w:rsidRPr="00FF08FC">
        <w:rPr>
          <w:lang w:val="ru-RU"/>
        </w:rPr>
        <w:t>.</w:t>
      </w:r>
    </w:p>
    <w:p w14:paraId="61A32EEF" w14:textId="3596EA86" w:rsidR="00260017" w:rsidRPr="00FF08FC" w:rsidRDefault="00260017" w:rsidP="00D44804">
      <w:pPr>
        <w:pStyle w:val="NoSpacing"/>
        <w:rPr>
          <w:lang w:val="ru-RU"/>
        </w:rPr>
      </w:pPr>
      <w:r w:rsidRPr="00FF08FC">
        <w:rPr>
          <w:lang w:val="ru-RU"/>
        </w:rPr>
        <w:t xml:space="preserve">Међутим, претпоставка да свака карактеристика има нормалну </w:t>
      </w:r>
      <w:r w:rsidR="00E6085D">
        <w:rPr>
          <w:lang w:val="ru-RU"/>
        </w:rPr>
        <w:t>расподјел</w:t>
      </w:r>
      <w:r w:rsidRPr="00FF08FC">
        <w:rPr>
          <w:lang w:val="ru-RU"/>
        </w:rPr>
        <w:t>у често може бити погрешна у стварним подацима, што може довести до лоших резултата класификације</w:t>
      </w:r>
      <w:r w:rsidR="00E6085D">
        <w:rPr>
          <w:lang w:val="ru-RU"/>
        </w:rPr>
        <w:t>, па</w:t>
      </w:r>
      <w:r w:rsidRPr="00FF08FC">
        <w:rPr>
          <w:lang w:val="ru-RU"/>
        </w:rPr>
        <w:t xml:space="preserve"> је важно провјеравати и примјењивати адекватне претпоставке о </w:t>
      </w:r>
      <w:r w:rsidR="00E6085D">
        <w:rPr>
          <w:lang w:val="ru-RU"/>
        </w:rPr>
        <w:t>расподјел</w:t>
      </w:r>
      <w:r w:rsidRPr="00FF08FC">
        <w:rPr>
          <w:lang w:val="ru-RU"/>
        </w:rPr>
        <w:t>и када се користи овај алгоритам.</w:t>
      </w:r>
    </w:p>
    <w:p w14:paraId="4C4C829B" w14:textId="73EE72EA" w:rsidR="00260017" w:rsidRPr="00FF08FC" w:rsidRDefault="00E6085D" w:rsidP="00260017">
      <w:pPr>
        <w:pStyle w:val="NoSpacing"/>
        <w:rPr>
          <w:lang w:val="ru-RU"/>
        </w:rPr>
      </w:pPr>
      <w:r w:rsidRPr="00E6085D">
        <w:rPr>
          <w:lang w:val="ru-RU"/>
        </w:rPr>
        <w:t>Gaussian Naive Byes Classifier</w:t>
      </w:r>
      <w:r>
        <w:rPr>
          <w:lang w:val="ru-RU"/>
        </w:rPr>
        <w:t xml:space="preserve"> </w:t>
      </w:r>
      <w:r w:rsidR="00260017" w:rsidRPr="00FF08FC">
        <w:rPr>
          <w:lang w:val="ru-RU"/>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Default="00C509AB" w:rsidP="00532390">
      <w:pPr>
        <w:pStyle w:val="Heading2"/>
        <w:numPr>
          <w:ilvl w:val="1"/>
          <w:numId w:val="1"/>
        </w:numPr>
        <w:rPr>
          <w:rFonts w:cs="Times New Roman"/>
          <w:lang w:val="en-US"/>
        </w:rPr>
      </w:pPr>
      <w:bookmarkStart w:id="116" w:name="_Toc151317511"/>
      <w:r>
        <w:rPr>
          <w:rFonts w:cs="Times New Roman"/>
          <w:lang w:val="en-US"/>
        </w:rPr>
        <w:t>K Nearest Neighbors Classifier</w:t>
      </w:r>
      <w:bookmarkEnd w:id="116"/>
    </w:p>
    <w:p w14:paraId="349954D2" w14:textId="3F7C612E" w:rsidR="00260017" w:rsidRPr="00FF08FC" w:rsidRDefault="00E6085D" w:rsidP="00D44804">
      <w:pPr>
        <w:pStyle w:val="NoSpacing"/>
        <w:rPr>
          <w:lang w:val="ru-RU"/>
        </w:rPr>
      </w:pPr>
      <w:r w:rsidRPr="00E6085D">
        <w:rPr>
          <w:lang w:val="en-US"/>
        </w:rPr>
        <w:t xml:space="preserve">K Nearest Neighbors Classifier </w:t>
      </w:r>
      <w:r w:rsidR="00260017" w:rsidRPr="00E6085D">
        <w:rPr>
          <w:lang w:val="en-US"/>
        </w:rPr>
        <w:t>(</w:t>
      </w:r>
      <w:r>
        <w:rPr>
          <w:lang w:val="sr-Latn-BA"/>
        </w:rPr>
        <w:t>KNN</w:t>
      </w:r>
      <w:r w:rsidR="00260017" w:rsidRPr="00E6085D">
        <w:rPr>
          <w:lang w:val="en-US"/>
        </w:rPr>
        <w:t xml:space="preserve">) </w:t>
      </w:r>
      <w:r w:rsidR="00260017" w:rsidRPr="00FF08FC">
        <w:rPr>
          <w:lang w:val="ru-RU"/>
        </w:rPr>
        <w:t>алгоритам</w:t>
      </w:r>
      <w:r w:rsidR="00260017" w:rsidRPr="00E6085D">
        <w:rPr>
          <w:lang w:val="en-US"/>
        </w:rPr>
        <w:t xml:space="preserve"> </w:t>
      </w:r>
      <w:r w:rsidR="00260017" w:rsidRPr="00FF08FC">
        <w:rPr>
          <w:lang w:val="ru-RU"/>
        </w:rPr>
        <w:t>је</w:t>
      </w:r>
      <w:r w:rsidR="00260017" w:rsidRPr="00E6085D">
        <w:rPr>
          <w:lang w:val="en-US"/>
        </w:rPr>
        <w:t xml:space="preserve"> </w:t>
      </w:r>
      <w:r w:rsidR="00260017" w:rsidRPr="00FF08FC">
        <w:rPr>
          <w:lang w:val="ru-RU"/>
        </w:rPr>
        <w:t>један</w:t>
      </w:r>
      <w:r w:rsidR="00260017" w:rsidRPr="00E6085D">
        <w:rPr>
          <w:lang w:val="en-US"/>
        </w:rPr>
        <w:t xml:space="preserve"> </w:t>
      </w:r>
      <w:r w:rsidR="00260017" w:rsidRPr="00FF08FC">
        <w:rPr>
          <w:lang w:val="ru-RU"/>
        </w:rPr>
        <w:t>од</w:t>
      </w:r>
      <w:r w:rsidR="00260017" w:rsidRPr="00E6085D">
        <w:rPr>
          <w:lang w:val="en-US"/>
        </w:rPr>
        <w:t xml:space="preserve"> </w:t>
      </w:r>
      <w:r w:rsidR="00260017" w:rsidRPr="00FF08FC">
        <w:rPr>
          <w:lang w:val="ru-RU"/>
        </w:rPr>
        <w:t>најједноставнијих</w:t>
      </w:r>
      <w:r w:rsidR="00260017" w:rsidRPr="00E6085D">
        <w:rPr>
          <w:lang w:val="en-US"/>
        </w:rPr>
        <w:t xml:space="preserve"> </w:t>
      </w:r>
      <w:r w:rsidR="00260017" w:rsidRPr="00FF08FC">
        <w:rPr>
          <w:lang w:val="ru-RU"/>
        </w:rPr>
        <w:t>и</w:t>
      </w:r>
      <w:r w:rsidR="00260017" w:rsidRPr="00E6085D">
        <w:rPr>
          <w:lang w:val="en-US"/>
        </w:rPr>
        <w:t xml:space="preserve"> </w:t>
      </w:r>
      <w:r w:rsidR="00260017" w:rsidRPr="00FF08FC">
        <w:rPr>
          <w:lang w:val="ru-RU"/>
        </w:rPr>
        <w:t>најчешће</w:t>
      </w:r>
      <w:r w:rsidR="00260017" w:rsidRPr="00E6085D">
        <w:rPr>
          <w:lang w:val="en-US"/>
        </w:rPr>
        <w:t xml:space="preserve"> </w:t>
      </w:r>
      <w:r w:rsidR="00260017" w:rsidRPr="00FF08FC">
        <w:rPr>
          <w:lang w:val="ru-RU"/>
        </w:rPr>
        <w:t>кориштених</w:t>
      </w:r>
      <w:r w:rsidR="00260017" w:rsidRPr="00E6085D">
        <w:rPr>
          <w:lang w:val="en-US"/>
        </w:rPr>
        <w:t xml:space="preserve"> </w:t>
      </w:r>
      <w:r w:rsidR="00260017" w:rsidRPr="00FF08FC">
        <w:rPr>
          <w:lang w:val="ru-RU"/>
        </w:rPr>
        <w:t>алгоритама</w:t>
      </w:r>
      <w:r w:rsidR="00260017" w:rsidRPr="00E6085D">
        <w:rPr>
          <w:lang w:val="en-US"/>
        </w:rPr>
        <w:t xml:space="preserve"> </w:t>
      </w:r>
      <w:r w:rsidR="00260017" w:rsidRPr="00FF08FC">
        <w:rPr>
          <w:lang w:val="ru-RU"/>
        </w:rPr>
        <w:t>у</w:t>
      </w:r>
      <w:r w:rsidR="00260017" w:rsidRPr="00E6085D">
        <w:rPr>
          <w:lang w:val="en-US"/>
        </w:rPr>
        <w:t xml:space="preserve"> </w:t>
      </w:r>
      <w:r w:rsidR="00260017" w:rsidRPr="00FF08FC">
        <w:rPr>
          <w:lang w:val="ru-RU"/>
        </w:rPr>
        <w:t>машинском</w:t>
      </w:r>
      <w:r w:rsidR="00260017" w:rsidRPr="00E6085D">
        <w:rPr>
          <w:lang w:val="en-US"/>
        </w:rPr>
        <w:t xml:space="preserve"> </w:t>
      </w:r>
      <w:r w:rsidR="00260017" w:rsidRPr="00FF08FC">
        <w:rPr>
          <w:lang w:val="ru-RU"/>
        </w:rPr>
        <w:t>учењу</w:t>
      </w:r>
      <w:r w:rsidR="00260017" w:rsidRPr="00E6085D">
        <w:rPr>
          <w:lang w:val="en-US"/>
        </w:rPr>
        <w:t xml:space="preserve">, </w:t>
      </w:r>
      <w:r w:rsidR="00260017" w:rsidRPr="00FF08FC">
        <w:rPr>
          <w:lang w:val="ru-RU"/>
        </w:rPr>
        <w:t>коришћен</w:t>
      </w:r>
      <w:r w:rsidR="00260017" w:rsidRPr="00E6085D">
        <w:rPr>
          <w:lang w:val="en-US"/>
        </w:rPr>
        <w:t xml:space="preserve"> </w:t>
      </w:r>
      <w:r w:rsidR="00260017" w:rsidRPr="00FF08FC">
        <w:rPr>
          <w:lang w:val="ru-RU"/>
        </w:rPr>
        <w:t>за</w:t>
      </w:r>
      <w:r w:rsidR="00260017" w:rsidRPr="00E6085D">
        <w:rPr>
          <w:lang w:val="en-US"/>
        </w:rPr>
        <w:t xml:space="preserve"> </w:t>
      </w:r>
      <w:r w:rsidR="00260017" w:rsidRPr="00FF08FC">
        <w:rPr>
          <w:lang w:val="ru-RU"/>
        </w:rPr>
        <w:t>класификацију</w:t>
      </w:r>
      <w:r w:rsidR="00260017" w:rsidRPr="00E6085D">
        <w:rPr>
          <w:lang w:val="en-US"/>
        </w:rPr>
        <w:t xml:space="preserve">. </w:t>
      </w:r>
      <w:r w:rsidR="00260017" w:rsidRPr="00FF08FC">
        <w:rPr>
          <w:lang w:val="ru-RU"/>
        </w:rPr>
        <w:t>Овај алгоритам користи концепт к-најближих сус</w:t>
      </w:r>
      <w:r>
        <w:rPr>
          <w:lang w:val="sr-Latn-BA"/>
        </w:rPr>
        <w:t>j</w:t>
      </w:r>
      <w:r w:rsidR="00260017" w:rsidRPr="00FF08FC">
        <w:rPr>
          <w:lang w:val="ru-RU"/>
        </w:rPr>
        <w:t>еда за класификацију нових објеката.</w:t>
      </w:r>
    </w:p>
    <w:p w14:paraId="7957DAC5" w14:textId="3E360676" w:rsidR="00260017" w:rsidRPr="00FF08FC" w:rsidRDefault="00260017" w:rsidP="00D44804">
      <w:pPr>
        <w:pStyle w:val="NoSpacing"/>
        <w:rPr>
          <w:lang w:val="ru-RU"/>
        </w:rPr>
      </w:pPr>
      <w:r w:rsidRPr="00FF08FC">
        <w:rPr>
          <w:lang w:val="ru-RU"/>
        </w:rPr>
        <w:t xml:space="preserve">Алгоритам </w:t>
      </w:r>
      <w:r w:rsidR="00E6085D">
        <w:rPr>
          <w:lang w:val="sr-Latn-BA"/>
        </w:rPr>
        <w:t>KNN</w:t>
      </w:r>
      <w:r w:rsidR="00E6085D" w:rsidRPr="00FF08FC">
        <w:rPr>
          <w:lang w:val="ru-RU"/>
        </w:rPr>
        <w:t xml:space="preserve"> </w:t>
      </w:r>
      <w:r w:rsidRPr="00FF08FC">
        <w:rPr>
          <w:lang w:val="ru-RU"/>
        </w:rPr>
        <w:t xml:space="preserve">представља једноставну верзију алгоритма класификације, </w:t>
      </w:r>
      <w:r w:rsidR="00497CF6">
        <w:rPr>
          <w:lang w:val="ru-RU"/>
        </w:rPr>
        <w:t>гдје</w:t>
      </w:r>
      <w:r w:rsidRPr="00FF08FC">
        <w:rPr>
          <w:lang w:val="ru-RU"/>
        </w:rPr>
        <w:t xml:space="preserve"> се узима у обзир к-најближих сус</w:t>
      </w:r>
      <w:r w:rsidR="00E6085D">
        <w:rPr>
          <w:lang w:val="sr-Latn-BA"/>
        </w:rPr>
        <w:t>j</w:t>
      </w:r>
      <w:r w:rsidRPr="00FF08FC">
        <w:rPr>
          <w:lang w:val="ru-RU"/>
        </w:rPr>
        <w:t>еда објекта који се покушава класификовати.</w:t>
      </w:r>
      <w:r w:rsidR="00497CF6">
        <w:rPr>
          <w:lang w:val="ru-RU"/>
        </w:rPr>
        <w:t xml:space="preserve"> </w:t>
      </w:r>
    </w:p>
    <w:p w14:paraId="3A70B9A5" w14:textId="6AEC8036" w:rsidR="00260017" w:rsidRPr="00FF08FC" w:rsidRDefault="00260017" w:rsidP="00D44804">
      <w:pPr>
        <w:pStyle w:val="NoSpacing"/>
        <w:rPr>
          <w:lang w:val="ru-RU"/>
        </w:rPr>
      </w:pPr>
      <w:r w:rsidRPr="00FF08FC">
        <w:rPr>
          <w:lang w:val="ru-RU"/>
        </w:rPr>
        <w:t>Одређивање к-најближих сус</w:t>
      </w:r>
      <w:r w:rsidR="00E6085D">
        <w:rPr>
          <w:lang w:val="sr-Latn-BA"/>
        </w:rPr>
        <w:t>j</w:t>
      </w:r>
      <w:r w:rsidRPr="00FF08FC">
        <w:rPr>
          <w:lang w:val="ru-RU"/>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Pr>
          <w:lang w:val="ru-RU"/>
        </w:rPr>
        <w:t>сусједи</w:t>
      </w:r>
      <w:r w:rsidRPr="00FF08FC">
        <w:rPr>
          <w:lang w:val="ru-RU"/>
        </w:rPr>
        <w:t>.</w:t>
      </w:r>
    </w:p>
    <w:p w14:paraId="118EAF02" w14:textId="0DFF882A" w:rsidR="00260017" w:rsidRPr="00FF08FC" w:rsidRDefault="00260017" w:rsidP="00D44804">
      <w:pPr>
        <w:pStyle w:val="NoSpacing"/>
        <w:rPr>
          <w:lang w:val="ru-RU"/>
        </w:rPr>
      </w:pPr>
      <w:r w:rsidRPr="00FF08FC">
        <w:rPr>
          <w:lang w:val="ru-RU"/>
        </w:rPr>
        <w:t>На крају, класификација новог објекта се врши преко гласања к-најближих сус</w:t>
      </w:r>
      <w:r w:rsidR="00E6085D">
        <w:rPr>
          <w:lang w:val="sr-Latn-BA"/>
        </w:rPr>
        <w:t>j</w:t>
      </w:r>
      <w:r w:rsidRPr="00FF08FC">
        <w:rPr>
          <w:lang w:val="ru-RU"/>
        </w:rPr>
        <w:t>еда, тако што се узима у обзир најчешћа класа међу њима.</w:t>
      </w:r>
    </w:p>
    <w:p w14:paraId="29DC9ED1" w14:textId="16E8A396" w:rsidR="00260017" w:rsidRDefault="00260017" w:rsidP="00260017">
      <w:pPr>
        <w:pStyle w:val="NoSpacing"/>
        <w:rPr>
          <w:lang w:val="ru-RU"/>
        </w:rPr>
      </w:pPr>
      <w:r w:rsidRPr="00FF08FC">
        <w:rPr>
          <w:lang w:val="ru-RU"/>
        </w:rPr>
        <w:t xml:space="preserve">У поређењу са другим алгоритмима, </w:t>
      </w:r>
      <w:r w:rsidR="00E6085D">
        <w:rPr>
          <w:lang w:val="sr-Latn-BA"/>
        </w:rPr>
        <w:t>KNN</w:t>
      </w:r>
      <w:r w:rsidR="00E6085D" w:rsidRPr="00FF08FC">
        <w:rPr>
          <w:lang w:val="ru-RU"/>
        </w:rPr>
        <w:t xml:space="preserve"> </w:t>
      </w:r>
      <w:r w:rsidRPr="00FF08FC">
        <w:rPr>
          <w:lang w:val="ru-RU"/>
        </w:rPr>
        <w:t>је једноставан за прим</w:t>
      </w:r>
      <w:ins w:id="117" w:author="Aleksandar Kelec" w:date="2023-11-26T19:10:00Z">
        <w:r w:rsidR="005D4572">
          <w:rPr>
            <w:lang w:val="ru-RU"/>
          </w:rPr>
          <w:t>ј</w:t>
        </w:r>
      </w:ins>
      <w:r w:rsidRPr="00FF08FC">
        <w:rPr>
          <w:lang w:val="ru-RU"/>
        </w:rPr>
        <w:t>ену, а истовремено ефикасан у класификацији различитих типова података. Међутим, један од недостатака овог алгоритма је што се рачуна</w:t>
      </w:r>
      <w:del w:id="118" w:author="Aleksandar Kelec" w:date="2023-11-26T19:11:00Z">
        <w:r w:rsidRPr="00FF08FC" w:rsidDel="005D4572">
          <w:rPr>
            <w:lang w:val="ru-RU"/>
          </w:rPr>
          <w:delText>ћу</w:delText>
        </w:r>
      </w:del>
      <w:r w:rsidRPr="00FF08FC">
        <w:rPr>
          <w:lang w:val="ru-RU"/>
        </w:rPr>
        <w:t>ју удаљености између свих објеката у тренинг скупу и новог објекта, што може бити захт</w:t>
      </w:r>
      <w:r w:rsidR="00497CF6">
        <w:rPr>
          <w:lang w:val="ru-RU"/>
        </w:rPr>
        <w:t>ј</w:t>
      </w:r>
      <w:r w:rsidRPr="00FF08FC">
        <w:rPr>
          <w:lang w:val="ru-RU"/>
        </w:rPr>
        <w:t>евно за израчунавање за велике податке.</w:t>
      </w:r>
    </w:p>
    <w:p w14:paraId="291FA1C2" w14:textId="77777777" w:rsidR="00DF7825" w:rsidRDefault="00C509AB" w:rsidP="00532390">
      <w:pPr>
        <w:pStyle w:val="Heading2"/>
        <w:numPr>
          <w:ilvl w:val="1"/>
          <w:numId w:val="1"/>
        </w:numPr>
        <w:rPr>
          <w:rFonts w:cs="Times New Roman"/>
          <w:lang w:val="en-US"/>
        </w:rPr>
      </w:pPr>
      <w:bookmarkStart w:id="119" w:name="_Toc151317512"/>
      <w:r>
        <w:rPr>
          <w:rFonts w:cs="Times New Roman"/>
          <w:lang w:val="en-US"/>
        </w:rPr>
        <w:t>Decision Tree Classifier</w:t>
      </w:r>
      <w:bookmarkEnd w:id="119"/>
    </w:p>
    <w:p w14:paraId="3D8D4B0C" w14:textId="1743EE6A" w:rsidR="00260017" w:rsidRPr="00FF08FC" w:rsidRDefault="00497CF6" w:rsidP="00D44804">
      <w:pPr>
        <w:pStyle w:val="NoSpacing"/>
        <w:rPr>
          <w:lang w:val="ru-RU"/>
        </w:rPr>
      </w:pPr>
      <w:commentRangeStart w:id="120"/>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commentRangeEnd w:id="120"/>
      <w:r w:rsidR="00311E98">
        <w:rPr>
          <w:rStyle w:val="CommentReference"/>
          <w:rFonts w:ascii="Arial" w:hAnsi="Arial"/>
          <w:lang w:val="sr-Latn-BA"/>
        </w:rPr>
        <w:commentReference w:id="120"/>
      </w:r>
      <w:r w:rsidR="00260017" w:rsidRPr="00FF08FC">
        <w:rPr>
          <w:lang w:val="ru-RU"/>
        </w:rPr>
        <w:t>алгоритам</w:t>
      </w:r>
      <w:r w:rsidR="00260017" w:rsidRPr="00497CF6">
        <w:rPr>
          <w:lang w:val="ru-RU"/>
        </w:rPr>
        <w:t xml:space="preserve"> </w:t>
      </w:r>
      <w:r w:rsidR="00260017" w:rsidRPr="00FF08FC">
        <w:rPr>
          <w:lang w:val="ru-RU"/>
        </w:rPr>
        <w:t>се</w:t>
      </w:r>
      <w:r w:rsidR="00260017" w:rsidRPr="00497CF6">
        <w:rPr>
          <w:lang w:val="ru-RU"/>
        </w:rPr>
        <w:t xml:space="preserve"> </w:t>
      </w:r>
      <w:r w:rsidR="00260017" w:rsidRPr="00FF08FC">
        <w:rPr>
          <w:lang w:val="ru-RU"/>
        </w:rPr>
        <w:t>користи</w:t>
      </w:r>
      <w:r w:rsidR="00260017" w:rsidRPr="00497CF6">
        <w:rPr>
          <w:lang w:val="ru-RU"/>
        </w:rPr>
        <w:t xml:space="preserve"> </w:t>
      </w:r>
      <w:r w:rsidR="00260017" w:rsidRPr="00FF08FC">
        <w:rPr>
          <w:lang w:val="ru-RU"/>
        </w:rPr>
        <w:t>за</w:t>
      </w:r>
      <w:r w:rsidR="00260017" w:rsidRPr="00497CF6">
        <w:rPr>
          <w:lang w:val="ru-RU"/>
        </w:rPr>
        <w:t xml:space="preserve"> </w:t>
      </w:r>
      <w:r w:rsidR="00260017" w:rsidRPr="00FF08FC">
        <w:rPr>
          <w:lang w:val="ru-RU"/>
        </w:rPr>
        <w:t>разврставање</w:t>
      </w:r>
      <w:r w:rsidR="00260017" w:rsidRPr="00497CF6">
        <w:rPr>
          <w:lang w:val="ru-RU"/>
        </w:rPr>
        <w:t xml:space="preserve"> </w:t>
      </w:r>
      <w:r w:rsidR="00260017" w:rsidRPr="00FF08FC">
        <w:rPr>
          <w:lang w:val="ru-RU"/>
        </w:rPr>
        <w:t>података</w:t>
      </w:r>
      <w:r w:rsidR="00260017" w:rsidRPr="00497CF6">
        <w:rPr>
          <w:lang w:val="ru-RU"/>
        </w:rPr>
        <w:t xml:space="preserve">. </w:t>
      </w:r>
      <w:r w:rsidR="00260017" w:rsidRPr="00FF08FC">
        <w:rPr>
          <w:lang w:val="ru-RU"/>
        </w:rPr>
        <w:t xml:space="preserve">Овај алгоритам користи стабло одлучивања као своју главну структуру, </w:t>
      </w:r>
      <w:r>
        <w:rPr>
          <w:lang w:val="ru-RU"/>
        </w:rPr>
        <w:t>гдје</w:t>
      </w:r>
      <w:r w:rsidR="00260017" w:rsidRPr="00FF08FC">
        <w:rPr>
          <w:lang w:val="ru-RU"/>
        </w:rPr>
        <w:t xml:space="preserve"> се разматрају различит</w:t>
      </w:r>
      <w:r>
        <w:rPr>
          <w:lang w:val="ru-RU"/>
        </w:rPr>
        <w:t>и</w:t>
      </w:r>
      <w:r w:rsidR="00260017" w:rsidRPr="00FF08FC">
        <w:rPr>
          <w:lang w:val="ru-RU"/>
        </w:rPr>
        <w:t xml:space="preserve"> атрибут</w:t>
      </w:r>
      <w:r>
        <w:rPr>
          <w:lang w:val="ru-RU"/>
        </w:rPr>
        <w:t>и</w:t>
      </w:r>
      <w:r w:rsidR="00260017" w:rsidRPr="00FF08FC">
        <w:rPr>
          <w:lang w:val="ru-RU"/>
        </w:rPr>
        <w:t xml:space="preserve"> унутар </w:t>
      </w:r>
      <w:r>
        <w:rPr>
          <w:lang w:val="ru-RU"/>
        </w:rPr>
        <w:t xml:space="preserve">скупа </w:t>
      </w:r>
      <w:r w:rsidR="00260017" w:rsidRPr="00FF08FC">
        <w:rPr>
          <w:lang w:val="ru-RU"/>
        </w:rPr>
        <w:t>података и доносе се одлуке о томе како да се подаци разврстају.</w:t>
      </w:r>
    </w:p>
    <w:p w14:paraId="7084CE58" w14:textId="58441D52" w:rsidR="00260017" w:rsidRPr="00FF08FC" w:rsidRDefault="00260017" w:rsidP="00D44804">
      <w:pPr>
        <w:pStyle w:val="NoSpacing"/>
        <w:rPr>
          <w:lang w:val="ru-RU"/>
        </w:rPr>
      </w:pPr>
      <w:r w:rsidRPr="00FF08FC">
        <w:rPr>
          <w:lang w:val="ru-RU"/>
        </w:rPr>
        <w:t>Стабло одлучивања користи дв</w:t>
      </w:r>
      <w:r w:rsidR="00497CF6">
        <w:rPr>
          <w:lang w:val="ru-RU"/>
        </w:rPr>
        <w:t>иј</w:t>
      </w:r>
      <w:r w:rsidRPr="00FF08FC">
        <w:rPr>
          <w:lang w:val="ru-RU"/>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Pr>
          <w:lang w:val="ru-RU"/>
        </w:rPr>
        <w:t>његових</w:t>
      </w:r>
      <w:r w:rsidRPr="00FF08FC">
        <w:rPr>
          <w:lang w:val="ru-RU"/>
        </w:rPr>
        <w:t xml:space="preserve"> </w:t>
      </w:r>
      <w:r w:rsidRPr="00FF08FC">
        <w:rPr>
          <w:lang w:val="ru-RU"/>
        </w:rPr>
        <w:lastRenderedPageBreak/>
        <w:t xml:space="preserve">подчворова, који се затим поново </w:t>
      </w:r>
      <w:r w:rsidR="00497CF6">
        <w:rPr>
          <w:lang w:val="ru-RU"/>
        </w:rPr>
        <w:t>разматрају</w:t>
      </w:r>
      <w:r w:rsidRPr="00FF08FC">
        <w:rPr>
          <w:lang w:val="ru-RU"/>
        </w:rPr>
        <w:t>. Ова</w:t>
      </w:r>
      <w:r w:rsidR="00497CF6">
        <w:rPr>
          <w:lang w:val="ru-RU"/>
        </w:rPr>
        <w:t>ј</w:t>
      </w:r>
      <w:r w:rsidRPr="00FF08FC">
        <w:rPr>
          <w:lang w:val="ru-RU"/>
        </w:rPr>
        <w:t xml:space="preserve"> процес тумачења се понавља све док </w:t>
      </w:r>
      <w:r w:rsidR="00497CF6">
        <w:rPr>
          <w:lang w:val="ru-RU"/>
        </w:rPr>
        <w:t xml:space="preserve">се </w:t>
      </w:r>
      <w:r w:rsidRPr="00FF08FC">
        <w:rPr>
          <w:lang w:val="ru-RU"/>
        </w:rPr>
        <w:t xml:space="preserve">не дође до листа, који означава коначно </w:t>
      </w:r>
      <w:r w:rsidR="00497CF6">
        <w:rPr>
          <w:lang w:val="ru-RU"/>
        </w:rPr>
        <w:t xml:space="preserve">мјесто код </w:t>
      </w:r>
      <w:r w:rsidRPr="00FF08FC">
        <w:rPr>
          <w:lang w:val="ru-RU"/>
        </w:rPr>
        <w:t>разврставањ</w:t>
      </w:r>
      <w:r w:rsidR="00497CF6">
        <w:rPr>
          <w:lang w:val="ru-RU"/>
        </w:rPr>
        <w:t>а</w:t>
      </w:r>
      <w:r w:rsidRPr="00FF08FC">
        <w:rPr>
          <w:lang w:val="ru-RU"/>
        </w:rPr>
        <w:t xml:space="preserve"> података.</w:t>
      </w:r>
    </w:p>
    <w:p w14:paraId="31ECEEA5" w14:textId="003BFE7B"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 се може користити за разврставање података у више класа, као и за класификацију података. Алгоритам функционише тако што се корист</w:t>
      </w:r>
      <w:r>
        <w:rPr>
          <w:lang w:val="ru-RU"/>
        </w:rPr>
        <w:t>е</w:t>
      </w:r>
      <w:r w:rsidR="00260017" w:rsidRPr="00FF08FC">
        <w:rPr>
          <w:lang w:val="ru-RU"/>
        </w:rPr>
        <w:t xml:space="preserve"> </w:t>
      </w:r>
      <w:r>
        <w:rPr>
          <w:lang w:val="ru-RU"/>
        </w:rPr>
        <w:t>претходни</w:t>
      </w:r>
      <w:r w:rsidR="00260017" w:rsidRPr="00FF08FC">
        <w:rPr>
          <w:lang w:val="ru-RU"/>
        </w:rPr>
        <w:t xml:space="preserve"> подаци како би се створило стабло одлучивања, које се онда користи да се разврстају нови подаци.</w:t>
      </w:r>
    </w:p>
    <w:p w14:paraId="698C0056" w14:textId="02A5B843" w:rsidR="00260017" w:rsidRPr="00FF08FC" w:rsidRDefault="00260017" w:rsidP="00D44804">
      <w:pPr>
        <w:pStyle w:val="NoSpacing"/>
        <w:rPr>
          <w:lang w:val="ru-RU"/>
        </w:rPr>
      </w:pPr>
      <w:r w:rsidRPr="00FF08FC">
        <w:rPr>
          <w:lang w:val="ru-RU"/>
        </w:rPr>
        <w:t>Овај алгоритам је једноставан за разум</w:t>
      </w:r>
      <w:r w:rsidR="00497CF6">
        <w:rPr>
          <w:lang w:val="ru-RU"/>
        </w:rPr>
        <w:t>иј</w:t>
      </w:r>
      <w:r w:rsidRPr="00FF08FC">
        <w:rPr>
          <w:lang w:val="ru-RU"/>
        </w:rPr>
        <w:t xml:space="preserve">евање и имплементирање, што га чини </w:t>
      </w:r>
      <w:del w:id="121" w:author="Aleksandar Kelec" w:date="2023-11-26T19:14:00Z">
        <w:r w:rsidRPr="00FF08FC" w:rsidDel="000509A7">
          <w:rPr>
            <w:lang w:val="ru-RU"/>
          </w:rPr>
          <w:delText xml:space="preserve">идеалним </w:delText>
        </w:r>
      </w:del>
      <w:ins w:id="122" w:author="Aleksandar Kelec" w:date="2023-11-26T19:14:00Z">
        <w:r w:rsidR="000509A7">
          <w:rPr>
            <w:lang w:val="ru-RU"/>
          </w:rPr>
          <w:t>погодним</w:t>
        </w:r>
        <w:r w:rsidR="000509A7" w:rsidRPr="00FF08FC">
          <w:rPr>
            <w:lang w:val="ru-RU"/>
          </w:rPr>
          <w:t xml:space="preserve"> </w:t>
        </w:r>
      </w:ins>
      <w:r w:rsidRPr="00FF08FC">
        <w:rPr>
          <w:lang w:val="ru-RU"/>
        </w:rPr>
        <w:t xml:space="preserve">за многе </w:t>
      </w:r>
      <w:r w:rsidR="00497CF6">
        <w:rPr>
          <w:lang w:val="ru-RU"/>
        </w:rPr>
        <w:t xml:space="preserve">примјене укључујући </w:t>
      </w:r>
      <w:r w:rsidR="00497CF6" w:rsidRPr="00FF08FC">
        <w:rPr>
          <w:lang w:val="ru-RU"/>
        </w:rPr>
        <w:t>финансије, трговину, медицинске и друге индустрије</w:t>
      </w:r>
      <w:r w:rsidR="00497CF6">
        <w:rPr>
          <w:lang w:val="ru-RU"/>
        </w:rPr>
        <w:t>.</w:t>
      </w:r>
      <w:r w:rsidRPr="00FF08FC">
        <w:rPr>
          <w:lang w:val="ru-RU"/>
        </w:rPr>
        <w:t xml:space="preserve"> Међутим, постоје нек</w:t>
      </w:r>
      <w:r w:rsidR="00497CF6">
        <w:rPr>
          <w:lang w:val="ru-RU"/>
        </w:rPr>
        <w:t>и</w:t>
      </w:r>
      <w:r w:rsidRPr="00FF08FC">
        <w:rPr>
          <w:lang w:val="ru-RU"/>
        </w:rPr>
        <w:t xml:space="preserve"> недоста</w:t>
      </w:r>
      <w:r w:rsidR="00497CF6">
        <w:rPr>
          <w:lang w:val="ru-RU"/>
        </w:rPr>
        <w:t>ци</w:t>
      </w:r>
      <w:r w:rsidRPr="00FF08FC">
        <w:rPr>
          <w:lang w:val="ru-RU"/>
        </w:rPr>
        <w:t xml:space="preserve"> као што </w:t>
      </w:r>
      <w:r w:rsidR="00497CF6">
        <w:rPr>
          <w:lang w:val="ru-RU"/>
        </w:rPr>
        <w:t>склоност</w:t>
      </w:r>
      <w:r w:rsidRPr="00FF08FC">
        <w:rPr>
          <w:lang w:val="ru-RU"/>
        </w:rPr>
        <w:t xml:space="preserve"> </w:t>
      </w:r>
      <w:r w:rsidR="00497CF6">
        <w:rPr>
          <w:lang w:val="sr-Cyrl-BA"/>
        </w:rPr>
        <w:t xml:space="preserve">преприлагођавању </w:t>
      </w:r>
      <w:r w:rsidRPr="00FF08FC">
        <w:rPr>
          <w:lang w:val="ru-RU"/>
        </w:rPr>
        <w:t>и потреба за одређивањем границе када се разматрају атрибути.</w:t>
      </w:r>
    </w:p>
    <w:p w14:paraId="0590C4AF" w14:textId="77777777" w:rsidR="00DF7825" w:rsidRDefault="00C509AB" w:rsidP="00532390">
      <w:pPr>
        <w:pStyle w:val="Heading2"/>
        <w:numPr>
          <w:ilvl w:val="1"/>
          <w:numId w:val="1"/>
        </w:numPr>
        <w:rPr>
          <w:rFonts w:cs="Times New Roman"/>
          <w:lang w:val="en-US"/>
        </w:rPr>
      </w:pPr>
      <w:bookmarkStart w:id="123" w:name="_Toc151317513"/>
      <w:r>
        <w:rPr>
          <w:rFonts w:cs="Times New Roman"/>
          <w:lang w:val="en-US"/>
        </w:rPr>
        <w:t>Random Forest Classifier</w:t>
      </w:r>
      <w:bookmarkEnd w:id="123"/>
    </w:p>
    <w:p w14:paraId="1DD632F6" w14:textId="3E5BF76D" w:rsidR="00260017" w:rsidRPr="00FF08FC" w:rsidRDefault="006B1429" w:rsidP="00D44804">
      <w:pPr>
        <w:pStyle w:val="NoSpacing"/>
        <w:rPr>
          <w:lang w:val="ru-RU"/>
        </w:rPr>
      </w:pPr>
      <w:commentRangeStart w:id="124"/>
      <w:r w:rsidRPr="006B1429">
        <w:rPr>
          <w:lang w:val="en-US"/>
        </w:rPr>
        <w:t>Random</w:t>
      </w:r>
      <w:r w:rsidRPr="006B1429">
        <w:rPr>
          <w:lang w:val="ru-RU"/>
        </w:rPr>
        <w:t xml:space="preserve"> </w:t>
      </w:r>
      <w:r w:rsidRPr="006B1429">
        <w:rPr>
          <w:lang w:val="en-US"/>
        </w:rPr>
        <w:t>Forest</w:t>
      </w:r>
      <w:r w:rsidRPr="006B1429">
        <w:rPr>
          <w:lang w:val="ru-RU"/>
        </w:rPr>
        <w:t xml:space="preserve"> </w:t>
      </w:r>
      <w:r w:rsidRPr="006B1429">
        <w:rPr>
          <w:lang w:val="en-US"/>
        </w:rPr>
        <w:t>Classifier</w:t>
      </w:r>
      <w:r w:rsidRPr="006B1429">
        <w:rPr>
          <w:lang w:val="ru-RU"/>
        </w:rPr>
        <w:t xml:space="preserve"> </w:t>
      </w:r>
      <w:commentRangeEnd w:id="124"/>
      <w:r w:rsidR="00311E98">
        <w:rPr>
          <w:rStyle w:val="CommentReference"/>
          <w:rFonts w:ascii="Arial" w:hAnsi="Arial"/>
          <w:lang w:val="sr-Latn-BA"/>
        </w:rPr>
        <w:commentReference w:id="124"/>
      </w:r>
      <w:r w:rsidR="00260017" w:rsidRPr="00FF08FC">
        <w:rPr>
          <w:lang w:val="ru-RU"/>
        </w:rPr>
        <w:t>је</w:t>
      </w:r>
      <w:r w:rsidR="00260017" w:rsidRPr="006B1429">
        <w:rPr>
          <w:lang w:val="ru-RU"/>
        </w:rPr>
        <w:t xml:space="preserve"> </w:t>
      </w:r>
      <w:r w:rsidR="00260017" w:rsidRPr="00FF08FC">
        <w:rPr>
          <w:lang w:val="ru-RU"/>
        </w:rPr>
        <w:t>алгоритам</w:t>
      </w:r>
      <w:r w:rsidR="00260017" w:rsidRPr="006B1429">
        <w:rPr>
          <w:lang w:val="ru-RU"/>
        </w:rPr>
        <w:t xml:space="preserve"> </w:t>
      </w:r>
      <w:r w:rsidR="00260017" w:rsidRPr="00FF08FC">
        <w:rPr>
          <w:lang w:val="ru-RU"/>
        </w:rPr>
        <w:t>који</w:t>
      </w:r>
      <w:r w:rsidR="00260017" w:rsidRPr="006B1429">
        <w:rPr>
          <w:lang w:val="ru-RU"/>
        </w:rPr>
        <w:t xml:space="preserve"> </w:t>
      </w:r>
      <w:r w:rsidR="00260017" w:rsidRPr="00FF08FC">
        <w:rPr>
          <w:lang w:val="ru-RU"/>
        </w:rPr>
        <w:t>се</w:t>
      </w:r>
      <w:r w:rsidR="00260017" w:rsidRPr="006B1429">
        <w:rPr>
          <w:lang w:val="ru-RU"/>
        </w:rPr>
        <w:t xml:space="preserve"> </w:t>
      </w:r>
      <w:r w:rsidR="00260017" w:rsidRPr="00FF08FC">
        <w:rPr>
          <w:lang w:val="ru-RU"/>
        </w:rPr>
        <w:t>користи</w:t>
      </w:r>
      <w:r w:rsidR="00260017" w:rsidRPr="006B1429">
        <w:rPr>
          <w:lang w:val="ru-RU"/>
        </w:rPr>
        <w:t xml:space="preserve"> </w:t>
      </w:r>
      <w:r>
        <w:rPr>
          <w:lang w:val="ru-RU"/>
        </w:rPr>
        <w:t xml:space="preserve">и </w:t>
      </w:r>
      <w:r w:rsidR="00260017" w:rsidRPr="00FF08FC">
        <w:rPr>
          <w:lang w:val="ru-RU"/>
        </w:rPr>
        <w:t>за</w:t>
      </w:r>
      <w:r w:rsidR="00260017" w:rsidRPr="006B1429">
        <w:rPr>
          <w:lang w:val="ru-RU"/>
        </w:rPr>
        <w:t xml:space="preserve"> </w:t>
      </w:r>
      <w:r w:rsidR="00260017" w:rsidRPr="00FF08FC">
        <w:rPr>
          <w:lang w:val="ru-RU"/>
        </w:rPr>
        <w:t>класификацију</w:t>
      </w:r>
      <w:r w:rsidR="00260017" w:rsidRPr="006B1429">
        <w:rPr>
          <w:lang w:val="ru-RU"/>
        </w:rPr>
        <w:t xml:space="preserve"> </w:t>
      </w:r>
      <w:r w:rsidR="00260017" w:rsidRPr="00FF08FC">
        <w:rPr>
          <w:lang w:val="ru-RU"/>
        </w:rPr>
        <w:t>и</w:t>
      </w:r>
      <w:r w:rsidR="00260017" w:rsidRPr="006B1429">
        <w:rPr>
          <w:lang w:val="ru-RU"/>
        </w:rPr>
        <w:t xml:space="preserve"> </w:t>
      </w:r>
      <w:r>
        <w:rPr>
          <w:lang w:val="ru-RU"/>
        </w:rPr>
        <w:t xml:space="preserve">за </w:t>
      </w:r>
      <w:r w:rsidR="00260017" w:rsidRPr="00FF08FC">
        <w:rPr>
          <w:lang w:val="ru-RU"/>
        </w:rPr>
        <w:t>регресију</w:t>
      </w:r>
      <w:r w:rsidR="00260017" w:rsidRPr="006B1429">
        <w:rPr>
          <w:lang w:val="ru-RU"/>
        </w:rPr>
        <w:t xml:space="preserve">. </w:t>
      </w:r>
      <w:r w:rsidR="00260017" w:rsidRPr="00FF08FC">
        <w:rPr>
          <w:lang w:val="ru-RU"/>
        </w:rPr>
        <w:t xml:space="preserve">Овај алгоритам користи </w:t>
      </w:r>
      <w:r>
        <w:rPr>
          <w:lang w:val="ru-RU"/>
        </w:rPr>
        <w:t>много</w:t>
      </w:r>
      <w:r w:rsidR="00260017" w:rsidRPr="00FF08FC">
        <w:rPr>
          <w:lang w:val="ru-RU"/>
        </w:rPr>
        <w:t xml:space="preserve"> одвојених стабала одлучивања</w:t>
      </w:r>
      <w:r>
        <w:rPr>
          <w:lang w:val="ru-RU"/>
        </w:rPr>
        <w:t xml:space="preserve"> (насумичну шуму стабала одлучивања)</w:t>
      </w:r>
      <w:r w:rsidR="00260017" w:rsidRPr="00FF08FC">
        <w:rPr>
          <w:lang w:val="ru-RU"/>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w:t>
      </w:r>
      <w:commentRangeStart w:id="125"/>
      <w:r w:rsidR="00260017" w:rsidRPr="00FF08FC">
        <w:rPr>
          <w:lang w:val="ru-RU"/>
        </w:rPr>
        <w:t>процене</w:t>
      </w:r>
      <w:commentRangeEnd w:id="125"/>
      <w:r w:rsidR="00DA24EC">
        <w:rPr>
          <w:rStyle w:val="CommentReference"/>
          <w:rFonts w:ascii="Arial" w:hAnsi="Arial"/>
          <w:lang w:val="sr-Latn-BA"/>
        </w:rPr>
        <w:commentReference w:id="125"/>
      </w:r>
      <w:r w:rsidR="00260017" w:rsidRPr="00FF08FC">
        <w:rPr>
          <w:lang w:val="ru-RU"/>
        </w:rPr>
        <w:t xml:space="preserve">, а затим се користи гласање да се добије финална </w:t>
      </w:r>
      <w:commentRangeStart w:id="126"/>
      <w:r w:rsidR="00260017" w:rsidRPr="00FF08FC">
        <w:rPr>
          <w:lang w:val="ru-RU"/>
        </w:rPr>
        <w:t>процена</w:t>
      </w:r>
      <w:commentRangeEnd w:id="126"/>
      <w:r w:rsidR="00DA24EC">
        <w:rPr>
          <w:rStyle w:val="CommentReference"/>
          <w:rFonts w:ascii="Arial" w:hAnsi="Arial"/>
          <w:lang w:val="sr-Latn-BA"/>
        </w:rPr>
        <w:commentReference w:id="126"/>
      </w:r>
      <w:r w:rsidR="00260017" w:rsidRPr="00FF08FC">
        <w:rPr>
          <w:lang w:val="ru-RU"/>
        </w:rPr>
        <w:t>.</w:t>
      </w:r>
    </w:p>
    <w:p w14:paraId="3D6DC27C" w14:textId="23D309D8" w:rsidR="00260017" w:rsidRPr="00FF08FC" w:rsidRDefault="00260017" w:rsidP="00D44804">
      <w:pPr>
        <w:pStyle w:val="NoSpacing"/>
        <w:rPr>
          <w:lang w:val="ru-RU"/>
        </w:rPr>
      </w:pPr>
      <w:r w:rsidRPr="00FF08FC">
        <w:rPr>
          <w:lang w:val="ru-RU"/>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Pr>
          <w:lang w:val="ru-RU"/>
        </w:rPr>
        <w:t>вјероватно</w:t>
      </w:r>
      <w:r w:rsidRPr="00FF08FC">
        <w:rPr>
          <w:lang w:val="ru-RU"/>
        </w:rPr>
        <w:t xml:space="preserve">ће </w:t>
      </w:r>
      <w:commentRangeStart w:id="127"/>
      <w:r w:rsidRPr="00FF08FC">
        <w:rPr>
          <w:lang w:val="ru-RU"/>
        </w:rPr>
        <w:t>оверфиттинг</w:t>
      </w:r>
      <w:commentRangeEnd w:id="127"/>
      <w:r w:rsidR="006C6F26">
        <w:rPr>
          <w:rStyle w:val="CommentReference"/>
          <w:rFonts w:ascii="Arial" w:hAnsi="Arial"/>
          <w:lang w:val="sr-Latn-BA"/>
        </w:rPr>
        <w:commentReference w:id="127"/>
      </w:r>
      <w:r w:rsidRPr="00FF08FC">
        <w:rPr>
          <w:lang w:val="ru-RU"/>
        </w:rPr>
        <w:t>-а. Такође, овај алгоритам има бољ</w:t>
      </w:r>
      <w:ins w:id="128" w:author="Aleksandar Kelec" w:date="2023-11-26T19:16:00Z">
        <w:r w:rsidR="00C415DF">
          <w:rPr>
            <w:lang w:val="ru-RU"/>
          </w:rPr>
          <w:t>е</w:t>
        </w:r>
      </w:ins>
      <w:del w:id="129" w:author="Aleksandar Kelec" w:date="2023-11-26T19:16:00Z">
        <w:r w:rsidRPr="00FF08FC" w:rsidDel="00C415DF">
          <w:rPr>
            <w:lang w:val="ru-RU"/>
          </w:rPr>
          <w:delText>у</w:delText>
        </w:r>
      </w:del>
      <w:r w:rsidRPr="00FF08FC">
        <w:rPr>
          <w:lang w:val="ru-RU"/>
        </w:rPr>
        <w:t xml:space="preserve"> перформанс</w:t>
      </w:r>
      <w:ins w:id="130" w:author="Aleksandar Kelec" w:date="2023-11-26T19:16:00Z">
        <w:r w:rsidR="00C415DF">
          <w:rPr>
            <w:lang w:val="ru-RU"/>
          </w:rPr>
          <w:t>е</w:t>
        </w:r>
      </w:ins>
      <w:del w:id="131" w:author="Aleksandar Kelec" w:date="2023-11-26T19:16:00Z">
        <w:r w:rsidRPr="00FF08FC" w:rsidDel="00C415DF">
          <w:rPr>
            <w:lang w:val="ru-RU"/>
          </w:rPr>
          <w:delText>у</w:delText>
        </w:r>
      </w:del>
      <w:r w:rsidRPr="00FF08FC">
        <w:rPr>
          <w:lang w:val="ru-RU"/>
        </w:rPr>
        <w:t xml:space="preserve"> у случајевима када има много атрибута, што често може довести до проблема у класичном стаблу одлучивања.</w:t>
      </w:r>
    </w:p>
    <w:p w14:paraId="36CAF4F3" w14:textId="77777777" w:rsidR="00260017" w:rsidRPr="00DB369F" w:rsidRDefault="00260017" w:rsidP="00260017">
      <w:pPr>
        <w:pStyle w:val="NoSpacing"/>
        <w:rPr>
          <w:lang w:val="ru-RU"/>
        </w:rPr>
      </w:pPr>
      <w:r w:rsidRPr="00FF08FC">
        <w:rPr>
          <w:lang w:val="ru-RU"/>
        </w:rPr>
        <w:t xml:space="preserve">Коришћење рандом форест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w:t>
      </w:r>
      <w:commentRangeStart w:id="132"/>
      <w:r w:rsidRPr="00FF08FC">
        <w:rPr>
          <w:lang w:val="ru-RU"/>
        </w:rPr>
        <w:t xml:space="preserve">примене </w:t>
      </w:r>
      <w:commentRangeEnd w:id="132"/>
      <w:r w:rsidR="00DB369F">
        <w:rPr>
          <w:rStyle w:val="CommentReference"/>
          <w:rFonts w:ascii="Arial" w:hAnsi="Arial"/>
          <w:lang w:val="sr-Latn-BA"/>
        </w:rPr>
        <w:commentReference w:id="132"/>
      </w:r>
      <w:r w:rsidRPr="00FF08FC">
        <w:rPr>
          <w:lang w:val="ru-RU"/>
        </w:rPr>
        <w:t>у различитим областима.</w:t>
      </w:r>
    </w:p>
    <w:p w14:paraId="33BA9681" w14:textId="77777777" w:rsidR="00DF7825" w:rsidRDefault="00C509AB" w:rsidP="00532390">
      <w:pPr>
        <w:pStyle w:val="Heading2"/>
        <w:numPr>
          <w:ilvl w:val="1"/>
          <w:numId w:val="1"/>
        </w:numPr>
        <w:rPr>
          <w:rFonts w:cs="Times New Roman"/>
          <w:lang w:val="en-US"/>
        </w:rPr>
      </w:pPr>
      <w:bookmarkStart w:id="133" w:name="_Toc151317514"/>
      <w:r>
        <w:rPr>
          <w:rFonts w:cs="Times New Roman"/>
          <w:lang w:val="en-US"/>
        </w:rPr>
        <w:t>Gradient Boosting Classifier</w:t>
      </w:r>
      <w:bookmarkEnd w:id="133"/>
    </w:p>
    <w:p w14:paraId="00B7376F" w14:textId="75BE9F52" w:rsidR="002065A0" w:rsidRPr="00FF08FC" w:rsidRDefault="006B1429" w:rsidP="00226C07">
      <w:pPr>
        <w:pStyle w:val="NoSpacing"/>
        <w:rPr>
          <w:lang w:val="ru-RU"/>
        </w:rPr>
      </w:pPr>
      <w:commentRangeStart w:id="134"/>
      <w:r w:rsidRPr="006B1429">
        <w:rPr>
          <w:lang w:val="ru-RU"/>
        </w:rPr>
        <w:t>Gradient Boosting Classifier</w:t>
      </w:r>
      <w:r>
        <w:rPr>
          <w:lang w:val="sr-Latn-BA"/>
        </w:rPr>
        <w:t xml:space="preserve"> </w:t>
      </w:r>
      <w:commentRangeEnd w:id="134"/>
      <w:r w:rsidR="00311E98">
        <w:rPr>
          <w:rStyle w:val="CommentReference"/>
          <w:rFonts w:ascii="Arial" w:hAnsi="Arial"/>
          <w:lang w:val="sr-Latn-BA"/>
        </w:rPr>
        <w:commentReference w:id="134"/>
      </w:r>
      <w:r w:rsidR="002065A0" w:rsidRPr="00FF08FC">
        <w:rPr>
          <w:lang w:val="ru-RU"/>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Pr>
          <w:lang w:val="ru-RU"/>
        </w:rPr>
        <w:t xml:space="preserve"> Користи</w:t>
      </w:r>
      <w:r w:rsidR="002065A0" w:rsidRPr="00FF08FC">
        <w:rPr>
          <w:lang w:val="ru-RU"/>
        </w:rPr>
        <w:t xml:space="preserve"> технику </w:t>
      </w:r>
      <w:r w:rsidR="00226C07">
        <w:rPr>
          <w:lang w:val="ru-RU"/>
        </w:rPr>
        <w:t>бустинг</w:t>
      </w:r>
      <w:r w:rsidR="00226C07">
        <w:rPr>
          <w:lang w:val="sr-Latn-BA"/>
        </w:rPr>
        <w:t xml:space="preserve"> </w:t>
      </w:r>
      <w:r w:rsidR="00226C07">
        <w:rPr>
          <w:lang w:val="sr-Cyrl-BA"/>
        </w:rPr>
        <w:t>(ен</w:t>
      </w:r>
      <w:ins w:id="135" w:author="Aleksandar Kelec" w:date="2023-11-26T19:17:00Z">
        <w:r w:rsidR="00DB369F">
          <w:rPr>
            <w:lang w:val="sr-Cyrl-BA"/>
          </w:rPr>
          <w:t>г</w:t>
        </w:r>
      </w:ins>
      <w:del w:id="136" w:author="Aleksandar Kelec" w:date="2023-11-26T19:17:00Z">
        <w:r w:rsidR="00226C07" w:rsidDel="00DB369F">
          <w:rPr>
            <w:lang w:val="sr-Cyrl-BA"/>
          </w:rPr>
          <w:delText>ф</w:delText>
        </w:r>
      </w:del>
      <w:r w:rsidR="00226C07">
        <w:rPr>
          <w:lang w:val="sr-Cyrl-BA"/>
        </w:rPr>
        <w:t xml:space="preserve">. </w:t>
      </w:r>
      <w:r w:rsidR="00226C07">
        <w:rPr>
          <w:i/>
          <w:iCs/>
          <w:lang w:val="sr-Latn-BA"/>
        </w:rPr>
        <w:t>Boosting</w:t>
      </w:r>
      <w:r w:rsidR="00226C07" w:rsidRPr="00DB369F">
        <w:rPr>
          <w:iCs/>
          <w:lang w:val="sr-Cyrl-BA"/>
          <w:rPrChange w:id="137" w:author="Aleksandar Kelec" w:date="2023-11-26T19:17:00Z">
            <w:rPr>
              <w:i/>
              <w:iCs/>
              <w:lang w:val="sr-Cyrl-BA"/>
            </w:rPr>
          </w:rPrChange>
        </w:rPr>
        <w:t>)</w:t>
      </w:r>
      <w:r w:rsidR="002065A0" w:rsidRPr="00FF08FC">
        <w:rPr>
          <w:lang w:val="ru-RU"/>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59742671" w:rsidR="002065A0" w:rsidRPr="00FF08FC" w:rsidRDefault="006B1429" w:rsidP="00D44804">
      <w:pPr>
        <w:pStyle w:val="NoSpacing"/>
        <w:rPr>
          <w:lang w:val="ru-RU"/>
        </w:rPr>
      </w:pPr>
      <w:r w:rsidRPr="006B1429">
        <w:rPr>
          <w:lang w:val="ru-RU"/>
        </w:rPr>
        <w:t>Gradient Boosting Classifier</w:t>
      </w:r>
      <w:r>
        <w:rPr>
          <w:lang w:val="sr-Latn-BA"/>
        </w:rPr>
        <w:t xml:space="preserve"> </w:t>
      </w:r>
      <w:r w:rsidR="002065A0" w:rsidRPr="00FF08FC">
        <w:rPr>
          <w:lang w:val="ru-RU"/>
        </w:rPr>
        <w:t xml:space="preserve">такође користи технику </w:t>
      </w:r>
      <w:r w:rsidR="00B54DCE">
        <w:rPr>
          <w:lang w:val="ru-RU"/>
        </w:rPr>
        <w:t>Gradient Descent</w:t>
      </w:r>
      <w:r w:rsidR="002065A0" w:rsidRPr="00FF08FC">
        <w:rPr>
          <w:lang w:val="ru-RU"/>
        </w:rPr>
        <w:t xml:space="preserve"> за одређивање правца у ком ће се класификатори </w:t>
      </w:r>
      <w:r w:rsidR="00226C07">
        <w:rPr>
          <w:lang w:val="ru-RU"/>
        </w:rPr>
        <w:t>обучавати</w:t>
      </w:r>
      <w:r w:rsidR="002065A0" w:rsidRPr="00FF08FC">
        <w:rPr>
          <w:lang w:val="ru-RU"/>
        </w:rPr>
        <w:t xml:space="preserve">. </w:t>
      </w:r>
      <w:r w:rsidR="00B54DCE">
        <w:rPr>
          <w:lang w:val="ru-RU"/>
        </w:rPr>
        <w:t>Gradient Descent</w:t>
      </w:r>
      <w:r w:rsidR="002065A0" w:rsidRPr="00FF08FC">
        <w:rPr>
          <w:lang w:val="ru-RU"/>
        </w:rPr>
        <w:t xml:space="preserve"> користи функцију губитка (</w:t>
      </w:r>
      <w:r w:rsidR="00BA6B53">
        <w:rPr>
          <w:lang w:val="ru-RU"/>
        </w:rPr>
        <w:t xml:space="preserve">енг. </w:t>
      </w:r>
      <w:r w:rsidR="00B54DCE" w:rsidRPr="00BA6B53">
        <w:rPr>
          <w:i/>
          <w:iCs/>
          <w:lang w:val="ru-RU"/>
        </w:rPr>
        <w:t>Loss Function</w:t>
      </w:r>
      <w:r w:rsidR="002065A0" w:rsidRPr="00FF08FC">
        <w:rPr>
          <w:lang w:val="ru-RU"/>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Pr>
          <w:lang w:val="ru-RU"/>
        </w:rPr>
        <w:t>рјешење</w:t>
      </w:r>
      <w:r w:rsidR="002065A0" w:rsidRPr="00FF08FC">
        <w:rPr>
          <w:lang w:val="ru-RU"/>
        </w:rPr>
        <w:t xml:space="preserve">, које ће смањити </w:t>
      </w:r>
      <w:r w:rsidR="00226C07">
        <w:rPr>
          <w:lang w:val="ru-RU"/>
        </w:rPr>
        <w:t>укупан</w:t>
      </w:r>
      <w:del w:id="138" w:author="Aleksandar Kelec" w:date="2023-11-26T19:18:00Z">
        <w:r w:rsidR="00226C07" w:rsidDel="002A11D2">
          <w:rPr>
            <w:lang w:val="ru-RU"/>
          </w:rPr>
          <w:delText>и</w:delText>
        </w:r>
      </w:del>
      <w:r w:rsidR="00226C07">
        <w:rPr>
          <w:lang w:val="ru-RU"/>
        </w:rPr>
        <w:t xml:space="preserve"> број грешака</w:t>
      </w:r>
      <w:r w:rsidR="002065A0" w:rsidRPr="00FF08FC">
        <w:rPr>
          <w:lang w:val="ru-RU"/>
        </w:rPr>
        <w:t>.</w:t>
      </w:r>
    </w:p>
    <w:p w14:paraId="2CD80F49" w14:textId="03B14766" w:rsidR="00260017" w:rsidRPr="00FF08FC" w:rsidRDefault="00226C07" w:rsidP="002065A0">
      <w:pPr>
        <w:pStyle w:val="NoSpacing"/>
        <w:rPr>
          <w:lang w:val="ru-RU"/>
        </w:rPr>
      </w:pPr>
      <w:r>
        <w:rPr>
          <w:lang w:val="ru-RU"/>
        </w:rPr>
        <w:t>Овај алгоритам</w:t>
      </w:r>
      <w:r w:rsidR="006B1429">
        <w:rPr>
          <w:lang w:val="sr-Latn-BA"/>
        </w:rPr>
        <w:t xml:space="preserve"> </w:t>
      </w:r>
      <w:r w:rsidR="002065A0" w:rsidRPr="00FF08FC">
        <w:rPr>
          <w:lang w:val="ru-RU"/>
        </w:rPr>
        <w:t>обично даје боље резултате од других</w:t>
      </w:r>
      <w:r>
        <w:rPr>
          <w:lang w:val="ru-RU"/>
        </w:rPr>
        <w:t>,</w:t>
      </w:r>
      <w:r w:rsidR="002065A0" w:rsidRPr="00FF08FC">
        <w:rPr>
          <w:lang w:val="ru-RU"/>
        </w:rPr>
        <w:t xml:space="preserve"> једноставнијих класификатора, попут логистичке регресије или </w:t>
      </w:r>
      <w:r w:rsidR="006B1429">
        <w:rPr>
          <w:lang w:val="ru-RU"/>
        </w:rPr>
        <w:t>наивн</w:t>
      </w:r>
      <w:r w:rsidR="00BA6B53">
        <w:rPr>
          <w:lang w:val="ru-RU"/>
        </w:rPr>
        <w:t>ог</w:t>
      </w:r>
      <w:r w:rsidR="006B1429">
        <w:rPr>
          <w:lang w:val="ru-RU"/>
        </w:rPr>
        <w:t xml:space="preserve"> Бајес</w:t>
      </w:r>
      <w:r w:rsidR="002065A0" w:rsidRPr="00FF08FC">
        <w:rPr>
          <w:lang w:val="ru-RU"/>
        </w:rPr>
        <w:t xml:space="preserve"> класификатора. Међутим, </w:t>
      </w:r>
      <w:r w:rsidR="006B1429" w:rsidRPr="006B1429">
        <w:rPr>
          <w:lang w:val="ru-RU"/>
        </w:rPr>
        <w:t>Gradient Boosting Classifier</w:t>
      </w:r>
      <w:r w:rsidR="006B1429">
        <w:rPr>
          <w:lang w:val="sr-Latn-BA"/>
        </w:rPr>
        <w:t xml:space="preserve"> </w:t>
      </w:r>
      <w:r w:rsidR="002065A0" w:rsidRPr="00FF08FC">
        <w:rPr>
          <w:lang w:val="ru-RU"/>
        </w:rPr>
        <w:t xml:space="preserve">је такође склон </w:t>
      </w:r>
      <w:r w:rsidR="006B1429">
        <w:rPr>
          <w:lang w:val="sr-Cyrl-BA"/>
        </w:rPr>
        <w:t>преприлагођавању</w:t>
      </w:r>
      <w:r w:rsidR="002065A0" w:rsidRPr="00FF08FC">
        <w:rPr>
          <w:lang w:val="ru-RU"/>
        </w:rPr>
        <w:t xml:space="preserve">, </w:t>
      </w:r>
      <w:r w:rsidR="00BA6B53">
        <w:rPr>
          <w:lang w:val="ru-RU"/>
        </w:rPr>
        <w:t>па</w:t>
      </w:r>
      <w:r w:rsidR="002065A0" w:rsidRPr="00FF08FC">
        <w:rPr>
          <w:lang w:val="ru-RU"/>
        </w:rPr>
        <w:t xml:space="preserve"> је </w:t>
      </w:r>
      <w:r w:rsidR="00BA6B53">
        <w:rPr>
          <w:lang w:val="ru-RU"/>
        </w:rPr>
        <w:t>потребно</w:t>
      </w:r>
      <w:r w:rsidR="002065A0" w:rsidRPr="00FF08FC">
        <w:rPr>
          <w:lang w:val="ru-RU"/>
        </w:rPr>
        <w:t xml:space="preserve"> пронаћи оптималну комбинацију броја класификатора и хиперпараметара.</w:t>
      </w:r>
    </w:p>
    <w:p w14:paraId="77CF2125" w14:textId="77777777" w:rsidR="00DF7825" w:rsidRDefault="00C509AB" w:rsidP="00532390">
      <w:pPr>
        <w:pStyle w:val="Heading2"/>
        <w:numPr>
          <w:ilvl w:val="1"/>
          <w:numId w:val="1"/>
        </w:numPr>
        <w:rPr>
          <w:rFonts w:cs="Times New Roman"/>
          <w:lang w:val="en-US"/>
        </w:rPr>
      </w:pPr>
      <w:bookmarkStart w:id="139" w:name="_Toc151317515"/>
      <w:r>
        <w:rPr>
          <w:rFonts w:cs="Times New Roman"/>
          <w:lang w:val="en-US"/>
        </w:rPr>
        <w:lastRenderedPageBreak/>
        <w:t>Support Vector Machine Classifier</w:t>
      </w:r>
      <w:bookmarkEnd w:id="139"/>
    </w:p>
    <w:p w14:paraId="603784C9" w14:textId="2737A3EC" w:rsidR="002065A0" w:rsidRPr="00226C07" w:rsidRDefault="00226C07" w:rsidP="00D44804">
      <w:pPr>
        <w:pStyle w:val="NoSpacing"/>
        <w:rPr>
          <w:lang w:val="en-US"/>
        </w:rPr>
      </w:pPr>
      <w:r w:rsidRPr="00226C07">
        <w:rPr>
          <w:lang w:val="en-US"/>
        </w:rPr>
        <w:t xml:space="preserve">Support Vector Machine </w:t>
      </w:r>
      <w:r w:rsidR="002065A0" w:rsidRPr="00226C07">
        <w:rPr>
          <w:lang w:val="en-US"/>
        </w:rPr>
        <w:t>(</w:t>
      </w:r>
      <w:r>
        <w:rPr>
          <w:lang w:val="sr-Latn-BA"/>
        </w:rPr>
        <w:t>SVM</w:t>
      </w:r>
      <w:r w:rsidR="002065A0" w:rsidRPr="00226C07">
        <w:rPr>
          <w:lang w:val="en-US"/>
        </w:rPr>
        <w:t xml:space="preserve">) </w:t>
      </w:r>
      <w:r w:rsidRPr="00226C07">
        <w:rPr>
          <w:lang w:val="en-US"/>
        </w:rPr>
        <w:t xml:space="preserve">Classifier </w:t>
      </w:r>
      <w:r w:rsidR="002065A0" w:rsidRPr="00FF08FC">
        <w:rPr>
          <w:lang w:val="ru-RU"/>
        </w:rPr>
        <w:t>је</w:t>
      </w:r>
      <w:r w:rsidR="002065A0" w:rsidRPr="00226C07">
        <w:rPr>
          <w:lang w:val="en-US"/>
        </w:rPr>
        <w:t xml:space="preserve"> </w:t>
      </w:r>
      <w:r w:rsidR="002065A0" w:rsidRPr="00FF08FC">
        <w:rPr>
          <w:lang w:val="ru-RU"/>
        </w:rPr>
        <w:t>алгоритам</w:t>
      </w:r>
      <w:r w:rsidR="002065A0" w:rsidRPr="00226C07">
        <w:rPr>
          <w:lang w:val="en-US"/>
        </w:rPr>
        <w:t xml:space="preserve"> </w:t>
      </w:r>
      <w:r w:rsidR="002065A0" w:rsidRPr="00FF08FC">
        <w:rPr>
          <w:lang w:val="ru-RU"/>
        </w:rPr>
        <w:t>машинског</w:t>
      </w:r>
      <w:r w:rsidR="002065A0" w:rsidRPr="00226C07">
        <w:rPr>
          <w:lang w:val="en-US"/>
        </w:rPr>
        <w:t xml:space="preserve"> </w:t>
      </w:r>
      <w:r w:rsidR="002065A0" w:rsidRPr="00FF08FC">
        <w:rPr>
          <w:lang w:val="ru-RU"/>
        </w:rPr>
        <w:t>учења</w:t>
      </w:r>
      <w:r w:rsidR="002065A0" w:rsidRPr="00226C07">
        <w:rPr>
          <w:lang w:val="en-US"/>
        </w:rPr>
        <w:t xml:space="preserve"> </w:t>
      </w:r>
      <w:r w:rsidR="002065A0" w:rsidRPr="00FF08FC">
        <w:rPr>
          <w:lang w:val="ru-RU"/>
        </w:rPr>
        <w:t>који</w:t>
      </w:r>
      <w:r w:rsidR="002065A0"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математичке</w:t>
      </w:r>
      <w:r w:rsidR="002065A0" w:rsidRPr="00226C07">
        <w:rPr>
          <w:lang w:val="en-US"/>
        </w:rPr>
        <w:t xml:space="preserve"> </w:t>
      </w:r>
      <w:r w:rsidR="002065A0" w:rsidRPr="00FF08FC">
        <w:rPr>
          <w:lang w:val="ru-RU"/>
        </w:rPr>
        <w:t>моделе</w:t>
      </w:r>
      <w:r w:rsidR="002065A0" w:rsidRPr="00226C07">
        <w:rPr>
          <w:lang w:val="en-US"/>
        </w:rPr>
        <w:t xml:space="preserve"> </w:t>
      </w:r>
      <w:r w:rsidR="002065A0" w:rsidRPr="00FF08FC">
        <w:rPr>
          <w:lang w:val="ru-RU"/>
        </w:rPr>
        <w:t>како</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предвидио</w:t>
      </w:r>
      <w:r w:rsidR="002065A0" w:rsidRPr="00226C07">
        <w:rPr>
          <w:lang w:val="en-US"/>
        </w:rPr>
        <w:t xml:space="preserve"> </w:t>
      </w:r>
      <w:r w:rsidR="002065A0" w:rsidRPr="00FF08FC">
        <w:rPr>
          <w:lang w:val="ru-RU"/>
        </w:rPr>
        <w:t>категорију</w:t>
      </w:r>
      <w:r w:rsidR="002065A0" w:rsidRPr="00226C07">
        <w:rPr>
          <w:lang w:val="en-US"/>
        </w:rPr>
        <w:t xml:space="preserve"> </w:t>
      </w:r>
      <w:r w:rsidR="002065A0" w:rsidRPr="00FF08FC">
        <w:rPr>
          <w:lang w:val="ru-RU"/>
        </w:rPr>
        <w:t>новог</w:t>
      </w:r>
      <w:r w:rsidR="002065A0" w:rsidRPr="00226C07">
        <w:rPr>
          <w:lang w:val="en-US"/>
        </w:rPr>
        <w:t xml:space="preserve"> </w:t>
      </w:r>
      <w:r w:rsidR="001B518E">
        <w:rPr>
          <w:lang w:val="ru-RU"/>
        </w:rPr>
        <w:t>примјер</w:t>
      </w:r>
      <w:r w:rsidR="002065A0" w:rsidRPr="00FF08FC">
        <w:rPr>
          <w:lang w:val="ru-RU"/>
        </w:rPr>
        <w:t>а</w:t>
      </w:r>
      <w:r w:rsidR="002065A0" w:rsidRPr="00226C07">
        <w:rPr>
          <w:lang w:val="en-US"/>
        </w:rPr>
        <w:t xml:space="preserve">. </w:t>
      </w:r>
      <w:r>
        <w:rPr>
          <w:lang w:val="sr-Latn-BA"/>
        </w:rPr>
        <w:t>SVM</w:t>
      </w:r>
      <w:r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теорију</w:t>
      </w:r>
      <w:r w:rsidR="002065A0" w:rsidRPr="00226C07">
        <w:rPr>
          <w:lang w:val="en-US"/>
        </w:rPr>
        <w:t xml:space="preserve"> </w:t>
      </w:r>
      <w:r w:rsidR="002065A0" w:rsidRPr="00FF08FC">
        <w:rPr>
          <w:lang w:val="ru-RU"/>
        </w:rPr>
        <w:t>оптимизације</w:t>
      </w:r>
      <w:r w:rsidR="002065A0" w:rsidRPr="00226C07">
        <w:rPr>
          <w:lang w:val="en-US"/>
        </w:rPr>
        <w:t xml:space="preserve"> </w:t>
      </w:r>
      <w:r w:rsidR="002065A0" w:rsidRPr="00FF08FC">
        <w:rPr>
          <w:lang w:val="ru-RU"/>
        </w:rPr>
        <w:t>да</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формирао</w:t>
      </w:r>
      <w:r w:rsidR="002065A0" w:rsidRPr="00226C07">
        <w:rPr>
          <w:lang w:val="en-US"/>
        </w:rPr>
        <w:t xml:space="preserve"> </w:t>
      </w:r>
      <w:r w:rsidR="002065A0" w:rsidRPr="00FF08FC">
        <w:rPr>
          <w:lang w:val="ru-RU"/>
        </w:rPr>
        <w:t>јед</w:t>
      </w:r>
      <w:r w:rsidR="00C36F7B">
        <w:rPr>
          <w:lang w:val="ru-RU"/>
        </w:rPr>
        <w:t>ну</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више</w:t>
      </w:r>
      <w:r w:rsidR="002065A0" w:rsidRPr="00226C07">
        <w:rPr>
          <w:lang w:val="en-US"/>
        </w:rPr>
        <w:t xml:space="preserve"> </w:t>
      </w:r>
      <w:r w:rsidR="002065A0" w:rsidRPr="00FF08FC">
        <w:rPr>
          <w:lang w:val="ru-RU"/>
        </w:rPr>
        <w:t>хиперсуперфиција</w:t>
      </w:r>
      <w:r w:rsidR="002065A0" w:rsidRPr="00226C07">
        <w:rPr>
          <w:lang w:val="en-US"/>
        </w:rPr>
        <w:t xml:space="preserve"> (</w:t>
      </w:r>
      <w:r w:rsidR="002065A0" w:rsidRPr="00FF08FC">
        <w:rPr>
          <w:lang w:val="ru-RU"/>
        </w:rPr>
        <w:t>тј</w:t>
      </w:r>
      <w:r w:rsidR="002065A0" w:rsidRPr="00226C07">
        <w:rPr>
          <w:lang w:val="en-US"/>
        </w:rPr>
        <w:t xml:space="preserve">. </w:t>
      </w:r>
      <w:r w:rsidR="002065A0" w:rsidRPr="00FF08FC">
        <w:rPr>
          <w:lang w:val="ru-RU"/>
        </w:rPr>
        <w:t>линија</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хиперраван</w:t>
      </w:r>
      <w:r w:rsidR="002065A0" w:rsidRPr="00226C07">
        <w:rPr>
          <w:lang w:val="en-US"/>
        </w:rPr>
        <w:t xml:space="preserve">) </w:t>
      </w:r>
      <w:r w:rsidR="002065A0" w:rsidRPr="00FF08FC">
        <w:rPr>
          <w:lang w:val="ru-RU"/>
        </w:rPr>
        <w:t>кој</w:t>
      </w:r>
      <w:r w:rsidR="00C36F7B">
        <w:rPr>
          <w:lang w:val="ru-RU"/>
        </w:rPr>
        <w:t>е</w:t>
      </w:r>
      <w:r w:rsidR="002065A0" w:rsidRPr="00226C07">
        <w:rPr>
          <w:lang w:val="en-US"/>
        </w:rPr>
        <w:t xml:space="preserve"> </w:t>
      </w:r>
      <w:r w:rsidR="002065A0" w:rsidRPr="00FF08FC">
        <w:rPr>
          <w:lang w:val="ru-RU"/>
        </w:rPr>
        <w:t>најбоље</w:t>
      </w:r>
      <w:r w:rsidR="002065A0" w:rsidRPr="00226C07">
        <w:rPr>
          <w:lang w:val="en-US"/>
        </w:rPr>
        <w:t xml:space="preserve"> </w:t>
      </w:r>
      <w:r w:rsidR="002065A0" w:rsidRPr="00FF08FC">
        <w:rPr>
          <w:lang w:val="ru-RU"/>
        </w:rPr>
        <w:t>раздваја</w:t>
      </w:r>
      <w:r w:rsidR="00C36F7B">
        <w:rPr>
          <w:lang w:val="ru-RU"/>
        </w:rPr>
        <w:t>ју</w:t>
      </w:r>
      <w:r w:rsidR="002065A0" w:rsidRPr="00226C07">
        <w:rPr>
          <w:lang w:val="en-US"/>
        </w:rPr>
        <w:t xml:space="preserve"> </w:t>
      </w:r>
      <w:r w:rsidR="001B518E">
        <w:rPr>
          <w:lang w:val="ru-RU"/>
        </w:rPr>
        <w:t>примјер</w:t>
      </w:r>
      <w:r w:rsidR="002065A0" w:rsidRPr="00FF08FC">
        <w:rPr>
          <w:lang w:val="ru-RU"/>
        </w:rPr>
        <w:t>е</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скупу</w:t>
      </w:r>
      <w:r w:rsidR="002065A0" w:rsidRPr="00226C07">
        <w:rPr>
          <w:lang w:val="en-US"/>
        </w:rPr>
        <w:t xml:space="preserve"> </w:t>
      </w:r>
      <w:r w:rsidR="002065A0" w:rsidRPr="00FF08FC">
        <w:rPr>
          <w:lang w:val="ru-RU"/>
        </w:rPr>
        <w:t>података</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одговарајуће</w:t>
      </w:r>
      <w:r w:rsidR="002065A0" w:rsidRPr="00226C07">
        <w:rPr>
          <w:lang w:val="en-US"/>
        </w:rPr>
        <w:t xml:space="preserve"> </w:t>
      </w:r>
      <w:r w:rsidR="002065A0" w:rsidRPr="00FF08FC">
        <w:rPr>
          <w:lang w:val="ru-RU"/>
        </w:rPr>
        <w:t>категорије</w:t>
      </w:r>
      <w:r w:rsidR="002065A0" w:rsidRPr="00226C07">
        <w:rPr>
          <w:lang w:val="en-US"/>
        </w:rPr>
        <w:t>.</w:t>
      </w:r>
    </w:p>
    <w:p w14:paraId="4CEDEA4F" w14:textId="1C9862AA" w:rsidR="002065A0" w:rsidRPr="00FF08FC" w:rsidRDefault="002065A0" w:rsidP="00D44804">
      <w:pPr>
        <w:pStyle w:val="NoSpacing"/>
        <w:rPr>
          <w:lang w:val="ru-RU"/>
        </w:rPr>
      </w:pPr>
      <w:r w:rsidRPr="00FF08FC">
        <w:rPr>
          <w:lang w:val="ru-RU"/>
        </w:rPr>
        <w:t>Приликом</w:t>
      </w:r>
      <w:r w:rsidRPr="00226C07">
        <w:rPr>
          <w:lang w:val="en-US"/>
        </w:rPr>
        <w:t xml:space="preserve"> </w:t>
      </w:r>
      <w:r w:rsidRPr="00FF08FC">
        <w:rPr>
          <w:lang w:val="ru-RU"/>
        </w:rPr>
        <w:t>формирања</w:t>
      </w:r>
      <w:r w:rsidRPr="00226C07">
        <w:rPr>
          <w:lang w:val="en-US"/>
        </w:rPr>
        <w:t xml:space="preserve"> </w:t>
      </w:r>
      <w:r w:rsidRPr="00FF08FC">
        <w:rPr>
          <w:lang w:val="ru-RU"/>
        </w:rPr>
        <w:t>хиперсуперфиција</w:t>
      </w:r>
      <w:r w:rsidRPr="00226C07">
        <w:rPr>
          <w:lang w:val="en-US"/>
        </w:rPr>
        <w:t xml:space="preserve">, </w:t>
      </w:r>
      <w:r w:rsidRPr="00FF08FC">
        <w:rPr>
          <w:lang w:val="ru-RU"/>
        </w:rPr>
        <w:t>циља</w:t>
      </w:r>
      <w:r w:rsidRPr="00226C07">
        <w:rPr>
          <w:lang w:val="en-US"/>
        </w:rPr>
        <w:t xml:space="preserve"> </w:t>
      </w:r>
      <w:r w:rsidRPr="00FF08FC">
        <w:rPr>
          <w:lang w:val="ru-RU"/>
        </w:rPr>
        <w:t>на</w:t>
      </w:r>
      <w:r w:rsidRPr="00226C07">
        <w:rPr>
          <w:lang w:val="en-US"/>
        </w:rPr>
        <w:t xml:space="preserve"> </w:t>
      </w:r>
      <w:r w:rsidRPr="00FF08FC">
        <w:rPr>
          <w:lang w:val="ru-RU"/>
        </w:rPr>
        <w:t>то</w:t>
      </w:r>
      <w:r w:rsidRPr="00226C07">
        <w:rPr>
          <w:lang w:val="en-US"/>
        </w:rPr>
        <w:t xml:space="preserve"> </w:t>
      </w:r>
      <w:r w:rsidRPr="00FF08FC">
        <w:rPr>
          <w:lang w:val="ru-RU"/>
        </w:rPr>
        <w:t>да</w:t>
      </w:r>
      <w:r w:rsidRPr="00226C07">
        <w:rPr>
          <w:lang w:val="en-US"/>
        </w:rPr>
        <w:t xml:space="preserve"> </w:t>
      </w:r>
      <w:r w:rsidRPr="00FF08FC">
        <w:rPr>
          <w:lang w:val="ru-RU"/>
        </w:rPr>
        <w:t>пронађе</w:t>
      </w:r>
      <w:r w:rsidRPr="00226C07">
        <w:rPr>
          <w:lang w:val="en-US"/>
        </w:rPr>
        <w:t xml:space="preserve"> </w:t>
      </w:r>
      <w:r w:rsidRPr="00FF08FC">
        <w:rPr>
          <w:lang w:val="ru-RU"/>
        </w:rPr>
        <w:t>хиперсуперфицију</w:t>
      </w:r>
      <w:r w:rsidRPr="00226C07">
        <w:rPr>
          <w:lang w:val="en-US"/>
        </w:rPr>
        <w:t xml:space="preserve"> </w:t>
      </w:r>
      <w:r w:rsidRPr="00FF08FC">
        <w:rPr>
          <w:lang w:val="ru-RU"/>
        </w:rPr>
        <w:t>која</w:t>
      </w:r>
      <w:r w:rsidRPr="00226C07">
        <w:rPr>
          <w:lang w:val="en-US"/>
        </w:rPr>
        <w:t xml:space="preserve"> </w:t>
      </w:r>
      <w:r w:rsidRPr="00FF08FC">
        <w:rPr>
          <w:lang w:val="ru-RU"/>
        </w:rPr>
        <w:t>је</w:t>
      </w:r>
      <w:r w:rsidRPr="00226C07">
        <w:rPr>
          <w:lang w:val="en-US"/>
        </w:rPr>
        <w:t xml:space="preserve"> </w:t>
      </w:r>
      <w:r w:rsidRPr="00FF08FC">
        <w:rPr>
          <w:lang w:val="ru-RU"/>
        </w:rPr>
        <w:t>најудаљенија</w:t>
      </w:r>
      <w:r w:rsidRPr="00226C07">
        <w:rPr>
          <w:lang w:val="en-US"/>
        </w:rPr>
        <w:t xml:space="preserve"> </w:t>
      </w:r>
      <w:r w:rsidRPr="00FF08FC">
        <w:rPr>
          <w:lang w:val="ru-RU"/>
        </w:rPr>
        <w:t>од</w:t>
      </w:r>
      <w:r w:rsidRPr="00226C07">
        <w:rPr>
          <w:lang w:val="en-US"/>
        </w:rPr>
        <w:t xml:space="preserve"> </w:t>
      </w:r>
      <w:r w:rsidRPr="00FF08FC">
        <w:rPr>
          <w:lang w:val="ru-RU"/>
        </w:rPr>
        <w:t>најближих</w:t>
      </w:r>
      <w:r w:rsidRPr="00226C07">
        <w:rPr>
          <w:lang w:val="en-US"/>
        </w:rPr>
        <w:t xml:space="preserve"> </w:t>
      </w:r>
      <w:r w:rsidR="001B518E">
        <w:rPr>
          <w:lang w:val="ru-RU"/>
        </w:rPr>
        <w:t>примјер</w:t>
      </w:r>
      <w:r w:rsidRPr="00FF08FC">
        <w:rPr>
          <w:lang w:val="ru-RU"/>
        </w:rPr>
        <w:t>а</w:t>
      </w:r>
      <w:r w:rsidRPr="00226C07">
        <w:rPr>
          <w:lang w:val="en-US"/>
        </w:rPr>
        <w:t xml:space="preserve"> </w:t>
      </w:r>
      <w:r w:rsidRPr="00FF08FC">
        <w:rPr>
          <w:lang w:val="ru-RU"/>
        </w:rPr>
        <w:t>из</w:t>
      </w:r>
      <w:r w:rsidRPr="00226C07">
        <w:rPr>
          <w:lang w:val="en-US"/>
        </w:rPr>
        <w:t xml:space="preserve"> </w:t>
      </w:r>
      <w:r w:rsidRPr="00FF08FC">
        <w:rPr>
          <w:lang w:val="ru-RU"/>
        </w:rPr>
        <w:t>сваке</w:t>
      </w:r>
      <w:r w:rsidRPr="00226C07">
        <w:rPr>
          <w:lang w:val="en-US"/>
        </w:rPr>
        <w:t xml:space="preserve"> </w:t>
      </w:r>
      <w:r w:rsidRPr="00FF08FC">
        <w:rPr>
          <w:lang w:val="ru-RU"/>
        </w:rPr>
        <w:t>категорије</w:t>
      </w:r>
      <w:r w:rsidRPr="00226C07">
        <w:rPr>
          <w:lang w:val="en-US"/>
        </w:rPr>
        <w:t xml:space="preserve">, </w:t>
      </w:r>
      <w:r w:rsidRPr="00FF08FC">
        <w:rPr>
          <w:lang w:val="ru-RU"/>
        </w:rPr>
        <w:t>што</w:t>
      </w:r>
      <w:r w:rsidRPr="00226C07">
        <w:rPr>
          <w:lang w:val="en-US"/>
        </w:rPr>
        <w:t xml:space="preserve"> </w:t>
      </w:r>
      <w:r w:rsidRPr="00FF08FC">
        <w:rPr>
          <w:lang w:val="ru-RU"/>
        </w:rPr>
        <w:t>се</w:t>
      </w:r>
      <w:r w:rsidRPr="00226C07">
        <w:rPr>
          <w:lang w:val="en-US"/>
        </w:rPr>
        <w:t xml:space="preserve"> </w:t>
      </w:r>
      <w:r w:rsidRPr="00FF08FC">
        <w:rPr>
          <w:lang w:val="ru-RU"/>
        </w:rPr>
        <w:t>назива</w:t>
      </w:r>
      <w:r w:rsidRPr="00226C07">
        <w:rPr>
          <w:lang w:val="en-US"/>
        </w:rPr>
        <w:t xml:space="preserve"> </w:t>
      </w:r>
      <w:r w:rsidRPr="00FF08FC">
        <w:rPr>
          <w:lang w:val="ru-RU"/>
        </w:rPr>
        <w:t>маргином</w:t>
      </w:r>
      <w:r w:rsidRPr="00226C07">
        <w:rPr>
          <w:lang w:val="en-US"/>
        </w:rPr>
        <w:t xml:space="preserve">. </w:t>
      </w:r>
      <w:r w:rsidRPr="00FF08FC">
        <w:rPr>
          <w:lang w:val="ru-RU"/>
        </w:rPr>
        <w:t xml:space="preserve">Овај приступ омогућава </w:t>
      </w:r>
      <w:r w:rsidR="00226C07">
        <w:rPr>
          <w:lang w:val="sr-Latn-BA"/>
        </w:rPr>
        <w:t>SVM</w:t>
      </w:r>
      <w:r w:rsidR="00226C07" w:rsidRPr="00FF08FC">
        <w:rPr>
          <w:lang w:val="ru-RU"/>
        </w:rPr>
        <w:t xml:space="preserve"> </w:t>
      </w:r>
      <w:r w:rsidRPr="00FF08FC">
        <w:rPr>
          <w:lang w:val="ru-RU"/>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21867064" w:rsidR="002065A0" w:rsidRDefault="00226C07" w:rsidP="00C36F7B">
      <w:pPr>
        <w:pStyle w:val="NoSpacing"/>
        <w:rPr>
          <w:lang w:val="ru-RU"/>
        </w:rPr>
      </w:pPr>
      <w:r>
        <w:rPr>
          <w:lang w:val="sr-Latn-BA"/>
        </w:rPr>
        <w:t>SVM</w:t>
      </w:r>
      <w:r w:rsidRPr="00FF08FC">
        <w:rPr>
          <w:lang w:val="ru-RU"/>
        </w:rPr>
        <w:t xml:space="preserve"> </w:t>
      </w:r>
      <w:r w:rsidR="002065A0" w:rsidRPr="00FF08FC">
        <w:rPr>
          <w:lang w:val="ru-RU"/>
        </w:rPr>
        <w:t xml:space="preserve">има два главна мода рада: Линеарни </w:t>
      </w:r>
      <w:r>
        <w:rPr>
          <w:lang w:val="sr-Latn-BA"/>
        </w:rPr>
        <w:t>SVM</w:t>
      </w:r>
      <w:r w:rsidRPr="00FF08FC">
        <w:rPr>
          <w:lang w:val="ru-RU"/>
        </w:rPr>
        <w:t xml:space="preserve"> </w:t>
      </w:r>
      <w:r w:rsidR="002065A0" w:rsidRPr="00FF08FC">
        <w:rPr>
          <w:lang w:val="ru-RU"/>
        </w:rPr>
        <w:t xml:space="preserve">који користи линеарне хиперсуперфиције за раздвајање </w:t>
      </w:r>
      <w:r w:rsidR="001B518E">
        <w:rPr>
          <w:lang w:val="ru-RU"/>
        </w:rPr>
        <w:t>примјер</w:t>
      </w:r>
      <w:r w:rsidR="002065A0" w:rsidRPr="00FF08FC">
        <w:rPr>
          <w:lang w:val="ru-RU"/>
        </w:rPr>
        <w:t xml:space="preserve">а у категорије, и нелинеарни </w:t>
      </w:r>
      <w:r>
        <w:rPr>
          <w:lang w:val="sr-Latn-BA"/>
        </w:rPr>
        <w:t>SVM</w:t>
      </w:r>
      <w:r w:rsidRPr="00FF08FC">
        <w:rPr>
          <w:lang w:val="ru-RU"/>
        </w:rPr>
        <w:t xml:space="preserve"> </w:t>
      </w:r>
      <w:r w:rsidR="002065A0" w:rsidRPr="00FF08FC">
        <w:rPr>
          <w:lang w:val="ru-RU"/>
        </w:rPr>
        <w:t xml:space="preserve">који користи нелинеарне хиперсуперфиције. Нелинеарни </w:t>
      </w:r>
      <w:r>
        <w:rPr>
          <w:lang w:val="sr-Latn-BA"/>
        </w:rPr>
        <w:t>SVM</w:t>
      </w:r>
      <w:r w:rsidRPr="00FF08FC">
        <w:rPr>
          <w:lang w:val="ru-RU"/>
        </w:rPr>
        <w:t xml:space="preserve"> </w:t>
      </w:r>
      <w:r w:rsidR="002065A0" w:rsidRPr="00FF08FC">
        <w:rPr>
          <w:lang w:val="ru-RU"/>
        </w:rPr>
        <w:t xml:space="preserve">се може користити у ситуацијама када линеарни </w:t>
      </w:r>
      <w:r>
        <w:rPr>
          <w:lang w:val="sr-Latn-BA"/>
        </w:rPr>
        <w:t>SVM</w:t>
      </w:r>
      <w:r w:rsidRPr="00FF08FC">
        <w:rPr>
          <w:lang w:val="ru-RU"/>
        </w:rPr>
        <w:t xml:space="preserve"> </w:t>
      </w:r>
      <w:r w:rsidR="002065A0" w:rsidRPr="00FF08FC">
        <w:rPr>
          <w:lang w:val="ru-RU"/>
        </w:rPr>
        <w:t xml:space="preserve">не може довољно добро да раздвоји </w:t>
      </w:r>
      <w:r w:rsidR="001B518E">
        <w:rPr>
          <w:lang w:val="ru-RU"/>
        </w:rPr>
        <w:t>примјер</w:t>
      </w:r>
      <w:r w:rsidR="002065A0" w:rsidRPr="00FF08FC">
        <w:rPr>
          <w:lang w:val="ru-RU"/>
        </w:rPr>
        <w:t>е у категорије.</w:t>
      </w:r>
      <w:r w:rsidR="00C36F7B">
        <w:rPr>
          <w:lang w:val="sr-Cyrl-BA"/>
        </w:rPr>
        <w:t xml:space="preserve"> </w:t>
      </w:r>
      <w:del w:id="140" w:author="Aleksandar Kelec" w:date="2023-11-26T19:19:00Z">
        <w:r w:rsidR="002065A0" w:rsidRPr="00FF08FC" w:rsidDel="003328DB">
          <w:rPr>
            <w:lang w:val="ru-RU"/>
          </w:rPr>
          <w:delText>т</w:delText>
        </w:r>
      </w:del>
      <w:ins w:id="141" w:author="Aleksandar Kelec" w:date="2023-11-26T19:19:00Z">
        <w:r w:rsidR="003328DB">
          <w:rPr>
            <w:lang w:val="ru-RU"/>
          </w:rPr>
          <w:t>Т</w:t>
        </w:r>
      </w:ins>
      <w:r w:rsidR="002065A0" w:rsidRPr="00FF08FC">
        <w:rPr>
          <w:lang w:val="ru-RU"/>
        </w:rPr>
        <w:t>акође</w:t>
      </w:r>
      <w:ins w:id="142" w:author="Aleksandar Kelec" w:date="2023-11-26T19:19:00Z">
        <w:r w:rsidR="00E559AA">
          <w:rPr>
            <w:lang w:val="ru-RU"/>
          </w:rPr>
          <w:t>,</w:t>
        </w:r>
      </w:ins>
      <w:r w:rsidR="002065A0" w:rsidRPr="00FF08FC">
        <w:rPr>
          <w:lang w:val="ru-RU"/>
        </w:rPr>
        <w:t xml:space="preserve"> подржава и технике регуларизације, што га чини погодним за рад са великим скуповима података и тешким проблемима класификације.</w:t>
      </w:r>
      <w:r w:rsidR="00C36F7B">
        <w:rPr>
          <w:lang w:val="ru-RU"/>
        </w:rPr>
        <w:t xml:space="preserve"> Овај алгоритам се често користи за</w:t>
      </w:r>
      <w:r w:rsidR="002065A0" w:rsidRPr="00FF08FC">
        <w:rPr>
          <w:lang w:val="ru-RU"/>
        </w:rPr>
        <w:t xml:space="preserve"> анализу текста, слика и геномск</w:t>
      </w:r>
      <w:r w:rsidR="00C36F7B">
        <w:rPr>
          <w:lang w:val="ru-RU"/>
        </w:rPr>
        <w:t>их</w:t>
      </w:r>
      <w:r w:rsidR="002065A0" w:rsidRPr="00FF08FC">
        <w:rPr>
          <w:lang w:val="ru-RU"/>
        </w:rPr>
        <w:t xml:space="preserve"> подат</w:t>
      </w:r>
      <w:r w:rsidR="00C36F7B">
        <w:rPr>
          <w:lang w:val="ru-RU"/>
        </w:rPr>
        <w:t>а</w:t>
      </w:r>
      <w:r w:rsidR="002065A0" w:rsidRPr="00FF08FC">
        <w:rPr>
          <w:lang w:val="ru-RU"/>
        </w:rPr>
        <w:t>к</w:t>
      </w:r>
      <w:r w:rsidR="00C36F7B">
        <w:rPr>
          <w:lang w:val="ru-RU"/>
        </w:rPr>
        <w:t>а</w:t>
      </w:r>
      <w:r w:rsidR="002065A0" w:rsidRPr="00FF08FC">
        <w:rPr>
          <w:lang w:val="ru-RU"/>
        </w:rPr>
        <w:t>.</w:t>
      </w:r>
    </w:p>
    <w:p w14:paraId="710297C2" w14:textId="77777777" w:rsidR="00DF7825" w:rsidRDefault="00C509AB" w:rsidP="00532390">
      <w:pPr>
        <w:pStyle w:val="Heading2"/>
        <w:numPr>
          <w:ilvl w:val="1"/>
          <w:numId w:val="1"/>
        </w:numPr>
        <w:rPr>
          <w:rFonts w:cs="Times New Roman"/>
          <w:lang w:val="en-US"/>
        </w:rPr>
      </w:pPr>
      <w:bookmarkStart w:id="143" w:name="_Toc151317516"/>
      <w:proofErr w:type="spellStart"/>
      <w:r>
        <w:rPr>
          <w:rFonts w:cs="Times New Roman"/>
          <w:lang w:val="en-US"/>
        </w:rPr>
        <w:t>LightGBM</w:t>
      </w:r>
      <w:proofErr w:type="spellEnd"/>
      <w:r>
        <w:rPr>
          <w:rFonts w:cs="Times New Roman"/>
          <w:lang w:val="en-US"/>
        </w:rPr>
        <w:t xml:space="preserve"> Classifier</w:t>
      </w:r>
      <w:bookmarkEnd w:id="143"/>
    </w:p>
    <w:p w14:paraId="0B84E9DC" w14:textId="5B5F18D0" w:rsidR="002065A0" w:rsidRPr="00FF08FC" w:rsidRDefault="00C36F7B" w:rsidP="00D44804">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 xml:space="preserve">је алгоритам за машинско учење који се користи за класификацију и регресију. </w:t>
      </w:r>
      <w:r>
        <w:rPr>
          <w:lang w:val="ru-RU"/>
        </w:rPr>
        <w:t>Развијен је</w:t>
      </w:r>
      <w:r w:rsidR="002065A0" w:rsidRPr="00FF08FC">
        <w:rPr>
          <w:lang w:val="ru-RU"/>
        </w:rPr>
        <w:t xml:space="preserve"> као оптимизована верзија </w:t>
      </w:r>
      <w:r>
        <w:rPr>
          <w:lang w:val="sr-Latn-BA"/>
        </w:rPr>
        <w:t>Gradient Boosting Machine</w:t>
      </w:r>
      <w:r w:rsidR="002065A0" w:rsidRPr="00FF08FC">
        <w:rPr>
          <w:lang w:val="ru-RU"/>
        </w:rPr>
        <w:t xml:space="preserve"> (</w:t>
      </w:r>
      <w:r>
        <w:rPr>
          <w:rFonts w:cs="Times New Roman"/>
          <w:lang w:val="en-US"/>
        </w:rPr>
        <w:t>GBM</w:t>
      </w:r>
      <w:r w:rsidR="002065A0" w:rsidRPr="00FF08FC">
        <w:rPr>
          <w:lang w:val="ru-RU"/>
        </w:rPr>
        <w:t>)</w:t>
      </w:r>
      <w:r>
        <w:rPr>
          <w:lang w:val="ru-RU"/>
        </w:rPr>
        <w:t xml:space="preserve"> алгоритма</w:t>
      </w:r>
      <w:r w:rsidR="002065A0" w:rsidRPr="00FF08FC">
        <w:rPr>
          <w:lang w:val="ru-RU"/>
        </w:rPr>
        <w:t xml:space="preserve">, користећи технике које убрзавају процес тренинга. </w:t>
      </w: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Pr>
          <w:lang w:val="ru-RU"/>
        </w:rPr>
        <w:t xml:space="preserve"> учења.</w:t>
      </w:r>
    </w:p>
    <w:p w14:paraId="47778811" w14:textId="7A5AE84D" w:rsidR="002065A0" w:rsidRPr="00FF08FC" w:rsidRDefault="00C36F7B" w:rsidP="00C36F7B">
      <w:pPr>
        <w:pStyle w:val="NoSpacing"/>
        <w:rPr>
          <w:lang w:val="ru-RU"/>
        </w:rPr>
      </w:pPr>
      <w:r>
        <w:rPr>
          <w:rFonts w:cs="Times New Roman"/>
          <w:lang w:val="sr-Cyrl-BA"/>
        </w:rPr>
        <w:t>Он</w:t>
      </w:r>
      <w:r w:rsidRPr="00C36F7B">
        <w:rPr>
          <w:rFonts w:cs="Times New Roman"/>
          <w:lang w:val="ru-RU"/>
        </w:rPr>
        <w:t xml:space="preserve"> </w:t>
      </w:r>
      <w:r w:rsidR="002065A0" w:rsidRPr="00FF08FC">
        <w:rPr>
          <w:lang w:val="ru-RU"/>
        </w:rPr>
        <w:t xml:space="preserve">се разликује од стандардних </w:t>
      </w:r>
      <w:r>
        <w:rPr>
          <w:rFonts w:cs="Times New Roman"/>
          <w:lang w:val="en-US"/>
        </w:rPr>
        <w:t>GBM</w:t>
      </w:r>
      <w:r w:rsidRPr="00FF08FC">
        <w:rPr>
          <w:lang w:val="ru-RU"/>
        </w:rPr>
        <w:t xml:space="preserve"> </w:t>
      </w:r>
      <w:r w:rsidR="002065A0" w:rsidRPr="00FF08FC">
        <w:rPr>
          <w:lang w:val="ru-RU"/>
        </w:rPr>
        <w:t xml:space="preserve">алгоритама по томе што користи хистограм за </w:t>
      </w:r>
      <w:commentRangeStart w:id="144"/>
      <w:r w:rsidR="002065A0" w:rsidRPr="00FF08FC">
        <w:rPr>
          <w:lang w:val="ru-RU"/>
        </w:rPr>
        <w:t xml:space="preserve">распођелу </w:t>
      </w:r>
      <w:commentRangeEnd w:id="144"/>
      <w:r w:rsidR="00E559AA">
        <w:rPr>
          <w:rStyle w:val="CommentReference"/>
          <w:rFonts w:ascii="Arial" w:hAnsi="Arial"/>
          <w:lang w:val="sr-Latn-BA"/>
        </w:rPr>
        <w:commentReference w:id="144"/>
      </w:r>
      <w:r w:rsidR="002065A0" w:rsidRPr="00FF08FC">
        <w:rPr>
          <w:lang w:val="ru-RU"/>
        </w:rPr>
        <w:t>особина у сваком чвору. Овај приступ значајно смањује потребан број итерација у процесу учења, а</w:t>
      </w:r>
      <w:ins w:id="145" w:author="Aleksandar Kelec" w:date="2023-11-26T19:20:00Z">
        <w:r w:rsidR="00393039">
          <w:rPr>
            <w:lang w:val="ru-RU"/>
          </w:rPr>
          <w:t>,</w:t>
        </w:r>
      </w:ins>
      <w:r w:rsidR="002065A0" w:rsidRPr="00FF08FC">
        <w:rPr>
          <w:lang w:val="ru-RU"/>
        </w:rPr>
        <w:t xml:space="preserve"> такође</w:t>
      </w:r>
      <w:ins w:id="146" w:author="Aleksandar Kelec" w:date="2023-11-26T19:20:00Z">
        <w:r w:rsidR="00393039">
          <w:rPr>
            <w:lang w:val="ru-RU"/>
          </w:rPr>
          <w:t>,</w:t>
        </w:r>
      </w:ins>
      <w:r w:rsidR="002065A0" w:rsidRPr="00FF08FC">
        <w:rPr>
          <w:lang w:val="ru-RU"/>
        </w:rPr>
        <w:t xml:space="preserve"> олакшава и </w:t>
      </w:r>
      <w:r>
        <w:rPr>
          <w:lang w:val="ru-RU"/>
        </w:rPr>
        <w:t>убрзава</w:t>
      </w:r>
      <w:r w:rsidR="002065A0" w:rsidRPr="00FF08FC">
        <w:rPr>
          <w:lang w:val="ru-RU"/>
        </w:rPr>
        <w:t xml:space="preserve"> приступ подацима. </w:t>
      </w:r>
      <w:r>
        <w:rPr>
          <w:lang w:val="ru-RU"/>
        </w:rPr>
        <w:t>Т</w:t>
      </w:r>
      <w:r w:rsidR="002065A0" w:rsidRPr="00FF08FC">
        <w:rPr>
          <w:lang w:val="ru-RU"/>
        </w:rPr>
        <w:t>акође</w:t>
      </w:r>
      <w:r>
        <w:rPr>
          <w:lang w:val="ru-RU"/>
        </w:rPr>
        <w:t>,</w:t>
      </w:r>
      <w:r w:rsidR="002065A0" w:rsidRPr="00FF08FC">
        <w:rPr>
          <w:lang w:val="ru-RU"/>
        </w:rPr>
        <w:t xml:space="preserve"> користи бинарн</w:t>
      </w:r>
      <w:r>
        <w:rPr>
          <w:lang w:val="ru-RU"/>
        </w:rPr>
        <w:t>о</w:t>
      </w:r>
      <w:r w:rsidR="002065A0" w:rsidRPr="00FF08FC">
        <w:rPr>
          <w:lang w:val="ru-RU"/>
        </w:rPr>
        <w:t xml:space="preserve"> </w:t>
      </w:r>
      <w:r>
        <w:rPr>
          <w:lang w:val="ru-RU"/>
        </w:rPr>
        <w:t>претраживање</w:t>
      </w:r>
      <w:r w:rsidR="002065A0" w:rsidRPr="00FF08FC">
        <w:rPr>
          <w:lang w:val="ru-RU"/>
        </w:rPr>
        <w:t>, што даље смањује вријеме потребно за извршење процеса</w:t>
      </w:r>
      <w:r>
        <w:rPr>
          <w:lang w:val="ru-RU"/>
        </w:rPr>
        <w:t xml:space="preserve"> учења.</w:t>
      </w:r>
      <w:ins w:id="147" w:author="Aleksandar Kelec" w:date="2023-11-26T19:20:00Z">
        <w:r w:rsidR="00CA37EF">
          <w:rPr>
            <w:lang w:val="ru-RU"/>
          </w:rPr>
          <w:t xml:space="preserve"> </w:t>
        </w:r>
      </w:ins>
      <w:r>
        <w:rPr>
          <w:lang w:val="ru-RU"/>
        </w:rPr>
        <w:t>Овај алгоритам</w:t>
      </w:r>
      <w:r w:rsidR="002065A0" w:rsidRPr="00FF08FC">
        <w:rPr>
          <w:lang w:val="ru-RU"/>
        </w:rPr>
        <w:t xml:space="preserve"> има способност учења на различитим типовима података, укључујући и велике подат</w:t>
      </w:r>
      <w:r>
        <w:rPr>
          <w:lang w:val="ru-RU"/>
        </w:rPr>
        <w:t>ке</w:t>
      </w:r>
      <w:r w:rsidR="002065A0" w:rsidRPr="00FF08FC">
        <w:rPr>
          <w:lang w:val="ru-RU"/>
        </w:rPr>
        <w:t xml:space="preserve"> и </w:t>
      </w:r>
      <w:r>
        <w:rPr>
          <w:lang w:val="ru-RU"/>
        </w:rPr>
        <w:t>скупове података са спојеним подацима</w:t>
      </w:r>
      <w:r w:rsidR="002065A0" w:rsidRPr="00FF08FC">
        <w:rPr>
          <w:lang w:val="ru-RU"/>
        </w:rPr>
        <w:t xml:space="preserve">. </w:t>
      </w:r>
      <w:r>
        <w:rPr>
          <w:lang w:val="ru-RU"/>
        </w:rPr>
        <w:t>Т</w:t>
      </w:r>
      <w:r w:rsidR="002065A0" w:rsidRPr="00FF08FC">
        <w:rPr>
          <w:lang w:val="ru-RU"/>
        </w:rPr>
        <w:t>акође</w:t>
      </w:r>
      <w:r>
        <w:rPr>
          <w:lang w:val="ru-RU"/>
        </w:rPr>
        <w:t>, он</w:t>
      </w:r>
      <w:r w:rsidR="002065A0" w:rsidRPr="00FF08FC">
        <w:rPr>
          <w:lang w:val="ru-RU"/>
        </w:rPr>
        <w:t xml:space="preserve"> има добр</w:t>
      </w:r>
      <w:r>
        <w:rPr>
          <w:lang w:val="ru-RU"/>
        </w:rPr>
        <w:t>е</w:t>
      </w:r>
      <w:r w:rsidR="002065A0" w:rsidRPr="00FF08FC">
        <w:rPr>
          <w:lang w:val="ru-RU"/>
        </w:rPr>
        <w:t xml:space="preserve"> перформанс</w:t>
      </w:r>
      <w:r>
        <w:rPr>
          <w:lang w:val="ru-RU"/>
        </w:rPr>
        <w:t>е</w:t>
      </w:r>
      <w:r w:rsidR="002065A0" w:rsidRPr="00FF08FC">
        <w:rPr>
          <w:lang w:val="ru-RU"/>
        </w:rPr>
        <w:t xml:space="preserve"> на проблемима са небалансираним подацима, када има више примјера једне класе него друге.</w:t>
      </w:r>
    </w:p>
    <w:p w14:paraId="5905F976" w14:textId="51CD8DA8" w:rsidR="00990CFA" w:rsidRPr="00FF08FC" w:rsidRDefault="00C36F7B" w:rsidP="00990CFA">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Default="00C509AB" w:rsidP="00532390">
      <w:pPr>
        <w:pStyle w:val="Heading2"/>
        <w:numPr>
          <w:ilvl w:val="1"/>
          <w:numId w:val="1"/>
        </w:numPr>
        <w:rPr>
          <w:rFonts w:cs="Times New Roman"/>
          <w:lang w:val="en-US"/>
        </w:rPr>
      </w:pPr>
      <w:bookmarkStart w:id="148" w:name="_Toc151317517"/>
      <w:r>
        <w:rPr>
          <w:rFonts w:cs="Times New Roman"/>
          <w:lang w:val="en-US"/>
        </w:rPr>
        <w:t>K</w:t>
      </w:r>
      <w:r w:rsidR="00990CFA">
        <w:rPr>
          <w:rFonts w:cs="Times New Roman"/>
          <w:lang w:val="en-US"/>
        </w:rPr>
        <w:t xml:space="preserve"> </w:t>
      </w:r>
      <w:r>
        <w:rPr>
          <w:rFonts w:cs="Times New Roman"/>
          <w:lang w:val="en-US"/>
        </w:rPr>
        <w:t>Nearest Neighbors Regressor</w:t>
      </w:r>
      <w:bookmarkEnd w:id="148"/>
    </w:p>
    <w:p w14:paraId="73DC72DC" w14:textId="194F6841" w:rsidR="00566131" w:rsidRPr="00FF08FC" w:rsidRDefault="00C36F7B" w:rsidP="00D44804">
      <w:pPr>
        <w:pStyle w:val="NoSpacing"/>
        <w:rPr>
          <w:lang w:val="ru-RU"/>
        </w:rPr>
      </w:pPr>
      <w:r w:rsidRPr="00C36F7B">
        <w:rPr>
          <w:lang w:val="en-US"/>
        </w:rPr>
        <w:t>K Nearest Neighbors Regressor</w:t>
      </w:r>
      <w:r w:rsidR="00665E77">
        <w:rPr>
          <w:lang w:val="sr-Cyrl-BA"/>
        </w:rPr>
        <w:t xml:space="preserve"> </w:t>
      </w:r>
      <w:r w:rsidR="00566131" w:rsidRPr="00FF08FC">
        <w:rPr>
          <w:lang w:val="ru-RU"/>
        </w:rPr>
        <w:t>алгоритам</w:t>
      </w:r>
      <w:r w:rsidR="00566131" w:rsidRPr="00C36F7B">
        <w:rPr>
          <w:lang w:val="en-US"/>
        </w:rPr>
        <w:t xml:space="preserve"> </w:t>
      </w:r>
      <w:r w:rsidR="00566131" w:rsidRPr="00FF08FC">
        <w:rPr>
          <w:lang w:val="ru-RU"/>
        </w:rPr>
        <w:t>је</w:t>
      </w:r>
      <w:r w:rsidR="00566131" w:rsidRPr="00C36F7B">
        <w:rPr>
          <w:lang w:val="en-US"/>
        </w:rPr>
        <w:t xml:space="preserve"> </w:t>
      </w:r>
      <w:r w:rsidR="00566131" w:rsidRPr="00FF08FC">
        <w:rPr>
          <w:lang w:val="ru-RU"/>
        </w:rPr>
        <w:t>тип</w:t>
      </w:r>
      <w:r w:rsidR="00566131" w:rsidRPr="00C36F7B">
        <w:rPr>
          <w:lang w:val="en-US"/>
        </w:rPr>
        <w:t xml:space="preserve"> </w:t>
      </w:r>
      <w:r w:rsidR="00566131" w:rsidRPr="00FF08FC">
        <w:rPr>
          <w:lang w:val="ru-RU"/>
        </w:rPr>
        <w:t>регресијског</w:t>
      </w:r>
      <w:r w:rsidR="00566131" w:rsidRPr="00C36F7B">
        <w:rPr>
          <w:lang w:val="en-US"/>
        </w:rPr>
        <w:t xml:space="preserve"> </w:t>
      </w:r>
      <w:r w:rsidR="00566131" w:rsidRPr="00FF08FC">
        <w:rPr>
          <w:lang w:val="ru-RU"/>
        </w:rPr>
        <w:t>модела</w:t>
      </w:r>
      <w:r w:rsidR="00566131" w:rsidRPr="00C36F7B">
        <w:rPr>
          <w:lang w:val="en-US"/>
        </w:rPr>
        <w:t xml:space="preserve"> </w:t>
      </w:r>
      <w:r w:rsidR="00566131" w:rsidRPr="00FF08FC">
        <w:rPr>
          <w:lang w:val="ru-RU"/>
        </w:rPr>
        <w:t>који</w:t>
      </w:r>
      <w:r w:rsidR="00566131" w:rsidRPr="00C36F7B">
        <w:rPr>
          <w:lang w:val="en-US"/>
        </w:rPr>
        <w:t xml:space="preserve"> </w:t>
      </w:r>
      <w:r w:rsidR="00566131" w:rsidRPr="00FF08FC">
        <w:rPr>
          <w:lang w:val="ru-RU"/>
        </w:rPr>
        <w:t>се</w:t>
      </w:r>
      <w:r w:rsidR="00566131" w:rsidRPr="00C36F7B">
        <w:rPr>
          <w:lang w:val="en-US"/>
        </w:rPr>
        <w:t xml:space="preserve"> </w:t>
      </w:r>
      <w:r w:rsidR="00566131" w:rsidRPr="00FF08FC">
        <w:rPr>
          <w:lang w:val="ru-RU"/>
        </w:rPr>
        <w:t>заснива</w:t>
      </w:r>
      <w:r w:rsidR="00566131" w:rsidRPr="00C36F7B">
        <w:rPr>
          <w:lang w:val="en-US"/>
        </w:rPr>
        <w:t xml:space="preserve"> </w:t>
      </w:r>
      <w:r w:rsidR="00566131" w:rsidRPr="00FF08FC">
        <w:rPr>
          <w:lang w:val="ru-RU"/>
        </w:rPr>
        <w:t>на</w:t>
      </w:r>
      <w:r w:rsidR="00566131" w:rsidRPr="00C36F7B">
        <w:rPr>
          <w:lang w:val="en-US"/>
        </w:rPr>
        <w:t xml:space="preserve"> </w:t>
      </w:r>
      <w:r w:rsidR="00566131" w:rsidRPr="00FF08FC">
        <w:rPr>
          <w:lang w:val="ru-RU"/>
        </w:rPr>
        <w:t>принципу</w:t>
      </w:r>
      <w:r w:rsidR="00566131" w:rsidRPr="00C36F7B">
        <w:rPr>
          <w:lang w:val="en-US"/>
        </w:rPr>
        <w:t xml:space="preserve"> </w:t>
      </w:r>
      <w:r w:rsidR="00566131" w:rsidRPr="00FF08FC">
        <w:rPr>
          <w:lang w:val="ru-RU"/>
        </w:rPr>
        <w:t>к</w:t>
      </w:r>
      <w:r w:rsidR="00566131" w:rsidRPr="00C36F7B">
        <w:rPr>
          <w:lang w:val="en-US"/>
        </w:rPr>
        <w:t xml:space="preserve"> </w:t>
      </w:r>
      <w:r w:rsidR="00566131" w:rsidRPr="00FF08FC">
        <w:rPr>
          <w:lang w:val="ru-RU"/>
        </w:rPr>
        <w:t>најближих</w:t>
      </w:r>
      <w:r w:rsidR="00566131" w:rsidRPr="00C36F7B">
        <w:rPr>
          <w:lang w:val="en-US"/>
        </w:rPr>
        <w:t xml:space="preserve"> </w:t>
      </w:r>
      <w:r w:rsidR="00566131" w:rsidRPr="00FF08FC">
        <w:rPr>
          <w:lang w:val="ru-RU"/>
        </w:rPr>
        <w:t>сусједа</w:t>
      </w:r>
      <w:r w:rsidR="00566131" w:rsidRPr="00C36F7B">
        <w:rPr>
          <w:lang w:val="en-US"/>
        </w:rPr>
        <w:t xml:space="preserve">. </w:t>
      </w:r>
      <w:r w:rsidR="00566131" w:rsidRPr="00FF08FC">
        <w:rPr>
          <w:lang w:val="ru-RU"/>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ins w:id="149" w:author="Aleksandar Kelec" w:date="2023-11-26T19:21:00Z">
        <w:r w:rsidR="00CA37EF">
          <w:rPr>
            <w:lang w:val="ru-RU"/>
          </w:rPr>
          <w:t>и</w:t>
        </w:r>
      </w:ins>
      <w:r w:rsidR="00665E77">
        <w:rPr>
          <w:lang w:val="ru-RU"/>
        </w:rPr>
        <w:t>ше</w:t>
      </w:r>
      <w:r w:rsidR="00566131" w:rsidRPr="00FF08FC">
        <w:rPr>
          <w:lang w:val="ru-RU"/>
        </w:rPr>
        <w:t xml:space="preserve"> тако што се за сваку инстанцу у скупу података за учење проучава н најближих сусједа и израчунава се просјек вриједности </w:t>
      </w:r>
      <w:r w:rsidR="00665E77">
        <w:rPr>
          <w:lang w:val="ru-RU"/>
        </w:rPr>
        <w:t>промјењиве</w:t>
      </w:r>
      <w:r w:rsidR="00566131" w:rsidRPr="00FF08FC">
        <w:rPr>
          <w:lang w:val="ru-RU"/>
        </w:rPr>
        <w:t xml:space="preserve"> циља за те сусједе. </w:t>
      </w:r>
      <w:r w:rsidR="00665E77">
        <w:rPr>
          <w:lang w:val="ru-RU"/>
        </w:rPr>
        <w:t>На крају се добијени</w:t>
      </w:r>
      <w:r w:rsidR="00566131" w:rsidRPr="00FF08FC">
        <w:rPr>
          <w:lang w:val="ru-RU"/>
        </w:rPr>
        <w:t xml:space="preserve"> просјек користи као предвиђена вриједност за дату инстанцу.</w:t>
      </w:r>
    </w:p>
    <w:p w14:paraId="6B2F565C" w14:textId="04B17ABB" w:rsidR="00566131" w:rsidRPr="00FF08FC" w:rsidRDefault="00566131" w:rsidP="00D44804">
      <w:pPr>
        <w:pStyle w:val="NoSpacing"/>
        <w:rPr>
          <w:lang w:val="ru-RU"/>
        </w:rPr>
      </w:pPr>
      <w:r w:rsidRPr="00FF08FC">
        <w:rPr>
          <w:lang w:val="ru-RU"/>
        </w:rPr>
        <w:t xml:space="preserve">Кључни параметар овог алгоритма је број најближих сусједа, што се може одабрати помоћу валидацијске методе, као што је </w:t>
      </w:r>
      <w:r w:rsidR="00665E77">
        <w:rPr>
          <w:lang w:val="ru-RU"/>
        </w:rPr>
        <w:t>крос-валидација</w:t>
      </w:r>
      <w:r w:rsidRPr="00FF08FC">
        <w:rPr>
          <w:lang w:val="ru-RU"/>
        </w:rPr>
        <w:t xml:space="preserve">. Такође, укључивање тежина за </w:t>
      </w:r>
      <w:r w:rsidRPr="00FF08FC">
        <w:rPr>
          <w:lang w:val="ru-RU"/>
        </w:rPr>
        <w:lastRenderedPageBreak/>
        <w:t>сусједе такође може ут</w:t>
      </w:r>
      <w:r w:rsidR="00665E77">
        <w:rPr>
          <w:lang w:val="ru-RU"/>
        </w:rPr>
        <w:t>и</w:t>
      </w:r>
      <w:r w:rsidRPr="00FF08FC">
        <w:rPr>
          <w:lang w:val="ru-RU"/>
        </w:rPr>
        <w:t xml:space="preserve">цати на квалитету </w:t>
      </w:r>
      <w:r w:rsidR="00665E77">
        <w:rPr>
          <w:lang w:val="ru-RU"/>
        </w:rPr>
        <w:t>предвиђања</w:t>
      </w:r>
      <w:r w:rsidRPr="00FF08FC">
        <w:rPr>
          <w:lang w:val="ru-RU"/>
        </w:rPr>
        <w:t>, г</w:t>
      </w:r>
      <w:r w:rsidR="00B54DCE">
        <w:rPr>
          <w:lang w:val="sr-Cyrl-BA"/>
        </w:rPr>
        <w:t>дј</w:t>
      </w:r>
      <w:r w:rsidRPr="00FF08FC">
        <w:rPr>
          <w:lang w:val="ru-RU"/>
        </w:rPr>
        <w:t>е су сусједи који су ближе инстанци за предикцију тежи.</w:t>
      </w:r>
    </w:p>
    <w:p w14:paraId="1210EBC1" w14:textId="4DA556B4" w:rsidR="00566131" w:rsidRPr="00FF08FC" w:rsidRDefault="00566131" w:rsidP="00D44804">
      <w:pPr>
        <w:pStyle w:val="NoSpacing"/>
        <w:rPr>
          <w:lang w:val="ru-RU"/>
        </w:rPr>
      </w:pPr>
      <w:r w:rsidRPr="00FF08FC">
        <w:rPr>
          <w:lang w:val="ru-RU"/>
        </w:rPr>
        <w:t>Међутим, овај алгоритам има и неколико недостатака, укључујући сла</w:t>
      </w:r>
      <w:r w:rsidR="00665E77">
        <w:rPr>
          <w:lang w:val="ru-RU"/>
        </w:rPr>
        <w:t>бе</w:t>
      </w:r>
      <w:r w:rsidRPr="00FF08FC">
        <w:rPr>
          <w:lang w:val="ru-RU"/>
        </w:rPr>
        <w:t xml:space="preserve"> перформан</w:t>
      </w:r>
      <w:r w:rsidR="00665E77">
        <w:rPr>
          <w:lang w:val="ru-RU"/>
        </w:rPr>
        <w:t>се</w:t>
      </w:r>
      <w:r w:rsidRPr="00FF08FC">
        <w:rPr>
          <w:lang w:val="ru-RU"/>
        </w:rPr>
        <w:t xml:space="preserve"> у случајевима г</w:t>
      </w:r>
      <w:r w:rsidR="00B54DCE">
        <w:rPr>
          <w:lang w:val="ru-RU"/>
        </w:rPr>
        <w:t>дј</w:t>
      </w:r>
      <w:r w:rsidRPr="00FF08FC">
        <w:rPr>
          <w:lang w:val="ru-RU"/>
        </w:rPr>
        <w:t xml:space="preserve">е постоји много димензија и висок </w:t>
      </w:r>
      <w:commentRangeStart w:id="150"/>
      <w:r w:rsidRPr="00FF08FC">
        <w:rPr>
          <w:lang w:val="ru-RU"/>
        </w:rPr>
        <w:t xml:space="preserve">ступањ </w:t>
      </w:r>
      <w:commentRangeEnd w:id="150"/>
      <w:r w:rsidR="00BB4C53">
        <w:rPr>
          <w:rStyle w:val="CommentReference"/>
          <w:rFonts w:ascii="Arial" w:hAnsi="Arial"/>
          <w:lang w:val="sr-Latn-BA"/>
        </w:rPr>
        <w:commentReference w:id="150"/>
      </w:r>
      <w:r w:rsidRPr="00FF08FC">
        <w:rPr>
          <w:lang w:val="ru-RU"/>
        </w:rPr>
        <w:t xml:space="preserve">интеракције међу </w:t>
      </w:r>
      <w:r w:rsidR="00665E77">
        <w:rPr>
          <w:lang w:val="ru-RU"/>
        </w:rPr>
        <w:t>промјењивима</w:t>
      </w:r>
      <w:r w:rsidRPr="00FF08FC">
        <w:rPr>
          <w:lang w:val="ru-RU"/>
        </w:rPr>
        <w:t xml:space="preserve">, што може </w:t>
      </w:r>
      <w:commentRangeStart w:id="151"/>
      <w:r w:rsidRPr="00FF08FC">
        <w:rPr>
          <w:lang w:val="ru-RU"/>
        </w:rPr>
        <w:t xml:space="preserve">резултирати </w:t>
      </w:r>
      <w:commentRangeEnd w:id="151"/>
      <w:r w:rsidR="00BB4C53">
        <w:rPr>
          <w:rStyle w:val="CommentReference"/>
          <w:rFonts w:ascii="Arial" w:hAnsi="Arial"/>
          <w:lang w:val="sr-Latn-BA"/>
        </w:rPr>
        <w:commentReference w:id="151"/>
      </w:r>
      <w:r w:rsidRPr="00FF08FC">
        <w:rPr>
          <w:lang w:val="ru-RU"/>
        </w:rPr>
        <w:t>проблемима с пренаучености.</w:t>
      </w:r>
    </w:p>
    <w:p w14:paraId="2E3106FB" w14:textId="58123889" w:rsidR="002065A0" w:rsidRPr="00FF08FC" w:rsidRDefault="00566131" w:rsidP="00566131">
      <w:pPr>
        <w:pStyle w:val="NoSpacing"/>
        <w:rPr>
          <w:lang w:val="ru-RU"/>
        </w:rPr>
      </w:pPr>
      <w:r w:rsidRPr="00FF08FC">
        <w:rPr>
          <w:lang w:val="ru-RU"/>
        </w:rPr>
        <w:t xml:space="preserve">Укратко, К </w:t>
      </w:r>
      <w:commentRangeStart w:id="152"/>
      <w:r w:rsidRPr="00FF08FC">
        <w:rPr>
          <w:lang w:val="ru-RU"/>
        </w:rPr>
        <w:t>Неарест Неигхборс Регрессор</w:t>
      </w:r>
      <w:commentRangeEnd w:id="152"/>
      <w:r w:rsidR="007B4C91">
        <w:rPr>
          <w:rStyle w:val="CommentReference"/>
          <w:rFonts w:ascii="Arial" w:hAnsi="Arial"/>
          <w:lang w:val="sr-Latn-BA"/>
        </w:rPr>
        <w:commentReference w:id="152"/>
      </w:r>
      <w:r w:rsidRPr="00FF08FC">
        <w:rPr>
          <w:lang w:val="ru-RU"/>
        </w:rPr>
        <w:t xml:space="preserve"> алгоритам је једноставан и брз за тренирање те често даје добре резултате у случајевима г</w:t>
      </w:r>
      <w:r w:rsidR="00B54DCE">
        <w:rPr>
          <w:lang w:val="ru-RU"/>
        </w:rPr>
        <w:t>дј</w:t>
      </w:r>
      <w:r w:rsidRPr="00FF08FC">
        <w:rPr>
          <w:lang w:val="ru-RU"/>
        </w:rPr>
        <w:t>е су подаци хомогени и дистрибуција варијабле циља није превише сложена. Међутим, потребно је пажљиво одабрати параметре и провјерити перформанс</w:t>
      </w:r>
      <w:ins w:id="153" w:author="Aleksandar Kelec" w:date="2023-11-26T19:23:00Z">
        <w:r w:rsidR="00225172">
          <w:rPr>
            <w:lang w:val="ru-RU"/>
          </w:rPr>
          <w:t>е</w:t>
        </w:r>
      </w:ins>
      <w:del w:id="154" w:author="Aleksandar Kelec" w:date="2023-11-26T19:23:00Z">
        <w:r w:rsidRPr="00FF08FC" w:rsidDel="00225172">
          <w:rPr>
            <w:lang w:val="ru-RU"/>
          </w:rPr>
          <w:delText>у</w:delText>
        </w:r>
      </w:del>
      <w:r w:rsidRPr="00FF08FC">
        <w:rPr>
          <w:lang w:val="ru-RU"/>
        </w:rPr>
        <w:t xml:space="preserve"> модела на скупу података за тестирање како би се избјегли проблеми са пренаучењем.</w:t>
      </w:r>
    </w:p>
    <w:p w14:paraId="6AB9402F" w14:textId="77777777" w:rsidR="00DF7825" w:rsidRDefault="00C509AB" w:rsidP="00532390">
      <w:pPr>
        <w:pStyle w:val="Heading2"/>
        <w:numPr>
          <w:ilvl w:val="1"/>
          <w:numId w:val="1"/>
        </w:numPr>
        <w:rPr>
          <w:rFonts w:cs="Times New Roman"/>
          <w:lang w:val="sr-Cyrl-BA"/>
        </w:rPr>
      </w:pPr>
      <w:bookmarkStart w:id="155" w:name="_Toc151317518"/>
      <w:proofErr w:type="spellStart"/>
      <w:r>
        <w:rPr>
          <w:rFonts w:cs="Times New Roman"/>
          <w:lang w:val="en-US"/>
        </w:rPr>
        <w:t>LightGBM</w:t>
      </w:r>
      <w:proofErr w:type="spellEnd"/>
      <w:r>
        <w:rPr>
          <w:rFonts w:cs="Times New Roman"/>
          <w:lang w:val="en-US"/>
        </w:rPr>
        <w:t xml:space="preserve"> Regressor</w:t>
      </w:r>
      <w:bookmarkEnd w:id="155"/>
    </w:p>
    <w:p w14:paraId="5FE04342" w14:textId="04E0A673" w:rsidR="00566131" w:rsidRPr="00FF08FC" w:rsidRDefault="00B54DCE" w:rsidP="00D44804">
      <w:pPr>
        <w:pStyle w:val="NoSpacing"/>
        <w:rPr>
          <w:lang w:val="ru-RU"/>
        </w:rPr>
      </w:pPr>
      <w:r>
        <w:rPr>
          <w:lang w:val="ru-RU"/>
        </w:rPr>
        <w:t>LightGBM</w:t>
      </w:r>
      <w:r w:rsidR="00566131" w:rsidRPr="00FF08FC">
        <w:rPr>
          <w:lang w:val="ru-RU"/>
        </w:rPr>
        <w:t xml:space="preserve"> је врста регресијског алгоритма у машинском учењу који користи технику усмјерену према градијентном </w:t>
      </w:r>
      <w:commentRangeStart w:id="156"/>
      <w:r w:rsidR="00566131" w:rsidRPr="00FF08FC">
        <w:rPr>
          <w:lang w:val="ru-RU"/>
        </w:rPr>
        <w:t>боостингу</w:t>
      </w:r>
      <w:commentRangeEnd w:id="156"/>
      <w:r w:rsidR="009D5FAB">
        <w:rPr>
          <w:rStyle w:val="CommentReference"/>
          <w:rFonts w:ascii="Arial" w:hAnsi="Arial"/>
          <w:lang w:val="sr-Latn-BA"/>
        </w:rPr>
        <w:commentReference w:id="156"/>
      </w:r>
      <w:r w:rsidR="00566131" w:rsidRPr="00FF08FC">
        <w:rPr>
          <w:lang w:val="ru-RU"/>
        </w:rPr>
        <w:t xml:space="preserve">. Главна разлика између </w:t>
      </w:r>
      <w:r>
        <w:rPr>
          <w:lang w:val="ru-RU"/>
        </w:rPr>
        <w:t>LightGBM</w:t>
      </w:r>
      <w:r w:rsidR="00566131" w:rsidRPr="00FF08FC">
        <w:rPr>
          <w:lang w:val="ru-RU"/>
        </w:rPr>
        <w:t xml:space="preserve"> и других алгоритама градијентног </w:t>
      </w:r>
      <w:commentRangeStart w:id="157"/>
      <w:r w:rsidR="00566131" w:rsidRPr="00FF08FC">
        <w:rPr>
          <w:lang w:val="ru-RU"/>
        </w:rPr>
        <w:t xml:space="preserve">боостинга </w:t>
      </w:r>
      <w:commentRangeEnd w:id="157"/>
      <w:r w:rsidR="009D5FAB">
        <w:rPr>
          <w:rStyle w:val="CommentReference"/>
          <w:rFonts w:ascii="Arial" w:hAnsi="Arial"/>
          <w:lang w:val="sr-Latn-BA"/>
        </w:rPr>
        <w:commentReference w:id="157"/>
      </w:r>
      <w:r w:rsidR="00566131" w:rsidRPr="00FF08FC">
        <w:rPr>
          <w:lang w:val="ru-RU"/>
        </w:rPr>
        <w:t xml:space="preserve">је у томе што користи двоструко бинарно </w:t>
      </w:r>
      <w:commentRangeStart w:id="158"/>
      <w:r w:rsidR="00566131" w:rsidRPr="00FF08FC">
        <w:rPr>
          <w:lang w:val="ru-RU"/>
        </w:rPr>
        <w:t xml:space="preserve">пођелу </w:t>
      </w:r>
      <w:commentRangeEnd w:id="158"/>
      <w:r w:rsidR="009D5FAB">
        <w:rPr>
          <w:rStyle w:val="CommentReference"/>
          <w:rFonts w:ascii="Arial" w:hAnsi="Arial"/>
          <w:lang w:val="sr-Latn-BA"/>
        </w:rPr>
        <w:commentReference w:id="158"/>
      </w:r>
      <w:r w:rsidR="00566131" w:rsidRPr="00FF08FC">
        <w:rPr>
          <w:lang w:val="ru-RU"/>
        </w:rPr>
        <w:t>за брзо рјешавање проблема скалирања.</w:t>
      </w:r>
    </w:p>
    <w:p w14:paraId="3981224E" w14:textId="71DEDB92" w:rsidR="00566131" w:rsidRPr="00FF08FC" w:rsidRDefault="00566131" w:rsidP="00D44804">
      <w:pPr>
        <w:pStyle w:val="NoSpacing"/>
        <w:rPr>
          <w:lang w:val="ru-RU"/>
        </w:rPr>
      </w:pPr>
      <w:r w:rsidRPr="00FF08FC">
        <w:rPr>
          <w:lang w:val="ru-RU"/>
        </w:rPr>
        <w:t xml:space="preserve">У раду </w:t>
      </w:r>
      <w:r w:rsidR="00B54DCE">
        <w:rPr>
          <w:lang w:val="ru-RU"/>
        </w:rPr>
        <w:t>LightGBM</w:t>
      </w:r>
      <w:r w:rsidRPr="00FF08FC">
        <w:rPr>
          <w:lang w:val="ru-RU"/>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FF08FC" w:rsidRDefault="00566131" w:rsidP="00D44804">
      <w:pPr>
        <w:pStyle w:val="NoSpacing"/>
        <w:rPr>
          <w:lang w:val="ru-RU"/>
        </w:rPr>
      </w:pPr>
      <w:r w:rsidRPr="00FF08FC">
        <w:rPr>
          <w:lang w:val="ru-RU"/>
        </w:rPr>
        <w:t xml:space="preserve">Код </w:t>
      </w:r>
      <w:r w:rsidR="00B54DCE">
        <w:rPr>
          <w:lang w:val="ru-RU"/>
        </w:rPr>
        <w:t>LightGBM</w:t>
      </w:r>
      <w:r w:rsidRPr="00FF08FC">
        <w:rPr>
          <w:lang w:val="ru-RU"/>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8B8D574" w:rsidR="00566131" w:rsidRPr="00FF08FC" w:rsidRDefault="00B54DCE" w:rsidP="00D44804">
      <w:pPr>
        <w:pStyle w:val="NoSpacing"/>
        <w:rPr>
          <w:lang w:val="ru-RU"/>
        </w:rPr>
      </w:pPr>
      <w:r>
        <w:rPr>
          <w:lang w:val="ru-RU"/>
        </w:rPr>
        <w:t>LightGBM</w:t>
      </w:r>
      <w:r w:rsidR="00566131" w:rsidRPr="00FF08FC">
        <w:rPr>
          <w:lang w:val="ru-RU"/>
        </w:rPr>
        <w:t xml:space="preserve"> такође користи технику смањења димензионалности како би се избјегло превише сложености и </w:t>
      </w:r>
      <w:commentRangeStart w:id="159"/>
      <w:r w:rsidR="00566131" w:rsidRPr="00FF08FC">
        <w:rPr>
          <w:lang w:val="ru-RU"/>
        </w:rPr>
        <w:t>оверфиттинг</w:t>
      </w:r>
      <w:commentRangeEnd w:id="159"/>
      <w:r w:rsidR="00393401">
        <w:rPr>
          <w:rStyle w:val="CommentReference"/>
          <w:rFonts w:ascii="Arial" w:hAnsi="Arial"/>
          <w:lang w:val="sr-Latn-BA"/>
        </w:rPr>
        <w:commentReference w:id="159"/>
      </w:r>
      <w:r w:rsidR="00566131" w:rsidRPr="00FF08FC">
        <w:rPr>
          <w:lang w:val="ru-RU"/>
        </w:rPr>
        <w:t xml:space="preserve">-а. То се постиже одабиром најзначајнијих </w:t>
      </w:r>
      <w:commentRangeStart w:id="160"/>
      <w:r w:rsidR="00566131" w:rsidRPr="00FF08FC">
        <w:rPr>
          <w:lang w:val="ru-RU"/>
        </w:rPr>
        <w:t xml:space="preserve">значајки </w:t>
      </w:r>
      <w:commentRangeEnd w:id="160"/>
      <w:r w:rsidR="00393401">
        <w:rPr>
          <w:rStyle w:val="CommentReference"/>
          <w:rFonts w:ascii="Arial" w:hAnsi="Arial"/>
          <w:lang w:val="sr-Latn-BA"/>
        </w:rPr>
        <w:commentReference w:id="160"/>
      </w:r>
      <w:r w:rsidR="00566131" w:rsidRPr="00FF08FC">
        <w:rPr>
          <w:lang w:val="ru-RU"/>
        </w:rPr>
        <w:t>које ће се користити за сваки модел.</w:t>
      </w:r>
    </w:p>
    <w:p w14:paraId="13E1502F" w14:textId="3C6442AD" w:rsidR="00DF7825" w:rsidRPr="00FF08FC" w:rsidRDefault="00B54DCE" w:rsidP="00566131">
      <w:pPr>
        <w:pStyle w:val="NoSpacing"/>
        <w:rPr>
          <w:lang w:val="ru-RU"/>
        </w:rPr>
      </w:pPr>
      <w:r>
        <w:rPr>
          <w:lang w:val="ru-RU"/>
        </w:rPr>
        <w:t>LightGBM</w:t>
      </w:r>
      <w:r w:rsidR="00566131" w:rsidRPr="00FF08FC">
        <w:rPr>
          <w:lang w:val="ru-RU"/>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Укупно, </w:t>
      </w:r>
      <w:r>
        <w:rPr>
          <w:lang w:val="ru-RU"/>
        </w:rPr>
        <w:t>LightGBM</w:t>
      </w:r>
      <w:r w:rsidR="00566131" w:rsidRPr="00FF08FC">
        <w:rPr>
          <w:lang w:val="ru-RU"/>
        </w:rPr>
        <w:t xml:space="preserve"> је један од најбољих алгоритама регресије у машинском учењу, и користи се у многим </w:t>
      </w:r>
      <w:commentRangeStart w:id="161"/>
      <w:r w:rsidR="00566131" w:rsidRPr="00FF08FC">
        <w:rPr>
          <w:lang w:val="ru-RU"/>
        </w:rPr>
        <w:t xml:space="preserve">реал-њорлд </w:t>
      </w:r>
      <w:commentRangeEnd w:id="161"/>
      <w:r w:rsidR="00393401">
        <w:rPr>
          <w:rStyle w:val="CommentReference"/>
          <w:rFonts w:ascii="Arial" w:hAnsi="Arial"/>
          <w:lang w:val="sr-Latn-BA"/>
        </w:rPr>
        <w:commentReference w:id="161"/>
      </w:r>
      <w:r w:rsidR="00566131" w:rsidRPr="00FF08FC">
        <w:rPr>
          <w:lang w:val="ru-RU"/>
        </w:rPr>
        <w:t>примјенама, укључујући предвиђање цијена, кредитне процјене и персонализацију препорука.</w:t>
      </w:r>
    </w:p>
    <w:p w14:paraId="45CDD2BF" w14:textId="77777777" w:rsidR="00DF7825" w:rsidRDefault="00C509AB">
      <w:pPr>
        <w:rPr>
          <w:rFonts w:ascii="Times New Roman" w:hAnsi="Times New Roman" w:cs="Times New Roman"/>
          <w:sz w:val="36"/>
          <w:szCs w:val="40"/>
          <w:lang w:val="sr-Cyrl-BA"/>
        </w:rPr>
      </w:pPr>
      <w:r>
        <w:rPr>
          <w:rFonts w:cs="Times New Roman"/>
          <w:lang w:val="sr-Cyrl-BA"/>
        </w:rPr>
        <w:br w:type="page"/>
      </w:r>
    </w:p>
    <w:p w14:paraId="041AC1A8" w14:textId="77777777" w:rsidR="00DF7825" w:rsidRDefault="00C509AB" w:rsidP="00532390">
      <w:pPr>
        <w:pStyle w:val="Heading1"/>
        <w:numPr>
          <w:ilvl w:val="0"/>
          <w:numId w:val="1"/>
        </w:numPr>
        <w:rPr>
          <w:rFonts w:cs="Times New Roman"/>
          <w:lang w:val="sr-Cyrl-BA"/>
        </w:rPr>
      </w:pPr>
      <w:bookmarkStart w:id="162" w:name="_Toc151317519"/>
      <w:commentRangeStart w:id="163"/>
      <w:r>
        <w:rPr>
          <w:rFonts w:cs="Times New Roman"/>
          <w:lang w:val="sr-Cyrl-BA"/>
        </w:rPr>
        <w:lastRenderedPageBreak/>
        <w:t>Практични рад</w:t>
      </w:r>
      <w:bookmarkEnd w:id="162"/>
      <w:commentRangeEnd w:id="163"/>
      <w:r w:rsidR="00857EE7">
        <w:rPr>
          <w:rStyle w:val="CommentReference"/>
          <w:rFonts w:ascii="Arial" w:hAnsi="Arial"/>
        </w:rPr>
        <w:commentReference w:id="163"/>
      </w:r>
    </w:p>
    <w:p w14:paraId="77F2FA03" w14:textId="14B245B1" w:rsidR="00127223" w:rsidRDefault="005E71A5" w:rsidP="00127223">
      <w:pPr>
        <w:pStyle w:val="NoSpacing"/>
        <w:rPr>
          <w:lang w:val="ru-RU"/>
        </w:rPr>
      </w:pPr>
      <w:r w:rsidRPr="005E71A5">
        <w:rPr>
          <w:lang w:val="ru-RU"/>
        </w:rPr>
        <w:t>Задатак</w:t>
      </w:r>
      <w:ins w:id="164" w:author="Aleksandar Kelec" w:date="2023-11-26T19:25:00Z">
        <w:r w:rsidR="00FB0DB6">
          <w:rPr>
            <w:lang w:val="ru-RU"/>
          </w:rPr>
          <w:t xml:space="preserve"> је да се</w:t>
        </w:r>
      </w:ins>
      <w:del w:id="165" w:author="Aleksandar Kelec" w:date="2023-11-26T19:25:00Z">
        <w:r w:rsidDel="00FB0DB6">
          <w:rPr>
            <w:lang w:val="ru-RU"/>
          </w:rPr>
          <w:delText>:</w:delText>
        </w:r>
      </w:del>
      <w:r>
        <w:rPr>
          <w:lang w:val="ru-RU"/>
        </w:rPr>
        <w:t xml:space="preserve"> </w:t>
      </w:r>
      <w:del w:id="166" w:author="Aleksandar Kelec" w:date="2023-11-26T19:25:00Z">
        <w:r w:rsidRPr="005E71A5" w:rsidDel="00FB0DB6">
          <w:rPr>
            <w:lang w:val="ru-RU"/>
          </w:rPr>
          <w:delText>А</w:delText>
        </w:r>
      </w:del>
      <w:ins w:id="167" w:author="Aleksandar Kelec" w:date="2023-11-26T19:25:00Z">
        <w:r w:rsidR="00FB0DB6">
          <w:rPr>
            <w:lang w:val="ru-RU"/>
          </w:rPr>
          <w:t>а</w:t>
        </w:r>
      </w:ins>
      <w:r w:rsidRPr="005E71A5">
        <w:rPr>
          <w:lang w:val="ru-RU"/>
        </w:rPr>
        <w:t>нализира</w:t>
      </w:r>
      <w:ins w:id="168" w:author="Aleksandar Kelec" w:date="2023-11-26T19:25:00Z">
        <w:r w:rsidR="00FB0DB6">
          <w:rPr>
            <w:lang w:val="ru-RU"/>
          </w:rPr>
          <w:t>ју</w:t>
        </w:r>
      </w:ins>
      <w:del w:id="169" w:author="Aleksandar Kelec" w:date="2023-11-26T19:25:00Z">
        <w:r w:rsidRPr="005E71A5" w:rsidDel="00FB0DB6">
          <w:rPr>
            <w:lang w:val="ru-RU"/>
          </w:rPr>
          <w:delText>ти</w:delText>
        </w:r>
      </w:del>
      <w:r w:rsidRPr="005E71A5">
        <w:rPr>
          <w:lang w:val="ru-RU"/>
        </w:rPr>
        <w:t xml:space="preserve"> модел</w:t>
      </w:r>
      <w:ins w:id="170" w:author="Aleksandar Kelec" w:date="2023-11-26T19:25:00Z">
        <w:r w:rsidR="00FB0DB6">
          <w:rPr>
            <w:lang w:val="ru-RU"/>
          </w:rPr>
          <w:t>и</w:t>
        </w:r>
      </w:ins>
      <w:del w:id="171" w:author="Aleksandar Kelec" w:date="2023-11-26T19:25:00Z">
        <w:r w:rsidRPr="005E71A5" w:rsidDel="00FB0DB6">
          <w:rPr>
            <w:lang w:val="ru-RU"/>
          </w:rPr>
          <w:delText>е</w:delText>
        </w:r>
      </w:del>
      <w:r w:rsidRPr="005E71A5">
        <w:rPr>
          <w:lang w:val="ru-RU"/>
        </w:rPr>
        <w:t xml:space="preserve"> за предвиђање броја особа у просторији креиран</w:t>
      </w:r>
      <w:ins w:id="172" w:author="Aleksandar Kelec" w:date="2023-11-26T19:25:00Z">
        <w:r w:rsidR="00273D66">
          <w:rPr>
            <w:lang w:val="ru-RU"/>
          </w:rPr>
          <w:t>и</w:t>
        </w:r>
      </w:ins>
      <w:del w:id="173" w:author="Aleksandar Kelec" w:date="2023-11-26T19:25:00Z">
        <w:r w:rsidRPr="005E71A5" w:rsidDel="00273D66">
          <w:rPr>
            <w:lang w:val="ru-RU"/>
          </w:rPr>
          <w:delText>е</w:delText>
        </w:r>
      </w:del>
      <w:r w:rsidRPr="005E71A5">
        <w:rPr>
          <w:lang w:val="ru-RU"/>
        </w:rPr>
        <w:t xml:space="preserve">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w:t>
      </w:r>
      <w:ins w:id="174" w:author="Aleksandar Kelec" w:date="2023-11-26T19:26:00Z">
        <w:r w:rsidR="00E142F5">
          <w:rPr>
            <w:lang w:val="ru-RU"/>
          </w:rPr>
          <w:t xml:space="preserve">је </w:t>
        </w:r>
      </w:ins>
      <w:r w:rsidRPr="005E71A5">
        <w:rPr>
          <w:lang w:val="ru-RU"/>
        </w:rPr>
        <w:t>кори</w:t>
      </w:r>
      <w:ins w:id="175" w:author="Aleksandar Kelec" w:date="2023-11-26T19:26:00Z">
        <w:r w:rsidR="00E142F5">
          <w:rPr>
            <w:lang w:val="ru-RU"/>
          </w:rPr>
          <w:t>ш</w:t>
        </w:r>
      </w:ins>
      <w:del w:id="176" w:author="Aleksandar Kelec" w:date="2023-11-26T19:26:00Z">
        <w:r w:rsidRPr="005E71A5" w:rsidDel="00E142F5">
          <w:rPr>
            <w:lang w:val="ru-RU"/>
          </w:rPr>
          <w:delText>с</w:delText>
        </w:r>
      </w:del>
      <w:r w:rsidRPr="005E71A5">
        <w:rPr>
          <w:lang w:val="ru-RU"/>
        </w:rPr>
        <w:t>т</w:t>
      </w:r>
      <w:ins w:id="177" w:author="Aleksandar Kelec" w:date="2023-11-26T19:26:00Z">
        <w:r w:rsidR="00E142F5">
          <w:rPr>
            <w:lang w:val="ru-RU"/>
          </w:rPr>
          <w:t>ен</w:t>
        </w:r>
      </w:ins>
      <w:del w:id="178" w:author="Aleksandar Kelec" w:date="2023-11-26T19:26:00Z">
        <w:r w:rsidRPr="005E71A5" w:rsidDel="00E142F5">
          <w:rPr>
            <w:lang w:val="ru-RU"/>
          </w:rPr>
          <w:delText>ити</w:delText>
        </w:r>
      </w:del>
      <w:r w:rsidRPr="005E71A5">
        <w:rPr>
          <w:lang w:val="ru-RU"/>
        </w:rPr>
        <w:t xml:space="preserve"> </w:t>
      </w:r>
      <w:commentRangeStart w:id="179"/>
      <w:r w:rsidRPr="005E71A5">
        <w:rPr>
          <w:lang w:val="ru-RU"/>
        </w:rPr>
        <w:t xml:space="preserve">Jupyter Notebook </w:t>
      </w:r>
      <w:commentRangeEnd w:id="179"/>
      <w:r w:rsidR="00E142F5">
        <w:rPr>
          <w:rStyle w:val="CommentReference"/>
          <w:rFonts w:ascii="Arial" w:hAnsi="Arial"/>
          <w:lang w:val="sr-Latn-BA"/>
        </w:rPr>
        <w:commentReference w:id="179"/>
      </w:r>
      <w:r w:rsidRPr="005E71A5">
        <w:rPr>
          <w:lang w:val="ru-RU"/>
        </w:rPr>
        <w:t>алат. Изврш</w:t>
      </w:r>
      <w:ins w:id="180" w:author="Aleksandar Kelec" w:date="2023-11-26T19:26:00Z">
        <w:r w:rsidR="00E142F5">
          <w:rPr>
            <w:lang w:val="ru-RU"/>
          </w:rPr>
          <w:t>ена</w:t>
        </w:r>
      </w:ins>
      <w:del w:id="181" w:author="Aleksandar Kelec" w:date="2023-11-26T19:26:00Z">
        <w:r w:rsidRPr="005E71A5" w:rsidDel="00E142F5">
          <w:rPr>
            <w:lang w:val="ru-RU"/>
          </w:rPr>
          <w:delText>ити</w:delText>
        </w:r>
      </w:del>
      <w:ins w:id="182" w:author="Aleksandar Kelec" w:date="2023-11-26T19:26:00Z">
        <w:r w:rsidR="00E142F5">
          <w:rPr>
            <w:lang w:val="ru-RU"/>
          </w:rPr>
          <w:t xml:space="preserve"> је</w:t>
        </w:r>
      </w:ins>
      <w:r w:rsidRPr="005E71A5">
        <w:rPr>
          <w:lang w:val="ru-RU"/>
        </w:rPr>
        <w:t xml:space="preserve"> компаративн</w:t>
      </w:r>
      <w:ins w:id="183" w:author="Aleksandar Kelec" w:date="2023-11-26T19:26:00Z">
        <w:r w:rsidR="00E142F5">
          <w:rPr>
            <w:lang w:val="ru-RU"/>
          </w:rPr>
          <w:t>а</w:t>
        </w:r>
      </w:ins>
      <w:del w:id="184" w:author="Aleksandar Kelec" w:date="2023-11-26T19:26:00Z">
        <w:r w:rsidRPr="005E71A5" w:rsidDel="00E142F5">
          <w:rPr>
            <w:lang w:val="ru-RU"/>
          </w:rPr>
          <w:delText>у</w:delText>
        </w:r>
      </w:del>
      <w:r w:rsidRPr="005E71A5">
        <w:rPr>
          <w:lang w:val="ru-RU"/>
        </w:rPr>
        <w:t xml:space="preserve"> анализ</w:t>
      </w:r>
      <w:ins w:id="185" w:author="Aleksandar Kelec" w:date="2023-11-26T19:26:00Z">
        <w:r w:rsidR="00E142F5">
          <w:rPr>
            <w:lang w:val="ru-RU"/>
          </w:rPr>
          <w:t>а</w:t>
        </w:r>
      </w:ins>
      <w:del w:id="186" w:author="Aleksandar Kelec" w:date="2023-11-26T19:26:00Z">
        <w:r w:rsidRPr="005E71A5" w:rsidDel="00E142F5">
          <w:rPr>
            <w:lang w:val="ru-RU"/>
          </w:rPr>
          <w:delText>у</w:delText>
        </w:r>
      </w:del>
      <w:r w:rsidRPr="005E71A5">
        <w:rPr>
          <w:lang w:val="ru-RU"/>
        </w:rPr>
        <w:t xml:space="preserve"> перформанси добијених модела.</w:t>
      </w:r>
    </w:p>
    <w:p w14:paraId="5D7D75AA" w14:textId="683A2F20" w:rsidR="00B3033B" w:rsidRDefault="00127223" w:rsidP="00127223">
      <w:pPr>
        <w:pStyle w:val="NoSpacing"/>
        <w:rPr>
          <w:lang w:val="sr-Cyrl-BA"/>
        </w:rPr>
      </w:pPr>
      <w:proofErr w:type="spellStart"/>
      <w:r>
        <w:t>Jupyter</w:t>
      </w:r>
      <w:proofErr w:type="spellEnd"/>
      <w:r w:rsidRPr="00127223">
        <w:rPr>
          <w:lang w:val="ru-RU"/>
        </w:rPr>
        <w:t xml:space="preserve"> </w:t>
      </w:r>
      <w:r>
        <w:t>Notebook</w:t>
      </w:r>
      <w:r>
        <w:rPr>
          <w:lang w:val="sr-Cyrl-BA"/>
        </w:rPr>
        <w:t xml:space="preserve"> је интерактивно окружење за писање и извршавање кода које је првобитно развијено за подршку језицима као што су </w:t>
      </w:r>
      <w:r>
        <w:t>Julia</w:t>
      </w:r>
      <w:r w:rsidRPr="00127223">
        <w:rPr>
          <w:lang w:val="ru-RU"/>
        </w:rPr>
        <w:t xml:space="preserve">, </w:t>
      </w:r>
      <w:r>
        <w:t>Python</w:t>
      </w:r>
      <w:r w:rsidRPr="00127223">
        <w:rPr>
          <w:lang w:val="ru-RU"/>
        </w:rPr>
        <w:t xml:space="preserve"> </w:t>
      </w:r>
      <w:r>
        <w:rPr>
          <w:lang w:val="sr-Cyrl-BA"/>
        </w:rPr>
        <w:t>и</w:t>
      </w:r>
      <w:r w:rsidRPr="00127223">
        <w:rPr>
          <w:lang w:val="ru-RU"/>
        </w:rPr>
        <w:t xml:space="preserve"> </w:t>
      </w:r>
      <w:r>
        <w:t>R</w:t>
      </w:r>
      <w:r>
        <w:rPr>
          <w:lang w:val="sr-Cyrl-BA"/>
        </w:rPr>
        <w:t>, али сада подржава многе друге језике. Карактерише га способност комбиновања кода, текста, графике и формула у једном документу.</w:t>
      </w:r>
    </w:p>
    <w:p w14:paraId="6FD10091" w14:textId="5EA08EF9" w:rsidR="00127223" w:rsidRDefault="00127223" w:rsidP="00127223">
      <w:pPr>
        <w:pStyle w:val="NoSpacing"/>
        <w:rPr>
          <w:lang w:val="sr-Cyrl-BA"/>
        </w:rPr>
      </w:pPr>
      <w:r>
        <w:rPr>
          <w:lang w:val="sr-Cyrl-BA"/>
        </w:rPr>
        <w:t xml:space="preserve">Документ се састоји од ћелија које могу садржавати различите типове садржаја и најчешће се инсталира кроз дистрибуцију </w:t>
      </w:r>
      <w:r>
        <w:t>Anaconda</w:t>
      </w:r>
      <w:r>
        <w:rPr>
          <w:lang w:val="sr-Cyrl-BA"/>
        </w:rPr>
        <w:t>, која садрж</w:t>
      </w:r>
      <w:r w:rsidR="00786D5F">
        <w:rPr>
          <w:lang w:val="sr-Cyrl-BA"/>
        </w:rPr>
        <w:t>и</w:t>
      </w:r>
      <w:r>
        <w:rPr>
          <w:lang w:val="sr-Cyrl-BA"/>
        </w:rPr>
        <w:t xml:space="preserve"> многе научне библиотеке за </w:t>
      </w:r>
      <w:r>
        <w:t>Python</w:t>
      </w:r>
      <w:r>
        <w:rPr>
          <w:lang w:val="sr-Cyrl-BA"/>
        </w:rPr>
        <w:t xml:space="preserve">. Поред класичног </w:t>
      </w:r>
      <w:r w:rsidR="00786D5F">
        <w:rPr>
          <w:lang w:val="sr-Latn-BA"/>
        </w:rPr>
        <w:t xml:space="preserve">Jupyter </w:t>
      </w:r>
      <w:r>
        <w:t>Notebook</w:t>
      </w:r>
      <w:r>
        <w:rPr>
          <w:lang w:val="sr-Cyrl-BA"/>
        </w:rPr>
        <w:t xml:space="preserve">-а, постоји и </w:t>
      </w:r>
      <w:proofErr w:type="spellStart"/>
      <w:r>
        <w:t>JupyterLab</w:t>
      </w:r>
      <w:proofErr w:type="spellEnd"/>
      <w:r>
        <w:rPr>
          <w:lang w:val="sr-Cyrl-BA"/>
        </w:rPr>
        <w:t xml:space="preserve">, који је сљедећа генерација </w:t>
      </w:r>
      <w:proofErr w:type="spellStart"/>
      <w:r>
        <w:t>Jupyter</w:t>
      </w:r>
      <w:proofErr w:type="spellEnd"/>
      <w:r>
        <w:rPr>
          <w:lang w:val="sr-Cyrl-BA"/>
        </w:rPr>
        <w:t xml:space="preserve"> интерфејса и нуди проширене могућности за рад са више докумената и бољу интеграцију с другим алатима.</w:t>
      </w:r>
    </w:p>
    <w:p w14:paraId="068945EF" w14:textId="19CC13C1" w:rsidR="00127223" w:rsidRPr="00127223" w:rsidRDefault="00127223" w:rsidP="00127223">
      <w:pPr>
        <w:pStyle w:val="NoSpacing"/>
        <w:rPr>
          <w:lang w:val="sr-Cyrl-BA"/>
        </w:rPr>
      </w:pPr>
      <w:r>
        <w:rPr>
          <w:lang w:val="sr-Cyrl-BA"/>
        </w:rPr>
        <w:t xml:space="preserve">Због своје интерактивности и флексибилности, </w:t>
      </w:r>
      <w:proofErr w:type="spellStart"/>
      <w:r>
        <w:t>Jupyter</w:t>
      </w:r>
      <w:proofErr w:type="spellEnd"/>
      <w:r w:rsidRPr="00127223">
        <w:rPr>
          <w:lang w:val="ru-RU"/>
        </w:rPr>
        <w:t xml:space="preserve"> </w:t>
      </w:r>
      <w:r>
        <w:t>Notebook</w:t>
      </w:r>
      <w:r>
        <w:rPr>
          <w:lang w:val="sr-Cyrl-BA"/>
        </w:rPr>
        <w:t xml:space="preserve"> је постао стандардни алат у областима анализе података и машинског учења. Постоји и могућност извоза </w:t>
      </w:r>
      <w:r>
        <w:t>Notebook</w:t>
      </w:r>
      <w:r>
        <w:rPr>
          <w:lang w:val="sr-Cyrl-BA"/>
        </w:rPr>
        <w:t xml:space="preserve"> докумената у разне формате, што олакшава дијељење и презентацију резултата.</w:t>
      </w:r>
    </w:p>
    <w:p w14:paraId="3D6C3B1E" w14:textId="35C69125" w:rsidR="003E6564" w:rsidRDefault="00127223" w:rsidP="001C6F70">
      <w:pPr>
        <w:pStyle w:val="NoSpacing"/>
        <w:rPr>
          <w:lang w:val="ru-RU"/>
        </w:rPr>
      </w:pPr>
      <w:r>
        <w:rPr>
          <w:lang w:val="sr-Cyrl-BA"/>
        </w:rPr>
        <w:t>У</w:t>
      </w:r>
      <w:r w:rsidR="00B3033B">
        <w:rPr>
          <w:lang w:val="sr-Cyrl-BA"/>
        </w:rPr>
        <w:t xml:space="preserve"> току развоја </w:t>
      </w:r>
      <w:r w:rsidR="004B2026">
        <w:rPr>
          <w:lang w:val="sr-Cyrl-BA"/>
        </w:rPr>
        <w:t xml:space="preserve">рјешења </w:t>
      </w:r>
      <w:commentRangeStart w:id="187"/>
      <w:r>
        <w:rPr>
          <w:lang w:val="sr-Cyrl-BA"/>
        </w:rPr>
        <w:t xml:space="preserve">смо користили </w:t>
      </w:r>
      <w:commentRangeEnd w:id="187"/>
      <w:r w:rsidR="00793375">
        <w:rPr>
          <w:rStyle w:val="CommentReference"/>
          <w:rFonts w:ascii="Arial" w:hAnsi="Arial"/>
          <w:lang w:val="sr-Latn-BA"/>
        </w:rPr>
        <w:commentReference w:id="187"/>
      </w:r>
      <w:r>
        <w:rPr>
          <w:lang w:val="sr-Cyrl-BA"/>
        </w:rPr>
        <w:t xml:space="preserve">сљедеће параметре </w:t>
      </w:r>
      <w:r w:rsidR="00B3033B">
        <w:rPr>
          <w:lang w:val="sr-Cyrl-BA"/>
        </w:rPr>
        <w:t>да означимо да ли желимо да се исцртавају или исписују одређени излази. Такође, имамо и праг за прорачун тачности модела.</w:t>
      </w:r>
      <w:r w:rsidR="005564FF">
        <w:rPr>
          <w:lang w:val="sr-Cyrl-BA"/>
        </w:rPr>
        <w:t xml:space="preserve"> </w:t>
      </w:r>
      <w:r w:rsidR="00B3033B" w:rsidRPr="00B3033B">
        <w:rPr>
          <w:lang w:val="ru-RU"/>
        </w:rPr>
        <w:t xml:space="preserve"> </w:t>
      </w:r>
    </w:p>
    <w:p w14:paraId="373EE097" w14:textId="77777777" w:rsidR="00786D5F" w:rsidRPr="001C6F70" w:rsidRDefault="00786D5F" w:rsidP="001C6F70">
      <w:pPr>
        <w:pStyle w:val="NoSpacing"/>
        <w:rPr>
          <w:lang w:val="ru-RU"/>
        </w:rPr>
      </w:pPr>
    </w:p>
    <w:p w14:paraId="5B105203" w14:textId="442345F9" w:rsidR="003E6564" w:rsidRDefault="00241E79" w:rsidP="00241E79">
      <w:pPr>
        <w:pStyle w:val="NoSpacing"/>
        <w:ind w:firstLine="0"/>
        <w:jc w:val="center"/>
      </w:pPr>
      <w:r w:rsidRPr="00241E79">
        <w:rPr>
          <w:noProof/>
        </w:rPr>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33"/>
                    <a:stretch>
                      <a:fillRect/>
                    </a:stretch>
                  </pic:blipFill>
                  <pic:spPr>
                    <a:xfrm>
                      <a:off x="0" y="0"/>
                      <a:ext cx="5943600" cy="1353185"/>
                    </a:xfrm>
                    <a:prstGeom prst="rect">
                      <a:avLst/>
                    </a:prstGeom>
                  </pic:spPr>
                </pic:pic>
              </a:graphicData>
            </a:graphic>
          </wp:inline>
        </w:drawing>
      </w:r>
    </w:p>
    <w:p w14:paraId="45A7C269" w14:textId="6A053E6C" w:rsidR="004B2026" w:rsidRDefault="004B2026" w:rsidP="004B2026">
      <w:pPr>
        <w:pStyle w:val="NoSpacing"/>
        <w:ind w:firstLine="0"/>
        <w:jc w:val="center"/>
        <w:rPr>
          <w:lang w:val="sr-Latn-BA"/>
        </w:rPr>
      </w:pPr>
      <w:r>
        <w:rPr>
          <w:rFonts w:cs="Times New Roman"/>
          <w:i/>
          <w:iCs/>
          <w:lang w:val="sr-Cyrl-BA"/>
        </w:rPr>
        <w:t>Слика 5.1. Дефинисање параметара</w:t>
      </w:r>
    </w:p>
    <w:p w14:paraId="1C271E93" w14:textId="77777777" w:rsidR="0028541A" w:rsidRDefault="0028541A" w:rsidP="00532390">
      <w:pPr>
        <w:pStyle w:val="Heading2"/>
        <w:numPr>
          <w:ilvl w:val="1"/>
          <w:numId w:val="1"/>
        </w:numPr>
        <w:rPr>
          <w:lang w:val="sr-Cyrl-BA"/>
        </w:rPr>
      </w:pPr>
      <w:bookmarkStart w:id="188" w:name="_Toc151317520"/>
      <w:r>
        <w:rPr>
          <w:lang w:val="sr-Cyrl-BA"/>
        </w:rPr>
        <w:t>Помоћне функције</w:t>
      </w:r>
      <w:bookmarkEnd w:id="188"/>
    </w:p>
    <w:p w14:paraId="23CCACF2" w14:textId="27B5AFB4" w:rsidR="0028541A" w:rsidRDefault="0028541A" w:rsidP="0028541A">
      <w:pPr>
        <w:pStyle w:val="NoSpacing"/>
        <w:rPr>
          <w:lang w:val="sr-Cyrl-BA"/>
        </w:rPr>
      </w:pPr>
      <w:commentRangeStart w:id="189"/>
      <w:r w:rsidRPr="0028541A">
        <w:rPr>
          <w:lang w:val="ru-RU"/>
        </w:rPr>
        <w:t>Како бисмо</w:t>
      </w:r>
      <w:r>
        <w:rPr>
          <w:lang w:val="sr-Cyrl-BA"/>
        </w:rPr>
        <w:t xml:space="preserve"> што читкије</w:t>
      </w:r>
      <w:del w:id="190" w:author="Aleksandar Kelec" w:date="2023-11-26T19:28:00Z">
        <w:r w:rsidDel="00141623">
          <w:rPr>
            <w:lang w:val="sr-Cyrl-BA"/>
          </w:rPr>
          <w:delText xml:space="preserve"> </w:delText>
        </w:r>
      </w:del>
      <w:r>
        <w:rPr>
          <w:lang w:val="sr-Cyrl-BA"/>
        </w:rPr>
        <w:t xml:space="preserve"> ријешили проблем, дефинисали </w:t>
      </w:r>
      <w:commentRangeEnd w:id="189"/>
      <w:r w:rsidR="00141623">
        <w:rPr>
          <w:rStyle w:val="CommentReference"/>
          <w:rFonts w:ascii="Arial" w:hAnsi="Arial"/>
          <w:lang w:val="sr-Latn-BA"/>
        </w:rPr>
        <w:commentReference w:id="189"/>
      </w:r>
      <w:r>
        <w:rPr>
          <w:lang w:val="sr-Cyrl-BA"/>
        </w:rPr>
        <w:t>смо три помоћне функције. Прва фукција је кориштена за рачунање тачности модела. Друга функција је</w:t>
      </w:r>
      <w:ins w:id="191" w:author="Aleksandar Kelec" w:date="2023-11-26T19:29:00Z">
        <w:r w:rsidR="008C6AC4" w:rsidRPr="008C6AC4">
          <w:rPr>
            <w:lang w:val="sr-Cyrl-BA"/>
          </w:rPr>
          <w:t xml:space="preserve"> </w:t>
        </w:r>
        <w:r w:rsidR="008C6AC4">
          <w:rPr>
            <w:lang w:val="sr-Cyrl-BA"/>
          </w:rPr>
          <w:t>кориштена</w:t>
        </w:r>
      </w:ins>
      <w:r>
        <w:rPr>
          <w:lang w:val="sr-Cyrl-BA"/>
        </w:rPr>
        <w:t xml:space="preserve"> за исцртавање матрице конфузије. Посљедња фунција моји </w:t>
      </w:r>
      <w:commentRangeStart w:id="192"/>
      <w:r>
        <w:rPr>
          <w:lang w:val="sr-Cyrl-BA"/>
        </w:rPr>
        <w:t xml:space="preserve">смо морали </w:t>
      </w:r>
      <w:commentRangeEnd w:id="192"/>
      <w:r w:rsidR="00311E98">
        <w:rPr>
          <w:rStyle w:val="CommentReference"/>
          <w:rFonts w:ascii="Arial" w:hAnsi="Arial"/>
          <w:lang w:val="sr-Latn-BA"/>
        </w:rPr>
        <w:commentReference w:id="192"/>
      </w:r>
      <w:r>
        <w:rPr>
          <w:lang w:val="sr-Cyrl-BA"/>
        </w:rPr>
        <w:t xml:space="preserve">да креирамо је функција за тренирање и анализу модела. </w:t>
      </w:r>
    </w:p>
    <w:p w14:paraId="6235D617" w14:textId="44BC4A79" w:rsidR="001C6F70" w:rsidRDefault="00EB0C41" w:rsidP="001C6F70">
      <w:pPr>
        <w:pStyle w:val="NoSpacing"/>
        <w:ind w:firstLine="0"/>
        <w:jc w:val="center"/>
        <w:rPr>
          <w:lang w:val="sr-Cyrl-BA"/>
        </w:rPr>
      </w:pPr>
      <w:r>
        <w:rPr>
          <w:noProof/>
          <w:lang w:val="sr-Cyrl-BA"/>
        </w:rPr>
        <w:lastRenderedPageBreak/>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p>
    <w:p w14:paraId="59EF1271" w14:textId="721F5745" w:rsidR="004B2026" w:rsidRDefault="004B2026" w:rsidP="004B2026">
      <w:pPr>
        <w:pStyle w:val="NoSpacing"/>
        <w:ind w:firstLine="0"/>
        <w:jc w:val="center"/>
        <w:rPr>
          <w:lang w:val="sr-Latn-BA"/>
        </w:rPr>
      </w:pPr>
      <w:r>
        <w:rPr>
          <w:rFonts w:cs="Times New Roman"/>
          <w:i/>
          <w:iCs/>
          <w:lang w:val="sr-Cyrl-BA"/>
        </w:rPr>
        <w:t>Слика 5.2. Помоћне функције за рачунање прецизности и исцртавање матрице</w:t>
      </w:r>
    </w:p>
    <w:p w14:paraId="26425622" w14:textId="77777777" w:rsidR="004B2026" w:rsidRDefault="004B2026" w:rsidP="001C6F70">
      <w:pPr>
        <w:pStyle w:val="NoSpacing"/>
        <w:ind w:firstLine="0"/>
        <w:jc w:val="center"/>
        <w:rPr>
          <w:lang w:val="sr-Cyrl-BA"/>
        </w:rPr>
      </w:pPr>
    </w:p>
    <w:p w14:paraId="3E24ABFB" w14:textId="7EAAE3B2" w:rsidR="001C6F70" w:rsidRPr="0028541A" w:rsidRDefault="00EB0C41" w:rsidP="001C6F70">
      <w:pPr>
        <w:pStyle w:val="NoSpacing"/>
        <w:ind w:firstLine="0"/>
        <w:jc w:val="center"/>
        <w:rPr>
          <w:lang w:val="sr-Cyrl-BA"/>
        </w:rPr>
      </w:pPr>
      <w:r>
        <w:rPr>
          <w:noProof/>
          <w:lang w:val="sr-Cyrl-BA"/>
        </w:rPr>
        <w:lastRenderedPageBreak/>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p>
    <w:p w14:paraId="3763F51E" w14:textId="44645D32" w:rsidR="004B2026" w:rsidRDefault="004B2026" w:rsidP="004B2026">
      <w:pPr>
        <w:pStyle w:val="NoSpacing"/>
        <w:ind w:firstLine="0"/>
        <w:jc w:val="center"/>
        <w:rPr>
          <w:rFonts w:cs="Times New Roman"/>
          <w:i/>
          <w:iCs/>
          <w:lang w:val="sr-Cyrl-BA"/>
        </w:rPr>
      </w:pPr>
      <w:r>
        <w:rPr>
          <w:rFonts w:cs="Times New Roman"/>
          <w:i/>
          <w:iCs/>
          <w:lang w:val="sr-Cyrl-BA"/>
        </w:rPr>
        <w:t>Слика 5.3. Помоћна функција за прилагођавање и анализирање модела</w:t>
      </w:r>
    </w:p>
    <w:p w14:paraId="4B6C92EE" w14:textId="77777777" w:rsidR="00DF7825" w:rsidRDefault="00915149" w:rsidP="00532390">
      <w:pPr>
        <w:pStyle w:val="Heading2"/>
        <w:numPr>
          <w:ilvl w:val="1"/>
          <w:numId w:val="1"/>
        </w:numPr>
        <w:rPr>
          <w:lang w:val="sr-Cyrl-BA"/>
        </w:rPr>
      </w:pPr>
      <w:bookmarkStart w:id="193" w:name="_Toc151317521"/>
      <w:r>
        <w:rPr>
          <w:lang w:val="sr-Cyrl-BA"/>
        </w:rPr>
        <w:t>Прикупљање</w:t>
      </w:r>
      <w:r w:rsidR="00B104CA">
        <w:rPr>
          <w:lang w:val="sr-Cyrl-BA"/>
        </w:rPr>
        <w:t xml:space="preserve"> података</w:t>
      </w:r>
      <w:bookmarkEnd w:id="193"/>
    </w:p>
    <w:p w14:paraId="1F4D98CB" w14:textId="56771A65" w:rsidR="00C7714E" w:rsidRPr="00C7714E" w:rsidRDefault="00C7714E" w:rsidP="00C7714E">
      <w:pPr>
        <w:pStyle w:val="NoSpacing"/>
        <w:rPr>
          <w:lang w:val="sr-Cyrl-BA"/>
        </w:rPr>
      </w:pPr>
      <w:r>
        <w:rPr>
          <w:lang w:val="sr-Cyrl-BA"/>
        </w:rPr>
        <w:t xml:space="preserve">Подаци су преузети </w:t>
      </w:r>
      <w:del w:id="194" w:author="Aleksandar Kelec" w:date="2023-11-26T19:29:00Z">
        <w:r w:rsidDel="00EE6ABA">
          <w:rPr>
            <w:lang w:val="sr-Cyrl-BA"/>
          </w:rPr>
          <w:delText xml:space="preserve">са </w:delText>
        </w:r>
      </w:del>
      <w:ins w:id="195" w:author="Aleksandar Kelec" w:date="2023-11-26T19:29:00Z">
        <w:r w:rsidR="00EE6ABA">
          <w:rPr>
            <w:lang w:val="sr-Cyrl-BA"/>
          </w:rPr>
          <w:t xml:space="preserve">из </w:t>
        </w:r>
      </w:ins>
      <w:r>
        <w:rPr>
          <w:lang w:val="sr-Cyrl-BA"/>
        </w:rPr>
        <w:t xml:space="preserve">отвореног </w:t>
      </w:r>
      <w:r>
        <w:rPr>
          <w:lang w:val="sr-Latn-BA"/>
        </w:rPr>
        <w:t xml:space="preserve">BitLab </w:t>
      </w:r>
      <w:r>
        <w:rPr>
          <w:lang w:val="sr-Cyrl-BA"/>
        </w:rPr>
        <w:t xml:space="preserve">репозиторијума који је креиран за </w:t>
      </w:r>
      <w:commentRangeStart w:id="196"/>
      <w:r>
        <w:rPr>
          <w:lang w:val="sr-Cyrl-BA"/>
        </w:rPr>
        <w:t xml:space="preserve">мастер рад </w:t>
      </w:r>
      <w:r w:rsidRPr="00C7714E">
        <w:rPr>
          <w:lang w:val="sr-Cyrl-BA"/>
        </w:rPr>
        <w:t>"CO2 based room occupancy detection :</w:t>
      </w:r>
      <w:r>
        <w:rPr>
          <w:lang w:val="sr-Cyrl-BA"/>
        </w:rPr>
        <w:t xml:space="preserve"> </w:t>
      </w:r>
      <w:r w:rsidRPr="00C7714E">
        <w:rPr>
          <w:lang w:val="sr-Cyrl-BA"/>
        </w:rPr>
        <w:t>an IoT and machine learning application" Bockstael, Nicolas ; Jadin, Alexandre</w:t>
      </w:r>
      <w:r>
        <w:rPr>
          <w:lang w:val="sr-Cyrl-BA"/>
        </w:rPr>
        <w:t>.</w:t>
      </w:r>
      <w:commentRangeEnd w:id="196"/>
      <w:r w:rsidR="00EE6ABA">
        <w:rPr>
          <w:rStyle w:val="CommentReference"/>
          <w:rFonts w:ascii="Arial" w:hAnsi="Arial"/>
          <w:lang w:val="sr-Latn-BA"/>
        </w:rPr>
        <w:commentReference w:id="196"/>
      </w:r>
    </w:p>
    <w:p w14:paraId="7EEB5F89" w14:textId="77777777" w:rsidR="005604D2" w:rsidRPr="005604D2" w:rsidRDefault="005604D2" w:rsidP="005604D2">
      <w:pPr>
        <w:pStyle w:val="NoSpacing"/>
        <w:rPr>
          <w:lang w:val="ru-RU"/>
        </w:rPr>
      </w:pPr>
      <w:r w:rsidRPr="005604D2">
        <w:rPr>
          <w:lang w:val="ru-RU"/>
        </w:rPr>
        <w:t>У првој цјелини увозимо све библиотеке које ће бити кориштене у коду:</w:t>
      </w:r>
    </w:p>
    <w:p w14:paraId="26BD0907" w14:textId="69BCB7A4" w:rsidR="005604D2" w:rsidRPr="005604D2" w:rsidRDefault="005604D2" w:rsidP="005604D2">
      <w:pPr>
        <w:pStyle w:val="NoSpacing"/>
        <w:numPr>
          <w:ilvl w:val="0"/>
          <w:numId w:val="6"/>
        </w:numPr>
        <w:rPr>
          <w:lang w:val="ru-RU"/>
        </w:rPr>
      </w:pPr>
      <w:r w:rsidRPr="005604D2">
        <w:rPr>
          <w:b/>
          <w:bCs/>
          <w:lang w:val="ru-RU"/>
        </w:rPr>
        <w:t>pandas</w:t>
      </w:r>
      <w:r w:rsidRPr="005604D2">
        <w:rPr>
          <w:lang w:val="ru-RU"/>
        </w:rPr>
        <w:t xml:space="preserve"> за манипулацију и анализу података</w:t>
      </w:r>
      <w:commentRangeStart w:id="197"/>
      <w:ins w:id="198" w:author="Aleksandar Kelec" w:date="2023-11-26T19:31:00Z">
        <w:r w:rsidR="00A116DF">
          <w:rPr>
            <w:lang w:val="ru-RU"/>
          </w:rPr>
          <w:t>,</w:t>
        </w:r>
        <w:commentRangeEnd w:id="197"/>
        <w:r w:rsidR="00A116DF">
          <w:rPr>
            <w:rStyle w:val="CommentReference"/>
            <w:rFonts w:ascii="Arial" w:hAnsi="Arial"/>
            <w:lang w:val="sr-Latn-BA"/>
          </w:rPr>
          <w:commentReference w:id="197"/>
        </w:r>
      </w:ins>
    </w:p>
    <w:p w14:paraId="3D100791" w14:textId="77777777" w:rsidR="005604D2" w:rsidRPr="005604D2" w:rsidRDefault="005604D2" w:rsidP="005604D2">
      <w:pPr>
        <w:pStyle w:val="NoSpacing"/>
        <w:numPr>
          <w:ilvl w:val="0"/>
          <w:numId w:val="6"/>
        </w:numPr>
        <w:rPr>
          <w:lang w:val="ru-RU"/>
        </w:rPr>
      </w:pPr>
      <w:r w:rsidRPr="005604D2">
        <w:rPr>
          <w:b/>
          <w:bCs/>
          <w:lang w:val="ru-RU"/>
        </w:rPr>
        <w:t>numpy</w:t>
      </w:r>
      <w:r w:rsidRPr="005604D2">
        <w:rPr>
          <w:lang w:val="ru-RU"/>
        </w:rPr>
        <w:t xml:space="preserve"> за математичке операције над подацима</w:t>
      </w:r>
    </w:p>
    <w:p w14:paraId="2AFF1E18" w14:textId="77777777" w:rsidR="005604D2" w:rsidRPr="005604D2" w:rsidRDefault="005604D2" w:rsidP="005604D2">
      <w:pPr>
        <w:pStyle w:val="NoSpacing"/>
        <w:numPr>
          <w:ilvl w:val="0"/>
          <w:numId w:val="6"/>
        </w:numPr>
        <w:rPr>
          <w:lang w:val="ru-RU"/>
        </w:rPr>
      </w:pPr>
      <w:r w:rsidRPr="005604D2">
        <w:rPr>
          <w:b/>
          <w:bCs/>
          <w:lang w:val="ru-RU"/>
        </w:rPr>
        <w:t>matplotlib.pyplot</w:t>
      </w:r>
      <w:r w:rsidRPr="005604D2">
        <w:rPr>
          <w:lang w:val="ru-RU"/>
        </w:rPr>
        <w:t xml:space="preserve"> за визуализацију података</w:t>
      </w:r>
    </w:p>
    <w:p w14:paraId="18323F16" w14:textId="77777777" w:rsidR="005604D2" w:rsidRPr="005604D2" w:rsidRDefault="005604D2" w:rsidP="005604D2">
      <w:pPr>
        <w:pStyle w:val="NoSpacing"/>
        <w:numPr>
          <w:ilvl w:val="0"/>
          <w:numId w:val="6"/>
        </w:numPr>
        <w:rPr>
          <w:lang w:val="ru-RU"/>
        </w:rPr>
      </w:pPr>
      <w:r w:rsidRPr="005604D2">
        <w:rPr>
          <w:b/>
          <w:bCs/>
          <w:lang w:val="ru-RU"/>
        </w:rPr>
        <w:t>time</w:t>
      </w:r>
      <w:r w:rsidRPr="005604D2">
        <w:rPr>
          <w:lang w:val="ru-RU"/>
        </w:rPr>
        <w:t xml:space="preserve"> за мјерење времена извршавања тренирања модела</w:t>
      </w:r>
    </w:p>
    <w:p w14:paraId="5AAAE397" w14:textId="77777777" w:rsidR="005604D2" w:rsidRPr="005604D2" w:rsidRDefault="005604D2" w:rsidP="005604D2">
      <w:pPr>
        <w:pStyle w:val="NoSpacing"/>
        <w:numPr>
          <w:ilvl w:val="0"/>
          <w:numId w:val="6"/>
        </w:numPr>
        <w:rPr>
          <w:lang w:val="ru-RU"/>
        </w:rPr>
      </w:pPr>
      <w:r w:rsidRPr="005604D2">
        <w:rPr>
          <w:b/>
          <w:bCs/>
          <w:lang w:val="ru-RU"/>
        </w:rPr>
        <w:t>datetime</w:t>
      </w:r>
      <w:r w:rsidRPr="005604D2">
        <w:rPr>
          <w:lang w:val="ru-RU"/>
        </w:rPr>
        <w:t xml:space="preserve"> за рад са датумима и временима</w:t>
      </w:r>
    </w:p>
    <w:p w14:paraId="68EA0553" w14:textId="77777777" w:rsidR="005604D2" w:rsidRPr="005604D2" w:rsidRDefault="005604D2" w:rsidP="005604D2">
      <w:pPr>
        <w:pStyle w:val="NoSpacing"/>
        <w:numPr>
          <w:ilvl w:val="0"/>
          <w:numId w:val="6"/>
        </w:numPr>
        <w:rPr>
          <w:lang w:val="en-US"/>
        </w:rPr>
      </w:pPr>
      <w:proofErr w:type="spellStart"/>
      <w:r w:rsidRPr="005604D2">
        <w:rPr>
          <w:b/>
          <w:bCs/>
          <w:lang w:val="en-US"/>
        </w:rPr>
        <w:t>classification_report</w:t>
      </w:r>
      <w:proofErr w:type="spellEnd"/>
      <w:r w:rsidRPr="005604D2">
        <w:rPr>
          <w:lang w:val="en-US"/>
        </w:rPr>
        <w:t xml:space="preserve"> </w:t>
      </w:r>
      <w:r w:rsidRPr="005604D2">
        <w:rPr>
          <w:lang w:val="ru-RU"/>
        </w:rPr>
        <w:t>и</w:t>
      </w:r>
      <w:r w:rsidRPr="005604D2">
        <w:rPr>
          <w:lang w:val="en-US"/>
        </w:rPr>
        <w:t xml:space="preserve"> </w:t>
      </w:r>
      <w:proofErr w:type="spellStart"/>
      <w:r w:rsidRPr="005604D2">
        <w:rPr>
          <w:b/>
          <w:bCs/>
          <w:lang w:val="en-US"/>
        </w:rPr>
        <w:t>confusion_matrix</w:t>
      </w:r>
      <w:proofErr w:type="spellEnd"/>
      <w:r w:rsidRPr="005604D2">
        <w:rPr>
          <w:lang w:val="en-US"/>
        </w:rPr>
        <w:t xml:space="preserve"> </w:t>
      </w:r>
      <w:r w:rsidR="00377B5F">
        <w:rPr>
          <w:lang w:val="sr-Cyrl-BA"/>
        </w:rPr>
        <w:t xml:space="preserve">за </w:t>
      </w:r>
      <w:r w:rsidRPr="005604D2">
        <w:rPr>
          <w:lang w:val="ru-RU"/>
        </w:rPr>
        <w:t>процјену</w:t>
      </w:r>
      <w:r w:rsidRPr="005604D2">
        <w:rPr>
          <w:lang w:val="en-US"/>
        </w:rPr>
        <w:t xml:space="preserve"> </w:t>
      </w:r>
      <w:r w:rsidRPr="005604D2">
        <w:rPr>
          <w:lang w:val="ru-RU"/>
        </w:rPr>
        <w:t>перформанси</w:t>
      </w:r>
      <w:r w:rsidRPr="005604D2">
        <w:rPr>
          <w:lang w:val="en-US"/>
        </w:rPr>
        <w:t xml:space="preserve"> </w:t>
      </w:r>
      <w:r w:rsidRPr="005604D2">
        <w:rPr>
          <w:lang w:val="ru-RU"/>
        </w:rPr>
        <w:t>модела</w:t>
      </w:r>
    </w:p>
    <w:p w14:paraId="74DB2973" w14:textId="77777777" w:rsidR="005604D2" w:rsidRPr="005604D2" w:rsidRDefault="005604D2" w:rsidP="005604D2">
      <w:pPr>
        <w:pStyle w:val="NoSpacing"/>
        <w:numPr>
          <w:ilvl w:val="0"/>
          <w:numId w:val="6"/>
        </w:numPr>
        <w:rPr>
          <w:lang w:val="ru-RU"/>
        </w:rPr>
      </w:pPr>
      <w:r w:rsidRPr="00377B5F">
        <w:rPr>
          <w:b/>
          <w:bCs/>
          <w:lang w:val="en-US"/>
        </w:rPr>
        <w:t>train</w:t>
      </w:r>
      <w:r w:rsidRPr="005564FF">
        <w:rPr>
          <w:b/>
          <w:bCs/>
          <w:lang w:val="ru-RU"/>
        </w:rPr>
        <w:t>_</w:t>
      </w:r>
      <w:r w:rsidRPr="00377B5F">
        <w:rPr>
          <w:b/>
          <w:bCs/>
          <w:lang w:val="en-US"/>
        </w:rPr>
        <w:t>test</w:t>
      </w:r>
      <w:r w:rsidRPr="005564FF">
        <w:rPr>
          <w:b/>
          <w:bCs/>
          <w:lang w:val="ru-RU"/>
        </w:rPr>
        <w:t>_</w:t>
      </w:r>
      <w:r w:rsidRPr="00377B5F">
        <w:rPr>
          <w:b/>
          <w:bCs/>
          <w:lang w:val="en-US"/>
        </w:rPr>
        <w:t>split</w:t>
      </w:r>
      <w:r w:rsidRPr="005564FF">
        <w:rPr>
          <w:lang w:val="ru-RU"/>
        </w:rPr>
        <w:t xml:space="preserve"> </w:t>
      </w:r>
      <w:r w:rsidRPr="005604D2">
        <w:rPr>
          <w:lang w:val="ru-RU"/>
        </w:rPr>
        <w:t>за</w:t>
      </w:r>
      <w:r w:rsidRPr="005564FF">
        <w:rPr>
          <w:lang w:val="ru-RU"/>
        </w:rPr>
        <w:t xml:space="preserve"> </w:t>
      </w:r>
      <w:r w:rsidRPr="005604D2">
        <w:rPr>
          <w:lang w:val="ru-RU"/>
        </w:rPr>
        <w:t>подјелу</w:t>
      </w:r>
      <w:r w:rsidRPr="005564FF">
        <w:rPr>
          <w:lang w:val="ru-RU"/>
        </w:rPr>
        <w:t xml:space="preserve"> </w:t>
      </w:r>
      <w:r w:rsidRPr="005604D2">
        <w:rPr>
          <w:lang w:val="ru-RU"/>
        </w:rPr>
        <w:t>скупа</w:t>
      </w:r>
      <w:r w:rsidRPr="005564FF">
        <w:rPr>
          <w:lang w:val="ru-RU"/>
        </w:rPr>
        <w:t xml:space="preserve"> </w:t>
      </w:r>
      <w:r w:rsidRPr="005604D2">
        <w:rPr>
          <w:lang w:val="ru-RU"/>
        </w:rPr>
        <w:t>података</w:t>
      </w:r>
      <w:r w:rsidRPr="005564FF">
        <w:rPr>
          <w:lang w:val="ru-RU"/>
        </w:rPr>
        <w:t xml:space="preserve"> </w:t>
      </w:r>
      <w:r w:rsidRPr="005604D2">
        <w:rPr>
          <w:lang w:val="ru-RU"/>
        </w:rPr>
        <w:t>на</w:t>
      </w:r>
      <w:r w:rsidRPr="005564FF">
        <w:rPr>
          <w:lang w:val="ru-RU"/>
        </w:rPr>
        <w:t xml:space="preserve"> </w:t>
      </w:r>
      <w:r w:rsidRPr="005604D2">
        <w:rPr>
          <w:lang w:val="ru-RU"/>
        </w:rPr>
        <w:t>скупове</w:t>
      </w:r>
      <w:r w:rsidRPr="005564FF">
        <w:rPr>
          <w:lang w:val="ru-RU"/>
        </w:rPr>
        <w:t xml:space="preserve"> </w:t>
      </w:r>
      <w:r w:rsidRPr="005604D2">
        <w:rPr>
          <w:lang w:val="ru-RU"/>
        </w:rPr>
        <w:t>за</w:t>
      </w:r>
      <w:r w:rsidRPr="005564FF">
        <w:rPr>
          <w:lang w:val="ru-RU"/>
        </w:rPr>
        <w:t xml:space="preserve"> </w:t>
      </w:r>
      <w:r w:rsidRPr="005604D2">
        <w:rPr>
          <w:lang w:val="ru-RU"/>
        </w:rPr>
        <w:t>тренирање</w:t>
      </w:r>
      <w:r w:rsidRPr="005564FF">
        <w:rPr>
          <w:lang w:val="ru-RU"/>
        </w:rPr>
        <w:t xml:space="preserve"> </w:t>
      </w:r>
      <w:r w:rsidRPr="005604D2">
        <w:rPr>
          <w:lang w:val="ru-RU"/>
        </w:rPr>
        <w:t>и</w:t>
      </w:r>
      <w:r w:rsidRPr="005564FF">
        <w:rPr>
          <w:lang w:val="ru-RU"/>
        </w:rPr>
        <w:t xml:space="preserve"> </w:t>
      </w:r>
      <w:r w:rsidRPr="005604D2">
        <w:rPr>
          <w:lang w:val="ru-RU"/>
        </w:rPr>
        <w:t>тестирање</w:t>
      </w:r>
      <w:r w:rsidRPr="005564FF">
        <w:rPr>
          <w:lang w:val="ru-RU"/>
        </w:rPr>
        <w:t xml:space="preserve"> </w:t>
      </w:r>
    </w:p>
    <w:p w14:paraId="16D21AFD" w14:textId="1DBFFF95" w:rsidR="005604D2" w:rsidRPr="00391B1B" w:rsidRDefault="00377B5F" w:rsidP="005604D2">
      <w:pPr>
        <w:pStyle w:val="NoSpacing"/>
        <w:numPr>
          <w:ilvl w:val="0"/>
          <w:numId w:val="6"/>
        </w:numPr>
        <w:rPr>
          <w:b/>
          <w:bCs/>
          <w:lang w:val="ru-RU"/>
        </w:rPr>
      </w:pPr>
      <w:proofErr w:type="spellStart"/>
      <w:r w:rsidRPr="00377B5F">
        <w:rPr>
          <w:b/>
          <w:bCs/>
          <w:lang w:val="en-US"/>
        </w:rPr>
        <w:t>LogisticRegression</w:t>
      </w:r>
      <w:proofErr w:type="spellEnd"/>
      <w:r w:rsidRPr="00377B5F">
        <w:rPr>
          <w:b/>
          <w:bCs/>
          <w:lang w:val="ru-RU"/>
        </w:rPr>
        <w:t xml:space="preserve">, </w:t>
      </w:r>
      <w:proofErr w:type="spellStart"/>
      <w:r w:rsidRPr="00377B5F">
        <w:rPr>
          <w:b/>
          <w:bCs/>
          <w:lang w:val="en-US"/>
        </w:rPr>
        <w:t>GaussianNB</w:t>
      </w:r>
      <w:proofErr w:type="spellEnd"/>
      <w:r w:rsidRPr="00377B5F">
        <w:rPr>
          <w:b/>
          <w:bCs/>
          <w:lang w:val="ru-RU"/>
        </w:rPr>
        <w:t xml:space="preserve">, </w:t>
      </w:r>
      <w:proofErr w:type="spellStart"/>
      <w:r w:rsidRPr="00377B5F">
        <w:rPr>
          <w:b/>
          <w:bCs/>
          <w:lang w:val="en-US"/>
        </w:rPr>
        <w:t>KNeighborsClassifier</w:t>
      </w:r>
      <w:proofErr w:type="spellEnd"/>
      <w:r w:rsidRPr="00377B5F">
        <w:rPr>
          <w:b/>
          <w:bCs/>
          <w:lang w:val="ru-RU"/>
        </w:rPr>
        <w:t xml:space="preserve">, </w:t>
      </w:r>
      <w:proofErr w:type="spellStart"/>
      <w:r w:rsidRPr="00377B5F">
        <w:rPr>
          <w:b/>
          <w:bCs/>
          <w:lang w:val="en-US"/>
        </w:rPr>
        <w:t>DecisionTreeClassifier</w:t>
      </w:r>
      <w:proofErr w:type="spellEnd"/>
      <w:r w:rsidRPr="00377B5F">
        <w:rPr>
          <w:b/>
          <w:bCs/>
          <w:lang w:val="ru-RU"/>
        </w:rPr>
        <w:t xml:space="preserve">, </w:t>
      </w:r>
      <w:proofErr w:type="spellStart"/>
      <w:r w:rsidRPr="00377B5F">
        <w:rPr>
          <w:b/>
          <w:bCs/>
          <w:lang w:val="en-US"/>
        </w:rPr>
        <w:t>RandomForestClassifier</w:t>
      </w:r>
      <w:proofErr w:type="spellEnd"/>
      <w:r w:rsidRPr="00377B5F">
        <w:rPr>
          <w:b/>
          <w:bCs/>
          <w:lang w:val="ru-RU"/>
        </w:rPr>
        <w:t xml:space="preserve">, </w:t>
      </w:r>
      <w:proofErr w:type="spellStart"/>
      <w:r w:rsidRPr="00377B5F">
        <w:rPr>
          <w:b/>
          <w:bCs/>
          <w:lang w:val="en-US"/>
        </w:rPr>
        <w:t>GradientBoostingClassifier</w:t>
      </w:r>
      <w:proofErr w:type="spellEnd"/>
      <w:r w:rsidRPr="00377B5F">
        <w:rPr>
          <w:b/>
          <w:bCs/>
          <w:lang w:val="ru-RU"/>
        </w:rPr>
        <w:t xml:space="preserve">, </w:t>
      </w:r>
      <w:r w:rsidRPr="00377B5F">
        <w:rPr>
          <w:b/>
          <w:bCs/>
          <w:lang w:val="en-US"/>
        </w:rPr>
        <w:t>SVC</w:t>
      </w:r>
      <w:r w:rsidRPr="00377B5F">
        <w:rPr>
          <w:b/>
          <w:bCs/>
          <w:lang w:val="ru-RU"/>
        </w:rPr>
        <w:t xml:space="preserve">, </w:t>
      </w:r>
      <w:proofErr w:type="spellStart"/>
      <w:r w:rsidRPr="00377B5F">
        <w:rPr>
          <w:b/>
          <w:bCs/>
          <w:lang w:val="en-US"/>
        </w:rPr>
        <w:t>LGBMClassifier</w:t>
      </w:r>
      <w:proofErr w:type="spellEnd"/>
      <w:r w:rsidRPr="00377B5F">
        <w:rPr>
          <w:b/>
          <w:bCs/>
          <w:lang w:val="ru-RU"/>
        </w:rPr>
        <w:t xml:space="preserve">, </w:t>
      </w:r>
      <w:proofErr w:type="spellStart"/>
      <w:r w:rsidRPr="00377B5F">
        <w:rPr>
          <w:b/>
          <w:bCs/>
          <w:lang w:val="en-US"/>
        </w:rPr>
        <w:t>LGBMRegressor</w:t>
      </w:r>
      <w:proofErr w:type="spellEnd"/>
      <w:r w:rsidRPr="00377B5F">
        <w:rPr>
          <w:b/>
          <w:bCs/>
          <w:lang w:val="ru-RU"/>
        </w:rPr>
        <w:t xml:space="preserve">, </w:t>
      </w:r>
      <w:proofErr w:type="spellStart"/>
      <w:r w:rsidRPr="00377B5F">
        <w:rPr>
          <w:b/>
          <w:bCs/>
          <w:lang w:val="en-US"/>
        </w:rPr>
        <w:t>KNeighborsRegressor</w:t>
      </w:r>
      <w:proofErr w:type="spellEnd"/>
      <w:r>
        <w:rPr>
          <w:lang w:val="sr-Cyrl-BA"/>
        </w:rPr>
        <w:t xml:space="preserve"> за израду модела за класификацију и регресију на основу одговарајућих алгоритама и техника машинског учења</w:t>
      </w:r>
      <w:ins w:id="199" w:author="Aleksandar Kelec" w:date="2023-11-26T19:31:00Z">
        <w:r w:rsidR="00A116DF">
          <w:rPr>
            <w:lang w:val="sr-Cyrl-BA"/>
          </w:rPr>
          <w:t>.</w:t>
        </w:r>
      </w:ins>
    </w:p>
    <w:p w14:paraId="15621948" w14:textId="5F59A726" w:rsidR="006A0EDC" w:rsidRDefault="00241E79" w:rsidP="006A0EDC">
      <w:pPr>
        <w:pStyle w:val="NoSpacing"/>
        <w:ind w:firstLine="0"/>
        <w:jc w:val="center"/>
        <w:rPr>
          <w:b/>
          <w:bCs/>
          <w:lang w:val="ru-RU"/>
        </w:rPr>
      </w:pPr>
      <w:r w:rsidRPr="00241E79">
        <w:rPr>
          <w:b/>
          <w:bCs/>
          <w:noProof/>
          <w:lang w:val="ru-RU"/>
        </w:rPr>
        <w:lastRenderedPageBreak/>
        <w:drawing>
          <wp:inline distT="0" distB="0" distL="0" distR="0" wp14:anchorId="0D6E531F" wp14:editId="5672B25D">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6"/>
                    <a:stretch>
                      <a:fillRect/>
                    </a:stretch>
                  </pic:blipFill>
                  <pic:spPr>
                    <a:xfrm>
                      <a:off x="0" y="0"/>
                      <a:ext cx="5943600" cy="4690745"/>
                    </a:xfrm>
                    <a:prstGeom prst="rect">
                      <a:avLst/>
                    </a:prstGeom>
                    <a:ln>
                      <a:noFill/>
                    </a:ln>
                  </pic:spPr>
                </pic:pic>
              </a:graphicData>
            </a:graphic>
          </wp:inline>
        </w:drawing>
      </w:r>
    </w:p>
    <w:p w14:paraId="49D6416C" w14:textId="29496931" w:rsidR="004B2026" w:rsidRDefault="004B2026" w:rsidP="004B2026">
      <w:pPr>
        <w:pStyle w:val="NoSpacing"/>
        <w:ind w:firstLine="0"/>
        <w:jc w:val="center"/>
        <w:rPr>
          <w:rFonts w:cs="Times New Roman"/>
          <w:i/>
          <w:iCs/>
          <w:lang w:val="sr-Cyrl-BA"/>
        </w:rPr>
      </w:pPr>
      <w:r>
        <w:rPr>
          <w:rFonts w:cs="Times New Roman"/>
          <w:i/>
          <w:iCs/>
          <w:lang w:val="sr-Cyrl-BA"/>
        </w:rPr>
        <w:t>Слика 5.4. Увоз потребних спољашњих библиотека</w:t>
      </w:r>
    </w:p>
    <w:p w14:paraId="2DDB57FF" w14:textId="77777777" w:rsidR="00391B1B" w:rsidRPr="00377B5F" w:rsidRDefault="00391B1B" w:rsidP="006A0EDC">
      <w:pPr>
        <w:pStyle w:val="NoSpacing"/>
        <w:ind w:firstLine="0"/>
        <w:jc w:val="center"/>
        <w:rPr>
          <w:b/>
          <w:bCs/>
          <w:lang w:val="ru-RU"/>
        </w:rPr>
      </w:pPr>
    </w:p>
    <w:p w14:paraId="6F708990" w14:textId="1DC51E6E" w:rsidR="003D2990" w:rsidRDefault="00391B1B" w:rsidP="005604D2">
      <w:pPr>
        <w:pStyle w:val="NoSpacing"/>
        <w:rPr>
          <w:lang w:val="ru-RU"/>
        </w:rPr>
      </w:pPr>
      <w:r>
        <w:rPr>
          <w:lang w:val="ru-RU"/>
        </w:rPr>
        <w:t>Даље,</w:t>
      </w:r>
      <w:r>
        <w:rPr>
          <w:lang w:val="sr-Cyrl-BA"/>
        </w:rPr>
        <w:t xml:space="preserve"> </w:t>
      </w:r>
      <w:r w:rsidR="003D2990" w:rsidRPr="003D2990">
        <w:rPr>
          <w:lang w:val="ru-RU"/>
        </w:rPr>
        <w:t>учитава</w:t>
      </w:r>
      <w:r>
        <w:rPr>
          <w:lang w:val="ru-RU"/>
        </w:rPr>
        <w:t>мо</w:t>
      </w:r>
      <w:r w:rsidR="003D2990" w:rsidRPr="00377B5F">
        <w:rPr>
          <w:lang w:val="ru-RU"/>
        </w:rPr>
        <w:t xml:space="preserve"> </w:t>
      </w:r>
      <w:commentRangeStart w:id="200"/>
      <w:r w:rsidR="003D2990" w:rsidRPr="005604D2">
        <w:rPr>
          <w:lang w:val="en-US"/>
        </w:rPr>
        <w:t>csv</w:t>
      </w:r>
      <w:r w:rsidR="003D2990" w:rsidRPr="00377B5F">
        <w:rPr>
          <w:lang w:val="ru-RU"/>
        </w:rPr>
        <w:t xml:space="preserve"> </w:t>
      </w:r>
      <w:commentRangeEnd w:id="200"/>
      <w:r w:rsidR="001B1777">
        <w:rPr>
          <w:rStyle w:val="CommentReference"/>
          <w:rFonts w:ascii="Arial" w:hAnsi="Arial"/>
          <w:lang w:val="sr-Latn-BA"/>
        </w:rPr>
        <w:commentReference w:id="200"/>
      </w:r>
      <w:r w:rsidR="003D2990" w:rsidRPr="003D2990">
        <w:rPr>
          <w:lang w:val="ru-RU"/>
        </w:rPr>
        <w:t>датотеку</w:t>
      </w:r>
      <w:r w:rsidR="003D2990" w:rsidRPr="00377B5F">
        <w:rPr>
          <w:lang w:val="ru-RU"/>
        </w:rPr>
        <w:t xml:space="preserve"> </w:t>
      </w:r>
      <w:r>
        <w:rPr>
          <w:lang w:val="ru-RU"/>
        </w:rPr>
        <w:t>која садржи скуп података за тренирање и</w:t>
      </w:r>
      <w:r w:rsidR="003D2990" w:rsidRPr="003D2990">
        <w:rPr>
          <w:lang w:val="ru-RU"/>
        </w:rPr>
        <w:t xml:space="preserve"> испису</w:t>
      </w:r>
      <w:ins w:id="201" w:author="Aleksandar Kelec" w:date="2023-11-26T19:32:00Z">
        <w:r w:rsidR="00FA4DCE">
          <w:rPr>
            <w:lang w:val="ru-RU"/>
          </w:rPr>
          <w:t>ј</w:t>
        </w:r>
      </w:ins>
      <w:r>
        <w:rPr>
          <w:lang w:val="ru-RU"/>
        </w:rPr>
        <w:t>емо</w:t>
      </w:r>
      <w:r w:rsidR="003D2990" w:rsidRPr="003D2990">
        <w:rPr>
          <w:lang w:val="ru-RU"/>
        </w:rPr>
        <w:t xml:space="preserve"> прв</w:t>
      </w:r>
      <w:r w:rsidR="003D2990">
        <w:rPr>
          <w:lang w:val="ru-RU"/>
        </w:rPr>
        <w:t>их</w:t>
      </w:r>
      <w:r w:rsidR="003D2990" w:rsidRPr="003D2990">
        <w:rPr>
          <w:lang w:val="ru-RU"/>
        </w:rPr>
        <w:t xml:space="preserve"> пет </w:t>
      </w:r>
      <w:r>
        <w:rPr>
          <w:lang w:val="ru-RU"/>
        </w:rPr>
        <w:t>редова</w:t>
      </w:r>
      <w:r w:rsidR="003D2990" w:rsidRPr="003D2990">
        <w:rPr>
          <w:lang w:val="ru-RU"/>
        </w:rPr>
        <w:t xml:space="preserve"> скупа података</w:t>
      </w:r>
      <w:r>
        <w:rPr>
          <w:lang w:val="ru-RU"/>
        </w:rPr>
        <w:t>.</w:t>
      </w:r>
    </w:p>
    <w:p w14:paraId="535DDCC3" w14:textId="77777777" w:rsidR="00A911BE" w:rsidRDefault="00A911BE" w:rsidP="005604D2">
      <w:pPr>
        <w:pStyle w:val="NoSpacing"/>
        <w:rPr>
          <w:lang w:val="ru-RU"/>
        </w:rPr>
      </w:pPr>
    </w:p>
    <w:p w14:paraId="5EC40ACA" w14:textId="474F2E88" w:rsidR="00AE4BC1" w:rsidRDefault="00EB0C41" w:rsidP="0001541C">
      <w:pPr>
        <w:pStyle w:val="NoSpacing"/>
        <w:ind w:firstLine="0"/>
        <w:jc w:val="center"/>
        <w:rPr>
          <w:lang w:val="ru-RU"/>
        </w:rPr>
      </w:pPr>
      <w:r w:rsidRPr="00EB0C41">
        <w:rPr>
          <w:noProof/>
          <w:lang w:val="ru-RU"/>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37"/>
                    <a:stretch>
                      <a:fillRect/>
                    </a:stretch>
                  </pic:blipFill>
                  <pic:spPr>
                    <a:xfrm>
                      <a:off x="0" y="0"/>
                      <a:ext cx="3273048" cy="1046026"/>
                    </a:xfrm>
                    <a:prstGeom prst="rect">
                      <a:avLst/>
                    </a:prstGeom>
                  </pic:spPr>
                </pic:pic>
              </a:graphicData>
            </a:graphic>
          </wp:inline>
        </w:drawing>
      </w:r>
    </w:p>
    <w:p w14:paraId="407C91AA" w14:textId="3ADC0F68" w:rsidR="004B2026" w:rsidRDefault="004B2026" w:rsidP="004B2026">
      <w:pPr>
        <w:pStyle w:val="NoSpacing"/>
        <w:ind w:firstLine="0"/>
        <w:jc w:val="center"/>
        <w:rPr>
          <w:lang w:val="sr-Latn-BA"/>
        </w:rPr>
      </w:pPr>
      <w:r>
        <w:rPr>
          <w:rFonts w:cs="Times New Roman"/>
          <w:i/>
          <w:iCs/>
          <w:lang w:val="sr-Cyrl-BA"/>
        </w:rPr>
        <w:t>Слика 5.6. Учитавање датотеке са подацима</w:t>
      </w:r>
    </w:p>
    <w:p w14:paraId="52DB41EA" w14:textId="77777777" w:rsidR="004B2026" w:rsidRDefault="004B2026" w:rsidP="0001541C">
      <w:pPr>
        <w:pStyle w:val="NoSpacing"/>
        <w:ind w:firstLine="0"/>
        <w:jc w:val="center"/>
        <w:rPr>
          <w:lang w:val="ru-RU"/>
        </w:rPr>
      </w:pPr>
    </w:p>
    <w:p w14:paraId="4B5A522C" w14:textId="28B4FFC6" w:rsidR="003A5713" w:rsidRDefault="00EB0C41" w:rsidP="006A0EDC">
      <w:pPr>
        <w:pStyle w:val="NoSpacing"/>
        <w:ind w:firstLine="0"/>
        <w:jc w:val="center"/>
        <w:rPr>
          <w:lang w:val="sr-Latn-BA"/>
        </w:rPr>
      </w:pPr>
      <w:r w:rsidRPr="00EB0C41">
        <w:rPr>
          <w:noProof/>
          <w:lang w:val="sr-Latn-BA"/>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38"/>
                    <a:stretch>
                      <a:fillRect/>
                    </a:stretch>
                  </pic:blipFill>
                  <pic:spPr>
                    <a:xfrm>
                      <a:off x="0" y="0"/>
                      <a:ext cx="5943600" cy="1019810"/>
                    </a:xfrm>
                    <a:prstGeom prst="rect">
                      <a:avLst/>
                    </a:prstGeom>
                  </pic:spPr>
                </pic:pic>
              </a:graphicData>
            </a:graphic>
          </wp:inline>
        </w:drawing>
      </w:r>
    </w:p>
    <w:p w14:paraId="241413B8" w14:textId="75C0907A" w:rsidR="004B2026" w:rsidRDefault="004B2026" w:rsidP="004B2026">
      <w:pPr>
        <w:pStyle w:val="NoSpacing"/>
        <w:ind w:firstLine="0"/>
        <w:jc w:val="center"/>
        <w:rPr>
          <w:lang w:val="sr-Latn-BA"/>
        </w:rPr>
      </w:pPr>
      <w:r>
        <w:rPr>
          <w:rFonts w:cs="Times New Roman"/>
          <w:i/>
          <w:iCs/>
          <w:lang w:val="sr-Cyrl-BA"/>
        </w:rPr>
        <w:t>Слика 5.7. Приказ првих пет редова табеле са подацима</w:t>
      </w:r>
    </w:p>
    <w:p w14:paraId="630F3B5F" w14:textId="52EB10D0" w:rsidR="003A5713" w:rsidRPr="004B2026" w:rsidRDefault="003A5713">
      <w:pPr>
        <w:rPr>
          <w:rFonts w:ascii="Times New Roman" w:hAnsi="Times New Roman"/>
          <w:sz w:val="24"/>
          <w:lang w:val="ru-RU"/>
        </w:rPr>
      </w:pPr>
    </w:p>
    <w:p w14:paraId="5A65A019" w14:textId="77777777" w:rsidR="00DF7825" w:rsidRPr="00391B1B" w:rsidRDefault="00C7714E" w:rsidP="00391B1B">
      <w:pPr>
        <w:pStyle w:val="Heading2"/>
        <w:numPr>
          <w:ilvl w:val="1"/>
          <w:numId w:val="1"/>
        </w:numPr>
        <w:rPr>
          <w:rFonts w:cs="Times New Roman"/>
          <w:lang w:val="sr-Cyrl-BA"/>
        </w:rPr>
      </w:pPr>
      <w:bookmarkStart w:id="202" w:name="_Toc151317522"/>
      <w:r>
        <w:rPr>
          <w:rFonts w:cs="Times New Roman"/>
          <w:lang w:val="sr-Cyrl-BA"/>
        </w:rPr>
        <w:t>Припрема</w:t>
      </w:r>
      <w:r w:rsidR="00915149">
        <w:rPr>
          <w:rFonts w:cs="Times New Roman"/>
          <w:lang w:val="sr-Cyrl-BA"/>
        </w:rPr>
        <w:t xml:space="preserve"> података</w:t>
      </w:r>
      <w:bookmarkEnd w:id="202"/>
    </w:p>
    <w:p w14:paraId="07BBD134" w14:textId="3D17B626" w:rsidR="00377B5F" w:rsidRDefault="00377B5F" w:rsidP="00377B5F">
      <w:pPr>
        <w:pStyle w:val="NoSpacing"/>
        <w:rPr>
          <w:lang w:val="sr-Cyrl-BA"/>
        </w:rPr>
      </w:pPr>
      <w:r w:rsidRPr="00391B1B">
        <w:rPr>
          <w:lang w:val="sr-Cyrl-BA"/>
        </w:rPr>
        <w:t xml:space="preserve">У </w:t>
      </w:r>
      <w:r w:rsidR="00391B1B" w:rsidRPr="00391B1B">
        <w:rPr>
          <w:lang w:val="sr-Cyrl-BA"/>
        </w:rPr>
        <w:t>овој</w:t>
      </w:r>
      <w:r w:rsidRPr="00391B1B">
        <w:rPr>
          <w:lang w:val="sr-Cyrl-BA"/>
        </w:rPr>
        <w:t xml:space="preserve"> цјелини </w:t>
      </w:r>
      <w:r w:rsidR="00391B1B" w:rsidRPr="00391B1B">
        <w:rPr>
          <w:lang w:val="sr-Cyrl-BA"/>
        </w:rPr>
        <w:t>прво исписујемо типове података за сваку појединачну колону и бирамо који</w:t>
      </w:r>
      <w:r w:rsidR="00915149">
        <w:rPr>
          <w:lang w:val="sr-Cyrl-BA"/>
        </w:rPr>
        <w:t xml:space="preserve"> ће </w:t>
      </w:r>
      <w:r w:rsidR="00391B1B" w:rsidRPr="00391B1B">
        <w:rPr>
          <w:lang w:val="sr-Cyrl-BA"/>
        </w:rPr>
        <w:t xml:space="preserve">подскуп података </w:t>
      </w:r>
      <w:r w:rsidRPr="00391B1B">
        <w:rPr>
          <w:lang w:val="sr-Cyrl-BA"/>
        </w:rPr>
        <w:t xml:space="preserve">бити кориштен за </w:t>
      </w:r>
      <w:r w:rsidR="00391B1B">
        <w:rPr>
          <w:lang w:val="sr-Cyrl-BA"/>
        </w:rPr>
        <w:t>генерисање модела</w:t>
      </w:r>
      <w:r w:rsidRPr="00391B1B">
        <w:rPr>
          <w:lang w:val="sr-Cyrl-BA"/>
        </w:rPr>
        <w:t>. У овом случају</w:t>
      </w:r>
      <w:r>
        <w:rPr>
          <w:lang w:val="sr-Cyrl-BA"/>
        </w:rPr>
        <w:t xml:space="preserve"> </w:t>
      </w:r>
      <w:r w:rsidRPr="00391B1B">
        <w:rPr>
          <w:lang w:val="sr-Cyrl-BA"/>
        </w:rPr>
        <w:t>бирамо седам атрибут</w:t>
      </w:r>
      <w:r w:rsidR="00C124BD">
        <w:rPr>
          <w:lang w:val="sr-Cyrl-BA"/>
        </w:rPr>
        <w:t>а</w:t>
      </w:r>
      <w:r w:rsidRPr="00391B1B">
        <w:rPr>
          <w:lang w:val="sr-Cyrl-BA"/>
        </w:rPr>
        <w:t xml:space="preserve">: </w:t>
      </w:r>
      <w:r>
        <w:t>co</w:t>
      </w:r>
      <w:r w:rsidRPr="00391B1B">
        <w:rPr>
          <w:lang w:val="sr-Cyrl-BA"/>
        </w:rPr>
        <w:t xml:space="preserve">2, </w:t>
      </w:r>
      <w:r>
        <w:t>humidity</w:t>
      </w:r>
      <w:r w:rsidRPr="00391B1B">
        <w:rPr>
          <w:lang w:val="sr-Cyrl-BA"/>
        </w:rPr>
        <w:t xml:space="preserve">, </w:t>
      </w:r>
      <w:r>
        <w:t>light</w:t>
      </w:r>
      <w:r w:rsidRPr="00391B1B">
        <w:rPr>
          <w:lang w:val="sr-Cyrl-BA"/>
        </w:rPr>
        <w:t xml:space="preserve">, </w:t>
      </w:r>
      <w:r>
        <w:t>motion</w:t>
      </w:r>
      <w:r w:rsidRPr="00391B1B">
        <w:rPr>
          <w:lang w:val="sr-Cyrl-BA"/>
        </w:rPr>
        <w:t xml:space="preserve">, </w:t>
      </w:r>
      <w:r>
        <w:t>person</w:t>
      </w:r>
      <w:r w:rsidRPr="00391B1B">
        <w:rPr>
          <w:lang w:val="sr-Cyrl-BA"/>
        </w:rPr>
        <w:t>_</w:t>
      </w:r>
      <w:r>
        <w:t>count</w:t>
      </w:r>
      <w:r w:rsidRPr="00391B1B">
        <w:rPr>
          <w:lang w:val="sr-Cyrl-BA"/>
        </w:rPr>
        <w:t xml:space="preserve">, </w:t>
      </w:r>
      <w:r>
        <w:t>temperature</w:t>
      </w:r>
      <w:r w:rsidRPr="00391B1B">
        <w:rPr>
          <w:lang w:val="sr-Cyrl-BA"/>
        </w:rPr>
        <w:t xml:space="preserve">, и </w:t>
      </w:r>
      <w:r>
        <w:t>time</w:t>
      </w:r>
      <w:r w:rsidRPr="00391B1B">
        <w:rPr>
          <w:lang w:val="sr-Cyrl-BA"/>
        </w:rPr>
        <w:t>_</w:t>
      </w:r>
      <w:r>
        <w:t>device</w:t>
      </w:r>
      <w:r w:rsidRPr="00391B1B">
        <w:rPr>
          <w:lang w:val="sr-Cyrl-BA"/>
        </w:rPr>
        <w:t>.</w:t>
      </w:r>
    </w:p>
    <w:p w14:paraId="16BF1309" w14:textId="77777777" w:rsidR="00A911BE" w:rsidRDefault="00A911BE" w:rsidP="00377B5F">
      <w:pPr>
        <w:pStyle w:val="NoSpacing"/>
        <w:rPr>
          <w:lang w:val="sr-Cyrl-BA"/>
        </w:rPr>
      </w:pPr>
    </w:p>
    <w:p w14:paraId="7616FCA6" w14:textId="1E1C2358" w:rsidR="00AE4BC1" w:rsidRDefault="006D3096" w:rsidP="00AE4BC1">
      <w:pPr>
        <w:pStyle w:val="NoSpacing"/>
        <w:ind w:firstLine="0"/>
        <w:jc w:val="center"/>
        <w:rPr>
          <w:lang w:val="sr-Cyrl-BA"/>
        </w:rPr>
      </w:pPr>
      <w:r w:rsidRPr="006D3096">
        <w:rPr>
          <w:noProof/>
          <w:lang w:val="sr-Cyrl-BA"/>
        </w:rPr>
        <w:drawing>
          <wp:inline distT="0" distB="0" distL="0" distR="0" wp14:anchorId="3884B4D2" wp14:editId="5619AB90">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39"/>
                    <a:stretch>
                      <a:fillRect/>
                    </a:stretch>
                  </pic:blipFill>
                  <pic:spPr>
                    <a:xfrm>
                      <a:off x="0" y="0"/>
                      <a:ext cx="2800741" cy="3686689"/>
                    </a:xfrm>
                    <a:prstGeom prst="rect">
                      <a:avLst/>
                    </a:prstGeom>
                  </pic:spPr>
                </pic:pic>
              </a:graphicData>
            </a:graphic>
          </wp:inline>
        </w:drawing>
      </w:r>
    </w:p>
    <w:p w14:paraId="29269CE5" w14:textId="6E272A25" w:rsidR="004B2026" w:rsidRDefault="004B2026" w:rsidP="004B2026">
      <w:pPr>
        <w:pStyle w:val="NoSpacing"/>
        <w:ind w:firstLine="0"/>
        <w:jc w:val="center"/>
        <w:rPr>
          <w:lang w:val="sr-Latn-BA"/>
        </w:rPr>
      </w:pPr>
      <w:r>
        <w:rPr>
          <w:rFonts w:cs="Times New Roman"/>
          <w:i/>
          <w:iCs/>
          <w:lang w:val="sr-Cyrl-BA"/>
        </w:rPr>
        <w:t>Слика 5.8. Исписивање типова података за колоне скупа података</w:t>
      </w:r>
    </w:p>
    <w:p w14:paraId="42008622" w14:textId="77777777" w:rsidR="004B2026" w:rsidRDefault="004B2026" w:rsidP="00AE4BC1">
      <w:pPr>
        <w:pStyle w:val="NoSpacing"/>
        <w:ind w:firstLine="0"/>
        <w:jc w:val="center"/>
        <w:rPr>
          <w:lang w:val="sr-Cyrl-BA"/>
        </w:rPr>
      </w:pPr>
    </w:p>
    <w:p w14:paraId="0785BF52" w14:textId="71C031B0" w:rsidR="00AE4BC1" w:rsidRDefault="006D3096" w:rsidP="00EB0C41">
      <w:pPr>
        <w:pStyle w:val="NoSpacing"/>
        <w:ind w:firstLine="0"/>
        <w:jc w:val="center"/>
        <w:rPr>
          <w:lang w:val="sr-Cyrl-BA"/>
        </w:rPr>
      </w:pPr>
      <w:r>
        <w:rPr>
          <w:noProof/>
          <w:lang w:val="sr-Cyrl-BA"/>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p>
    <w:p w14:paraId="55D746CD" w14:textId="6C527A90" w:rsidR="004B2026" w:rsidRDefault="004B2026" w:rsidP="004B2026">
      <w:pPr>
        <w:pStyle w:val="NoSpacing"/>
        <w:ind w:firstLine="0"/>
        <w:jc w:val="center"/>
        <w:rPr>
          <w:lang w:val="sr-Latn-BA"/>
        </w:rPr>
      </w:pPr>
      <w:r>
        <w:rPr>
          <w:rFonts w:cs="Times New Roman"/>
          <w:i/>
          <w:iCs/>
          <w:lang w:val="sr-Cyrl-BA"/>
        </w:rPr>
        <w:t>Слика 5.9. Избор одговарајућих колона у скупу података</w:t>
      </w:r>
    </w:p>
    <w:p w14:paraId="32C54AE7" w14:textId="77777777" w:rsidR="004B2026" w:rsidRDefault="004B2026" w:rsidP="00AE4BC1">
      <w:pPr>
        <w:pStyle w:val="NoSpacing"/>
        <w:ind w:firstLine="0"/>
        <w:jc w:val="center"/>
        <w:rPr>
          <w:lang w:val="sr-Cyrl-BA"/>
        </w:rPr>
      </w:pPr>
    </w:p>
    <w:p w14:paraId="4B555D81" w14:textId="2431712B" w:rsidR="00AE4BC1" w:rsidRDefault="00AE4BC1">
      <w:pPr>
        <w:rPr>
          <w:rFonts w:ascii="Times New Roman" w:hAnsi="Times New Roman"/>
          <w:noProof/>
          <w:sz w:val="24"/>
          <w:lang w:val="sr-Cyrl-BA"/>
        </w:rPr>
      </w:pPr>
      <w:r>
        <w:rPr>
          <w:noProof/>
          <w:lang w:val="sr-Cyrl-BA"/>
        </w:rPr>
        <w:br w:type="page"/>
      </w:r>
    </w:p>
    <w:p w14:paraId="24F0FEBF" w14:textId="26DFDA84" w:rsidR="00377B5F" w:rsidRDefault="00377B5F" w:rsidP="00377B5F">
      <w:pPr>
        <w:pStyle w:val="NoSpacing"/>
        <w:rPr>
          <w:lang w:val="sr-Cyrl-BA"/>
        </w:rPr>
      </w:pPr>
      <w:r w:rsidRPr="00377B5F">
        <w:rPr>
          <w:lang w:val="ru-RU"/>
        </w:rPr>
        <w:lastRenderedPageBreak/>
        <w:t xml:space="preserve">Након тога, </w:t>
      </w:r>
      <w:r w:rsidR="00007813">
        <w:rPr>
          <w:lang w:val="ru-RU"/>
        </w:rPr>
        <w:t>рачунамо</w:t>
      </w:r>
      <w:r w:rsidRPr="00377B5F">
        <w:rPr>
          <w:lang w:val="ru-RU"/>
        </w:rPr>
        <w:t xml:space="preserve"> основн</w:t>
      </w:r>
      <w:r w:rsidR="00391B1B">
        <w:rPr>
          <w:lang w:val="ru-RU"/>
        </w:rPr>
        <w:t>е</w:t>
      </w:r>
      <w:r w:rsidRPr="00377B5F">
        <w:rPr>
          <w:lang w:val="ru-RU"/>
        </w:rPr>
        <w:t xml:space="preserve"> статистичк</w:t>
      </w:r>
      <w:r w:rsidR="00391B1B">
        <w:rPr>
          <w:lang w:val="ru-RU"/>
        </w:rPr>
        <w:t>е</w:t>
      </w:r>
      <w:r w:rsidRPr="00377B5F">
        <w:rPr>
          <w:lang w:val="ru-RU"/>
        </w:rPr>
        <w:t xml:space="preserve"> мјер</w:t>
      </w:r>
      <w:r w:rsidR="00391B1B">
        <w:rPr>
          <w:lang w:val="ru-RU"/>
        </w:rPr>
        <w:t>е</w:t>
      </w:r>
      <w:r w:rsidRPr="00377B5F">
        <w:rPr>
          <w:lang w:val="ru-RU"/>
        </w:rPr>
        <w:t xml:space="preserve"> (број, средњ</w:t>
      </w:r>
      <w:r w:rsidR="00391B1B">
        <w:rPr>
          <w:lang w:val="ru-RU"/>
        </w:rPr>
        <w:t>е</w:t>
      </w:r>
      <w:r w:rsidRPr="00377B5F">
        <w:rPr>
          <w:lang w:val="ru-RU"/>
        </w:rPr>
        <w:t xml:space="preserve"> вриједност</w:t>
      </w:r>
      <w:r w:rsidR="00381B21">
        <w:rPr>
          <w:lang w:val="ru-RU"/>
        </w:rPr>
        <w:t>и</w:t>
      </w:r>
      <w:r w:rsidRPr="00377B5F">
        <w:rPr>
          <w:lang w:val="ru-RU"/>
        </w:rPr>
        <w:t>, стандардн</w:t>
      </w:r>
      <w:r w:rsidR="00381B21">
        <w:rPr>
          <w:lang w:val="ru-RU"/>
        </w:rPr>
        <w:t>у</w:t>
      </w:r>
      <w:r w:rsidRPr="00377B5F">
        <w:rPr>
          <w:lang w:val="ru-RU"/>
        </w:rPr>
        <w:t xml:space="preserve"> девијациј</w:t>
      </w:r>
      <w:r w:rsidR="00381B21">
        <w:rPr>
          <w:lang w:val="ru-RU"/>
        </w:rPr>
        <w:t>у</w:t>
      </w:r>
      <w:r w:rsidRPr="00377B5F">
        <w:rPr>
          <w:lang w:val="ru-RU"/>
        </w:rPr>
        <w:t>, минимум, максимум, квартил</w:t>
      </w:r>
      <w:r w:rsidR="00381B21">
        <w:rPr>
          <w:lang w:val="ru-RU"/>
        </w:rPr>
        <w:t>е</w:t>
      </w:r>
      <w:r w:rsidRPr="00377B5F">
        <w:rPr>
          <w:lang w:val="ru-RU"/>
        </w:rPr>
        <w:t>) за свак</w:t>
      </w:r>
      <w:r>
        <w:rPr>
          <w:lang w:val="ru-RU"/>
        </w:rPr>
        <w:t xml:space="preserve">у колону </w:t>
      </w:r>
      <w:r w:rsidRPr="00377B5F">
        <w:rPr>
          <w:lang w:val="ru-RU"/>
        </w:rPr>
        <w:t xml:space="preserve">у </w:t>
      </w:r>
      <w:r>
        <w:rPr>
          <w:lang w:val="sr-Cyrl-BA"/>
        </w:rPr>
        <w:t>скупу изабраних података</w:t>
      </w:r>
      <w:r w:rsidR="00007813">
        <w:rPr>
          <w:lang w:val="sr-Cyrl-BA"/>
        </w:rPr>
        <w:t xml:space="preserve">, </w:t>
      </w:r>
      <w:r w:rsidRPr="00377B5F">
        <w:rPr>
          <w:lang w:val="ru-RU"/>
        </w:rPr>
        <w:t>исписуј</w:t>
      </w:r>
      <w:r w:rsidR="00007813">
        <w:rPr>
          <w:lang w:val="ru-RU"/>
        </w:rPr>
        <w:t>емо</w:t>
      </w:r>
      <w:r w:rsidRPr="00377B5F">
        <w:rPr>
          <w:lang w:val="ru-RU"/>
        </w:rPr>
        <w:t xml:space="preserve"> облик (димензије) </w:t>
      </w:r>
      <w:r>
        <w:rPr>
          <w:lang w:val="sr-Cyrl-BA"/>
        </w:rPr>
        <w:t>изабраног скупа података</w:t>
      </w:r>
      <w:r w:rsidR="00007813">
        <w:rPr>
          <w:lang w:val="sr-Cyrl-BA"/>
        </w:rPr>
        <w:t xml:space="preserve">, </w:t>
      </w:r>
      <w:r w:rsidRPr="00377B5F">
        <w:rPr>
          <w:lang w:val="ru-RU"/>
        </w:rPr>
        <w:t>број дупликата у њему</w:t>
      </w:r>
      <w:r w:rsidR="00007813">
        <w:rPr>
          <w:lang w:val="ru-RU"/>
        </w:rPr>
        <w:t xml:space="preserve"> и провјеравамо да ли у скупу података имамо </w:t>
      </w:r>
      <w:r w:rsidR="00007813">
        <w:rPr>
          <w:lang w:val="sr-Latn-BA"/>
        </w:rPr>
        <w:t xml:space="preserve">null </w:t>
      </w:r>
      <w:r w:rsidR="00007813">
        <w:rPr>
          <w:lang w:val="sr-Cyrl-BA"/>
        </w:rPr>
        <w:t>вриједности и исписујемо њихов број.</w:t>
      </w:r>
    </w:p>
    <w:p w14:paraId="3B443F94" w14:textId="77777777" w:rsidR="00381B21" w:rsidRDefault="00381B21" w:rsidP="00377B5F">
      <w:pPr>
        <w:pStyle w:val="NoSpacing"/>
        <w:rPr>
          <w:lang w:val="sr-Cyrl-BA"/>
        </w:rPr>
      </w:pPr>
    </w:p>
    <w:p w14:paraId="4C69B9E8" w14:textId="7EE4A45D" w:rsidR="00007813" w:rsidRPr="00007813" w:rsidRDefault="00EB0C41" w:rsidP="00AE4BC1">
      <w:pPr>
        <w:pStyle w:val="NoSpacing"/>
        <w:ind w:firstLine="0"/>
        <w:jc w:val="center"/>
        <w:rPr>
          <w:lang w:val="sr-Cyrl-BA"/>
        </w:rPr>
      </w:pPr>
      <w:r>
        <w:rPr>
          <w:noProof/>
          <w:lang w:val="sr-Cyrl-BA"/>
        </w:rPr>
        <w:drawing>
          <wp:inline distT="0" distB="0" distL="0" distR="0" wp14:anchorId="71EC3662" wp14:editId="296410C8">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p>
    <w:p w14:paraId="6F88AD46" w14:textId="18C202CB" w:rsidR="004B2026" w:rsidRDefault="004B2026" w:rsidP="004B2026">
      <w:pPr>
        <w:pStyle w:val="NoSpacing"/>
        <w:ind w:firstLine="0"/>
        <w:jc w:val="center"/>
        <w:rPr>
          <w:lang w:val="sr-Latn-BA"/>
        </w:rPr>
      </w:pPr>
      <w:r>
        <w:rPr>
          <w:rFonts w:cs="Times New Roman"/>
          <w:i/>
          <w:iCs/>
          <w:lang w:val="sr-Cyrl-BA"/>
        </w:rPr>
        <w:t>Слика 5.10. Исписивање основних информација о скупу података</w:t>
      </w:r>
    </w:p>
    <w:p w14:paraId="0F0DCEED" w14:textId="77777777" w:rsidR="00007813" w:rsidRDefault="00007813">
      <w:pPr>
        <w:rPr>
          <w:rFonts w:ascii="Times New Roman" w:hAnsi="Times New Roman"/>
          <w:sz w:val="24"/>
          <w:lang w:val="ru-RU"/>
        </w:rPr>
      </w:pPr>
      <w:r>
        <w:rPr>
          <w:lang w:val="ru-RU"/>
        </w:rPr>
        <w:br w:type="page"/>
      </w:r>
    </w:p>
    <w:p w14:paraId="1FC8252E" w14:textId="77777777" w:rsidR="00007813" w:rsidRDefault="00007813" w:rsidP="00377B5F">
      <w:pPr>
        <w:pStyle w:val="NoSpacing"/>
        <w:rPr>
          <w:lang w:val="ru-RU"/>
        </w:rPr>
      </w:pPr>
      <w:r>
        <w:rPr>
          <w:lang w:val="ru-RU"/>
        </w:rPr>
        <w:lastRenderedPageBreak/>
        <w:t>Даље уклањамо све редове у којима је просторија била празна.</w:t>
      </w:r>
    </w:p>
    <w:p w14:paraId="13652BFD" w14:textId="77777777" w:rsidR="00381B21" w:rsidRDefault="00381B21" w:rsidP="00377B5F">
      <w:pPr>
        <w:pStyle w:val="NoSpacing"/>
        <w:rPr>
          <w:lang w:val="ru-RU"/>
        </w:rPr>
      </w:pPr>
    </w:p>
    <w:p w14:paraId="5C470956" w14:textId="7BFDE8A8" w:rsidR="00007813" w:rsidRDefault="00EB0C41" w:rsidP="00AE4BC1">
      <w:pPr>
        <w:pStyle w:val="NoSpacing"/>
        <w:ind w:firstLine="0"/>
        <w:jc w:val="center"/>
        <w:rPr>
          <w:lang w:val="ru-RU"/>
        </w:rPr>
      </w:pPr>
      <w:r w:rsidRPr="00EB0C41">
        <w:rPr>
          <w:noProof/>
          <w:lang w:val="ru-RU"/>
        </w:rPr>
        <w:drawing>
          <wp:inline distT="0" distB="0" distL="0" distR="0" wp14:anchorId="56D36A85" wp14:editId="02E02DEF">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42"/>
                    <a:stretch>
                      <a:fillRect/>
                    </a:stretch>
                  </pic:blipFill>
                  <pic:spPr>
                    <a:xfrm>
                      <a:off x="0" y="0"/>
                      <a:ext cx="5943600" cy="664210"/>
                    </a:xfrm>
                    <a:prstGeom prst="rect">
                      <a:avLst/>
                    </a:prstGeom>
                  </pic:spPr>
                </pic:pic>
              </a:graphicData>
            </a:graphic>
          </wp:inline>
        </w:drawing>
      </w:r>
    </w:p>
    <w:p w14:paraId="33ED54D3" w14:textId="1F3BF700"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1</w:t>
      </w:r>
      <w:r>
        <w:rPr>
          <w:rFonts w:cs="Times New Roman"/>
          <w:i/>
          <w:iCs/>
          <w:lang w:val="sr-Cyrl-BA"/>
        </w:rPr>
        <w:t>. Уклањање редова за случајеве када је просторија била празна</w:t>
      </w:r>
    </w:p>
    <w:p w14:paraId="0C159B23" w14:textId="77777777" w:rsidR="004B2026" w:rsidRDefault="004B2026" w:rsidP="00AE4BC1">
      <w:pPr>
        <w:pStyle w:val="NoSpacing"/>
        <w:ind w:firstLine="0"/>
        <w:jc w:val="center"/>
        <w:rPr>
          <w:lang w:val="ru-RU"/>
        </w:rPr>
      </w:pPr>
    </w:p>
    <w:p w14:paraId="4BA58D2A" w14:textId="77777777" w:rsidR="0020162E" w:rsidRDefault="00007813" w:rsidP="00377B5F">
      <w:pPr>
        <w:pStyle w:val="NoSpacing"/>
        <w:rPr>
          <w:lang w:val="ru-RU"/>
        </w:rPr>
      </w:pPr>
      <w:r>
        <w:rPr>
          <w:lang w:val="ru-RU"/>
        </w:rPr>
        <w:t>Пошто смо примијетили да датум и вријеме нису у одговарајућем формату,  дефинишемо</w:t>
      </w:r>
      <w:r w:rsidR="00377B5F" w:rsidRPr="00377B5F">
        <w:rPr>
          <w:lang w:val="ru-RU"/>
        </w:rPr>
        <w:t xml:space="preserve"> </w:t>
      </w:r>
      <w:r w:rsidR="00377B5F">
        <w:t>convert</w:t>
      </w:r>
      <w:r w:rsidR="00377B5F" w:rsidRPr="00377B5F">
        <w:rPr>
          <w:lang w:val="ru-RU"/>
        </w:rPr>
        <w:t>_</w:t>
      </w:r>
      <w:r w:rsidR="00377B5F">
        <w:t>date</w:t>
      </w:r>
      <w:r w:rsidR="00377B5F" w:rsidRPr="00377B5F">
        <w:rPr>
          <w:lang w:val="ru-RU"/>
        </w:rPr>
        <w:t xml:space="preserve"> </w:t>
      </w:r>
      <w:r>
        <w:rPr>
          <w:lang w:val="ru-RU"/>
        </w:rPr>
        <w:t>функцију</w:t>
      </w:r>
      <w:r w:rsidR="00377B5F" w:rsidRPr="00377B5F">
        <w:rPr>
          <w:lang w:val="ru-RU"/>
        </w:rPr>
        <w:t xml:space="preserve"> како би се претвори</w:t>
      </w:r>
      <w:r>
        <w:rPr>
          <w:lang w:val="ru-RU"/>
        </w:rPr>
        <w:t>ла колона</w:t>
      </w:r>
      <w:r w:rsidR="00377B5F" w:rsidRPr="00377B5F">
        <w:rPr>
          <w:lang w:val="ru-RU"/>
        </w:rPr>
        <w:t xml:space="preserve"> </w:t>
      </w:r>
      <w:r w:rsidR="00377B5F">
        <w:t>time</w:t>
      </w:r>
      <w:r w:rsidR="00377B5F" w:rsidRPr="00377B5F">
        <w:rPr>
          <w:lang w:val="ru-RU"/>
        </w:rPr>
        <w:t>_</w:t>
      </w:r>
      <w:r w:rsidR="00377B5F">
        <w:t>device</w:t>
      </w:r>
      <w:r w:rsidR="00377B5F" w:rsidRPr="00377B5F">
        <w:rPr>
          <w:lang w:val="ru-RU"/>
        </w:rPr>
        <w:t xml:space="preserve"> из </w:t>
      </w:r>
      <w:r>
        <w:rPr>
          <w:lang w:val="ru-RU"/>
        </w:rPr>
        <w:t>низа знакова</w:t>
      </w:r>
      <w:r w:rsidR="00377B5F" w:rsidRPr="00377B5F">
        <w:rPr>
          <w:lang w:val="ru-RU"/>
        </w:rPr>
        <w:t xml:space="preserve"> у формат датума и времена</w:t>
      </w:r>
      <w:r>
        <w:rPr>
          <w:lang w:val="ru-RU"/>
        </w:rPr>
        <w:t xml:space="preserve">, па извршавамо функцију над скупом података и </w:t>
      </w:r>
      <w:r w:rsidR="00377B5F" w:rsidRPr="00377B5F">
        <w:rPr>
          <w:lang w:val="ru-RU"/>
        </w:rPr>
        <w:t>спрема</w:t>
      </w:r>
      <w:r>
        <w:rPr>
          <w:lang w:val="ru-RU"/>
        </w:rPr>
        <w:t>мо нове вриједнсти датума и времена</w:t>
      </w:r>
      <w:r w:rsidR="00377B5F" w:rsidRPr="00377B5F">
        <w:rPr>
          <w:lang w:val="ru-RU"/>
        </w:rPr>
        <w:t xml:space="preserve"> у </w:t>
      </w:r>
      <w:r>
        <w:rPr>
          <w:lang w:val="ru-RU"/>
        </w:rPr>
        <w:t>нову колону</w:t>
      </w:r>
      <w:r w:rsidR="00377B5F" w:rsidRPr="00377B5F">
        <w:rPr>
          <w:lang w:val="ru-RU"/>
        </w:rPr>
        <w:t xml:space="preserve"> </w:t>
      </w:r>
      <w:r w:rsidR="00377B5F">
        <w:t>time</w:t>
      </w:r>
      <w:r w:rsidR="00377B5F" w:rsidRPr="00377B5F">
        <w:rPr>
          <w:lang w:val="ru-RU"/>
        </w:rPr>
        <w:t>_</w:t>
      </w:r>
      <w:r w:rsidR="00377B5F">
        <w:t>column</w:t>
      </w:r>
      <w:r w:rsidR="0020162E" w:rsidRPr="0020162E">
        <w:rPr>
          <w:lang w:val="ru-RU"/>
        </w:rPr>
        <w:t xml:space="preserve">. </w:t>
      </w:r>
    </w:p>
    <w:p w14:paraId="1C1B99CA" w14:textId="77777777" w:rsidR="0020162E" w:rsidRDefault="0020162E" w:rsidP="0020162E">
      <w:pPr>
        <w:pStyle w:val="NoSpacing"/>
        <w:jc w:val="center"/>
        <w:rPr>
          <w:lang w:val="ru-RU"/>
        </w:rPr>
      </w:pPr>
    </w:p>
    <w:p w14:paraId="0D86F945" w14:textId="667463E6" w:rsidR="0020162E" w:rsidRDefault="0020162E" w:rsidP="0020162E">
      <w:pPr>
        <w:pStyle w:val="NoSpacing"/>
        <w:ind w:firstLine="0"/>
        <w:jc w:val="center"/>
        <w:rPr>
          <w:lang w:val="ru-RU"/>
        </w:rPr>
      </w:pPr>
      <w:r>
        <w:rPr>
          <w:noProof/>
          <w:lang w:val="ru-RU"/>
        </w:rPr>
        <w:drawing>
          <wp:inline distT="0" distB="0" distL="0" distR="0" wp14:anchorId="08660DDF" wp14:editId="6E770129">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143C9F34" w14:textId="77777777" w:rsidR="0020162E" w:rsidRDefault="0020162E" w:rsidP="0020162E">
      <w:pPr>
        <w:pStyle w:val="NoSpacing"/>
        <w:ind w:firstLine="0"/>
        <w:jc w:val="center"/>
        <w:rPr>
          <w:lang w:val="sr-Latn-BA"/>
        </w:rPr>
      </w:pPr>
      <w:r>
        <w:rPr>
          <w:rFonts w:cs="Times New Roman"/>
          <w:i/>
          <w:iCs/>
          <w:lang w:val="sr-Cyrl-BA"/>
        </w:rPr>
        <w:t>Слика 5.12. Дефинисање функције за конверзију датума у одговарајући облик</w:t>
      </w:r>
    </w:p>
    <w:p w14:paraId="72CCC781" w14:textId="1CED8F32" w:rsidR="0020162E" w:rsidRDefault="0020162E">
      <w:pPr>
        <w:rPr>
          <w:rFonts w:ascii="Times New Roman" w:hAnsi="Times New Roman"/>
          <w:sz w:val="24"/>
        </w:rPr>
      </w:pPr>
      <w:r>
        <w:br w:type="page"/>
      </w:r>
    </w:p>
    <w:p w14:paraId="2C3E07DA" w14:textId="69E78B02" w:rsidR="00377B5F" w:rsidRDefault="0020162E" w:rsidP="00377B5F">
      <w:pPr>
        <w:pStyle w:val="NoSpacing"/>
        <w:rPr>
          <w:lang w:val="sr-Cyrl-BA"/>
        </w:rPr>
      </w:pPr>
      <w:r>
        <w:rPr>
          <w:lang w:val="sr-Cyrl-BA"/>
        </w:rPr>
        <w:lastRenderedPageBreak/>
        <w:t>З</w:t>
      </w:r>
      <w:r w:rsidR="00007813">
        <w:rPr>
          <w:lang w:val="ru-RU"/>
        </w:rPr>
        <w:t>атим</w:t>
      </w:r>
      <w:r>
        <w:rPr>
          <w:lang w:val="ru-RU"/>
        </w:rPr>
        <w:t>,</w:t>
      </w:r>
      <w:r w:rsidR="00007813">
        <w:rPr>
          <w:lang w:val="ru-RU"/>
        </w:rPr>
        <w:t xml:space="preserve"> поново приказујемо </w:t>
      </w:r>
      <w:r w:rsidR="00007813" w:rsidRPr="00377B5F">
        <w:rPr>
          <w:lang w:val="ru-RU"/>
        </w:rPr>
        <w:t>основн</w:t>
      </w:r>
      <w:r w:rsidR="00007813">
        <w:rPr>
          <w:lang w:val="ru-RU"/>
        </w:rPr>
        <w:t>е</w:t>
      </w:r>
      <w:r w:rsidR="00007813" w:rsidRPr="00377B5F">
        <w:rPr>
          <w:lang w:val="ru-RU"/>
        </w:rPr>
        <w:t xml:space="preserve"> статистичк</w:t>
      </w:r>
      <w:r w:rsidR="00007813">
        <w:rPr>
          <w:lang w:val="ru-RU"/>
        </w:rPr>
        <w:t>е</w:t>
      </w:r>
      <w:r w:rsidR="00007813" w:rsidRPr="00377B5F">
        <w:rPr>
          <w:lang w:val="ru-RU"/>
        </w:rPr>
        <w:t xml:space="preserve"> мјер</w:t>
      </w:r>
      <w:r w:rsidR="00007813">
        <w:rPr>
          <w:lang w:val="ru-RU"/>
        </w:rPr>
        <w:t>е</w:t>
      </w:r>
      <w:r w:rsidR="00B4548C">
        <w:rPr>
          <w:lang w:val="sr-Cyrl-BA"/>
        </w:rPr>
        <w:t xml:space="preserve"> и првих 5 редова скупа података.</w:t>
      </w:r>
    </w:p>
    <w:p w14:paraId="7F763995" w14:textId="77777777" w:rsidR="00381B21" w:rsidRDefault="00381B21" w:rsidP="00377B5F">
      <w:pPr>
        <w:pStyle w:val="NoSpacing"/>
        <w:rPr>
          <w:lang w:val="sr-Cyrl-BA"/>
        </w:rPr>
      </w:pPr>
    </w:p>
    <w:p w14:paraId="62C00757" w14:textId="09650FEF" w:rsidR="00007813" w:rsidRPr="0020162E" w:rsidRDefault="0020162E" w:rsidP="0001541C">
      <w:pPr>
        <w:pStyle w:val="NoSpacing"/>
        <w:ind w:firstLine="0"/>
        <w:jc w:val="center"/>
        <w:rPr>
          <w:lang w:val="sr-Cyrl-BA"/>
        </w:rPr>
      </w:pPr>
      <w:r>
        <w:rPr>
          <w:noProof/>
          <w:lang w:val="sr-Cyrl-BA"/>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p>
    <w:p w14:paraId="60B933BF" w14:textId="4A750242" w:rsidR="004B2026" w:rsidRDefault="004B2026" w:rsidP="004B2026">
      <w:pPr>
        <w:pStyle w:val="NoSpacing"/>
        <w:ind w:firstLine="0"/>
        <w:jc w:val="center"/>
        <w:rPr>
          <w:lang w:val="sr-Latn-BA"/>
        </w:rPr>
      </w:pPr>
      <w:r>
        <w:rPr>
          <w:rFonts w:cs="Times New Roman"/>
          <w:i/>
          <w:iCs/>
          <w:lang w:val="sr-Cyrl-BA"/>
        </w:rPr>
        <w:t>Слика 5.1</w:t>
      </w:r>
      <w:r w:rsidR="0020162E">
        <w:rPr>
          <w:rFonts w:cs="Times New Roman"/>
          <w:i/>
          <w:iCs/>
          <w:lang w:val="sr-Cyrl-BA"/>
        </w:rPr>
        <w:t>3</w:t>
      </w:r>
      <w:r>
        <w:rPr>
          <w:rFonts w:cs="Times New Roman"/>
          <w:i/>
          <w:iCs/>
          <w:lang w:val="sr-Cyrl-BA"/>
        </w:rPr>
        <w:t xml:space="preserve">. </w:t>
      </w:r>
      <w:r w:rsidR="0020162E">
        <w:rPr>
          <w:rFonts w:cs="Times New Roman"/>
          <w:i/>
          <w:iCs/>
          <w:lang w:val="sr-Cyrl-BA"/>
        </w:rPr>
        <w:t xml:space="preserve">Приказ </w:t>
      </w:r>
      <w:r w:rsidR="0020162E" w:rsidRPr="0020162E">
        <w:rPr>
          <w:rFonts w:cs="Times New Roman"/>
          <w:i/>
          <w:iCs/>
          <w:lang w:val="sr-Cyrl-BA"/>
        </w:rPr>
        <w:t>основн</w:t>
      </w:r>
      <w:r w:rsidR="0020162E">
        <w:rPr>
          <w:rFonts w:cs="Times New Roman"/>
          <w:i/>
          <w:iCs/>
          <w:lang w:val="sr-Cyrl-BA"/>
        </w:rPr>
        <w:t>их</w:t>
      </w:r>
      <w:r w:rsidR="0020162E" w:rsidRPr="0020162E">
        <w:rPr>
          <w:rFonts w:cs="Times New Roman"/>
          <w:i/>
          <w:iCs/>
          <w:lang w:val="sr-Cyrl-BA"/>
        </w:rPr>
        <w:t xml:space="preserve"> статистичк</w:t>
      </w:r>
      <w:r w:rsidR="0020162E">
        <w:rPr>
          <w:rFonts w:cs="Times New Roman"/>
          <w:i/>
          <w:iCs/>
          <w:lang w:val="sr-Cyrl-BA"/>
        </w:rPr>
        <w:t>их</w:t>
      </w:r>
      <w:r w:rsidR="0020162E" w:rsidRPr="0020162E">
        <w:rPr>
          <w:rFonts w:cs="Times New Roman"/>
          <w:i/>
          <w:iCs/>
          <w:lang w:val="sr-Cyrl-BA"/>
        </w:rPr>
        <w:t xml:space="preserve"> мјер</w:t>
      </w:r>
      <w:r w:rsidR="0020162E">
        <w:rPr>
          <w:rFonts w:cs="Times New Roman"/>
          <w:i/>
          <w:iCs/>
          <w:lang w:val="sr-Cyrl-BA"/>
        </w:rPr>
        <w:t>а</w:t>
      </w:r>
      <w:r w:rsidR="0020162E" w:rsidRPr="0020162E">
        <w:rPr>
          <w:rFonts w:cs="Times New Roman"/>
          <w:i/>
          <w:iCs/>
          <w:lang w:val="sr-Cyrl-BA"/>
        </w:rPr>
        <w:t xml:space="preserve"> и првих 5 редова скупа података</w:t>
      </w:r>
    </w:p>
    <w:p w14:paraId="1C3F4AA1" w14:textId="77777777" w:rsidR="00EB0C41" w:rsidRDefault="00EB0C41" w:rsidP="00811ABC">
      <w:pPr>
        <w:pStyle w:val="NoSpacing"/>
        <w:rPr>
          <w:lang w:val="ru-RU"/>
        </w:rPr>
      </w:pPr>
    </w:p>
    <w:p w14:paraId="754B3C54" w14:textId="724355CB" w:rsidR="00811ABC" w:rsidRPr="005564FF" w:rsidRDefault="00B4548C" w:rsidP="00811ABC">
      <w:pPr>
        <w:pStyle w:val="NoSpacing"/>
        <w:rPr>
          <w:lang w:val="ru-RU"/>
        </w:rPr>
      </w:pPr>
      <w:r w:rsidRPr="005564FF">
        <w:rPr>
          <w:lang w:val="ru-RU"/>
        </w:rPr>
        <w:t>Након овога, можемо да израчунамо и прикажемо и матрицу распршености нашег скупа података.</w:t>
      </w:r>
      <w:r w:rsidR="00811ABC" w:rsidRPr="005564FF">
        <w:rPr>
          <w:lang w:val="ru-RU"/>
        </w:rPr>
        <w:t xml:space="preserve"> Овај графикон омогућава визу</w:t>
      </w:r>
      <w:r w:rsidR="00381B21">
        <w:rPr>
          <w:lang w:val="ru-RU"/>
        </w:rPr>
        <w:t>е</w:t>
      </w:r>
      <w:r w:rsidR="00811ABC" w:rsidRPr="005564FF">
        <w:rPr>
          <w:lang w:val="ru-RU"/>
        </w:rPr>
        <w:t>лно поређење дистрибуција између атрибута, као и идентификацију евентуалних зависности или образаца међу атрибутима у скупу података.</w:t>
      </w:r>
    </w:p>
    <w:p w14:paraId="62564E1C" w14:textId="24A80882" w:rsidR="00B4548C" w:rsidRDefault="00811ABC" w:rsidP="00811ABC">
      <w:pPr>
        <w:pStyle w:val="NoSpacing"/>
        <w:rPr>
          <w:lang w:val="ru-RU"/>
        </w:rPr>
      </w:pPr>
      <w:r w:rsidRPr="005564FF">
        <w:rPr>
          <w:lang w:val="ru-RU"/>
        </w:rPr>
        <w:t xml:space="preserve">Пошто нема смисла да рачунамо корелацију колоне према самој себи, на главној дијагонали можемо да видимо криувуљу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5564FF" w:rsidRDefault="00381B21" w:rsidP="00811ABC">
      <w:pPr>
        <w:pStyle w:val="NoSpacing"/>
        <w:rPr>
          <w:sz w:val="28"/>
          <w:szCs w:val="32"/>
          <w:lang w:val="ru-RU"/>
        </w:rPr>
      </w:pPr>
    </w:p>
    <w:p w14:paraId="23FF8215" w14:textId="410AF792" w:rsidR="0028541A" w:rsidRDefault="0020162E" w:rsidP="0001541C">
      <w:pPr>
        <w:jc w:val="center"/>
        <w:rPr>
          <w:rFonts w:cs="Times New Roman"/>
          <w:lang w:val="sr-Cyrl-BA"/>
        </w:rPr>
      </w:pPr>
      <w:r>
        <w:rPr>
          <w:rFonts w:cs="Times New Roman"/>
          <w:noProof/>
          <w:lang w:val="sr-Cyrl-BA"/>
        </w:rPr>
        <w:lastRenderedPageBreak/>
        <w:drawing>
          <wp:inline distT="0" distB="0" distL="0" distR="0" wp14:anchorId="08096A9F" wp14:editId="15E24A73">
            <wp:extent cx="5937250" cy="6477000"/>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6477000"/>
                    </a:xfrm>
                    <a:prstGeom prst="rect">
                      <a:avLst/>
                    </a:prstGeom>
                    <a:noFill/>
                    <a:ln>
                      <a:noFill/>
                    </a:ln>
                  </pic:spPr>
                </pic:pic>
              </a:graphicData>
            </a:graphic>
          </wp:inline>
        </w:drawing>
      </w:r>
    </w:p>
    <w:p w14:paraId="2C38FC4D" w14:textId="72EA9381"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4</w:t>
      </w:r>
      <w:r>
        <w:rPr>
          <w:rFonts w:cs="Times New Roman"/>
          <w:i/>
          <w:iCs/>
          <w:lang w:val="sr-Cyrl-BA"/>
        </w:rPr>
        <w:t>. Приказ матрице распршености</w:t>
      </w:r>
    </w:p>
    <w:p w14:paraId="1C2E276A" w14:textId="216C90E6" w:rsidR="0028541A" w:rsidRDefault="00396A77" w:rsidP="0020162E">
      <w:pPr>
        <w:ind w:firstLine="720"/>
        <w:rPr>
          <w:lang w:val="sr-Cyrl-BA"/>
        </w:rPr>
      </w:pPr>
      <w:r>
        <w:rPr>
          <w:lang w:val="sr-Cyrl-BA"/>
        </w:rPr>
        <w:br w:type="page"/>
      </w:r>
      <w:commentRangeStart w:id="203"/>
      <w:r w:rsidR="0028541A">
        <w:rPr>
          <w:lang w:val="sr-Cyrl-BA"/>
        </w:rPr>
        <w:lastRenderedPageBreak/>
        <w:t>Скуп података смо подијелили на скупове</w:t>
      </w:r>
      <w:r w:rsidR="00217FD9">
        <w:rPr>
          <w:lang w:val="sr-Cyrl-BA"/>
        </w:rPr>
        <w:t xml:space="preserve"> тако што смо прво </w:t>
      </w:r>
      <w:r w:rsidR="00381B21">
        <w:rPr>
          <w:lang w:val="sr-Cyrl-BA"/>
        </w:rPr>
        <w:t>издвојили</w:t>
      </w:r>
      <w:r w:rsidR="00217FD9">
        <w:rPr>
          <w:lang w:val="sr-Cyrl-BA"/>
        </w:rPr>
        <w:t xml:space="preserve"> колону за број особа из скупа података, а онда смо креирали сљедеће скупове:</w:t>
      </w:r>
      <w:commentRangeEnd w:id="203"/>
      <w:r w:rsidR="00AB4B31">
        <w:rPr>
          <w:rStyle w:val="CommentReference"/>
        </w:rPr>
        <w:commentReference w:id="203"/>
      </w:r>
    </w:p>
    <w:p w14:paraId="31AAC16F" w14:textId="77777777" w:rsidR="0028541A" w:rsidRDefault="0028541A" w:rsidP="0028541A">
      <w:pPr>
        <w:pStyle w:val="NoSpacing"/>
        <w:numPr>
          <w:ilvl w:val="0"/>
          <w:numId w:val="7"/>
        </w:numPr>
        <w:rPr>
          <w:lang w:val="sr-Latn-BA"/>
        </w:rPr>
      </w:pPr>
      <w:r>
        <w:rPr>
          <w:lang w:val="sr-Latn-BA"/>
        </w:rPr>
        <w:t>X</w:t>
      </w:r>
      <w:r>
        <w:rPr>
          <w:lang w:val="sr-Cyrl-BA"/>
        </w:rPr>
        <w:t xml:space="preserve"> – скуп улазних података за тренирање модела</w:t>
      </w:r>
    </w:p>
    <w:p w14:paraId="7ECB9470" w14:textId="77777777" w:rsidR="0028541A" w:rsidRDefault="0028541A" w:rsidP="0028541A">
      <w:pPr>
        <w:pStyle w:val="NoSpacing"/>
        <w:numPr>
          <w:ilvl w:val="0"/>
          <w:numId w:val="7"/>
        </w:numPr>
        <w:rPr>
          <w:lang w:val="sr-Latn-BA"/>
        </w:rPr>
      </w:pPr>
      <w:r>
        <w:rPr>
          <w:lang w:val="sr-Latn-BA"/>
        </w:rPr>
        <w:t>X1</w:t>
      </w:r>
      <w:r>
        <w:rPr>
          <w:lang w:val="sr-Cyrl-BA"/>
        </w:rPr>
        <w:t xml:space="preserve"> – скуп улазних података за тестирање и оцјењивање модела</w:t>
      </w:r>
    </w:p>
    <w:p w14:paraId="630A9A13" w14:textId="77777777" w:rsidR="0028541A" w:rsidRDefault="0028541A" w:rsidP="0028541A">
      <w:pPr>
        <w:pStyle w:val="NoSpacing"/>
        <w:numPr>
          <w:ilvl w:val="0"/>
          <w:numId w:val="7"/>
        </w:numPr>
        <w:rPr>
          <w:lang w:val="sr-Latn-BA"/>
        </w:rPr>
      </w:pPr>
      <w:r>
        <w:rPr>
          <w:lang w:val="sr-Latn-BA"/>
        </w:rPr>
        <w:t>y_train</w:t>
      </w:r>
      <w:r>
        <w:rPr>
          <w:lang w:val="sr-Cyrl-BA"/>
        </w:rPr>
        <w:t xml:space="preserve"> – скуп излазних података за тренирање модела</w:t>
      </w:r>
    </w:p>
    <w:p w14:paraId="28C5C1D1" w14:textId="6387939E" w:rsidR="0028541A" w:rsidRPr="00381B21" w:rsidRDefault="0028541A" w:rsidP="0028541A">
      <w:pPr>
        <w:pStyle w:val="NoSpacing"/>
        <w:numPr>
          <w:ilvl w:val="0"/>
          <w:numId w:val="7"/>
        </w:numPr>
        <w:rPr>
          <w:lang w:val="sr-Latn-BA"/>
        </w:rPr>
      </w:pPr>
      <w:r>
        <w:rPr>
          <w:lang w:val="sr-Latn-BA"/>
        </w:rPr>
        <w:t>y_test</w:t>
      </w:r>
      <w:r w:rsidR="00381B21">
        <w:rPr>
          <w:lang w:val="sr-Cyrl-BA"/>
        </w:rPr>
        <w:t xml:space="preserve"> –</w:t>
      </w:r>
      <w:r>
        <w:rPr>
          <w:lang w:val="sr-Cyrl-BA"/>
        </w:rPr>
        <w:t xml:space="preserve"> скуп излазних података за тестирање и оцјењивање модела</w:t>
      </w:r>
    </w:p>
    <w:p w14:paraId="0D73E72F" w14:textId="77777777" w:rsidR="00381B21" w:rsidRDefault="00381B21" w:rsidP="00381B21">
      <w:pPr>
        <w:pStyle w:val="NoSpacing"/>
        <w:ind w:left="1080" w:firstLine="0"/>
        <w:rPr>
          <w:lang w:val="sr-Latn-BA"/>
        </w:rPr>
      </w:pPr>
    </w:p>
    <w:p w14:paraId="73A7D066" w14:textId="492CD152" w:rsidR="004F379B" w:rsidRDefault="006D3096" w:rsidP="0001541C">
      <w:pPr>
        <w:pStyle w:val="NoSpacing"/>
        <w:ind w:firstLine="0"/>
        <w:jc w:val="center"/>
        <w:rPr>
          <w:lang w:val="ru-RU"/>
        </w:rPr>
      </w:pPr>
      <w:r w:rsidRPr="006D3096">
        <w:rPr>
          <w:noProof/>
          <w:lang w:val="ru-RU"/>
        </w:rPr>
        <w:drawing>
          <wp:inline distT="0" distB="0" distL="0" distR="0" wp14:anchorId="5766FFB1" wp14:editId="3C238533">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46"/>
                    <a:stretch>
                      <a:fillRect/>
                    </a:stretch>
                  </pic:blipFill>
                  <pic:spPr>
                    <a:xfrm>
                      <a:off x="0" y="0"/>
                      <a:ext cx="5943600" cy="1140460"/>
                    </a:xfrm>
                    <a:prstGeom prst="rect">
                      <a:avLst/>
                    </a:prstGeom>
                  </pic:spPr>
                </pic:pic>
              </a:graphicData>
            </a:graphic>
          </wp:inline>
        </w:drawing>
      </w:r>
    </w:p>
    <w:p w14:paraId="45A92C84" w14:textId="556EC8F6" w:rsidR="003A5713" w:rsidRPr="0028541A" w:rsidRDefault="004F379B" w:rsidP="0001541C">
      <w:pPr>
        <w:pStyle w:val="NoSpacing"/>
        <w:ind w:firstLine="0"/>
        <w:jc w:val="center"/>
        <w:rPr>
          <w:sz w:val="28"/>
          <w:szCs w:val="32"/>
          <w:lang w:val="ru-RU"/>
        </w:rPr>
      </w:pPr>
      <w:r>
        <w:rPr>
          <w:rFonts w:cs="Times New Roman"/>
          <w:i/>
          <w:iCs/>
          <w:lang w:val="sr-Cyrl-BA"/>
        </w:rPr>
        <w:t>Слика 5.1</w:t>
      </w:r>
      <w:r w:rsidR="0020162E">
        <w:rPr>
          <w:rFonts w:cs="Times New Roman"/>
          <w:i/>
          <w:iCs/>
          <w:lang w:val="sr-Cyrl-BA"/>
        </w:rPr>
        <w:t>5</w:t>
      </w:r>
      <w:r>
        <w:rPr>
          <w:rFonts w:cs="Times New Roman"/>
          <w:i/>
          <w:iCs/>
          <w:lang w:val="sr-Cyrl-BA"/>
        </w:rPr>
        <w:t>. Подјела скупа података на одговарајуће подскупове</w:t>
      </w:r>
    </w:p>
    <w:p w14:paraId="061DA9A2" w14:textId="008E5F18" w:rsidR="00DF7825" w:rsidRDefault="00C509AB" w:rsidP="00532390">
      <w:pPr>
        <w:pStyle w:val="Heading2"/>
        <w:numPr>
          <w:ilvl w:val="1"/>
          <w:numId w:val="1"/>
        </w:numPr>
        <w:rPr>
          <w:rFonts w:cs="Times New Roman"/>
          <w:lang w:val="sr-Cyrl-BA"/>
        </w:rPr>
      </w:pPr>
      <w:bookmarkStart w:id="204" w:name="_Toc151317523"/>
      <w:r>
        <w:rPr>
          <w:rFonts w:cs="Times New Roman"/>
          <w:lang w:val="sr-Cyrl-BA"/>
        </w:rPr>
        <w:t xml:space="preserve">Избор </w:t>
      </w:r>
      <w:r w:rsidR="00807AF2">
        <w:rPr>
          <w:rFonts w:cs="Times New Roman"/>
          <w:lang w:val="sr-Cyrl-BA"/>
        </w:rPr>
        <w:t xml:space="preserve">и тренирање </w:t>
      </w:r>
      <w:r w:rsidR="005564FF">
        <w:rPr>
          <w:rFonts w:cs="Times New Roman"/>
          <w:lang w:val="sr-Cyrl-BA"/>
        </w:rPr>
        <w:t>модела</w:t>
      </w:r>
      <w:bookmarkEnd w:id="204"/>
    </w:p>
    <w:p w14:paraId="3B0171FC" w14:textId="77777777" w:rsidR="00807AF2" w:rsidRDefault="00807AF2" w:rsidP="00807AF2">
      <w:pPr>
        <w:pStyle w:val="NoSpacing"/>
        <w:rPr>
          <w:lang w:val="sr-Cyrl-BA"/>
        </w:rPr>
      </w:pPr>
      <w:r w:rsidRPr="00807AF2">
        <w:rPr>
          <w:lang w:val="ru-RU"/>
        </w:rPr>
        <w:t>Наизмјенично смо</w:t>
      </w:r>
      <w:r>
        <w:rPr>
          <w:lang w:val="sr-Cyrl-BA"/>
        </w:rPr>
        <w:t xml:space="preserve"> бирали, креирали и записивали резултате за сљедеће алгоритме:</w:t>
      </w:r>
    </w:p>
    <w:p w14:paraId="417EAAFC" w14:textId="77777777" w:rsidR="00807AF2" w:rsidRDefault="00807AF2" w:rsidP="00807AF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rPr>
      </w:pPr>
      <w:commentRangeStart w:id="205"/>
      <w:proofErr w:type="spellStart"/>
      <w:r w:rsidRPr="00807AF2">
        <w:rPr>
          <w:rFonts w:ascii="Courier New" w:eastAsia="Times New Roman" w:hAnsi="Courier New" w:cs="Courier New"/>
          <w:sz w:val="20"/>
          <w:szCs w:val="20"/>
          <w:lang w:val="en-US"/>
        </w:rPr>
        <w:t>LogisticRegression</w:t>
      </w:r>
      <w:proofErr w:type="spellEnd"/>
    </w:p>
    <w:p w14:paraId="3372689A" w14:textId="77777777" w:rsidR="00807AF2" w:rsidRDefault="00807AF2" w:rsidP="00807AF2">
      <w:pPr>
        <w:pStyle w:val="HTMLPreformatted"/>
        <w:numPr>
          <w:ilvl w:val="0"/>
          <w:numId w:val="8"/>
        </w:numPr>
      </w:pPr>
      <w:proofErr w:type="spellStart"/>
      <w:r>
        <w:rPr>
          <w:rStyle w:val="n"/>
        </w:rPr>
        <w:t>GaussianNB</w:t>
      </w:r>
      <w:proofErr w:type="spellEnd"/>
    </w:p>
    <w:p w14:paraId="4723BABB" w14:textId="77777777" w:rsidR="00807AF2" w:rsidRDefault="00807AF2" w:rsidP="00807AF2">
      <w:pPr>
        <w:pStyle w:val="HTMLPreformatted"/>
        <w:numPr>
          <w:ilvl w:val="0"/>
          <w:numId w:val="8"/>
        </w:numPr>
      </w:pPr>
      <w:proofErr w:type="spellStart"/>
      <w:r>
        <w:rPr>
          <w:rStyle w:val="n"/>
        </w:rPr>
        <w:t>KNeighborsClassifier</w:t>
      </w:r>
      <w:proofErr w:type="spellEnd"/>
    </w:p>
    <w:p w14:paraId="40BF6928" w14:textId="77777777" w:rsidR="00807AF2" w:rsidRDefault="00807AF2" w:rsidP="00807AF2">
      <w:pPr>
        <w:pStyle w:val="HTMLPreformatted"/>
        <w:numPr>
          <w:ilvl w:val="0"/>
          <w:numId w:val="8"/>
        </w:numPr>
      </w:pPr>
      <w:proofErr w:type="spellStart"/>
      <w:r>
        <w:rPr>
          <w:rStyle w:val="n"/>
        </w:rPr>
        <w:t>DecisionTreeClassifier</w:t>
      </w:r>
      <w:proofErr w:type="spellEnd"/>
    </w:p>
    <w:p w14:paraId="0A31F97A" w14:textId="77777777" w:rsidR="00807AF2" w:rsidRDefault="00807AF2" w:rsidP="00807AF2">
      <w:pPr>
        <w:pStyle w:val="HTMLPreformatted"/>
        <w:numPr>
          <w:ilvl w:val="0"/>
          <w:numId w:val="8"/>
        </w:numPr>
      </w:pPr>
      <w:proofErr w:type="spellStart"/>
      <w:r>
        <w:rPr>
          <w:rStyle w:val="n"/>
        </w:rPr>
        <w:t>RandomForestClassifier</w:t>
      </w:r>
      <w:proofErr w:type="spellEnd"/>
    </w:p>
    <w:p w14:paraId="3A3C7DE9" w14:textId="77777777" w:rsidR="00807AF2" w:rsidRDefault="00807AF2" w:rsidP="00807AF2">
      <w:pPr>
        <w:pStyle w:val="HTMLPreformatted"/>
        <w:numPr>
          <w:ilvl w:val="0"/>
          <w:numId w:val="8"/>
        </w:numPr>
      </w:pPr>
      <w:proofErr w:type="spellStart"/>
      <w:r>
        <w:rPr>
          <w:rStyle w:val="n"/>
        </w:rPr>
        <w:t>GradientBoostingClassifier</w:t>
      </w:r>
      <w:proofErr w:type="spellEnd"/>
    </w:p>
    <w:p w14:paraId="3DB71D26" w14:textId="77777777" w:rsidR="00807AF2" w:rsidRDefault="00807AF2" w:rsidP="00807AF2">
      <w:pPr>
        <w:pStyle w:val="HTMLPreformatted"/>
        <w:numPr>
          <w:ilvl w:val="0"/>
          <w:numId w:val="8"/>
        </w:numPr>
      </w:pPr>
      <w:r>
        <w:rPr>
          <w:rStyle w:val="n"/>
        </w:rPr>
        <w:t>SVC</w:t>
      </w:r>
    </w:p>
    <w:p w14:paraId="34E61BEA" w14:textId="77777777" w:rsidR="00807AF2" w:rsidRDefault="00807AF2" w:rsidP="00807AF2">
      <w:pPr>
        <w:pStyle w:val="HTMLPreformatted"/>
        <w:numPr>
          <w:ilvl w:val="0"/>
          <w:numId w:val="8"/>
        </w:numPr>
      </w:pPr>
      <w:proofErr w:type="spellStart"/>
      <w:r>
        <w:rPr>
          <w:rStyle w:val="n"/>
        </w:rPr>
        <w:t>LGBMClassifier</w:t>
      </w:r>
      <w:proofErr w:type="spellEnd"/>
    </w:p>
    <w:p w14:paraId="7AC9A311" w14:textId="77777777" w:rsidR="00807AF2" w:rsidRDefault="00807AF2" w:rsidP="00807AF2">
      <w:pPr>
        <w:pStyle w:val="HTMLPreformatted"/>
        <w:numPr>
          <w:ilvl w:val="0"/>
          <w:numId w:val="8"/>
        </w:numPr>
      </w:pPr>
      <w:proofErr w:type="spellStart"/>
      <w:r>
        <w:rPr>
          <w:rStyle w:val="n"/>
        </w:rPr>
        <w:t>LGBMRegressor</w:t>
      </w:r>
      <w:proofErr w:type="spellEnd"/>
    </w:p>
    <w:p w14:paraId="2481B2D2" w14:textId="77777777" w:rsidR="00807AF2" w:rsidRDefault="00807AF2" w:rsidP="00807AF2">
      <w:pPr>
        <w:pStyle w:val="HTMLPreformatted"/>
        <w:numPr>
          <w:ilvl w:val="0"/>
          <w:numId w:val="8"/>
        </w:numPr>
        <w:rPr>
          <w:rStyle w:val="n"/>
        </w:rPr>
      </w:pPr>
      <w:proofErr w:type="spellStart"/>
      <w:r>
        <w:rPr>
          <w:rStyle w:val="n"/>
        </w:rPr>
        <w:t>KNeighborsRegressor</w:t>
      </w:r>
      <w:commentRangeEnd w:id="205"/>
      <w:proofErr w:type="spellEnd"/>
      <w:r w:rsidR="007A6B31">
        <w:rPr>
          <w:rStyle w:val="CommentReference"/>
          <w:rFonts w:ascii="Arial" w:eastAsia="Arial" w:hAnsi="Arial" w:cs="Arial"/>
          <w:lang w:val="sr-Latn-BA"/>
        </w:rPr>
        <w:commentReference w:id="205"/>
      </w:r>
    </w:p>
    <w:p w14:paraId="1EB5EEA5" w14:textId="303125CF" w:rsidR="00807AF2" w:rsidRPr="00807AF2" w:rsidRDefault="0020162E" w:rsidP="0001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sz w:val="20"/>
          <w:szCs w:val="20"/>
          <w:lang w:val="en-US"/>
        </w:rPr>
      </w:pPr>
      <w:r>
        <w:rPr>
          <w:rFonts w:ascii="Courier New" w:eastAsia="Times New Roman" w:hAnsi="Courier New" w:cs="Courier New"/>
          <w:noProof/>
          <w:sz w:val="20"/>
          <w:szCs w:val="20"/>
          <w:lang w:val="en-US"/>
        </w:rPr>
        <w:lastRenderedPageBreak/>
        <w:drawing>
          <wp:inline distT="0" distB="0" distL="0" distR="0" wp14:anchorId="413CCAF4" wp14:editId="2683FA9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p>
    <w:p w14:paraId="4490E6F0" w14:textId="72A96928" w:rsidR="003A5713" w:rsidRP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6</w:t>
      </w:r>
      <w:r>
        <w:rPr>
          <w:rFonts w:cs="Times New Roman"/>
          <w:i/>
          <w:iCs/>
          <w:lang w:val="sr-Cyrl-BA"/>
        </w:rPr>
        <w:t>. Тренирање модела</w:t>
      </w:r>
    </w:p>
    <w:p w14:paraId="05F86B78" w14:textId="77777777" w:rsidR="00DF7825" w:rsidRDefault="00C509AB" w:rsidP="00532390">
      <w:pPr>
        <w:pStyle w:val="Heading2"/>
        <w:numPr>
          <w:ilvl w:val="1"/>
          <w:numId w:val="1"/>
        </w:numPr>
        <w:rPr>
          <w:rFonts w:cs="Times New Roman"/>
          <w:lang w:val="sr-Cyrl-BA"/>
        </w:rPr>
      </w:pPr>
      <w:bookmarkStart w:id="206" w:name="_Toc151317524"/>
      <w:r>
        <w:rPr>
          <w:rFonts w:cs="Times New Roman"/>
          <w:lang w:val="sr-Cyrl-BA"/>
        </w:rPr>
        <w:t>Оцјењивање модела</w:t>
      </w:r>
      <w:bookmarkEnd w:id="206"/>
    </w:p>
    <w:p w14:paraId="13993EF8" w14:textId="53C563AC" w:rsidR="008D0834" w:rsidRDefault="008D0834" w:rsidP="00807AF2">
      <w:pPr>
        <w:pStyle w:val="NoSpacing"/>
        <w:rPr>
          <w:lang w:val="sr-Cyrl-BA"/>
        </w:rPr>
      </w:pPr>
      <w:r>
        <w:rPr>
          <w:lang w:val="sr-Cyrl-BA"/>
        </w:rPr>
        <w:t>На крају, потреб</w:t>
      </w:r>
      <w:ins w:id="207" w:author="Aleksandar Kelec" w:date="2023-11-26T19:38:00Z">
        <w:r w:rsidR="006047BC">
          <w:rPr>
            <w:lang w:val="sr-Cyrl-BA"/>
          </w:rPr>
          <w:t>н</w:t>
        </w:r>
      </w:ins>
      <w:r>
        <w:rPr>
          <w:lang w:val="sr-Cyrl-BA"/>
        </w:rPr>
        <w:t>о је да прикажемо резултате и перформансе свих модела кориштених за тренирање и тестирање.</w:t>
      </w:r>
    </w:p>
    <w:p w14:paraId="263F8BC0" w14:textId="10D37E40" w:rsidR="00807AF2" w:rsidRDefault="008D0834" w:rsidP="00807AF2">
      <w:pPr>
        <w:pStyle w:val="NoSpacing"/>
        <w:rPr>
          <w:lang w:val="sr-Cyrl-BA"/>
        </w:rPr>
      </w:pPr>
      <w:r>
        <w:rPr>
          <w:lang w:val="sr-Cyrl-BA"/>
        </w:rPr>
        <w:t xml:space="preserve">Приказујемо табеларно помоћу </w:t>
      </w:r>
      <w:r>
        <w:rPr>
          <w:lang w:val="sr-Latn-BA"/>
        </w:rPr>
        <w:t xml:space="preserve">Time plot </w:t>
      </w:r>
      <w:r>
        <w:rPr>
          <w:lang w:val="sr-Cyrl-BA"/>
        </w:rPr>
        <w:t xml:space="preserve">дијаграма све моделе који су кориштени заједно са временом извршавања и тачношћу алгоритма. </w:t>
      </w:r>
      <w:r w:rsidRPr="008D0834">
        <w:rPr>
          <w:lang w:val="sr-Cyrl-BA"/>
        </w:rPr>
        <w:t>Овај дијаграм нам помаже да визу</w:t>
      </w:r>
      <w:ins w:id="208" w:author="Aleksandar Kelec" w:date="2023-11-26T19:38:00Z">
        <w:r w:rsidR="006047BC">
          <w:rPr>
            <w:lang w:val="sr-Cyrl-BA"/>
          </w:rPr>
          <w:t>е</w:t>
        </w:r>
      </w:ins>
      <w:del w:id="209" w:author="Aleksandar Kelec" w:date="2023-11-26T19:38:00Z">
        <w:r w:rsidRPr="008D0834" w:rsidDel="006047BC">
          <w:rPr>
            <w:lang w:val="sr-Cyrl-BA"/>
          </w:rPr>
          <w:delText>а</w:delText>
        </w:r>
      </w:del>
      <w:r w:rsidRPr="008D0834">
        <w:rPr>
          <w:lang w:val="sr-Cyrl-BA"/>
        </w:rPr>
        <w:t>лно упоредимо брзину извршавања сваког модела и идентификујемо моделе који су релативно спори у односу на остале.</w:t>
      </w:r>
      <w:r>
        <w:rPr>
          <w:lang w:val="sr-Cyrl-BA"/>
        </w:rPr>
        <w:t xml:space="preserve"> </w:t>
      </w:r>
    </w:p>
    <w:p w14:paraId="69D2219B" w14:textId="77777777" w:rsidR="00381B21" w:rsidRDefault="008D0834" w:rsidP="006A0EDC">
      <w:pPr>
        <w:pStyle w:val="NoSpacing"/>
        <w:ind w:firstLine="0"/>
        <w:rPr>
          <w:lang w:val="sr-Cyrl-BA"/>
        </w:rPr>
      </w:pPr>
      <w:r w:rsidRPr="008D0834">
        <w:rPr>
          <w:lang w:val="sr-Cyrl-BA"/>
        </w:rPr>
        <w:t>Accuracy plot</w:t>
      </w:r>
      <w:r>
        <w:rPr>
          <w:lang w:val="sr-Cyrl-BA"/>
        </w:rPr>
        <w:t xml:space="preserve"> дијаграм </w:t>
      </w:r>
      <w:r w:rsidRPr="008D0834">
        <w:rPr>
          <w:lang w:val="sr-Cyrl-BA"/>
        </w:rPr>
        <w:t>приказује тачност сваког модела на скуповима за тренирање и тестирање. Ова линија кода пружа визу</w:t>
      </w:r>
      <w:r>
        <w:rPr>
          <w:lang w:val="sr-Cyrl-BA"/>
        </w:rPr>
        <w:t>е</w:t>
      </w:r>
      <w:r w:rsidRPr="008D0834">
        <w:rPr>
          <w:lang w:val="sr-Cyrl-BA"/>
        </w:rPr>
        <w:t>лни преглед тачности различитих модела и помаже у идентификовању модела који су најпрецизнији.</w:t>
      </w:r>
    </w:p>
    <w:p w14:paraId="2B533B66" w14:textId="77777777" w:rsidR="00381B21" w:rsidRDefault="00381B21" w:rsidP="006A0EDC">
      <w:pPr>
        <w:pStyle w:val="NoSpacing"/>
        <w:ind w:firstLine="0"/>
        <w:rPr>
          <w:lang w:val="sr-Cyrl-BA"/>
        </w:rPr>
      </w:pPr>
    </w:p>
    <w:p w14:paraId="381B8748" w14:textId="41E01B07" w:rsidR="006A0EDC" w:rsidRDefault="0020162E" w:rsidP="006A0EDC">
      <w:pPr>
        <w:pStyle w:val="NoSpacing"/>
        <w:ind w:firstLine="0"/>
        <w:rPr>
          <w:lang w:val="sr-Cyrl-BA"/>
        </w:rPr>
      </w:pPr>
      <w:r w:rsidRPr="0020162E">
        <w:rPr>
          <w:noProof/>
          <w:lang w:val="sr-Cyrl-BA"/>
        </w:rPr>
        <w:drawing>
          <wp:inline distT="0" distB="0" distL="0" distR="0" wp14:anchorId="4D79A652" wp14:editId="4A8E50B0">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48"/>
                    <a:stretch>
                      <a:fillRect/>
                    </a:stretch>
                  </pic:blipFill>
                  <pic:spPr>
                    <a:xfrm>
                      <a:off x="0" y="0"/>
                      <a:ext cx="5943600" cy="531495"/>
                    </a:xfrm>
                    <a:prstGeom prst="rect">
                      <a:avLst/>
                    </a:prstGeom>
                  </pic:spPr>
                </pic:pic>
              </a:graphicData>
            </a:graphic>
          </wp:inline>
        </w:drawing>
      </w:r>
    </w:p>
    <w:p w14:paraId="62C8CF14" w14:textId="316BAA91"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7</w:t>
      </w:r>
      <w:r>
        <w:rPr>
          <w:rFonts w:cs="Times New Roman"/>
          <w:i/>
          <w:iCs/>
          <w:lang w:val="sr-Cyrl-BA"/>
        </w:rPr>
        <w:t xml:space="preserve">. Приказивање резултата тренирања </w:t>
      </w:r>
    </w:p>
    <w:p w14:paraId="2B792D3A" w14:textId="77777777" w:rsidR="004F379B" w:rsidRDefault="004F379B" w:rsidP="006A0EDC">
      <w:pPr>
        <w:pStyle w:val="NoSpacing"/>
        <w:ind w:firstLine="0"/>
        <w:rPr>
          <w:lang w:val="sr-Cyrl-BA"/>
        </w:rPr>
      </w:pPr>
    </w:p>
    <w:p w14:paraId="0C23F6C1" w14:textId="77777777" w:rsidR="006A0EDC" w:rsidRDefault="006A0EDC" w:rsidP="006A0EDC">
      <w:pPr>
        <w:pStyle w:val="NoSpacing"/>
        <w:ind w:firstLine="0"/>
        <w:rPr>
          <w:lang w:val="sr-Cyrl-BA"/>
        </w:rPr>
      </w:pPr>
    </w:p>
    <w:p w14:paraId="0CE0D5C4" w14:textId="5411F595" w:rsidR="006A0EDC" w:rsidRDefault="0020162E" w:rsidP="00990CFA">
      <w:pPr>
        <w:pStyle w:val="NoSpacing"/>
        <w:ind w:firstLine="0"/>
        <w:jc w:val="center"/>
        <w:rPr>
          <w:lang w:val="sr-Cyrl-BA"/>
        </w:rPr>
      </w:pPr>
      <w:r w:rsidRPr="0020162E">
        <w:rPr>
          <w:noProof/>
          <w:lang w:val="sr-Cyrl-BA"/>
        </w:rPr>
        <w:lastRenderedPageBreak/>
        <w:drawing>
          <wp:inline distT="0" distB="0" distL="0" distR="0" wp14:anchorId="50073A82" wp14:editId="7A327407">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49"/>
                    <a:stretch>
                      <a:fillRect/>
                    </a:stretch>
                  </pic:blipFill>
                  <pic:spPr>
                    <a:xfrm>
                      <a:off x="0" y="0"/>
                      <a:ext cx="5053495" cy="3328504"/>
                    </a:xfrm>
                    <a:prstGeom prst="rect">
                      <a:avLst/>
                    </a:prstGeom>
                  </pic:spPr>
                </pic:pic>
              </a:graphicData>
            </a:graphic>
          </wp:inline>
        </w:drawing>
      </w:r>
    </w:p>
    <w:p w14:paraId="290CC19F" w14:textId="38487C69"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8</w:t>
      </w:r>
      <w:r>
        <w:rPr>
          <w:rFonts w:cs="Times New Roman"/>
          <w:i/>
          <w:iCs/>
          <w:lang w:val="sr-Cyrl-BA"/>
        </w:rPr>
        <w:t>. Приказ резултата тренирања</w:t>
      </w:r>
    </w:p>
    <w:p w14:paraId="3CA18EDC" w14:textId="77777777" w:rsidR="006A0EDC" w:rsidRDefault="006A0EDC" w:rsidP="006A0EDC">
      <w:pPr>
        <w:pStyle w:val="NoSpacing"/>
        <w:ind w:firstLine="0"/>
        <w:rPr>
          <w:lang w:val="sr-Cyrl-BA"/>
        </w:rPr>
      </w:pPr>
    </w:p>
    <w:p w14:paraId="2E9AE99F" w14:textId="440169D2" w:rsidR="004F379B" w:rsidRDefault="0020162E" w:rsidP="00990CFA">
      <w:pPr>
        <w:pStyle w:val="NoSpacing"/>
        <w:ind w:firstLine="0"/>
        <w:jc w:val="center"/>
        <w:rPr>
          <w:noProof/>
          <w:lang w:val="ru-RU"/>
        </w:rPr>
      </w:pPr>
      <w:r w:rsidRPr="0020162E">
        <w:rPr>
          <w:noProof/>
          <w:lang w:val="ru-RU"/>
        </w:rPr>
        <w:drawing>
          <wp:inline distT="0" distB="0" distL="0" distR="0" wp14:anchorId="05457F13" wp14:editId="200CE542">
            <wp:extent cx="4949859" cy="4304687"/>
            <wp:effectExtent l="0" t="0" r="0" b="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50"/>
                    <a:stretch>
                      <a:fillRect/>
                    </a:stretch>
                  </pic:blipFill>
                  <pic:spPr>
                    <a:xfrm>
                      <a:off x="0" y="0"/>
                      <a:ext cx="4961884" cy="4315145"/>
                    </a:xfrm>
                    <a:prstGeom prst="rect">
                      <a:avLst/>
                    </a:prstGeom>
                  </pic:spPr>
                </pic:pic>
              </a:graphicData>
            </a:graphic>
          </wp:inline>
        </w:drawing>
      </w:r>
    </w:p>
    <w:p w14:paraId="080136A8" w14:textId="4C15EBCF" w:rsidR="004F379B" w:rsidRDefault="004F379B" w:rsidP="004F379B">
      <w:pPr>
        <w:pStyle w:val="NoSpacing"/>
        <w:ind w:firstLine="0"/>
        <w:jc w:val="center"/>
        <w:rPr>
          <w:lang w:val="sr-Latn-BA"/>
        </w:rPr>
      </w:pPr>
      <w:r>
        <w:rPr>
          <w:rFonts w:cs="Times New Roman"/>
          <w:i/>
          <w:iCs/>
          <w:lang w:val="sr-Cyrl-BA"/>
        </w:rPr>
        <w:t>Слика 5.</w:t>
      </w:r>
      <w:r w:rsidR="0020162E">
        <w:rPr>
          <w:rFonts w:cs="Times New Roman"/>
          <w:i/>
          <w:iCs/>
          <w:lang w:val="sr-Cyrl-BA"/>
        </w:rPr>
        <w:t>19</w:t>
      </w:r>
      <w:r>
        <w:rPr>
          <w:rFonts w:cs="Times New Roman"/>
          <w:i/>
          <w:iCs/>
          <w:lang w:val="sr-Cyrl-BA"/>
        </w:rPr>
        <w:t>. Графички приказ резултата тренирања</w:t>
      </w:r>
    </w:p>
    <w:p w14:paraId="1A2C34B3" w14:textId="401F0B9D" w:rsidR="00DF7825" w:rsidRDefault="00F942A4" w:rsidP="00532390">
      <w:pPr>
        <w:pStyle w:val="Heading1"/>
        <w:numPr>
          <w:ilvl w:val="0"/>
          <w:numId w:val="1"/>
        </w:numPr>
        <w:rPr>
          <w:rFonts w:cs="Times New Roman"/>
          <w:lang w:val="sr-Cyrl-BA"/>
        </w:rPr>
      </w:pPr>
      <w:bookmarkStart w:id="210" w:name="_Toc151317525"/>
      <w:commentRangeStart w:id="211"/>
      <w:r>
        <w:rPr>
          <w:rFonts w:cs="Times New Roman"/>
          <w:lang w:val="sr-Cyrl-BA"/>
        </w:rPr>
        <w:lastRenderedPageBreak/>
        <w:t>Резу</w:t>
      </w:r>
      <w:r w:rsidR="00963407">
        <w:rPr>
          <w:rFonts w:cs="Times New Roman"/>
          <w:lang w:val="sr-Cyrl-BA"/>
        </w:rPr>
        <w:t>л</w:t>
      </w:r>
      <w:r>
        <w:rPr>
          <w:rFonts w:cs="Times New Roman"/>
          <w:lang w:val="sr-Cyrl-BA"/>
        </w:rPr>
        <w:t>тати</w:t>
      </w:r>
      <w:bookmarkEnd w:id="210"/>
      <w:commentRangeEnd w:id="211"/>
      <w:r w:rsidR="00311E98">
        <w:rPr>
          <w:rStyle w:val="CommentReference"/>
          <w:rFonts w:ascii="Arial" w:hAnsi="Arial"/>
        </w:rPr>
        <w:commentReference w:id="211"/>
      </w:r>
    </w:p>
    <w:p w14:paraId="2A644ECF" w14:textId="2A122B78" w:rsidR="003F49F6" w:rsidRDefault="003F49F6" w:rsidP="003F49F6">
      <w:pPr>
        <w:pStyle w:val="NoSpacing"/>
        <w:rPr>
          <w:lang w:val="sr-Cyrl-BA"/>
        </w:rPr>
      </w:pPr>
      <w:r>
        <w:rPr>
          <w:lang w:val="sr-Cyrl-BA"/>
        </w:rPr>
        <w:t xml:space="preserve">У анализи је испитано десет модела за процјену </w:t>
      </w:r>
      <w:ins w:id="212" w:author="Aleksandar Kelec" w:date="2023-11-26T19:48:00Z">
        <w:r w:rsidR="000F5F54">
          <w:rPr>
            <w:lang w:val="sr-Cyrl-BA"/>
          </w:rPr>
          <w:t xml:space="preserve">броја </w:t>
        </w:r>
      </w:ins>
      <w:r>
        <w:rPr>
          <w:lang w:val="sr-Cyrl-BA"/>
        </w:rPr>
        <w:t>особа у просторији. Сваки модел пружа јединствен скуп предности и недостатака, а њихова ефикасност може се разликовати у за</w:t>
      </w:r>
      <w:r w:rsidR="00381B21">
        <w:rPr>
          <w:lang w:val="sr-Cyrl-BA"/>
        </w:rPr>
        <w:t>в</w:t>
      </w:r>
      <w:r>
        <w:rPr>
          <w:lang w:val="sr-Cyrl-BA"/>
        </w:rPr>
        <w:t xml:space="preserve">исности од специфичног контекста употребе. </w:t>
      </w:r>
    </w:p>
    <w:p w14:paraId="6AEC27A5" w14:textId="584AFE1F" w:rsidR="00054C18" w:rsidRDefault="00054C18" w:rsidP="003F49F6">
      <w:pPr>
        <w:pStyle w:val="NoSpacing"/>
        <w:rPr>
          <w:lang w:val="sr-Cyrl-BA"/>
        </w:rPr>
      </w:pPr>
      <w:r w:rsidRPr="00054C18">
        <w:rPr>
          <w:lang w:val="sr-Cyrl-BA"/>
        </w:rPr>
        <w:t>Logistic Regression</w:t>
      </w:r>
      <w:r>
        <w:rPr>
          <w:lang w:val="sr-Cyrl-BA"/>
        </w:rPr>
        <w:t xml:space="preserve"> је брз модел с вре</w:t>
      </w:r>
      <w:r w:rsidR="00381B21">
        <w:rPr>
          <w:lang w:val="sr-Cyrl-BA"/>
        </w:rPr>
        <w:t>меном</w:t>
      </w:r>
      <w:del w:id="213" w:author="Aleksandar Kelec" w:date="2023-11-26T19:44:00Z">
        <w:r w:rsidDel="006538C6">
          <w:rPr>
            <w:lang w:val="sr-Cyrl-BA"/>
          </w:rPr>
          <w:delText>н</w:delText>
        </w:r>
      </w:del>
      <w:r>
        <w:rPr>
          <w:lang w:val="sr-Cyrl-BA"/>
        </w:rPr>
        <w:t xml:space="preserve"> извршавања од само 0.307 секунди, али</w:t>
      </w:r>
      <w:ins w:id="214" w:author="Aleksandar Kelec" w:date="2023-11-26T19:46:00Z">
        <w:r w:rsidR="0046620A">
          <w:rPr>
            <w:lang w:val="sr-Cyrl-BA"/>
          </w:rPr>
          <w:t>,</w:t>
        </w:r>
      </w:ins>
      <w:r>
        <w:rPr>
          <w:lang w:val="sr-Cyrl-BA"/>
        </w:rPr>
        <w:t xml:space="preserve"> са тачношћу тестирања од 69.3%, не пружа довољну прецизност за неке захтјевније примјене. Слично томе, </w:t>
      </w:r>
      <w:r w:rsidRPr="00054C18">
        <w:rPr>
          <w:lang w:val="sr-Cyrl-BA"/>
        </w:rPr>
        <w:t>Gaussian Naive Bayes Classification</w:t>
      </w:r>
      <w:r>
        <w:rPr>
          <w:lang w:val="sr-Cyrl-BA"/>
        </w:rPr>
        <w:t xml:space="preserve"> је још бржи, али и даље пружа тачност испод 75%.</w:t>
      </w:r>
    </w:p>
    <w:p w14:paraId="1BCF14BC" w14:textId="7F713228" w:rsidR="00054C18" w:rsidRDefault="00054C18" w:rsidP="003F49F6">
      <w:pPr>
        <w:pStyle w:val="NoSpacing"/>
        <w:rPr>
          <w:lang w:val="sr-Cyrl-BA"/>
        </w:rPr>
      </w:pPr>
      <w:r w:rsidRPr="00054C18">
        <w:rPr>
          <w:lang w:val="sr-Cyrl-BA"/>
        </w:rPr>
        <w:t>Gradient Boosting Classification</w:t>
      </w:r>
      <w:r>
        <w:rPr>
          <w:lang w:val="sr-Cyrl-BA"/>
        </w:rPr>
        <w:t xml:space="preserve">, </w:t>
      </w:r>
      <w:r w:rsidRPr="00054C18">
        <w:rPr>
          <w:lang w:val="sr-Cyrl-BA"/>
        </w:rPr>
        <w:t>Support Vector Machine Classification</w:t>
      </w:r>
      <w:r>
        <w:rPr>
          <w:lang w:val="sr-Cyrl-BA"/>
        </w:rPr>
        <w:t xml:space="preserve"> и </w:t>
      </w:r>
      <w:commentRangeStart w:id="215"/>
      <w:r w:rsidRPr="00054C18">
        <w:rPr>
          <w:lang w:val="sr-Cyrl-BA"/>
        </w:rPr>
        <w:t xml:space="preserve">Support Vector Machine Classification </w:t>
      </w:r>
      <w:commentRangeEnd w:id="215"/>
      <w:r w:rsidR="00387183">
        <w:rPr>
          <w:rStyle w:val="CommentReference"/>
          <w:rFonts w:ascii="Arial" w:hAnsi="Arial"/>
          <w:lang w:val="sr-Latn-BA"/>
        </w:rPr>
        <w:commentReference w:id="215"/>
      </w:r>
      <w:r>
        <w:rPr>
          <w:lang w:val="sr-Cyrl-BA"/>
        </w:rPr>
        <w:t>су спорији модели али пружају врло добре резултате тачности тестирања.</w:t>
      </w:r>
    </w:p>
    <w:p w14:paraId="6701B16E" w14:textId="1B158442" w:rsidR="00054C18" w:rsidRDefault="00054C18" w:rsidP="003F49F6">
      <w:pPr>
        <w:pStyle w:val="NoSpacing"/>
        <w:rPr>
          <w:lang w:val="sr-Cyrl-BA"/>
        </w:rPr>
      </w:pPr>
      <w:r>
        <w:rPr>
          <w:lang w:val="sr-Cyrl-BA"/>
        </w:rPr>
        <w:t xml:space="preserve">Модел попут </w:t>
      </w:r>
      <w:r w:rsidR="007C2EA9">
        <w:rPr>
          <w:lang w:val="en-US"/>
        </w:rPr>
        <w:t>K-</w:t>
      </w:r>
      <w:r w:rsidRPr="00054C18">
        <w:rPr>
          <w:lang w:val="sr-Cyrl-BA"/>
        </w:rPr>
        <w:t>Neighbors Classification, Decision Tree Classification i Light Gradient Boosting Machine Classification</w:t>
      </w:r>
      <w:r>
        <w:rPr>
          <w:lang w:val="sr-Cyrl-BA"/>
        </w:rPr>
        <w:t xml:space="preserve"> комбинују брзину с високом тачношћу, прелазећи 93% на тестирању. Међутим, савршена тачност тренирања код </w:t>
      </w:r>
      <w:r w:rsidRPr="00054C18">
        <w:rPr>
          <w:lang w:val="sr-Cyrl-BA"/>
        </w:rPr>
        <w:t>Decision Tree</w:t>
      </w:r>
      <w:r>
        <w:rPr>
          <w:lang w:val="sr-Cyrl-BA"/>
        </w:rPr>
        <w:t xml:space="preserve"> и </w:t>
      </w:r>
      <w:r w:rsidRPr="00054C18">
        <w:rPr>
          <w:lang w:val="sr-Cyrl-BA"/>
        </w:rPr>
        <w:t>Light Gradient Boosting</w:t>
      </w:r>
      <w:r>
        <w:rPr>
          <w:lang w:val="sr-Cyrl-BA"/>
        </w:rPr>
        <w:t xml:space="preserve"> 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705BA398" w:rsidR="007C2EA9" w:rsidRPr="007B334A" w:rsidRDefault="00054C18" w:rsidP="007B334A">
      <w:pPr>
        <w:pStyle w:val="NoSpacing"/>
        <w:rPr>
          <w:lang w:val="sr-Cyrl-BA"/>
        </w:rPr>
      </w:pPr>
      <w:r>
        <w:rPr>
          <w:lang w:val="sr-Cyrl-BA"/>
        </w:rPr>
        <w:t xml:space="preserve">Иако </w:t>
      </w:r>
      <w:r w:rsidR="007C2EA9">
        <w:rPr>
          <w:lang w:val="sr-Cyrl-BA"/>
        </w:rPr>
        <w:t xml:space="preserve">и други алгоритми пружају снажне перформансе, </w:t>
      </w:r>
      <w:r w:rsidRPr="00054C18">
        <w:rPr>
          <w:lang w:val="sr-Cyrl-BA"/>
        </w:rPr>
        <w:t>Random Forest Classification</w:t>
      </w:r>
      <w:r w:rsidR="007C2EA9">
        <w:rPr>
          <w:lang w:val="sr-Cyrl-BA"/>
        </w:rPr>
        <w:t xml:space="preserve"> се истиче као најпрецизнији са </w:t>
      </w:r>
      <w:r>
        <w:rPr>
          <w:lang w:val="sr-Cyrl-BA"/>
        </w:rPr>
        <w:t>изузетн</w:t>
      </w:r>
      <w:r w:rsidR="007C2EA9">
        <w:rPr>
          <w:lang w:val="sr-Cyrl-BA"/>
        </w:rPr>
        <w:t>ом</w:t>
      </w:r>
      <w:r>
        <w:rPr>
          <w:lang w:val="sr-Cyrl-BA"/>
        </w:rPr>
        <w:t xml:space="preserve"> тачно</w:t>
      </w:r>
      <w:r w:rsidR="007C2EA9">
        <w:rPr>
          <w:lang w:val="sr-Cyrl-BA"/>
        </w:rPr>
        <w:t>шћу тестирања</w:t>
      </w:r>
      <w:r>
        <w:rPr>
          <w:lang w:val="sr-Cyrl-BA"/>
        </w:rPr>
        <w:t xml:space="preserve"> од 98.7%</w:t>
      </w:r>
      <w:r w:rsidR="007C2EA9">
        <w:rPr>
          <w:lang w:val="sr-Cyrl-BA"/>
        </w:rPr>
        <w:t xml:space="preserve">. Иако није алгоритам који се извршава најбрже, вријеме извршавања од око 1.5 секунди је </w:t>
      </w:r>
      <w:r w:rsidR="007B334A">
        <w:rPr>
          <w:lang w:val="sr-Cyrl-BA"/>
        </w:rPr>
        <w:t>прихватљиво</w:t>
      </w:r>
      <w:r w:rsidR="007C2EA9">
        <w:rPr>
          <w:lang w:val="sr-Cyrl-BA"/>
        </w:rPr>
        <w:t xml:space="preserve"> за потребе мјерења броја особа у просторији</w:t>
      </w:r>
      <w:r w:rsidR="007B334A">
        <w:rPr>
          <w:lang w:val="sr-Cyrl-BA"/>
        </w:rPr>
        <w:t>, пошто ће се модел само једном тренирати</w:t>
      </w:r>
      <w:r w:rsidR="007C2EA9">
        <w:rPr>
          <w:lang w:val="sr-Cyrl-BA"/>
        </w:rPr>
        <w:t>. Њ</w:t>
      </w:r>
      <w:r>
        <w:rPr>
          <w:lang w:val="sr-Cyrl-BA"/>
        </w:rPr>
        <w:t xml:space="preserve">егова савршена тачност тренирања такође указује на могућност преприлагођавања. </w:t>
      </w:r>
      <w:r w:rsidR="007C2EA9">
        <w:rPr>
          <w:rFonts w:cs="Times New Roman"/>
          <w:lang w:val="sr-Cyrl-BA"/>
        </w:rPr>
        <w:br w:type="page"/>
      </w:r>
    </w:p>
    <w:p w14:paraId="52E25E17" w14:textId="14F48BBB" w:rsidR="00F942A4" w:rsidRPr="007C2EA9" w:rsidRDefault="00F942A4" w:rsidP="00F942A4">
      <w:pPr>
        <w:pStyle w:val="Heading1"/>
        <w:numPr>
          <w:ilvl w:val="0"/>
          <w:numId w:val="1"/>
        </w:numPr>
        <w:rPr>
          <w:rFonts w:cs="Times New Roman"/>
          <w:lang w:val="sr-Cyrl-BA"/>
        </w:rPr>
      </w:pPr>
      <w:bookmarkStart w:id="216" w:name="_Toc151317526"/>
      <w:r>
        <w:rPr>
          <w:rFonts w:cs="Times New Roman"/>
          <w:lang w:val="sr-Cyrl-BA"/>
        </w:rPr>
        <w:lastRenderedPageBreak/>
        <w:t>Закључак</w:t>
      </w:r>
      <w:bookmarkEnd w:id="216"/>
    </w:p>
    <w:p w14:paraId="46DF45B6" w14:textId="77777777" w:rsidR="00B20694" w:rsidRDefault="00B20694" w:rsidP="00B20694">
      <w:pPr>
        <w:pStyle w:val="NoSpacing"/>
        <w:rPr>
          <w:lang w:val="sr-Cyrl-BA"/>
        </w:rPr>
      </w:pPr>
      <w:r>
        <w:rPr>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2BBBBB90" w:rsidR="00B20694" w:rsidRDefault="00B20694" w:rsidP="00B20694">
      <w:pPr>
        <w:pStyle w:val="NoSpacing"/>
        <w:rPr>
          <w:lang w:val="sr-Cyrl-BA"/>
        </w:rPr>
      </w:pPr>
      <w:r>
        <w:rPr>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w:t>
      </w:r>
      <w:ins w:id="217" w:author="Aleksandar Kelec" w:date="2023-11-26T19:49:00Z">
        <w:r w:rsidR="00253CD2">
          <w:rPr>
            <w:lang w:val="sr-Cyrl-BA"/>
          </w:rPr>
          <w:t>а</w:t>
        </w:r>
      </w:ins>
      <w:del w:id="218" w:author="Aleksandar Kelec" w:date="2023-11-26T19:49:00Z">
        <w:r w:rsidDel="00253CD2">
          <w:rPr>
            <w:lang w:val="sr-Cyrl-BA"/>
          </w:rPr>
          <w:delText>е</w:delText>
        </w:r>
      </w:del>
      <w:r>
        <w:rPr>
          <w:lang w:val="sr-Cyrl-BA"/>
        </w:rPr>
        <w:t xml:space="preserve"> текста, већ су и отвориле врата за револуционарне могућности у интеракцији са рачунарима и обради природног језика (</w:t>
      </w:r>
      <w:r>
        <w:rPr>
          <w:lang w:val="sr-Latn-BA"/>
        </w:rPr>
        <w:t>OpenAI ChatGPT</w:t>
      </w:r>
      <w:del w:id="219" w:author="Aleksandar Kelec" w:date="2023-11-26T19:49:00Z">
        <w:r w:rsidDel="00F21898">
          <w:rPr>
            <w:lang w:val="sr-Cyrl-BA"/>
          </w:rPr>
          <w:delText xml:space="preserve">) </w:delText>
        </w:r>
      </w:del>
      <w:r>
        <w:rPr>
          <w:lang w:val="sr-Cyrl-BA"/>
        </w:rPr>
        <w:t xml:space="preserve">и </w:t>
      </w:r>
      <w:del w:id="220" w:author="Aleksandar Kelec" w:date="2023-11-26T19:49:00Z">
        <w:r w:rsidDel="00F21898">
          <w:rPr>
            <w:lang w:val="sr-Cyrl-BA"/>
          </w:rPr>
          <w:delText>(</w:delText>
        </w:r>
      </w:del>
      <w:r>
        <w:rPr>
          <w:lang w:val="sr-Latn-BA"/>
        </w:rPr>
        <w:t>Google BARD</w:t>
      </w:r>
      <w:r>
        <w:rPr>
          <w:lang w:val="sr-Cyrl-BA"/>
        </w:rPr>
        <w:t>).</w:t>
      </w:r>
    </w:p>
    <w:p w14:paraId="12895599" w14:textId="77777777" w:rsidR="001D5250" w:rsidRDefault="001D5250" w:rsidP="001D5250">
      <w:pPr>
        <w:pStyle w:val="NoSpacing"/>
        <w:rPr>
          <w:lang w:val="sr-Latn-BA"/>
        </w:rPr>
      </w:pPr>
      <w:r>
        <w:rPr>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Default="001D5250" w:rsidP="001D5250">
      <w:pPr>
        <w:pStyle w:val="NoSpacing"/>
        <w:rPr>
          <w:lang w:val="sr-Cyrl-BA"/>
        </w:rPr>
      </w:pPr>
      <w:r>
        <w:rPr>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Pr>
          <w:lang w:val="sr-Cyrl-BA"/>
        </w:rPr>
        <w:t>б</w:t>
      </w:r>
      <w:r>
        <w:rPr>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Default="001D5250" w:rsidP="001D5250">
      <w:pPr>
        <w:pStyle w:val="NoSpacing"/>
        <w:rPr>
          <w:lang w:val="sr-Cyrl-BA"/>
        </w:rPr>
      </w:pPr>
      <w:r>
        <w:rPr>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1D5250" w:rsidRDefault="001D5250" w:rsidP="001D5250">
      <w:pPr>
        <w:pStyle w:val="NoSpacing"/>
        <w:rPr>
          <w:lang w:val="sr-Latn-BA"/>
        </w:rPr>
      </w:pPr>
      <w:r>
        <w:rPr>
          <w:lang w:val="sr-Cyrl-BA"/>
        </w:rPr>
        <w:t xml:space="preserve">Без обзира на </w:t>
      </w:r>
      <w:r w:rsidR="007454D6">
        <w:rPr>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Pr>
          <w:lang w:val="sr-Cyrl-BA"/>
        </w:rPr>
        <w:t>недостатке</w:t>
      </w:r>
      <w:r w:rsidR="007454D6">
        <w:rPr>
          <w:lang w:val="sr-Cyrl-BA"/>
        </w:rPr>
        <w:t>, права вриједност долази из његове способности да пружи практичне резултате у стварном окружењу.</w:t>
      </w:r>
      <w:r w:rsidR="00C509AB" w:rsidRPr="00FF71BE">
        <w:rPr>
          <w:lang w:val="sr-Cyrl-BA"/>
        </w:rPr>
        <w:br w:type="page"/>
      </w:r>
    </w:p>
    <w:p w14:paraId="51E5E39F" w14:textId="77777777" w:rsidR="00DF7825" w:rsidRDefault="00C509AB" w:rsidP="00532390">
      <w:pPr>
        <w:pStyle w:val="Heading1"/>
        <w:numPr>
          <w:ilvl w:val="0"/>
          <w:numId w:val="1"/>
        </w:numPr>
        <w:rPr>
          <w:rFonts w:cs="Times New Roman"/>
          <w:lang w:val="sr-Cyrl-BA"/>
        </w:rPr>
      </w:pPr>
      <w:bookmarkStart w:id="221" w:name="_Toc151317527"/>
      <w:commentRangeStart w:id="222"/>
      <w:r>
        <w:rPr>
          <w:rFonts w:cs="Times New Roman"/>
          <w:lang w:val="sr-Cyrl-BA"/>
        </w:rPr>
        <w:lastRenderedPageBreak/>
        <w:t>Литература</w:t>
      </w:r>
      <w:bookmarkEnd w:id="221"/>
      <w:commentRangeEnd w:id="222"/>
      <w:r w:rsidR="00633C21">
        <w:rPr>
          <w:rStyle w:val="CommentReference"/>
          <w:rFonts w:ascii="Arial" w:hAnsi="Arial"/>
        </w:rPr>
        <w:commentReference w:id="222"/>
      </w:r>
    </w:p>
    <w:sdt>
      <w:sdtPr>
        <w:id w:val="-1244101330"/>
        <w:docPartObj>
          <w:docPartGallery w:val="Bibliographies"/>
          <w:docPartUnique/>
        </w:docPartObj>
      </w:sdtPr>
      <w:sdtContent>
        <w:sdt>
          <w:sdtPr>
            <w:id w:val="-573587230"/>
            <w:bibliography/>
          </w:sdtPr>
          <w:sdtContent>
            <w:p w14:paraId="7B5A2100" w14:textId="77777777" w:rsidR="007779BE" w:rsidRDefault="00C509AB">
              <w:pPr>
                <w:rPr>
                  <w:noProof/>
                  <w:lang w:val="e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40"/>
              </w:tblGrid>
              <w:tr w:rsidR="007779BE" w14:paraId="702CF89D" w14:textId="77777777">
                <w:trPr>
                  <w:divId w:val="1149246144"/>
                  <w:tblCellSpacing w:w="15" w:type="dxa"/>
                </w:trPr>
                <w:tc>
                  <w:tcPr>
                    <w:tcW w:w="50" w:type="pct"/>
                    <w:hideMark/>
                  </w:tcPr>
                  <w:p w14:paraId="4BB0FFD3" w14:textId="77777777" w:rsidR="007779BE" w:rsidRDefault="007779BE">
                    <w:pPr>
                      <w:pStyle w:val="Bibliography"/>
                      <w:rPr>
                        <w:noProof/>
                        <w:sz w:val="24"/>
                        <w:szCs w:val="24"/>
                        <w:lang w:val="sr-Cyrl-BA"/>
                      </w:rPr>
                    </w:pPr>
                    <w:r>
                      <w:rPr>
                        <w:noProof/>
                        <w:lang w:val="sr-Cyrl-BA"/>
                      </w:rPr>
                      <w:t xml:space="preserve">[1] </w:t>
                    </w:r>
                  </w:p>
                </w:tc>
                <w:tc>
                  <w:tcPr>
                    <w:tcW w:w="0" w:type="auto"/>
                    <w:hideMark/>
                  </w:tcPr>
                  <w:p w14:paraId="6053212F" w14:textId="77777777" w:rsidR="007779BE" w:rsidRDefault="007779BE">
                    <w:pPr>
                      <w:pStyle w:val="Bibliography"/>
                      <w:rPr>
                        <w:noProof/>
                        <w:lang w:val="sr-Cyrl-BA"/>
                      </w:rPr>
                    </w:pPr>
                    <w:r>
                      <w:rPr>
                        <w:noProof/>
                        <w:lang w:val="sr-Cyrl-BA"/>
                      </w:rPr>
                      <w:t xml:space="preserve">D. Kirsch и J. Hurwitz, Machine Learning For Dummies, New Jersey: John Wiley &amp; Sons, Inc., 2018. </w:t>
                    </w:r>
                  </w:p>
                </w:tc>
              </w:tr>
              <w:tr w:rsidR="007779BE" w14:paraId="2AC0427B" w14:textId="77777777">
                <w:trPr>
                  <w:divId w:val="1149246144"/>
                  <w:tblCellSpacing w:w="15" w:type="dxa"/>
                </w:trPr>
                <w:tc>
                  <w:tcPr>
                    <w:tcW w:w="50" w:type="pct"/>
                    <w:hideMark/>
                  </w:tcPr>
                  <w:p w14:paraId="084A987F" w14:textId="77777777" w:rsidR="007779BE" w:rsidRDefault="007779BE">
                    <w:pPr>
                      <w:pStyle w:val="Bibliography"/>
                      <w:rPr>
                        <w:noProof/>
                        <w:lang w:val="sr-Cyrl-BA"/>
                      </w:rPr>
                    </w:pPr>
                    <w:r>
                      <w:rPr>
                        <w:noProof/>
                        <w:lang w:val="sr-Cyrl-BA"/>
                      </w:rPr>
                      <w:t xml:space="preserve">[2] </w:t>
                    </w:r>
                  </w:p>
                </w:tc>
                <w:tc>
                  <w:tcPr>
                    <w:tcW w:w="0" w:type="auto"/>
                    <w:hideMark/>
                  </w:tcPr>
                  <w:p w14:paraId="30C9048C" w14:textId="77777777" w:rsidR="007779BE" w:rsidRDefault="007779BE">
                    <w:pPr>
                      <w:pStyle w:val="Bibliography"/>
                      <w:rPr>
                        <w:noProof/>
                        <w:lang w:val="sr-Cyrl-BA"/>
                      </w:rPr>
                    </w:pPr>
                    <w:r>
                      <w:rPr>
                        <w:noProof/>
                        <w:lang w:val="sr-Cyrl-BA"/>
                      </w:rPr>
                      <w:t xml:space="preserve">F. Williams, Meet the nine billion-dollar companies turning a profit from sustainability, The Guardian, 2016. </w:t>
                    </w:r>
                  </w:p>
                </w:tc>
              </w:tr>
              <w:tr w:rsidR="007779BE" w14:paraId="22857E45" w14:textId="77777777">
                <w:trPr>
                  <w:divId w:val="1149246144"/>
                  <w:tblCellSpacing w:w="15" w:type="dxa"/>
                </w:trPr>
                <w:tc>
                  <w:tcPr>
                    <w:tcW w:w="50" w:type="pct"/>
                    <w:hideMark/>
                  </w:tcPr>
                  <w:p w14:paraId="2CC3376F" w14:textId="77777777" w:rsidR="007779BE" w:rsidRDefault="007779BE">
                    <w:pPr>
                      <w:pStyle w:val="Bibliography"/>
                      <w:rPr>
                        <w:noProof/>
                        <w:lang w:val="sr-Cyrl-BA"/>
                      </w:rPr>
                    </w:pPr>
                    <w:r>
                      <w:rPr>
                        <w:noProof/>
                        <w:lang w:val="sr-Cyrl-BA"/>
                      </w:rPr>
                      <w:t xml:space="preserve">[3] </w:t>
                    </w:r>
                  </w:p>
                </w:tc>
                <w:tc>
                  <w:tcPr>
                    <w:tcW w:w="0" w:type="auto"/>
                    <w:hideMark/>
                  </w:tcPr>
                  <w:p w14:paraId="5832737E" w14:textId="77777777" w:rsidR="007779BE" w:rsidRDefault="007779BE">
                    <w:pPr>
                      <w:pStyle w:val="Bibliography"/>
                      <w:rPr>
                        <w:noProof/>
                        <w:lang w:val="sr-Cyrl-BA"/>
                      </w:rPr>
                    </w:pPr>
                    <w:r>
                      <w:rPr>
                        <w:noProof/>
                        <w:lang w:val="sr-Cyrl-BA"/>
                      </w:rPr>
                      <w:t xml:space="preserve">S. Russell и P. Norvig, Artificial IntelligenceA Modern Approach, New Jersey: Pearson Education, Inc., 2010. </w:t>
                    </w:r>
                  </w:p>
                </w:tc>
              </w:tr>
              <w:tr w:rsidR="007779BE" w14:paraId="14F044FC" w14:textId="77777777">
                <w:trPr>
                  <w:divId w:val="1149246144"/>
                  <w:tblCellSpacing w:w="15" w:type="dxa"/>
                </w:trPr>
                <w:tc>
                  <w:tcPr>
                    <w:tcW w:w="50" w:type="pct"/>
                    <w:hideMark/>
                  </w:tcPr>
                  <w:p w14:paraId="7649DA34" w14:textId="77777777" w:rsidR="007779BE" w:rsidRDefault="007779BE">
                    <w:pPr>
                      <w:pStyle w:val="Bibliography"/>
                      <w:rPr>
                        <w:noProof/>
                        <w:lang w:val="sr-Cyrl-BA"/>
                      </w:rPr>
                    </w:pPr>
                    <w:r>
                      <w:rPr>
                        <w:noProof/>
                        <w:lang w:val="sr-Cyrl-BA"/>
                      </w:rPr>
                      <w:t xml:space="preserve">[4] </w:t>
                    </w:r>
                  </w:p>
                </w:tc>
                <w:tc>
                  <w:tcPr>
                    <w:tcW w:w="0" w:type="auto"/>
                    <w:hideMark/>
                  </w:tcPr>
                  <w:p w14:paraId="0A45057D" w14:textId="77777777" w:rsidR="007779BE" w:rsidRDefault="007779BE">
                    <w:pPr>
                      <w:pStyle w:val="Bibliography"/>
                      <w:rPr>
                        <w:noProof/>
                        <w:lang w:val="sr-Cyrl-BA"/>
                      </w:rPr>
                    </w:pPr>
                    <w:r>
                      <w:rPr>
                        <w:noProof/>
                        <w:lang w:val="sr-Cyrl-BA"/>
                      </w:rPr>
                      <w:t xml:space="preserve">M. Mohri, A. Rostamizadeh и A. Talwalkar, Foundations of machine learning, Cambridge, Massachusetts: The MIT Press, 2018. </w:t>
                    </w:r>
                  </w:p>
                </w:tc>
              </w:tr>
              <w:tr w:rsidR="007779BE" w14:paraId="1D2620D3" w14:textId="77777777">
                <w:trPr>
                  <w:divId w:val="1149246144"/>
                  <w:tblCellSpacing w:w="15" w:type="dxa"/>
                </w:trPr>
                <w:tc>
                  <w:tcPr>
                    <w:tcW w:w="50" w:type="pct"/>
                    <w:hideMark/>
                  </w:tcPr>
                  <w:p w14:paraId="60933057" w14:textId="77777777" w:rsidR="007779BE" w:rsidRDefault="007779BE">
                    <w:pPr>
                      <w:pStyle w:val="Bibliography"/>
                      <w:rPr>
                        <w:noProof/>
                        <w:lang w:val="en-US"/>
                      </w:rPr>
                    </w:pPr>
                    <w:r>
                      <w:rPr>
                        <w:noProof/>
                      </w:rPr>
                      <w:t xml:space="preserve">[5] </w:t>
                    </w:r>
                  </w:p>
                </w:tc>
                <w:tc>
                  <w:tcPr>
                    <w:tcW w:w="0" w:type="auto"/>
                    <w:hideMark/>
                  </w:tcPr>
                  <w:p w14:paraId="09B26DAC" w14:textId="77777777" w:rsidR="007779BE" w:rsidRDefault="007779BE">
                    <w:pPr>
                      <w:pStyle w:val="Bibliography"/>
                      <w:rPr>
                        <w:noProof/>
                      </w:rPr>
                    </w:pPr>
                    <w:r>
                      <w:rPr>
                        <w:noProof/>
                      </w:rPr>
                      <w:t xml:space="preserve">T. Mitchell, Machine Learning, New York: McGraw-Hill, 1997. </w:t>
                    </w:r>
                  </w:p>
                </w:tc>
              </w:tr>
              <w:tr w:rsidR="007779BE" w14:paraId="31A3BFEB" w14:textId="77777777">
                <w:trPr>
                  <w:divId w:val="1149246144"/>
                  <w:tblCellSpacing w:w="15" w:type="dxa"/>
                </w:trPr>
                <w:tc>
                  <w:tcPr>
                    <w:tcW w:w="50" w:type="pct"/>
                    <w:hideMark/>
                  </w:tcPr>
                  <w:p w14:paraId="5AC6011D" w14:textId="77777777" w:rsidR="007779BE" w:rsidRDefault="007779BE">
                    <w:pPr>
                      <w:pStyle w:val="Bibliography"/>
                      <w:rPr>
                        <w:noProof/>
                        <w:lang w:val="sr-Cyrl-BA"/>
                      </w:rPr>
                    </w:pPr>
                    <w:r>
                      <w:rPr>
                        <w:noProof/>
                        <w:lang w:val="sr-Cyrl-BA"/>
                      </w:rPr>
                      <w:t xml:space="preserve">[6] </w:t>
                    </w:r>
                  </w:p>
                </w:tc>
                <w:tc>
                  <w:tcPr>
                    <w:tcW w:w="0" w:type="auto"/>
                    <w:hideMark/>
                  </w:tcPr>
                  <w:p w14:paraId="792593CB" w14:textId="77777777" w:rsidR="007779BE" w:rsidRDefault="007779BE">
                    <w:pPr>
                      <w:pStyle w:val="Bibliography"/>
                      <w:rPr>
                        <w:noProof/>
                        <w:lang w:val="sr-Cyrl-BA"/>
                      </w:rPr>
                    </w:pPr>
                    <w:r>
                      <w:rPr>
                        <w:noProof/>
                        <w:lang w:val="sr-Cyrl-BA"/>
                      </w:rPr>
                      <w:t xml:space="preserve">E. Alpaydin, Introduction to Machine Learning, Cambridge, Massachusetts: The MIT Press, 2010. </w:t>
                    </w:r>
                  </w:p>
                </w:tc>
              </w:tr>
              <w:tr w:rsidR="007779BE" w14:paraId="360608BC" w14:textId="77777777">
                <w:trPr>
                  <w:divId w:val="1149246144"/>
                  <w:tblCellSpacing w:w="15" w:type="dxa"/>
                </w:trPr>
                <w:tc>
                  <w:tcPr>
                    <w:tcW w:w="50" w:type="pct"/>
                    <w:hideMark/>
                  </w:tcPr>
                  <w:p w14:paraId="720666DF" w14:textId="77777777" w:rsidR="007779BE" w:rsidRDefault="007779BE">
                    <w:pPr>
                      <w:pStyle w:val="Bibliography"/>
                      <w:rPr>
                        <w:noProof/>
                        <w:lang w:val="sr-Cyrl-BA"/>
                      </w:rPr>
                    </w:pPr>
                    <w:r>
                      <w:rPr>
                        <w:noProof/>
                        <w:lang w:val="sr-Cyrl-BA"/>
                      </w:rPr>
                      <w:t xml:space="preserve">[7] </w:t>
                    </w:r>
                  </w:p>
                </w:tc>
                <w:tc>
                  <w:tcPr>
                    <w:tcW w:w="0" w:type="auto"/>
                    <w:hideMark/>
                  </w:tcPr>
                  <w:p w14:paraId="7AA5644E" w14:textId="77777777" w:rsidR="007779BE" w:rsidRDefault="007779BE">
                    <w:pPr>
                      <w:pStyle w:val="Bibliography"/>
                      <w:rPr>
                        <w:noProof/>
                        <w:lang w:val="sr-Cyrl-BA"/>
                      </w:rPr>
                    </w:pPr>
                    <w:r>
                      <w:rPr>
                        <w:noProof/>
                        <w:lang w:val="sr-Cyrl-BA"/>
                      </w:rPr>
                      <w:t xml:space="preserve">G. James, D. Witten, T. Hastie и R. Tibshirani, An Introduction to Statistical Learning: with Applications in R, New York City, USA: Springer, 2017. </w:t>
                    </w:r>
                  </w:p>
                </w:tc>
              </w:tr>
              <w:tr w:rsidR="007779BE" w14:paraId="748D178A" w14:textId="77777777">
                <w:trPr>
                  <w:divId w:val="1149246144"/>
                  <w:tblCellSpacing w:w="15" w:type="dxa"/>
                </w:trPr>
                <w:tc>
                  <w:tcPr>
                    <w:tcW w:w="50" w:type="pct"/>
                    <w:hideMark/>
                  </w:tcPr>
                  <w:p w14:paraId="2089ECA4" w14:textId="77777777" w:rsidR="007779BE" w:rsidRDefault="007779BE">
                    <w:pPr>
                      <w:pStyle w:val="Bibliography"/>
                      <w:rPr>
                        <w:noProof/>
                        <w:lang w:val="sr-Cyrl-BA"/>
                      </w:rPr>
                    </w:pPr>
                    <w:r>
                      <w:rPr>
                        <w:noProof/>
                        <w:lang w:val="sr-Cyrl-BA"/>
                      </w:rPr>
                      <w:t xml:space="preserve">[8] </w:t>
                    </w:r>
                  </w:p>
                </w:tc>
                <w:tc>
                  <w:tcPr>
                    <w:tcW w:w="0" w:type="auto"/>
                    <w:hideMark/>
                  </w:tcPr>
                  <w:p w14:paraId="664808F9" w14:textId="77777777" w:rsidR="007779BE" w:rsidRDefault="007779BE">
                    <w:pPr>
                      <w:pStyle w:val="Bibliography"/>
                      <w:rPr>
                        <w:noProof/>
                        <w:lang w:val="sr-Cyrl-BA"/>
                      </w:rPr>
                    </w:pPr>
                    <w:r>
                      <w:rPr>
                        <w:noProof/>
                        <w:lang w:val="sr-Cyrl-BA"/>
                      </w:rPr>
                      <w:t xml:space="preserve">I. H. Witten, E. Frank и M. A. Hall, Data Mining: Practical Machine Learning Tools and Techniques, Burlington, USA: Morgan Kaufmann, 2011. </w:t>
                    </w:r>
                  </w:p>
                </w:tc>
              </w:tr>
            </w:tbl>
            <w:p w14:paraId="63CCF63A" w14:textId="77777777" w:rsidR="007779BE" w:rsidRDefault="007779BE">
              <w:pPr>
                <w:divId w:val="1149246144"/>
                <w:rPr>
                  <w:rFonts w:eastAsia="Times New Roman"/>
                  <w:noProof/>
                </w:rPr>
              </w:pPr>
            </w:p>
            <w:p w14:paraId="490EFAE4" w14:textId="77777777" w:rsidR="00DF7825" w:rsidRDefault="00C509AB">
              <w:r>
                <w:rPr>
                  <w:b/>
                  <w:bCs/>
                  <w:noProof/>
                </w:rPr>
                <w:fldChar w:fldCharType="end"/>
              </w:r>
            </w:p>
          </w:sdtContent>
        </w:sdt>
      </w:sdtContent>
    </w:sdt>
    <w:p w14:paraId="5EBBE547" w14:textId="77777777" w:rsidR="00DF7825" w:rsidRDefault="00DF7825">
      <w:pPr>
        <w:rPr>
          <w:rFonts w:ascii="Times New Roman" w:hAnsi="Times New Roman" w:cs="Times New Roman"/>
          <w:sz w:val="36"/>
          <w:szCs w:val="40"/>
          <w:lang w:val="sr-Cyrl-BA"/>
        </w:rPr>
      </w:pPr>
    </w:p>
    <w:sectPr w:rsidR="00DF7825">
      <w:footerReference w:type="first" r:id="rId51"/>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Zoran Djuric" w:date="2023-12-02T22:20:00Z" w:initials="ZD">
    <w:p w14:paraId="3361FC87" w14:textId="77777777" w:rsidR="00C877D6" w:rsidRDefault="00C877D6">
      <w:pPr>
        <w:pStyle w:val="CommentText"/>
        <w:rPr>
          <w:lang w:val="sr-Cyrl-RS"/>
        </w:rPr>
      </w:pPr>
      <w:r>
        <w:rPr>
          <w:rStyle w:val="CommentReference"/>
        </w:rPr>
        <w:annotationRef/>
      </w:r>
      <w:r>
        <w:rPr>
          <w:lang w:val="sr-Cyrl-RS"/>
        </w:rPr>
        <w:t xml:space="preserve">Покушајте слике позиционирати тако да не буду на почетку или крају странице. </w:t>
      </w:r>
    </w:p>
    <w:p w14:paraId="5ACA920F" w14:textId="34401313" w:rsidR="00C877D6" w:rsidRPr="00C877D6" w:rsidRDefault="00C877D6">
      <w:pPr>
        <w:pStyle w:val="CommentText"/>
        <w:rPr>
          <w:lang w:val="sr-Cyrl-RS"/>
        </w:rPr>
      </w:pPr>
      <w:r>
        <w:rPr>
          <w:lang w:val="sr-Cyrl-RS"/>
        </w:rPr>
        <w:t>Покушајте их и поставити најближе оном дијелу текста у којем их и референцирате.</w:t>
      </w:r>
    </w:p>
  </w:comment>
  <w:comment w:id="19" w:author="Aleksandar Kelec" w:date="2023-11-26T14:48:00Z" w:initials="AK">
    <w:p w14:paraId="541F8C5A" w14:textId="5628B7D3" w:rsidR="00D700C9" w:rsidRPr="00E84719" w:rsidRDefault="00D700C9">
      <w:pPr>
        <w:pStyle w:val="CommentText"/>
        <w:rPr>
          <w:lang w:val="sr-Cyrl-BA"/>
        </w:rPr>
      </w:pPr>
      <w:r>
        <w:rPr>
          <w:rStyle w:val="CommentReference"/>
        </w:rPr>
        <w:annotationRef/>
      </w:r>
      <w:r>
        <w:rPr>
          <w:lang w:val="sr-Cyrl-BA"/>
        </w:rPr>
        <w:t xml:space="preserve">Све празне редове треба реализовати помоћу </w:t>
      </w:r>
      <w:r>
        <w:rPr>
          <w:lang w:val="en-US"/>
        </w:rPr>
        <w:t>Spacing</w:t>
      </w:r>
      <w:r>
        <w:rPr>
          <w:lang w:val="sr-Cyrl-BA"/>
        </w:rPr>
        <w:t>-а.</w:t>
      </w:r>
    </w:p>
  </w:comment>
  <w:comment w:id="21" w:author="Aleksandar Kelec" w:date="2023-11-26T14:46:00Z" w:initials="AK">
    <w:p w14:paraId="5106F57B" w14:textId="77777777" w:rsidR="00D700C9" w:rsidRDefault="00D700C9">
      <w:pPr>
        <w:pStyle w:val="CommentText"/>
        <w:rPr>
          <w:rFonts w:asciiTheme="minorHAnsi" w:eastAsia="Segoe UI Emoji" w:hAnsiTheme="minorHAnsi" w:cs="Segoe UI Emoji"/>
          <w:lang w:val="sr-Cyrl-BA"/>
        </w:rPr>
      </w:pPr>
      <w:r>
        <w:rPr>
          <w:rStyle w:val="CommentReference"/>
        </w:rPr>
        <w:annotationRef/>
      </w:r>
      <w:r>
        <w:rPr>
          <w:lang w:val="sr-Cyrl-BA"/>
        </w:rPr>
        <w:t xml:space="preserve">Сваку </w:t>
      </w:r>
      <w:r>
        <w:rPr>
          <w:lang w:val="sr-Cyrl-BA"/>
        </w:rPr>
        <w:t>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29D28555" w14:textId="77777777" w:rsidR="003E5469" w:rsidRDefault="003E5469">
      <w:pPr>
        <w:pStyle w:val="CommentText"/>
        <w:rPr>
          <w:rFonts w:asciiTheme="minorHAnsi" w:hAnsiTheme="minorHAnsi"/>
          <w:lang w:val="sr-Cyrl-BA"/>
        </w:rPr>
      </w:pPr>
    </w:p>
    <w:p w14:paraId="49E3B13E" w14:textId="3C8BCD82" w:rsidR="003E5469" w:rsidRPr="001E6B9C" w:rsidRDefault="003E5469">
      <w:pPr>
        <w:pStyle w:val="CommentText"/>
        <w:rPr>
          <w:rFonts w:asciiTheme="minorHAnsi" w:hAnsiTheme="minorHAnsi"/>
          <w:lang w:val="sr-Cyrl-BA"/>
        </w:rPr>
      </w:pPr>
      <w:r>
        <w:rPr>
          <w:rFonts w:asciiTheme="minorHAnsi" w:hAnsiTheme="minorHAnsi"/>
          <w:lang w:val="sr-Cyrl-BA"/>
        </w:rPr>
        <w:t>Ово све важи за цијели рад.</w:t>
      </w:r>
    </w:p>
  </w:comment>
  <w:comment w:id="22" w:author="Aleksandar Kelec" w:date="2023-11-26T14:47:00Z" w:initials="AK">
    <w:p w14:paraId="6FFE07C1" w14:textId="5E649451" w:rsidR="00D700C9" w:rsidRPr="001E6B9C" w:rsidRDefault="00D700C9">
      <w:pPr>
        <w:pStyle w:val="CommentText"/>
        <w:rPr>
          <w:lang w:val="sr-Cyrl-BA"/>
        </w:rPr>
      </w:pPr>
      <w:r>
        <w:rPr>
          <w:rStyle w:val="CommentReference"/>
        </w:rPr>
        <w:annotationRef/>
      </w:r>
      <w:r>
        <w:rPr>
          <w:lang w:val="sr-Cyrl-BA"/>
        </w:rPr>
        <w:t xml:space="preserve">„се </w:t>
      </w:r>
      <w:r>
        <w:rPr>
          <w:lang w:val="sr-Cyrl-BA"/>
        </w:rPr>
        <w:t>обрађује“</w:t>
      </w:r>
      <w:r>
        <w:rPr>
          <w:lang w:val="sr-Cyrl-BA"/>
        </w:rPr>
        <w:br/>
        <w:t>- рад треба бити написан у садашњем времену, у 3. лицу једнине.</w:t>
      </w:r>
    </w:p>
  </w:comment>
  <w:comment w:id="23" w:author="Aleksandar Kelec" w:date="2023-11-26T14:49:00Z" w:initials="AK">
    <w:p w14:paraId="665A51EB" w14:textId="32059092" w:rsidR="00D700C9" w:rsidRDefault="00D700C9">
      <w:pPr>
        <w:pStyle w:val="CommentText"/>
      </w:pPr>
      <w:r>
        <w:rPr>
          <w:rStyle w:val="CommentReference"/>
        </w:rPr>
        <w:annotationRef/>
      </w:r>
    </w:p>
  </w:comment>
  <w:comment w:id="24" w:author="Zoran Djuric" w:date="2023-12-02T22:22:00Z" w:initials="ZD">
    <w:p w14:paraId="2516143F" w14:textId="6160DB01" w:rsidR="00C877D6" w:rsidRPr="00C877D6" w:rsidRDefault="00C877D6">
      <w:pPr>
        <w:pStyle w:val="CommentText"/>
        <w:rPr>
          <w:lang w:val="sr-Cyrl-RS"/>
        </w:rPr>
      </w:pPr>
      <w:r>
        <w:rPr>
          <w:rStyle w:val="CommentReference"/>
        </w:rPr>
        <w:annotationRef/>
      </w:r>
      <w:r>
        <w:rPr>
          <w:lang w:val="sr-Cyrl-RS"/>
        </w:rPr>
        <w:t>нека све буде један параграф...</w:t>
      </w:r>
    </w:p>
  </w:comment>
  <w:comment w:id="27" w:author="Zoran Djuric" w:date="2023-12-02T22:35:00Z" w:initials="ZD">
    <w:p w14:paraId="6AD0CC83" w14:textId="6DB1DF8C" w:rsidR="00710A61" w:rsidRPr="00710A61" w:rsidRDefault="00710A61">
      <w:pPr>
        <w:pStyle w:val="CommentText"/>
        <w:rPr>
          <w:lang w:val="sr-Cyrl-RS"/>
        </w:rPr>
      </w:pPr>
      <w:r>
        <w:rPr>
          <w:rStyle w:val="CommentReference"/>
        </w:rPr>
        <w:annotationRef/>
      </w:r>
      <w:r>
        <w:rPr>
          <w:lang w:val="sr-Cyrl-RS"/>
        </w:rPr>
        <w:t xml:space="preserve">Овакве </w:t>
      </w:r>
      <w:r>
        <w:rPr>
          <w:lang w:val="sr-Cyrl-RS"/>
        </w:rPr>
        <w:t>тврдње морате референцирати...</w:t>
      </w:r>
    </w:p>
  </w:comment>
  <w:comment w:id="28" w:author="Zoran Djuric" w:date="2023-12-02T22:35:00Z" w:initials="ZD">
    <w:p w14:paraId="57D1B990" w14:textId="5023C516" w:rsidR="00710A61" w:rsidRPr="00710A61" w:rsidRDefault="00710A61">
      <w:pPr>
        <w:pStyle w:val="CommentText"/>
        <w:rPr>
          <w:lang w:val="sr-Cyrl-RS"/>
        </w:rPr>
      </w:pPr>
      <w:r>
        <w:rPr>
          <w:rStyle w:val="CommentReference"/>
        </w:rPr>
        <w:annotationRef/>
      </w:r>
      <w:r>
        <w:rPr>
          <w:lang w:val="sr-Cyrl-RS"/>
        </w:rPr>
        <w:t xml:space="preserve">Ово </w:t>
      </w:r>
      <w:r>
        <w:rPr>
          <w:lang w:val="sr-Cyrl-RS"/>
        </w:rPr>
        <w:t>или нешто попут овог не треба да буде дио дипломског рада...</w:t>
      </w:r>
    </w:p>
  </w:comment>
  <w:comment w:id="30" w:author="Zoran Djuric" w:date="2023-12-02T22:36:00Z" w:initials="ZD">
    <w:p w14:paraId="3A9328CC" w14:textId="1C234D66" w:rsidR="005B5774" w:rsidRPr="005B5774" w:rsidRDefault="005B5774">
      <w:pPr>
        <w:pStyle w:val="CommentText"/>
        <w:rPr>
          <w:lang w:val="sr-Cyrl-RS"/>
        </w:rPr>
      </w:pPr>
      <w:r>
        <w:rPr>
          <w:rStyle w:val="CommentReference"/>
        </w:rPr>
        <w:annotationRef/>
      </w:r>
      <w:r>
        <w:rPr>
          <w:lang w:val="sr-Cyrl-RS"/>
        </w:rPr>
        <w:t>преформулисати</w:t>
      </w:r>
    </w:p>
  </w:comment>
  <w:comment w:id="31" w:author="Zoran Djuric" w:date="2023-12-02T22:37:00Z" w:initials="ZD">
    <w:p w14:paraId="100C6AEC" w14:textId="06F9C86E" w:rsidR="005B5774" w:rsidRPr="005B5774" w:rsidRDefault="005B5774">
      <w:pPr>
        <w:pStyle w:val="CommentText"/>
        <w:rPr>
          <w:lang w:val="sr-Cyrl-RS"/>
        </w:rPr>
      </w:pPr>
      <w:r>
        <w:rPr>
          <w:rStyle w:val="CommentReference"/>
        </w:rPr>
        <w:annotationRef/>
      </w:r>
      <w:r>
        <w:rPr>
          <w:lang w:val="sr-Latn-RS"/>
        </w:rPr>
        <w:t xml:space="preserve">URL </w:t>
      </w:r>
      <w:r>
        <w:rPr>
          <w:lang w:val="sr-Cyrl-RS"/>
        </w:rPr>
        <w:t>до званичне странице</w:t>
      </w:r>
    </w:p>
  </w:comment>
  <w:comment w:id="32" w:author="Zoran Djuric" w:date="2023-12-02T22:36:00Z" w:initials="ZD">
    <w:p w14:paraId="0E2B4386" w14:textId="44EDF9F0" w:rsidR="005B5774" w:rsidRPr="005B5774" w:rsidRDefault="005B5774">
      <w:pPr>
        <w:pStyle w:val="CommentText"/>
        <w:rPr>
          <w:lang w:val="sr-Cyrl-RS"/>
        </w:rPr>
      </w:pPr>
      <w:r>
        <w:rPr>
          <w:rStyle w:val="CommentReference"/>
        </w:rPr>
        <w:annotationRef/>
      </w:r>
      <w:r>
        <w:rPr>
          <w:lang w:val="sr-Latn-RS"/>
        </w:rPr>
        <w:t>Dynamics</w:t>
      </w:r>
    </w:p>
  </w:comment>
  <w:comment w:id="33" w:author="Zoran Djuric" w:date="2023-12-02T22:38:00Z" w:initials="ZD">
    <w:p w14:paraId="66A180E8"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1488DC5E" w14:textId="5CDB442F" w:rsidR="005B5774" w:rsidRDefault="005B5774">
      <w:pPr>
        <w:pStyle w:val="CommentText"/>
      </w:pPr>
    </w:p>
  </w:comment>
  <w:comment w:id="34" w:author="Zoran Djuric" w:date="2023-12-02T22:38:00Z" w:initials="ZD">
    <w:p w14:paraId="34328832"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5E6F6059" w14:textId="119FC2C7" w:rsidR="005B5774" w:rsidRPr="009F5DB1" w:rsidRDefault="005B5774">
      <w:pPr>
        <w:pStyle w:val="CommentText"/>
        <w:rPr>
          <w:lang w:val="sr-Latn-RS"/>
        </w:rPr>
      </w:pPr>
    </w:p>
  </w:comment>
  <w:comment w:id="38" w:author="Aleksandar Kelec" w:date="2023-11-26T14:56:00Z" w:initials="AK">
    <w:p w14:paraId="7358AD98" w14:textId="7EB38452" w:rsidR="00A54B59" w:rsidRPr="00A54B59" w:rsidRDefault="00A54B59">
      <w:pPr>
        <w:pStyle w:val="CommentText"/>
        <w:rPr>
          <w:lang w:val="sr-Cyrl-BA"/>
        </w:rPr>
      </w:pPr>
      <w:r>
        <w:rPr>
          <w:rStyle w:val="CommentReference"/>
        </w:rPr>
        <w:annotationRef/>
      </w:r>
      <w:r>
        <w:rPr>
          <w:lang w:val="sr-Cyrl-BA"/>
        </w:rPr>
        <w:t>?</w:t>
      </w:r>
      <w:r>
        <w:rPr>
          <w:lang w:val="sr-Cyrl-BA"/>
        </w:rPr>
        <w:br/>
        <w:t>екавица</w:t>
      </w:r>
    </w:p>
  </w:comment>
  <w:comment w:id="39" w:author="Aleksandar Kelec" w:date="2023-11-26T14:56:00Z" w:initials="AK">
    <w:p w14:paraId="47E833CD" w14:textId="527A0315" w:rsidR="00A54B59" w:rsidRPr="00A54B59" w:rsidRDefault="00A54B59">
      <w:pPr>
        <w:pStyle w:val="CommentText"/>
        <w:rPr>
          <w:lang w:val="sr-Cyrl-BA"/>
        </w:rPr>
      </w:pPr>
      <w:r>
        <w:rPr>
          <w:rStyle w:val="CommentReference"/>
        </w:rPr>
        <w:annotationRef/>
      </w:r>
      <w:r>
        <w:rPr>
          <w:lang w:val="sr-Cyrl-BA"/>
        </w:rPr>
        <w:t>пол</w:t>
      </w:r>
    </w:p>
  </w:comment>
  <w:comment w:id="40" w:author="Zoran Djuric" w:date="2023-12-02T22:59:00Z" w:initials="ZD">
    <w:p w14:paraId="55ECE480" w14:textId="15190D23" w:rsidR="009F5DB1" w:rsidRPr="009F5DB1" w:rsidRDefault="009F5DB1">
      <w:pPr>
        <w:pStyle w:val="CommentText"/>
        <w:rPr>
          <w:lang w:val="sr-Cyrl-RS"/>
        </w:rPr>
      </w:pPr>
      <w:r>
        <w:rPr>
          <w:rStyle w:val="CommentReference"/>
        </w:rPr>
        <w:annotationRef/>
      </w:r>
      <w:r>
        <w:rPr>
          <w:lang w:val="sr-Cyrl-RS"/>
        </w:rPr>
        <w:t>промијените натпис</w:t>
      </w:r>
    </w:p>
  </w:comment>
  <w:comment w:id="48" w:author="Aleksandar Kelec" w:date="2023-11-26T15:00:00Z" w:initials="AK">
    <w:p w14:paraId="2EEC5D54" w14:textId="2AF69A8C" w:rsidR="00001E6A" w:rsidRPr="00001E6A" w:rsidRDefault="00001E6A">
      <w:pPr>
        <w:pStyle w:val="CommentText"/>
        <w:rPr>
          <w:lang w:val="sr-Cyrl-BA"/>
        </w:rPr>
      </w:pPr>
      <w:r>
        <w:rPr>
          <w:rStyle w:val="CommentReference"/>
        </w:rPr>
        <w:annotationRef/>
      </w:r>
      <w:r>
        <w:rPr>
          <w:lang w:val="sr-Cyrl-BA"/>
        </w:rPr>
        <w:t>Обрисати вишак бјелина.</w:t>
      </w:r>
    </w:p>
  </w:comment>
  <w:comment w:id="49" w:author="Zoran Djuric" w:date="2023-12-02T23:00:00Z" w:initials="ZD">
    <w:p w14:paraId="0957E84B" w14:textId="6C529A34" w:rsidR="009F5DB1" w:rsidRPr="009F5DB1" w:rsidRDefault="009F5DB1">
      <w:pPr>
        <w:pStyle w:val="CommentText"/>
        <w:rPr>
          <w:lang w:val="sr-Cyrl-RS"/>
        </w:rPr>
      </w:pPr>
      <w:r>
        <w:rPr>
          <w:lang w:val="sr-Cyrl-RS"/>
        </w:rPr>
        <w:t xml:space="preserve">у заградама </w:t>
      </w:r>
      <w:r>
        <w:rPr>
          <w:rStyle w:val="CommentReference"/>
        </w:rPr>
        <w:annotationRef/>
      </w:r>
      <w:r>
        <w:rPr>
          <w:lang w:val="sr-Cyrl-RS"/>
        </w:rPr>
        <w:t>навести оригиналне термине на енглеском зику</w:t>
      </w:r>
    </w:p>
  </w:comment>
  <w:comment w:id="59" w:author="Zoran Djuric" w:date="2023-12-02T23:23:00Z" w:initials="ZD">
    <w:p w14:paraId="54EF4DA4" w14:textId="2B088FB1" w:rsidR="00311E98" w:rsidRPr="00311E98" w:rsidRDefault="00311E98">
      <w:pPr>
        <w:pStyle w:val="CommentText"/>
        <w:rPr>
          <w:lang w:val="sr-Cyrl-RS"/>
        </w:rPr>
      </w:pPr>
      <w:r>
        <w:rPr>
          <w:rStyle w:val="CommentReference"/>
        </w:rPr>
        <w:annotationRef/>
      </w:r>
      <w:r>
        <w:rPr>
          <w:lang w:val="sr-Cyrl-RS"/>
        </w:rPr>
        <w:t xml:space="preserve">Сви </w:t>
      </w:r>
      <w:r>
        <w:rPr>
          <w:lang w:val="sr-Cyrl-RS"/>
        </w:rPr>
        <w:t xml:space="preserve">термини на енг. језику морају бити писани </w:t>
      </w:r>
      <w:r w:rsidRPr="00311E98">
        <w:rPr>
          <w:i/>
          <w:iCs/>
          <w:lang w:val="sr-Latn-RS"/>
        </w:rPr>
        <w:t>italic</w:t>
      </w:r>
      <w:r>
        <w:rPr>
          <w:lang w:val="sr-Cyrl-RS"/>
        </w:rPr>
        <w:t>-ом</w:t>
      </w:r>
    </w:p>
  </w:comment>
  <w:comment w:id="64" w:author="Zoran Djuric" w:date="2023-12-02T23:24:00Z" w:initials="ZD">
    <w:p w14:paraId="1B5D99DF" w14:textId="70E4C5EB" w:rsidR="00311E98" w:rsidRDefault="00311E98">
      <w:pPr>
        <w:pStyle w:val="CommentText"/>
      </w:pPr>
      <w:r>
        <w:rPr>
          <w:rStyle w:val="CommentReference"/>
        </w:rPr>
        <w:annotationRef/>
      </w:r>
    </w:p>
  </w:comment>
  <w:comment w:id="66" w:author="Aleksandar Kelec" w:date="2023-11-26T15:33:00Z" w:initials="AK">
    <w:p w14:paraId="30FA85CC" w14:textId="37A0B3C7" w:rsidR="00B013D6" w:rsidRPr="00B013D6" w:rsidRDefault="00B013D6">
      <w:pPr>
        <w:pStyle w:val="CommentText"/>
        <w:rPr>
          <w:lang w:val="sr-Cyrl-BA"/>
        </w:rPr>
      </w:pPr>
      <w:r>
        <w:rPr>
          <w:rStyle w:val="CommentReference"/>
        </w:rPr>
        <w:annotationRef/>
      </w:r>
      <w:r>
        <w:rPr>
          <w:lang w:val="sr-Cyrl-BA"/>
        </w:rPr>
        <w:t>Зарез испред јер, а, али, па, …</w:t>
      </w:r>
    </w:p>
  </w:comment>
  <w:comment w:id="74" w:author="Aleksandar Kelec" w:date="2023-11-26T15:49:00Z" w:initials="AK">
    <w:p w14:paraId="24CD8104" w14:textId="22E3F16B" w:rsidR="00AC1390" w:rsidRPr="00AC1390" w:rsidRDefault="00AC1390">
      <w:pPr>
        <w:pStyle w:val="CommentText"/>
        <w:rPr>
          <w:lang w:val="sr-Cyrl-BA"/>
        </w:rPr>
      </w:pPr>
      <w:r>
        <w:rPr>
          <w:rStyle w:val="CommentReference"/>
        </w:rPr>
        <w:annotationRef/>
      </w:r>
      <w:r>
        <w:rPr>
          <w:lang w:val="sr-Cyrl-BA"/>
        </w:rPr>
        <w:t>Преформулисати.</w:t>
      </w:r>
    </w:p>
  </w:comment>
  <w:comment w:id="95" w:author="Aleksandar Kelec" w:date="2023-11-26T19:02:00Z" w:initials="AK">
    <w:p w14:paraId="504165C8" w14:textId="341DD870" w:rsidR="00CE362F" w:rsidRPr="00CE362F" w:rsidRDefault="00CE362F">
      <w:pPr>
        <w:pStyle w:val="CommentText"/>
        <w:rPr>
          <w:lang w:val="sr-Cyrl-BA"/>
        </w:rPr>
      </w:pPr>
      <w:r>
        <w:rPr>
          <w:rStyle w:val="CommentReference"/>
        </w:rPr>
        <w:annotationRef/>
      </w:r>
      <w:r>
        <w:rPr>
          <w:lang w:val="sr-Cyrl-BA"/>
        </w:rPr>
        <w:t>У заградама навести оригинални (енг.) назив.</w:t>
      </w:r>
    </w:p>
  </w:comment>
  <w:comment w:id="104" w:author="Aleksandar Kelec" w:date="2023-11-26T19:06:00Z" w:initials="AK">
    <w:p w14:paraId="539FFBA0" w14:textId="4F916427" w:rsidR="0077407A" w:rsidRPr="0077407A" w:rsidRDefault="0077407A">
      <w:pPr>
        <w:pStyle w:val="CommentText"/>
        <w:rPr>
          <w:lang w:val="sr-Cyrl-BA"/>
        </w:rPr>
      </w:pPr>
      <w:r>
        <w:rPr>
          <w:rStyle w:val="CommentReference"/>
        </w:rPr>
        <w:annotationRef/>
      </w:r>
      <w:r>
        <w:rPr>
          <w:lang w:val="sr-Cyrl-BA"/>
        </w:rPr>
        <w:t>модел</w:t>
      </w:r>
    </w:p>
  </w:comment>
  <w:comment w:id="105" w:author="Aleksandar Kelec" w:date="2023-11-26T19:07:00Z" w:initials="AK">
    <w:p w14:paraId="1D92B7BC" w14:textId="1F0231BB" w:rsidR="00921FC2" w:rsidRPr="00921FC2" w:rsidRDefault="00921FC2">
      <w:pPr>
        <w:pStyle w:val="CommentText"/>
        <w:rPr>
          <w:lang w:val="sr-Cyrl-BA"/>
        </w:rPr>
      </w:pPr>
      <w:r>
        <w:rPr>
          <w:rStyle w:val="CommentReference"/>
        </w:rPr>
        <w:annotationRef/>
      </w:r>
      <w:r>
        <w:rPr>
          <w:lang w:val="sr-Cyrl-BA"/>
        </w:rPr>
        <w:t>?</w:t>
      </w:r>
    </w:p>
  </w:comment>
  <w:comment w:id="111" w:author="Aleksandar Kelec" w:date="2023-11-26T19:09:00Z" w:initials="AK">
    <w:p w14:paraId="75BB8034" w14:textId="35323930" w:rsidR="005D4572" w:rsidRDefault="005D4572">
      <w:pPr>
        <w:pStyle w:val="CommentText"/>
      </w:pPr>
      <w:r>
        <w:rPr>
          <w:rStyle w:val="CommentReference"/>
        </w:rPr>
        <w:annotationRef/>
      </w:r>
    </w:p>
  </w:comment>
  <w:comment w:id="112" w:author="Aleksandar Kelec" w:date="2023-11-26T19:08:00Z" w:initials="AK">
    <w:p w14:paraId="43E8BD14" w14:textId="52AA8D91" w:rsidR="00234E15" w:rsidRDefault="00234E15">
      <w:pPr>
        <w:pStyle w:val="CommentText"/>
      </w:pPr>
      <w:r>
        <w:rPr>
          <w:rStyle w:val="CommentReference"/>
        </w:rPr>
        <w:annotationRef/>
      </w:r>
    </w:p>
  </w:comment>
  <w:comment w:id="114" w:author="Aleksandar Kelec" w:date="2023-11-26T19:09:00Z" w:initials="AK">
    <w:p w14:paraId="62C8A84C" w14:textId="46ED5ED9" w:rsidR="005D4572" w:rsidRDefault="005D4572">
      <w:pPr>
        <w:pStyle w:val="CommentText"/>
      </w:pPr>
      <w:r>
        <w:rPr>
          <w:rStyle w:val="CommentReference"/>
        </w:rPr>
        <w:annotationRef/>
      </w:r>
    </w:p>
  </w:comment>
  <w:comment w:id="115" w:author="Aleksandar Kelec" w:date="2023-11-26T19:09:00Z" w:initials="AK">
    <w:p w14:paraId="1B5C929C" w14:textId="4971341A" w:rsidR="005D4572" w:rsidRDefault="005D4572">
      <w:pPr>
        <w:pStyle w:val="CommentText"/>
      </w:pPr>
      <w:r>
        <w:rPr>
          <w:rStyle w:val="CommentReference"/>
        </w:rPr>
        <w:annotationRef/>
      </w:r>
    </w:p>
  </w:comment>
  <w:comment w:id="120" w:author="Zoran Djuric" w:date="2023-12-02T23:26:00Z" w:initials="ZD">
    <w:p w14:paraId="51473710" w14:textId="028CC9F7" w:rsidR="00311E98" w:rsidRPr="00311E98" w:rsidRDefault="00311E98">
      <w:pPr>
        <w:pStyle w:val="CommentText"/>
        <w:rPr>
          <w:lang w:val="sr-Latn-RS"/>
        </w:rPr>
      </w:pPr>
      <w:r>
        <w:rPr>
          <w:rStyle w:val="CommentReference"/>
        </w:rPr>
        <w:annotationRef/>
      </w:r>
      <w:r>
        <w:rPr>
          <w:lang w:val="sr-Cyrl-RS"/>
        </w:rPr>
        <w:t xml:space="preserve">И овдје уведите скраћеницу - </w:t>
      </w:r>
      <w:r>
        <w:rPr>
          <w:lang w:val="sr-Latn-RS"/>
        </w:rPr>
        <w:t>DT</w:t>
      </w:r>
    </w:p>
  </w:comment>
  <w:comment w:id="124" w:author="Zoran Djuric" w:date="2023-12-02T23:26:00Z" w:initials="ZD">
    <w:p w14:paraId="5A197E9F" w14:textId="68FD21B3"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RF</w:t>
      </w:r>
    </w:p>
  </w:comment>
  <w:comment w:id="125" w:author="Aleksandar Kelec" w:date="2023-11-26T19:15:00Z" w:initials="AK">
    <w:p w14:paraId="389CA998" w14:textId="7BAB9CB8" w:rsidR="00DA24EC" w:rsidRPr="00BC110C" w:rsidRDefault="00DA24EC">
      <w:pPr>
        <w:pStyle w:val="CommentText"/>
        <w:rPr>
          <w:lang w:val="sr-Cyrl-BA"/>
        </w:rPr>
      </w:pPr>
      <w:r>
        <w:rPr>
          <w:rStyle w:val="CommentReference"/>
        </w:rPr>
        <w:annotationRef/>
      </w:r>
      <w:r w:rsidR="00BC110C">
        <w:rPr>
          <w:lang w:val="sr-Cyrl-BA"/>
        </w:rPr>
        <w:t>екавица</w:t>
      </w:r>
    </w:p>
  </w:comment>
  <w:comment w:id="126" w:author="Aleksandar Kelec" w:date="2023-11-26T19:15:00Z" w:initials="AK">
    <w:p w14:paraId="73D75D2E" w14:textId="281E9616" w:rsidR="00DA24EC" w:rsidRDefault="00DA24EC">
      <w:pPr>
        <w:pStyle w:val="CommentText"/>
      </w:pPr>
      <w:r>
        <w:rPr>
          <w:rStyle w:val="CommentReference"/>
        </w:rPr>
        <w:annotationRef/>
      </w:r>
    </w:p>
  </w:comment>
  <w:comment w:id="127" w:author="Aleksandar Kelec" w:date="2023-11-26T19:15:00Z" w:initials="AK">
    <w:p w14:paraId="61393A68" w14:textId="42AB0E2E" w:rsidR="006C6F26" w:rsidRPr="006C6F26" w:rsidRDefault="006C6F26">
      <w:pPr>
        <w:pStyle w:val="CommentText"/>
        <w:rPr>
          <w:lang w:val="sr-Cyrl-BA"/>
        </w:rPr>
      </w:pPr>
      <w:r>
        <w:rPr>
          <w:rStyle w:val="CommentReference"/>
        </w:rPr>
        <w:annotationRef/>
      </w:r>
      <w:r>
        <w:rPr>
          <w:lang w:val="sr-Cyrl-BA"/>
        </w:rPr>
        <w:t xml:space="preserve">енг. </w:t>
      </w:r>
      <w:r>
        <w:rPr>
          <w:lang w:val="sr-Cyrl-BA"/>
        </w:rPr>
        <w:t>термин</w:t>
      </w:r>
    </w:p>
  </w:comment>
  <w:comment w:id="132" w:author="Aleksandar Kelec" w:date="2023-11-26T19:17:00Z" w:initials="AK">
    <w:p w14:paraId="7D6A8EA4" w14:textId="7BEF346B" w:rsidR="00DB369F" w:rsidRDefault="00DB369F">
      <w:pPr>
        <w:pStyle w:val="CommentText"/>
      </w:pPr>
      <w:r>
        <w:rPr>
          <w:rStyle w:val="CommentReference"/>
        </w:rPr>
        <w:annotationRef/>
      </w:r>
    </w:p>
  </w:comment>
  <w:comment w:id="134" w:author="Zoran Djuric" w:date="2023-12-02T23:27:00Z" w:initials="ZD">
    <w:p w14:paraId="3B469DC4" w14:textId="1E556C0B"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GBT</w:t>
      </w:r>
    </w:p>
  </w:comment>
  <w:comment w:id="144" w:author="Aleksandar Kelec" w:date="2023-11-26T19:20:00Z" w:initials="AK">
    <w:p w14:paraId="331AC7E2" w14:textId="2572F1EF" w:rsidR="00E559AA" w:rsidRDefault="00E559AA">
      <w:pPr>
        <w:pStyle w:val="CommentText"/>
      </w:pPr>
      <w:r>
        <w:rPr>
          <w:rStyle w:val="CommentReference"/>
        </w:rPr>
        <w:annotationRef/>
      </w:r>
    </w:p>
  </w:comment>
  <w:comment w:id="150" w:author="Aleksandar Kelec" w:date="2023-11-26T19:22:00Z" w:initials="AK">
    <w:p w14:paraId="6387A422" w14:textId="2661D508" w:rsidR="00BB4C53" w:rsidRPr="00BB4C53" w:rsidRDefault="00BB4C53">
      <w:pPr>
        <w:pStyle w:val="CommentText"/>
        <w:rPr>
          <w:lang w:val="sr-Cyrl-BA"/>
        </w:rPr>
      </w:pPr>
      <w:r>
        <w:rPr>
          <w:rStyle w:val="CommentReference"/>
        </w:rPr>
        <w:annotationRef/>
      </w:r>
      <w:r>
        <w:rPr>
          <w:lang w:val="sr-Cyrl-BA"/>
        </w:rPr>
        <w:t>У раду се појављује доста хрватских термина, обратите пажњу и замијените их одговарајућим српским терми</w:t>
      </w:r>
      <w:r w:rsidR="004B10A3">
        <w:rPr>
          <w:lang w:val="sr-Cyrl-BA"/>
        </w:rPr>
        <w:t>ни</w:t>
      </w:r>
      <w:r>
        <w:rPr>
          <w:lang w:val="sr-Cyrl-BA"/>
        </w:rPr>
        <w:t>ма.</w:t>
      </w:r>
    </w:p>
  </w:comment>
  <w:comment w:id="151" w:author="Aleksandar Kelec" w:date="2023-11-26T19:22:00Z" w:initials="AK">
    <w:p w14:paraId="42747C50" w14:textId="09D1F364" w:rsidR="00BB4C53" w:rsidRDefault="00BB4C53">
      <w:pPr>
        <w:pStyle w:val="CommentText"/>
      </w:pPr>
      <w:r>
        <w:rPr>
          <w:rStyle w:val="CommentReference"/>
        </w:rPr>
        <w:annotationRef/>
      </w:r>
    </w:p>
  </w:comment>
  <w:comment w:id="152" w:author="Aleksandar Kelec" w:date="2023-11-26T19:23:00Z" w:initials="AK">
    <w:p w14:paraId="2186A030" w14:textId="1C28A6A0" w:rsidR="007B4C91" w:rsidRPr="007B4C91" w:rsidRDefault="007B4C91">
      <w:pPr>
        <w:pStyle w:val="CommentText"/>
        <w:rPr>
          <w:lang w:val="sr-Cyrl-BA"/>
        </w:rPr>
      </w:pPr>
      <w:r>
        <w:rPr>
          <w:rStyle w:val="CommentReference"/>
        </w:rPr>
        <w:annotationRef/>
      </w:r>
      <w:r>
        <w:rPr>
          <w:lang w:val="sr-Cyrl-BA"/>
        </w:rPr>
        <w:t>ћирилица</w:t>
      </w:r>
    </w:p>
  </w:comment>
  <w:comment w:id="156" w:author="Aleksandar Kelec" w:date="2023-11-26T19:24:00Z" w:initials="AK">
    <w:p w14:paraId="54F988E3" w14:textId="04053E97" w:rsidR="009D5FAB" w:rsidRDefault="009D5FAB">
      <w:pPr>
        <w:pStyle w:val="CommentText"/>
      </w:pPr>
      <w:r>
        <w:rPr>
          <w:rStyle w:val="CommentReference"/>
        </w:rPr>
        <w:annotationRef/>
      </w:r>
    </w:p>
  </w:comment>
  <w:comment w:id="157" w:author="Aleksandar Kelec" w:date="2023-11-26T19:24:00Z" w:initials="AK">
    <w:p w14:paraId="583EDD54" w14:textId="7EBDBB60" w:rsidR="009D5FAB" w:rsidRDefault="009D5FAB">
      <w:pPr>
        <w:pStyle w:val="CommentText"/>
      </w:pPr>
      <w:r>
        <w:rPr>
          <w:rStyle w:val="CommentReference"/>
        </w:rPr>
        <w:annotationRef/>
      </w:r>
    </w:p>
  </w:comment>
  <w:comment w:id="158" w:author="Aleksandar Kelec" w:date="2023-11-26T19:24:00Z" w:initials="AK">
    <w:p w14:paraId="4FCA463D" w14:textId="1DF56F73" w:rsidR="009D5FAB" w:rsidRDefault="009D5FAB">
      <w:pPr>
        <w:pStyle w:val="CommentText"/>
      </w:pPr>
      <w:r>
        <w:rPr>
          <w:rStyle w:val="CommentReference"/>
        </w:rPr>
        <w:annotationRef/>
      </w:r>
    </w:p>
  </w:comment>
  <w:comment w:id="159" w:author="Aleksandar Kelec" w:date="2023-11-26T19:24:00Z" w:initials="AK">
    <w:p w14:paraId="36DFFE5D" w14:textId="4A2E0CC7" w:rsidR="00393401" w:rsidRDefault="00393401">
      <w:pPr>
        <w:pStyle w:val="CommentText"/>
      </w:pPr>
      <w:r>
        <w:rPr>
          <w:rStyle w:val="CommentReference"/>
        </w:rPr>
        <w:annotationRef/>
      </w:r>
    </w:p>
  </w:comment>
  <w:comment w:id="160" w:author="Aleksandar Kelec" w:date="2023-11-26T19:24:00Z" w:initials="AK">
    <w:p w14:paraId="63AD03B6" w14:textId="7F7439A6" w:rsidR="00393401" w:rsidRDefault="00393401">
      <w:pPr>
        <w:pStyle w:val="CommentText"/>
      </w:pPr>
      <w:r>
        <w:rPr>
          <w:rStyle w:val="CommentReference"/>
        </w:rPr>
        <w:annotationRef/>
      </w:r>
    </w:p>
  </w:comment>
  <w:comment w:id="161" w:author="Aleksandar Kelec" w:date="2023-11-26T19:25:00Z" w:initials="AK">
    <w:p w14:paraId="28D4A206" w14:textId="00587874" w:rsidR="00393401" w:rsidRDefault="00393401">
      <w:pPr>
        <w:pStyle w:val="CommentText"/>
      </w:pPr>
      <w:r>
        <w:rPr>
          <w:rStyle w:val="CommentReference"/>
        </w:rPr>
        <w:annotationRef/>
      </w:r>
    </w:p>
  </w:comment>
  <w:comment w:id="163" w:author="Zoran Djuric" w:date="2023-12-02T23:39:00Z" w:initials="ZD">
    <w:p w14:paraId="5D6A695B" w14:textId="4D7A42DA" w:rsidR="00857EE7" w:rsidRPr="001F5455" w:rsidRDefault="00857EE7">
      <w:pPr>
        <w:pStyle w:val="CommentText"/>
        <w:rPr>
          <w:lang w:val="sr-Cyrl-RS"/>
        </w:rPr>
      </w:pPr>
      <w:r>
        <w:rPr>
          <w:rStyle w:val="CommentReference"/>
        </w:rPr>
        <w:annotationRef/>
      </w:r>
      <w:r>
        <w:rPr>
          <w:lang w:val="sr-Cyrl-RS"/>
        </w:rPr>
        <w:t>Ово поглавље треба да буде значајно прерађено. Овако написано дјелује као некакви упутство</w:t>
      </w:r>
      <w:r w:rsidR="001F5455">
        <w:rPr>
          <w:lang w:val="sr-Latn-RS"/>
        </w:rPr>
        <w:t xml:space="preserve"> </w:t>
      </w:r>
      <w:r w:rsidR="001F5455">
        <w:rPr>
          <w:lang w:val="sr-Cyrl-RS"/>
        </w:rPr>
        <w:t xml:space="preserve">или опис оног што је урађено. </w:t>
      </w:r>
    </w:p>
  </w:comment>
  <w:comment w:id="179" w:author="Aleksandar Kelec" w:date="2023-11-26T19:26:00Z" w:initials="AK">
    <w:p w14:paraId="162842B0" w14:textId="732F55BD" w:rsidR="00E142F5" w:rsidRPr="00E142F5" w:rsidRDefault="00E142F5">
      <w:pPr>
        <w:pStyle w:val="CommentText"/>
        <w:rPr>
          <w:lang w:val="sr-Cyrl-BA"/>
        </w:rPr>
      </w:pPr>
      <w:r>
        <w:rPr>
          <w:rStyle w:val="CommentReference"/>
        </w:rPr>
        <w:annotationRef/>
      </w:r>
      <w:r>
        <w:rPr>
          <w:lang w:val="sr-Cyrl-BA"/>
        </w:rPr>
        <w:t>Линк у фусноти</w:t>
      </w:r>
    </w:p>
  </w:comment>
  <w:comment w:id="187" w:author="Aleksandar Kelec" w:date="2023-11-26T19:28:00Z" w:initials="AK">
    <w:p w14:paraId="3EF68CC1" w14:textId="6C43DF33" w:rsidR="00793375" w:rsidRPr="00793375" w:rsidRDefault="00793375">
      <w:pPr>
        <w:pStyle w:val="CommentText"/>
        <w:rPr>
          <w:lang w:val="sr-Cyrl-BA"/>
        </w:rPr>
      </w:pPr>
      <w:r>
        <w:rPr>
          <w:rStyle w:val="CommentReference"/>
        </w:rPr>
        <w:annotationRef/>
      </w:r>
      <w:r>
        <w:rPr>
          <w:lang w:val="sr-Cyrl-BA"/>
        </w:rPr>
        <w:t xml:space="preserve">кориштени </w:t>
      </w:r>
      <w:r>
        <w:rPr>
          <w:lang w:val="sr-Cyrl-BA"/>
        </w:rPr>
        <w:t>су</w:t>
      </w:r>
    </w:p>
  </w:comment>
  <w:comment w:id="189" w:author="Aleksandar Kelec" w:date="2023-11-26T19:28:00Z" w:initials="AK">
    <w:p w14:paraId="765D2E8B" w14:textId="64B74D9C" w:rsidR="00141623" w:rsidRPr="00141623" w:rsidRDefault="00141623">
      <w:pPr>
        <w:pStyle w:val="CommentText"/>
        <w:rPr>
          <w:lang w:val="sr-Cyrl-BA"/>
        </w:rPr>
      </w:pPr>
      <w:r>
        <w:rPr>
          <w:rStyle w:val="CommentReference"/>
        </w:rPr>
        <w:annotationRef/>
      </w:r>
      <w:r>
        <w:rPr>
          <w:lang w:val="sr-Cyrl-BA"/>
        </w:rPr>
        <w:t>3. лице једнине, цијели рад.</w:t>
      </w:r>
    </w:p>
  </w:comment>
  <w:comment w:id="192" w:author="Zoran Djuric" w:date="2023-12-02T23:28:00Z" w:initials="ZD">
    <w:p w14:paraId="453775A4" w14:textId="7BA8FB27" w:rsidR="00311E98" w:rsidRDefault="00311E98">
      <w:pPr>
        <w:pStyle w:val="CommentText"/>
      </w:pPr>
      <w:r>
        <w:rPr>
          <w:rStyle w:val="CommentReference"/>
        </w:rPr>
        <w:annotationRef/>
      </w:r>
    </w:p>
  </w:comment>
  <w:comment w:id="196" w:author="Aleksandar Kelec" w:date="2023-11-26T19:30:00Z" w:initials="AK">
    <w:p w14:paraId="323C7FFD" w14:textId="4FC409AA" w:rsidR="00EE6ABA" w:rsidRPr="00EE6ABA" w:rsidRDefault="00EE6ABA">
      <w:pPr>
        <w:pStyle w:val="CommentText"/>
        <w:rPr>
          <w:lang w:val="sr-Cyrl-BA"/>
        </w:rPr>
      </w:pPr>
      <w:r>
        <w:rPr>
          <w:rStyle w:val="CommentReference"/>
        </w:rPr>
        <w:annotationRef/>
      </w:r>
      <w:r>
        <w:rPr>
          <w:lang w:val="sr-Cyrl-BA"/>
        </w:rPr>
        <w:t>Референца</w:t>
      </w:r>
    </w:p>
  </w:comment>
  <w:comment w:id="197" w:author="Aleksandar Kelec" w:date="2023-11-26T19:31:00Z" w:initials="AK">
    <w:p w14:paraId="07DDF77B" w14:textId="2588802A" w:rsidR="00A116DF" w:rsidRPr="00A116DF" w:rsidRDefault="00A116DF">
      <w:pPr>
        <w:pStyle w:val="CommentText"/>
        <w:rPr>
          <w:lang w:val="sr-Cyrl-BA"/>
        </w:rPr>
      </w:pPr>
      <w:r>
        <w:rPr>
          <w:rStyle w:val="CommentReference"/>
        </w:rPr>
        <w:annotationRef/>
      </w:r>
      <w:r>
        <w:rPr>
          <w:lang w:val="sr-Cyrl-BA"/>
        </w:rPr>
        <w:t>Ставке набрајања раздвојити зарезом</w:t>
      </w:r>
      <w:r w:rsidR="001A531B">
        <w:rPr>
          <w:lang w:val="sr-Cyrl-BA"/>
        </w:rPr>
        <w:t xml:space="preserve"> (или тачком)</w:t>
      </w:r>
      <w:r>
        <w:rPr>
          <w:lang w:val="sr-Cyrl-BA"/>
        </w:rPr>
        <w:t>.</w:t>
      </w:r>
    </w:p>
  </w:comment>
  <w:comment w:id="200" w:author="Aleksandar Kelec" w:date="2023-11-26T19:31:00Z" w:initials="AK">
    <w:p w14:paraId="5F37BD8A" w14:textId="113BE2B3" w:rsidR="001B1777" w:rsidRPr="001B1777" w:rsidRDefault="001B1777">
      <w:pPr>
        <w:pStyle w:val="CommentText"/>
        <w:rPr>
          <w:lang w:val="sr-Cyrl-BA"/>
        </w:rPr>
      </w:pPr>
      <w:r>
        <w:rPr>
          <w:rStyle w:val="CommentReference"/>
        </w:rPr>
        <w:annotationRef/>
      </w:r>
      <w:r>
        <w:rPr>
          <w:lang w:val="en-US"/>
        </w:rPr>
        <w:t>CSV</w:t>
      </w:r>
    </w:p>
  </w:comment>
  <w:comment w:id="203" w:author="Aleksandar Kelec" w:date="2023-11-26T19:37:00Z" w:initials="AK">
    <w:p w14:paraId="4CB21FA1" w14:textId="7D8A6560" w:rsidR="00AB4B31" w:rsidRPr="00AB4B31" w:rsidRDefault="00AB4B31">
      <w:pPr>
        <w:pStyle w:val="CommentText"/>
        <w:rPr>
          <w:lang w:val="sr-Cyrl-BA"/>
        </w:rPr>
      </w:pPr>
      <w:r>
        <w:rPr>
          <w:rStyle w:val="CommentReference"/>
        </w:rPr>
        <w:annotationRef/>
      </w:r>
      <w:r>
        <w:rPr>
          <w:lang w:val="sr-Cyrl-BA"/>
        </w:rPr>
        <w:t>Користите један фонт кроз цијели рад.</w:t>
      </w:r>
    </w:p>
  </w:comment>
  <w:comment w:id="205" w:author="Aleksandar Kelec" w:date="2023-11-26T19:37:00Z" w:initials="AK">
    <w:p w14:paraId="1763137B" w14:textId="7FCF4D83" w:rsidR="007A6B31" w:rsidRPr="007A6B31" w:rsidRDefault="007A6B31">
      <w:pPr>
        <w:pStyle w:val="CommentText"/>
        <w:rPr>
          <w:lang w:val="sr-Cyrl-BA"/>
        </w:rPr>
      </w:pPr>
      <w:r>
        <w:rPr>
          <w:rStyle w:val="CommentReference"/>
        </w:rPr>
        <w:annotationRef/>
      </w:r>
      <w:r>
        <w:rPr>
          <w:lang w:val="sr-Cyrl-BA"/>
        </w:rPr>
        <w:t xml:space="preserve">Нема </w:t>
      </w:r>
      <w:r>
        <w:rPr>
          <w:lang w:val="sr-Cyrl-BA"/>
        </w:rPr>
        <w:t>потребе за кориштењем овог фонта овдје.</w:t>
      </w:r>
    </w:p>
  </w:comment>
  <w:comment w:id="211" w:author="Zoran Djuric" w:date="2023-12-02T23:29:00Z" w:initials="ZD">
    <w:p w14:paraId="16B67118" w14:textId="6BF69777" w:rsidR="00311E98" w:rsidRPr="00311E98" w:rsidRDefault="00311E98">
      <w:pPr>
        <w:pStyle w:val="CommentText"/>
        <w:rPr>
          <w:lang w:val="sr-Cyrl-RS"/>
        </w:rPr>
      </w:pPr>
      <w:r>
        <w:rPr>
          <w:rStyle w:val="CommentReference"/>
        </w:rPr>
        <w:annotationRef/>
      </w:r>
      <w:r>
        <w:rPr>
          <w:lang w:val="sr-Cyrl-RS"/>
        </w:rPr>
        <w:t>Ово треба да буде секција у поглављу 5.</w:t>
      </w:r>
    </w:p>
  </w:comment>
  <w:comment w:id="215" w:author="Aleksandar Kelec" w:date="2023-11-26T19:47:00Z" w:initials="AK">
    <w:p w14:paraId="0B7DF4C5" w14:textId="28A0AAE5" w:rsidR="00387183" w:rsidRPr="00387183" w:rsidRDefault="00387183">
      <w:pPr>
        <w:pStyle w:val="CommentText"/>
        <w:rPr>
          <w:lang w:val="sr-Cyrl-BA"/>
        </w:rPr>
      </w:pPr>
      <w:r>
        <w:rPr>
          <w:rStyle w:val="CommentReference"/>
        </w:rPr>
        <w:annotationRef/>
      </w:r>
      <w:r>
        <w:rPr>
          <w:lang w:val="sr-Cyrl-BA"/>
        </w:rPr>
        <w:t>Два пута наводите овај алгоритам</w:t>
      </w:r>
    </w:p>
  </w:comment>
  <w:comment w:id="222" w:author="Aleksandar Kelec" w:date="2023-11-26T19:50:00Z" w:initials="AK">
    <w:p w14:paraId="7808E445" w14:textId="143A85E2" w:rsidR="00633C21" w:rsidRPr="00633C21" w:rsidRDefault="00633C21">
      <w:pPr>
        <w:pStyle w:val="CommentText"/>
        <w:rPr>
          <w:lang w:val="sr-Cyrl-BA"/>
        </w:rPr>
      </w:pPr>
      <w:r>
        <w:rPr>
          <w:rStyle w:val="CommentReference"/>
        </w:rPr>
        <w:annotationRef/>
      </w:r>
      <w:r>
        <w:rPr>
          <w:lang w:val="sr-Cyrl-BA"/>
        </w:rPr>
        <w:t xml:space="preserve">Ово </w:t>
      </w:r>
      <w:r>
        <w:rPr>
          <w:lang w:val="sr-Cyrl-BA"/>
        </w:rPr>
        <w:t>поглавље се не нумерише.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CA920F" w15:done="0"/>
  <w15:commentEx w15:paraId="541F8C5A" w15:done="0"/>
  <w15:commentEx w15:paraId="49E3B13E" w15:done="0"/>
  <w15:commentEx w15:paraId="6FFE07C1" w15:done="0"/>
  <w15:commentEx w15:paraId="665A51EB" w15:done="0"/>
  <w15:commentEx w15:paraId="2516143F" w15:done="0"/>
  <w15:commentEx w15:paraId="6AD0CC83" w15:done="0"/>
  <w15:commentEx w15:paraId="57D1B990" w15:done="0"/>
  <w15:commentEx w15:paraId="3A9328CC" w15:done="0"/>
  <w15:commentEx w15:paraId="100C6AEC" w15:done="0"/>
  <w15:commentEx w15:paraId="0E2B4386" w15:done="0"/>
  <w15:commentEx w15:paraId="1488DC5E" w15:done="0"/>
  <w15:commentEx w15:paraId="5E6F6059" w15:done="0"/>
  <w15:commentEx w15:paraId="7358AD98" w15:done="0"/>
  <w15:commentEx w15:paraId="47E833CD" w15:done="0"/>
  <w15:commentEx w15:paraId="55ECE480" w15:done="0"/>
  <w15:commentEx w15:paraId="2EEC5D54" w15:done="0"/>
  <w15:commentEx w15:paraId="0957E84B" w15:done="0"/>
  <w15:commentEx w15:paraId="54EF4DA4" w15:done="0"/>
  <w15:commentEx w15:paraId="1B5D99DF" w15:done="0"/>
  <w15:commentEx w15:paraId="30FA85CC" w15:done="0"/>
  <w15:commentEx w15:paraId="24CD8104" w15:done="0"/>
  <w15:commentEx w15:paraId="504165C8" w15:done="0"/>
  <w15:commentEx w15:paraId="539FFBA0" w15:done="0"/>
  <w15:commentEx w15:paraId="1D92B7BC" w15:done="0"/>
  <w15:commentEx w15:paraId="75BB8034" w15:done="0"/>
  <w15:commentEx w15:paraId="43E8BD14" w15:done="0"/>
  <w15:commentEx w15:paraId="62C8A84C" w15:done="0"/>
  <w15:commentEx w15:paraId="1B5C929C" w15:done="0"/>
  <w15:commentEx w15:paraId="51473710" w15:done="0"/>
  <w15:commentEx w15:paraId="5A197E9F" w15:done="0"/>
  <w15:commentEx w15:paraId="389CA998" w15:done="0"/>
  <w15:commentEx w15:paraId="73D75D2E" w15:done="0"/>
  <w15:commentEx w15:paraId="61393A68" w15:done="0"/>
  <w15:commentEx w15:paraId="7D6A8EA4" w15:done="0"/>
  <w15:commentEx w15:paraId="3B469DC4" w15:done="0"/>
  <w15:commentEx w15:paraId="331AC7E2" w15:done="0"/>
  <w15:commentEx w15:paraId="6387A422" w15:done="0"/>
  <w15:commentEx w15:paraId="42747C50" w15:done="0"/>
  <w15:commentEx w15:paraId="2186A030" w15:done="0"/>
  <w15:commentEx w15:paraId="54F988E3" w15:done="0"/>
  <w15:commentEx w15:paraId="583EDD54" w15:done="0"/>
  <w15:commentEx w15:paraId="4FCA463D" w15:done="0"/>
  <w15:commentEx w15:paraId="36DFFE5D" w15:done="0"/>
  <w15:commentEx w15:paraId="63AD03B6" w15:done="0"/>
  <w15:commentEx w15:paraId="28D4A206" w15:done="0"/>
  <w15:commentEx w15:paraId="5D6A695B" w15:done="0"/>
  <w15:commentEx w15:paraId="162842B0" w15:done="0"/>
  <w15:commentEx w15:paraId="3EF68CC1" w15:done="0"/>
  <w15:commentEx w15:paraId="765D2E8B" w15:done="0"/>
  <w15:commentEx w15:paraId="453775A4" w15:done="0"/>
  <w15:commentEx w15:paraId="323C7FFD" w15:done="0"/>
  <w15:commentEx w15:paraId="07DDF77B" w15:done="0"/>
  <w15:commentEx w15:paraId="5F37BD8A" w15:done="0"/>
  <w15:commentEx w15:paraId="4CB21FA1" w15:done="0"/>
  <w15:commentEx w15:paraId="1763137B" w15:done="0"/>
  <w15:commentEx w15:paraId="16B67118" w15:done="0"/>
  <w15:commentEx w15:paraId="0B7DF4C5" w15:done="0"/>
  <w15:commentEx w15:paraId="7808E4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3171D18" w16cex:dateUtc="2023-12-02T21:20:00Z"/>
  <w16cex:commentExtensible w16cex:durableId="42E4F9F3" w16cex:dateUtc="2023-12-02T21:22:00Z"/>
  <w16cex:commentExtensible w16cex:durableId="3D200550" w16cex:dateUtc="2023-12-02T21:35:00Z"/>
  <w16cex:commentExtensible w16cex:durableId="6764EFBF" w16cex:dateUtc="2023-12-02T21:35:00Z"/>
  <w16cex:commentExtensible w16cex:durableId="3D7318C7" w16cex:dateUtc="2023-12-02T21:36:00Z"/>
  <w16cex:commentExtensible w16cex:durableId="19177B90" w16cex:dateUtc="2023-12-02T21:37:00Z"/>
  <w16cex:commentExtensible w16cex:durableId="6CD25BE0" w16cex:dateUtc="2023-12-02T21:36:00Z"/>
  <w16cex:commentExtensible w16cex:durableId="175D3CC4" w16cex:dateUtc="2023-12-02T21:38:00Z"/>
  <w16cex:commentExtensible w16cex:durableId="2EE12BBD" w16cex:dateUtc="2023-12-02T21:38:00Z"/>
  <w16cex:commentExtensible w16cex:durableId="65C1A05D" w16cex:dateUtc="2023-12-02T21:59:00Z"/>
  <w16cex:commentExtensible w16cex:durableId="0CA3D035" w16cex:dateUtc="2023-12-02T22:00:00Z"/>
  <w16cex:commentExtensible w16cex:durableId="0FCBFE80" w16cex:dateUtc="2023-12-02T22:23:00Z"/>
  <w16cex:commentExtensible w16cex:durableId="577D8C53" w16cex:dateUtc="2023-12-02T22:24:00Z"/>
  <w16cex:commentExtensible w16cex:durableId="55C8E362" w16cex:dateUtc="2023-12-02T22:26:00Z"/>
  <w16cex:commentExtensible w16cex:durableId="1BB7CCB4" w16cex:dateUtc="2023-12-02T22:26:00Z"/>
  <w16cex:commentExtensible w16cex:durableId="75CC74BB" w16cex:dateUtc="2023-12-02T22:27:00Z"/>
  <w16cex:commentExtensible w16cex:durableId="6B7C18A2" w16cex:dateUtc="2023-12-02T22:39:00Z"/>
  <w16cex:commentExtensible w16cex:durableId="185F30BC" w16cex:dateUtc="2023-12-02T22:28:00Z"/>
  <w16cex:commentExtensible w16cex:durableId="2F58C967" w16cex:dateUtc="2023-12-02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CA920F" w16cid:durableId="03171D18"/>
  <w16cid:commentId w16cid:paraId="541F8C5A" w16cid:durableId="660CD056"/>
  <w16cid:commentId w16cid:paraId="49E3B13E" w16cid:durableId="290DD8B2"/>
  <w16cid:commentId w16cid:paraId="6FFE07C1" w16cid:durableId="290DD8F1"/>
  <w16cid:commentId w16cid:paraId="665A51EB" w16cid:durableId="290DD973"/>
  <w16cid:commentId w16cid:paraId="2516143F" w16cid:durableId="42E4F9F3"/>
  <w16cid:commentId w16cid:paraId="6AD0CC83" w16cid:durableId="3D200550"/>
  <w16cid:commentId w16cid:paraId="57D1B990" w16cid:durableId="6764EFBF"/>
  <w16cid:commentId w16cid:paraId="3A9328CC" w16cid:durableId="3D7318C7"/>
  <w16cid:commentId w16cid:paraId="100C6AEC" w16cid:durableId="19177B90"/>
  <w16cid:commentId w16cid:paraId="0E2B4386" w16cid:durableId="6CD25BE0"/>
  <w16cid:commentId w16cid:paraId="1488DC5E" w16cid:durableId="175D3CC4"/>
  <w16cid:commentId w16cid:paraId="5E6F6059" w16cid:durableId="2EE12BBD"/>
  <w16cid:commentId w16cid:paraId="7358AD98" w16cid:durableId="290DDB33"/>
  <w16cid:commentId w16cid:paraId="47E833CD" w16cid:durableId="290DDB3B"/>
  <w16cid:commentId w16cid:paraId="55ECE480" w16cid:durableId="65C1A05D"/>
  <w16cid:commentId w16cid:paraId="2EEC5D54" w16cid:durableId="290DDC25"/>
  <w16cid:commentId w16cid:paraId="0957E84B" w16cid:durableId="0CA3D035"/>
  <w16cid:commentId w16cid:paraId="54EF4DA4" w16cid:durableId="0FCBFE80"/>
  <w16cid:commentId w16cid:paraId="1B5D99DF" w16cid:durableId="577D8C53"/>
  <w16cid:commentId w16cid:paraId="30FA85CC" w16cid:durableId="290DE3C8"/>
  <w16cid:commentId w16cid:paraId="24CD8104" w16cid:durableId="290DE79D"/>
  <w16cid:commentId w16cid:paraId="504165C8" w16cid:durableId="290E14D9"/>
  <w16cid:commentId w16cid:paraId="539FFBA0" w16cid:durableId="290E15BF"/>
  <w16cid:commentId w16cid:paraId="1D92B7BC" w16cid:durableId="290E1605"/>
  <w16cid:commentId w16cid:paraId="75BB8034" w16cid:durableId="290E166B"/>
  <w16cid:commentId w16cid:paraId="43E8BD14" w16cid:durableId="290E1641"/>
  <w16cid:commentId w16cid:paraId="62C8A84C" w16cid:durableId="290E1672"/>
  <w16cid:commentId w16cid:paraId="1B5C929C" w16cid:durableId="290E1677"/>
  <w16cid:commentId w16cid:paraId="51473710" w16cid:durableId="55C8E362"/>
  <w16cid:commentId w16cid:paraId="5A197E9F" w16cid:durableId="1BB7CCB4"/>
  <w16cid:commentId w16cid:paraId="389CA998" w16cid:durableId="290E17C9"/>
  <w16cid:commentId w16cid:paraId="73D75D2E" w16cid:durableId="290E17CD"/>
  <w16cid:commentId w16cid:paraId="61393A68" w16cid:durableId="290E17E3"/>
  <w16cid:commentId w16cid:paraId="7D6A8EA4" w16cid:durableId="290E183C"/>
  <w16cid:commentId w16cid:paraId="3B469DC4" w16cid:durableId="75CC74BB"/>
  <w16cid:commentId w16cid:paraId="331AC7E2" w16cid:durableId="290E18F2"/>
  <w16cid:commentId w16cid:paraId="6387A422" w16cid:durableId="290E195E"/>
  <w16cid:commentId w16cid:paraId="42747C50" w16cid:durableId="290E1964"/>
  <w16cid:commentId w16cid:paraId="2186A030" w16cid:durableId="290E19B0"/>
  <w16cid:commentId w16cid:paraId="54F988E3" w16cid:durableId="290E19DC"/>
  <w16cid:commentId w16cid:paraId="583EDD54" w16cid:durableId="290E19DF"/>
  <w16cid:commentId w16cid:paraId="4FCA463D" w16cid:durableId="290E19E0"/>
  <w16cid:commentId w16cid:paraId="36DFFE5D" w16cid:durableId="290E1A00"/>
  <w16cid:commentId w16cid:paraId="63AD03B6" w16cid:durableId="290E1A04"/>
  <w16cid:commentId w16cid:paraId="28D4A206" w16cid:durableId="290E1A16"/>
  <w16cid:commentId w16cid:paraId="5D6A695B" w16cid:durableId="6B7C18A2"/>
  <w16cid:commentId w16cid:paraId="162842B0" w16cid:durableId="290E1A83"/>
  <w16cid:commentId w16cid:paraId="3EF68CC1" w16cid:durableId="290E1AC1"/>
  <w16cid:commentId w16cid:paraId="765D2E8B" w16cid:durableId="290E1AF0"/>
  <w16cid:commentId w16cid:paraId="453775A4" w16cid:durableId="185F30BC"/>
  <w16cid:commentId w16cid:paraId="323C7FFD" w16cid:durableId="290E1B52"/>
  <w16cid:commentId w16cid:paraId="07DDF77B" w16cid:durableId="290E1B84"/>
  <w16cid:commentId w16cid:paraId="5F37BD8A" w16cid:durableId="290E1BAA"/>
  <w16cid:commentId w16cid:paraId="4CB21FA1" w16cid:durableId="290E1CF6"/>
  <w16cid:commentId w16cid:paraId="1763137B" w16cid:durableId="290E1D0A"/>
  <w16cid:commentId w16cid:paraId="16B67118" w16cid:durableId="2F58C967"/>
  <w16cid:commentId w16cid:paraId="0B7DF4C5" w16cid:durableId="290E1F49"/>
  <w16cid:commentId w16cid:paraId="7808E445" w16cid:durableId="290E20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A4B5B" w14:textId="77777777" w:rsidR="00501BCE" w:rsidRDefault="00501BCE">
      <w:pPr>
        <w:spacing w:line="240" w:lineRule="auto"/>
      </w:pPr>
      <w:r>
        <w:separator/>
      </w:r>
    </w:p>
  </w:endnote>
  <w:endnote w:type="continuationSeparator" w:id="0">
    <w:p w14:paraId="12B9AD32" w14:textId="77777777" w:rsidR="00501BCE" w:rsidRDefault="00501B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D700C9" w:rsidRDefault="00D700C9">
    <w:pPr>
      <w:pStyle w:val="Footer"/>
      <w:pBdr>
        <w:top w:val="single" w:sz="4" w:space="1" w:color="D9D9D9" w:themeColor="background1" w:themeShade="D9"/>
      </w:pBdr>
      <w:rPr>
        <w:b/>
        <w:bCs/>
      </w:rPr>
    </w:pPr>
  </w:p>
  <w:p w14:paraId="541FD030" w14:textId="77777777" w:rsidR="00D700C9" w:rsidRDefault="00D700C9">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D700C9" w:rsidRDefault="00D700C9">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D700C9" w:rsidRDefault="00D700C9">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D700C9" w:rsidRDefault="00D700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D700C9" w:rsidRDefault="00D700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D700C9" w:rsidRDefault="00D700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5845F" w14:textId="77777777" w:rsidR="00501BCE" w:rsidRDefault="00501BCE">
      <w:pPr>
        <w:spacing w:line="240" w:lineRule="auto"/>
      </w:pPr>
      <w:r>
        <w:separator/>
      </w:r>
    </w:p>
  </w:footnote>
  <w:footnote w:type="continuationSeparator" w:id="0">
    <w:p w14:paraId="77B70647" w14:textId="77777777" w:rsidR="00501BCE" w:rsidRDefault="00501BCE">
      <w:pPr>
        <w:spacing w:line="240" w:lineRule="auto"/>
      </w:pPr>
      <w:r>
        <w:continuationSeparator/>
      </w:r>
    </w:p>
  </w:footnote>
  <w:footnote w:id="1">
    <w:p w14:paraId="6431D234" w14:textId="77777777" w:rsidR="00D700C9" w:rsidRDefault="00D700C9">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D700C9" w:rsidRDefault="00D700C9">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D700C9" w:rsidRDefault="00D700C9">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D700C9" w:rsidRDefault="00D700C9">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700C9" w:rsidRDefault="00D700C9">
      <w:pPr>
        <w:pStyle w:val="FootnoteText"/>
      </w:pPr>
      <w:r>
        <w:rPr>
          <w:rStyle w:val="FootnoteReference"/>
        </w:rPr>
        <w:footnoteRef/>
      </w:r>
      <w:r>
        <w:t xml:space="preserve"> </w:t>
      </w:r>
      <w:hyperlink r:id="rId5" w:history="1">
        <w:r w:rsidRPr="00CE0D7F">
          <w:rPr>
            <w:rStyle w:val="Hyperlink"/>
          </w:rPr>
          <w:t>https://openai.com/</w:t>
        </w:r>
      </w:hyperlink>
    </w:p>
  </w:footnote>
  <w:footnote w:id="6">
    <w:p w14:paraId="14EAF2D7" w14:textId="77777777" w:rsidR="00D700C9" w:rsidRDefault="00D700C9">
      <w:pPr>
        <w:pStyle w:val="FootnoteText"/>
        <w:rPr>
          <w:lang w:val="sr-Cyrl-BA"/>
        </w:rPr>
      </w:pPr>
      <w:r>
        <w:rPr>
          <w:rStyle w:val="FootnoteReference"/>
        </w:rPr>
        <w:footnoteRef/>
      </w:r>
      <w:r>
        <w:t xml:space="preserve"> </w:t>
      </w:r>
      <w:hyperlink r:id="rId6" w:history="1">
        <w:r>
          <w:rPr>
            <w:rStyle w:val="Hyperlink"/>
          </w:rPr>
          <w:t>https://www.forbes.com/sites/louiscolumbus/2018/01/12/10-charts-that-will-change-your-perspective-on-artificial-intelligences-growth</w:t>
        </w:r>
      </w:hyperlink>
      <w:r>
        <w:rPr>
          <w:lang w:val="sr-Cyrl-BA"/>
        </w:rPr>
        <w:t xml:space="preserve"> </w:t>
      </w:r>
    </w:p>
  </w:footnote>
  <w:footnote w:id="7">
    <w:p w14:paraId="6A791EAD" w14:textId="09BFCD2D" w:rsidR="00D700C9" w:rsidRDefault="00D700C9">
      <w:pPr>
        <w:pStyle w:val="FootnoteText"/>
      </w:pPr>
      <w:r>
        <w:rPr>
          <w:rStyle w:val="FootnoteReference"/>
        </w:rPr>
        <w:footnoteRef/>
      </w:r>
      <w:r>
        <w:t xml:space="preserve"> </w:t>
      </w:r>
      <w:hyperlink r:id="rId7" w:history="1">
        <w:r w:rsidRPr="00EA1010">
          <w:rPr>
            <w:rStyle w:val="Hyperlink"/>
          </w:rPr>
          <w:t>https://bostondynamics.com/</w:t>
        </w:r>
      </w:hyperlink>
      <w:r>
        <w:t xml:space="preserve"> </w:t>
      </w:r>
    </w:p>
  </w:footnote>
  <w:footnote w:id="8">
    <w:p w14:paraId="06A90CB6" w14:textId="766E91B1" w:rsidR="00D700C9" w:rsidRDefault="00D700C9">
      <w:pPr>
        <w:pStyle w:val="FootnoteText"/>
      </w:pPr>
      <w:r>
        <w:rPr>
          <w:rStyle w:val="FootnoteReference"/>
        </w:rPr>
        <w:footnoteRef/>
      </w:r>
      <w:r>
        <w:t xml:space="preserve"> </w:t>
      </w:r>
      <w:hyperlink r:id="rId8" w:history="1">
        <w:r w:rsidRPr="00EA1010">
          <w:rPr>
            <w:rStyle w:val="Hyperlink"/>
          </w:rPr>
          <w:t>https://chat.openai.com/</w:t>
        </w:r>
      </w:hyperlink>
      <w:r>
        <w:t xml:space="preserve"> </w:t>
      </w:r>
    </w:p>
  </w:footnote>
  <w:footnote w:id="9">
    <w:p w14:paraId="63354731" w14:textId="50F16429" w:rsidR="00D700C9" w:rsidRPr="00885440" w:rsidRDefault="00D700C9">
      <w:pPr>
        <w:pStyle w:val="FootnoteText"/>
      </w:pPr>
      <w:r>
        <w:rPr>
          <w:rStyle w:val="FootnoteReference"/>
        </w:rPr>
        <w:footnoteRef/>
      </w:r>
      <w:r>
        <w:t xml:space="preserve"> </w:t>
      </w:r>
      <w:hyperlink r:id="rId9" w:history="1">
        <w:r w:rsidRPr="00EA1010">
          <w:rPr>
            <w:rStyle w:val="Hyperlink"/>
          </w:rPr>
          <w:t>https://www.tesla.com/</w:t>
        </w:r>
      </w:hyperlink>
      <w:r>
        <w:t xml:space="preserve"> </w:t>
      </w:r>
    </w:p>
  </w:footnote>
  <w:footnote w:id="10">
    <w:p w14:paraId="6EFDE5D4" w14:textId="30F5B547" w:rsidR="00D700C9" w:rsidRPr="00FC59DE" w:rsidRDefault="00D700C9">
      <w:pPr>
        <w:pStyle w:val="FootnoteText"/>
        <w:rPr>
          <w:lang w:val="sr-Cyrl-BA"/>
        </w:rPr>
      </w:pPr>
      <w:r>
        <w:rPr>
          <w:rStyle w:val="FootnoteReference"/>
        </w:rPr>
        <w:footnoteRef/>
      </w:r>
      <w:r>
        <w:t xml:space="preserve"> </w:t>
      </w:r>
      <w:hyperlink r:id="rId10" w:history="1">
        <w:r w:rsidRPr="00EA1010">
          <w:rPr>
            <w:rStyle w:val="Hyperlink"/>
          </w:rPr>
          <w:t>https://labs.openai.com/</w:t>
        </w:r>
      </w:hyperlink>
      <w:r>
        <w:t xml:space="preserve"> </w:t>
      </w:r>
    </w:p>
  </w:footnote>
  <w:footnote w:id="11">
    <w:p w14:paraId="23A764AD" w14:textId="6436F6F1" w:rsidR="00D700C9" w:rsidRPr="00127223" w:rsidRDefault="00D700C9">
      <w:pPr>
        <w:pStyle w:val="FootnoteText"/>
        <w:rPr>
          <w:lang w:val="sr-Cyrl-BA"/>
        </w:rPr>
      </w:pPr>
      <w:r>
        <w:rPr>
          <w:rStyle w:val="FootnoteReference"/>
        </w:rPr>
        <w:footnoteRef/>
      </w:r>
      <w:r>
        <w:t xml:space="preserve"> </w:t>
      </w:r>
      <w:hyperlink r:id="rId11" w:history="1">
        <w:r w:rsidRPr="00EA1010">
          <w:rPr>
            <w:rStyle w:val="Hyperlink"/>
          </w:rPr>
          <w:t>https://vpg.cs.princeton.edu/</w:t>
        </w:r>
      </w:hyperlink>
      <w:r>
        <w:rPr>
          <w:lang w:val="sr-Cyrl-BA"/>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D700C9" w:rsidRDefault="00D700C9">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953485074">
    <w:abstractNumId w:val="3"/>
  </w:num>
  <w:num w:numId="2" w16cid:durableId="653068026">
    <w:abstractNumId w:val="2"/>
  </w:num>
  <w:num w:numId="3" w16cid:durableId="336270443">
    <w:abstractNumId w:val="0"/>
  </w:num>
  <w:num w:numId="4" w16cid:durableId="669790451">
    <w:abstractNumId w:val="5"/>
  </w:num>
  <w:num w:numId="5" w16cid:durableId="363210658">
    <w:abstractNumId w:val="4"/>
  </w:num>
  <w:num w:numId="6" w16cid:durableId="977760537">
    <w:abstractNumId w:val="6"/>
  </w:num>
  <w:num w:numId="7" w16cid:durableId="599143803">
    <w:abstractNumId w:val="1"/>
  </w:num>
  <w:num w:numId="8" w16cid:durableId="1070079465">
    <w:abstractNumId w:val="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oran Djuric">
    <w15:presenceInfo w15:providerId="Windows Live" w15:userId="cde9a6e97242d586"/>
  </w15:person>
  <w15:person w15:author="Aleksandar Kelec">
    <w15:presenceInfo w15:providerId="AD" w15:userId="S-1-5-21-1428179001-2710860022-310286646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25"/>
    <w:rsid w:val="00001E6A"/>
    <w:rsid w:val="00007813"/>
    <w:rsid w:val="0001541C"/>
    <w:rsid w:val="00025BFB"/>
    <w:rsid w:val="00025D99"/>
    <w:rsid w:val="000340FF"/>
    <w:rsid w:val="000509A7"/>
    <w:rsid w:val="00050EDC"/>
    <w:rsid w:val="00054C18"/>
    <w:rsid w:val="00061B9F"/>
    <w:rsid w:val="000B7AC4"/>
    <w:rsid w:val="000D3CBF"/>
    <w:rsid w:val="000D7920"/>
    <w:rsid w:val="000E77FC"/>
    <w:rsid w:val="000F5F54"/>
    <w:rsid w:val="001067F8"/>
    <w:rsid w:val="00113F2E"/>
    <w:rsid w:val="001176D8"/>
    <w:rsid w:val="00127223"/>
    <w:rsid w:val="00141623"/>
    <w:rsid w:val="0019171D"/>
    <w:rsid w:val="0019288E"/>
    <w:rsid w:val="001A531B"/>
    <w:rsid w:val="001B1777"/>
    <w:rsid w:val="001B518E"/>
    <w:rsid w:val="001C6476"/>
    <w:rsid w:val="001C6F70"/>
    <w:rsid w:val="001C6FF9"/>
    <w:rsid w:val="001D5250"/>
    <w:rsid w:val="001E6B9C"/>
    <w:rsid w:val="001F215B"/>
    <w:rsid w:val="001F5455"/>
    <w:rsid w:val="0020162E"/>
    <w:rsid w:val="002065A0"/>
    <w:rsid w:val="00207E7A"/>
    <w:rsid w:val="00217FD9"/>
    <w:rsid w:val="00222676"/>
    <w:rsid w:val="00225172"/>
    <w:rsid w:val="00226C07"/>
    <w:rsid w:val="00234E15"/>
    <w:rsid w:val="00241E79"/>
    <w:rsid w:val="0024685C"/>
    <w:rsid w:val="00253CD2"/>
    <w:rsid w:val="00260017"/>
    <w:rsid w:val="00273D66"/>
    <w:rsid w:val="002749E6"/>
    <w:rsid w:val="002752E5"/>
    <w:rsid w:val="0028541A"/>
    <w:rsid w:val="00296B04"/>
    <w:rsid w:val="002A11D2"/>
    <w:rsid w:val="002B1D14"/>
    <w:rsid w:val="002E4097"/>
    <w:rsid w:val="00311E98"/>
    <w:rsid w:val="0031792B"/>
    <w:rsid w:val="00322CAA"/>
    <w:rsid w:val="00326991"/>
    <w:rsid w:val="003275FA"/>
    <w:rsid w:val="003328DB"/>
    <w:rsid w:val="003549ED"/>
    <w:rsid w:val="0035733C"/>
    <w:rsid w:val="0036202A"/>
    <w:rsid w:val="00377B5F"/>
    <w:rsid w:val="00381B21"/>
    <w:rsid w:val="0038459B"/>
    <w:rsid w:val="00387183"/>
    <w:rsid w:val="00391B1B"/>
    <w:rsid w:val="00393039"/>
    <w:rsid w:val="00393401"/>
    <w:rsid w:val="00396A77"/>
    <w:rsid w:val="003A5713"/>
    <w:rsid w:val="003D2990"/>
    <w:rsid w:val="003E5469"/>
    <w:rsid w:val="003E6564"/>
    <w:rsid w:val="003F150B"/>
    <w:rsid w:val="003F49F6"/>
    <w:rsid w:val="0040526D"/>
    <w:rsid w:val="004357EE"/>
    <w:rsid w:val="004421FB"/>
    <w:rsid w:val="0044380F"/>
    <w:rsid w:val="00450229"/>
    <w:rsid w:val="004510EF"/>
    <w:rsid w:val="00452C9B"/>
    <w:rsid w:val="00453607"/>
    <w:rsid w:val="00456032"/>
    <w:rsid w:val="0046620A"/>
    <w:rsid w:val="00497CF6"/>
    <w:rsid w:val="004B10A3"/>
    <w:rsid w:val="004B2026"/>
    <w:rsid w:val="004B6C7C"/>
    <w:rsid w:val="004E2930"/>
    <w:rsid w:val="004F0048"/>
    <w:rsid w:val="004F379B"/>
    <w:rsid w:val="00501BCE"/>
    <w:rsid w:val="00503A05"/>
    <w:rsid w:val="00506B9C"/>
    <w:rsid w:val="0051117D"/>
    <w:rsid w:val="00516939"/>
    <w:rsid w:val="005247DC"/>
    <w:rsid w:val="005319C3"/>
    <w:rsid w:val="00532390"/>
    <w:rsid w:val="00536131"/>
    <w:rsid w:val="00540C5A"/>
    <w:rsid w:val="00543847"/>
    <w:rsid w:val="005533F7"/>
    <w:rsid w:val="005564FF"/>
    <w:rsid w:val="005604D2"/>
    <w:rsid w:val="00565F58"/>
    <w:rsid w:val="00566131"/>
    <w:rsid w:val="00595DCB"/>
    <w:rsid w:val="005A0213"/>
    <w:rsid w:val="005B196C"/>
    <w:rsid w:val="005B5774"/>
    <w:rsid w:val="005C3C2F"/>
    <w:rsid w:val="005C75A8"/>
    <w:rsid w:val="005D4572"/>
    <w:rsid w:val="005D60A1"/>
    <w:rsid w:val="005D7072"/>
    <w:rsid w:val="005E2D80"/>
    <w:rsid w:val="005E71A5"/>
    <w:rsid w:val="006044F1"/>
    <w:rsid w:val="006047BC"/>
    <w:rsid w:val="00620BCC"/>
    <w:rsid w:val="00633C21"/>
    <w:rsid w:val="00633E20"/>
    <w:rsid w:val="006538C6"/>
    <w:rsid w:val="00665E77"/>
    <w:rsid w:val="00667899"/>
    <w:rsid w:val="00667CCB"/>
    <w:rsid w:val="00683BBF"/>
    <w:rsid w:val="006A0EDC"/>
    <w:rsid w:val="006A32A0"/>
    <w:rsid w:val="006A401A"/>
    <w:rsid w:val="006A4508"/>
    <w:rsid w:val="006B1429"/>
    <w:rsid w:val="006C58A9"/>
    <w:rsid w:val="006C6F26"/>
    <w:rsid w:val="006D3096"/>
    <w:rsid w:val="006E2FEC"/>
    <w:rsid w:val="006F0C0A"/>
    <w:rsid w:val="00710A61"/>
    <w:rsid w:val="0071228E"/>
    <w:rsid w:val="007238F6"/>
    <w:rsid w:val="0073124C"/>
    <w:rsid w:val="007454D6"/>
    <w:rsid w:val="007502E6"/>
    <w:rsid w:val="0075768F"/>
    <w:rsid w:val="00773D01"/>
    <w:rsid w:val="0077407A"/>
    <w:rsid w:val="007752B4"/>
    <w:rsid w:val="007779BE"/>
    <w:rsid w:val="00783486"/>
    <w:rsid w:val="00786D5F"/>
    <w:rsid w:val="00793375"/>
    <w:rsid w:val="00794E0C"/>
    <w:rsid w:val="007A2C0C"/>
    <w:rsid w:val="007A6B31"/>
    <w:rsid w:val="007A7A60"/>
    <w:rsid w:val="007B334A"/>
    <w:rsid w:val="007B4C91"/>
    <w:rsid w:val="007B6A1A"/>
    <w:rsid w:val="007C2EA9"/>
    <w:rsid w:val="007E55E5"/>
    <w:rsid w:val="00807AF2"/>
    <w:rsid w:val="00811ABC"/>
    <w:rsid w:val="0082538A"/>
    <w:rsid w:val="008278A8"/>
    <w:rsid w:val="00835E41"/>
    <w:rsid w:val="00856983"/>
    <w:rsid w:val="00857EE7"/>
    <w:rsid w:val="008607B3"/>
    <w:rsid w:val="00866E9F"/>
    <w:rsid w:val="00874C8A"/>
    <w:rsid w:val="00880E45"/>
    <w:rsid w:val="00885440"/>
    <w:rsid w:val="00892543"/>
    <w:rsid w:val="008B13DA"/>
    <w:rsid w:val="008C6AC4"/>
    <w:rsid w:val="008C7B6A"/>
    <w:rsid w:val="008D0834"/>
    <w:rsid w:val="008E0996"/>
    <w:rsid w:val="008F4388"/>
    <w:rsid w:val="008F4B7A"/>
    <w:rsid w:val="008F589F"/>
    <w:rsid w:val="009109F0"/>
    <w:rsid w:val="00912541"/>
    <w:rsid w:val="00915149"/>
    <w:rsid w:val="00921FC2"/>
    <w:rsid w:val="0092316D"/>
    <w:rsid w:val="00934A21"/>
    <w:rsid w:val="00940443"/>
    <w:rsid w:val="00956A0B"/>
    <w:rsid w:val="00956B37"/>
    <w:rsid w:val="009630FB"/>
    <w:rsid w:val="00963407"/>
    <w:rsid w:val="00965A4F"/>
    <w:rsid w:val="00965B46"/>
    <w:rsid w:val="00967D8C"/>
    <w:rsid w:val="00975786"/>
    <w:rsid w:val="009760B7"/>
    <w:rsid w:val="00990CFA"/>
    <w:rsid w:val="009A448C"/>
    <w:rsid w:val="009A6B14"/>
    <w:rsid w:val="009A7CE8"/>
    <w:rsid w:val="009B0B77"/>
    <w:rsid w:val="009C5046"/>
    <w:rsid w:val="009C7963"/>
    <w:rsid w:val="009D5FAB"/>
    <w:rsid w:val="009F5DB1"/>
    <w:rsid w:val="009F6B6B"/>
    <w:rsid w:val="00A07DAA"/>
    <w:rsid w:val="00A116DF"/>
    <w:rsid w:val="00A35E07"/>
    <w:rsid w:val="00A54B59"/>
    <w:rsid w:val="00A61054"/>
    <w:rsid w:val="00A72EE6"/>
    <w:rsid w:val="00A911BE"/>
    <w:rsid w:val="00AA0F4E"/>
    <w:rsid w:val="00AA14F0"/>
    <w:rsid w:val="00AA7D71"/>
    <w:rsid w:val="00AB0760"/>
    <w:rsid w:val="00AB2DAE"/>
    <w:rsid w:val="00AB4B31"/>
    <w:rsid w:val="00AB6393"/>
    <w:rsid w:val="00AC1390"/>
    <w:rsid w:val="00AD1B67"/>
    <w:rsid w:val="00AD1B8C"/>
    <w:rsid w:val="00AE4BC1"/>
    <w:rsid w:val="00AF057B"/>
    <w:rsid w:val="00AF1D1C"/>
    <w:rsid w:val="00AF32D9"/>
    <w:rsid w:val="00AF78BA"/>
    <w:rsid w:val="00B013D6"/>
    <w:rsid w:val="00B061B2"/>
    <w:rsid w:val="00B104CA"/>
    <w:rsid w:val="00B11871"/>
    <w:rsid w:val="00B12A23"/>
    <w:rsid w:val="00B14102"/>
    <w:rsid w:val="00B20694"/>
    <w:rsid w:val="00B3033B"/>
    <w:rsid w:val="00B34ED6"/>
    <w:rsid w:val="00B4548C"/>
    <w:rsid w:val="00B54DCE"/>
    <w:rsid w:val="00B73404"/>
    <w:rsid w:val="00B833AD"/>
    <w:rsid w:val="00B91874"/>
    <w:rsid w:val="00B94FAC"/>
    <w:rsid w:val="00BA2238"/>
    <w:rsid w:val="00BA33C0"/>
    <w:rsid w:val="00BA5966"/>
    <w:rsid w:val="00BA6B53"/>
    <w:rsid w:val="00BB4C53"/>
    <w:rsid w:val="00BC110C"/>
    <w:rsid w:val="00BC5174"/>
    <w:rsid w:val="00C044A8"/>
    <w:rsid w:val="00C11E70"/>
    <w:rsid w:val="00C11F46"/>
    <w:rsid w:val="00C124BD"/>
    <w:rsid w:val="00C21C0F"/>
    <w:rsid w:val="00C2549B"/>
    <w:rsid w:val="00C26555"/>
    <w:rsid w:val="00C31A52"/>
    <w:rsid w:val="00C36F7B"/>
    <w:rsid w:val="00C40EF3"/>
    <w:rsid w:val="00C415DF"/>
    <w:rsid w:val="00C509AB"/>
    <w:rsid w:val="00C65262"/>
    <w:rsid w:val="00C67B89"/>
    <w:rsid w:val="00C7714E"/>
    <w:rsid w:val="00C860C9"/>
    <w:rsid w:val="00C877D6"/>
    <w:rsid w:val="00C9155A"/>
    <w:rsid w:val="00C93BAD"/>
    <w:rsid w:val="00CA37EF"/>
    <w:rsid w:val="00CB3AED"/>
    <w:rsid w:val="00CC6609"/>
    <w:rsid w:val="00CD2173"/>
    <w:rsid w:val="00CD5098"/>
    <w:rsid w:val="00CE362F"/>
    <w:rsid w:val="00CF02FA"/>
    <w:rsid w:val="00CF5F47"/>
    <w:rsid w:val="00D12B54"/>
    <w:rsid w:val="00D3194C"/>
    <w:rsid w:val="00D329A0"/>
    <w:rsid w:val="00D42244"/>
    <w:rsid w:val="00D43315"/>
    <w:rsid w:val="00D44804"/>
    <w:rsid w:val="00D700C9"/>
    <w:rsid w:val="00D7012F"/>
    <w:rsid w:val="00D73D03"/>
    <w:rsid w:val="00D806BC"/>
    <w:rsid w:val="00D96C8E"/>
    <w:rsid w:val="00DA24EC"/>
    <w:rsid w:val="00DA5C6C"/>
    <w:rsid w:val="00DB369F"/>
    <w:rsid w:val="00DC002A"/>
    <w:rsid w:val="00DD7A7F"/>
    <w:rsid w:val="00DF7825"/>
    <w:rsid w:val="00E00CFD"/>
    <w:rsid w:val="00E07FC5"/>
    <w:rsid w:val="00E142F5"/>
    <w:rsid w:val="00E14BC9"/>
    <w:rsid w:val="00E4528F"/>
    <w:rsid w:val="00E559AA"/>
    <w:rsid w:val="00E6085D"/>
    <w:rsid w:val="00E653AF"/>
    <w:rsid w:val="00E778E5"/>
    <w:rsid w:val="00E84719"/>
    <w:rsid w:val="00EA4A5A"/>
    <w:rsid w:val="00EB0C41"/>
    <w:rsid w:val="00EE31CF"/>
    <w:rsid w:val="00EE6ABA"/>
    <w:rsid w:val="00EF1F21"/>
    <w:rsid w:val="00F13A40"/>
    <w:rsid w:val="00F21898"/>
    <w:rsid w:val="00F2238B"/>
    <w:rsid w:val="00F348D8"/>
    <w:rsid w:val="00F42CC4"/>
    <w:rsid w:val="00F649CB"/>
    <w:rsid w:val="00F81BD9"/>
    <w:rsid w:val="00F942A4"/>
    <w:rsid w:val="00FA4DCE"/>
    <w:rsid w:val="00FB0DB6"/>
    <w:rsid w:val="00FB133C"/>
    <w:rsid w:val="00FB3FA7"/>
    <w:rsid w:val="00FC5808"/>
    <w:rsid w:val="00FC59DE"/>
    <w:rsid w:val="00FE5A60"/>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chat.openai.com/" TargetMode="External"/><Relationship Id="rId3" Type="http://schemas.openxmlformats.org/officeDocument/2006/relationships/hyperlink" Target="https://www.facebook.com/" TargetMode="External"/><Relationship Id="rId7" Type="http://schemas.openxmlformats.org/officeDocument/2006/relationships/hyperlink" Target="https://bostondynamics.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www.forbes.com/sites/louiscolumbus/2018/01/12/10-charts-that-will-change-your-perspective-on-artificial-intelligences-growth" TargetMode="External"/><Relationship Id="rId11" Type="http://schemas.openxmlformats.org/officeDocument/2006/relationships/hyperlink" Target="https://vpg.cs.princeton.edu/" TargetMode="External"/><Relationship Id="rId5" Type="http://schemas.openxmlformats.org/officeDocument/2006/relationships/hyperlink" Target="https://openai.com/" TargetMode="External"/><Relationship Id="rId10" Type="http://schemas.openxmlformats.org/officeDocument/2006/relationships/hyperlink" Target="https://labs.openai.com/" TargetMode="External"/><Relationship Id="rId4" Type="http://schemas.openxmlformats.org/officeDocument/2006/relationships/hyperlink" Target="https://www.amazon.com/" TargetMode="External"/><Relationship Id="rId9" Type="http://schemas.openxmlformats.org/officeDocument/2006/relationships/hyperlink" Target="https://www.tesl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s>
</file>

<file path=customXml/itemProps1.xml><?xml version="1.0" encoding="utf-8"?>
<ds:datastoreItem xmlns:ds="http://schemas.openxmlformats.org/officeDocument/2006/customXml" ds:itemID="{8C6C7B38-3A1C-41EC-95A9-F36736095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46</Pages>
  <Words>8851</Words>
  <Characters>50455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Zoran Djuric</cp:lastModifiedBy>
  <cp:revision>3</cp:revision>
  <cp:lastPrinted>2023-11-19T19:52:00Z</cp:lastPrinted>
  <dcterms:created xsi:type="dcterms:W3CDTF">2023-12-02T22:40:00Z</dcterms:created>
  <dcterms:modified xsi:type="dcterms:W3CDTF">2023-12-02T22:41:00Z</dcterms:modified>
</cp:coreProperties>
</file>