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CD374" w14:textId="77777777" w:rsidR="00DF7825" w:rsidRPr="0020112D" w:rsidRDefault="00C509AB">
      <w:pPr>
        <w:spacing w:after="160" w:line="240" w:lineRule="auto"/>
        <w:jc w:val="center"/>
        <w:rPr>
          <w:rFonts w:ascii="Times New Roman" w:eastAsia="Times New Roman" w:hAnsi="Times New Roman" w:cs="Times New Roman"/>
          <w:b/>
          <w:sz w:val="44"/>
          <w:szCs w:val="44"/>
          <w:lang w:val="sr-Cyrl-BA"/>
        </w:rPr>
      </w:pPr>
      <w:bookmarkStart w:id="1" w:name="_Hlk155731303"/>
      <w:bookmarkEnd w:id="1"/>
      <w:r w:rsidRPr="0020112D">
        <w:rPr>
          <w:rFonts w:ascii="Times New Roman" w:eastAsia="Times New Roman" w:hAnsi="Times New Roman" w:cs="Times New Roman"/>
          <w:b/>
          <w:sz w:val="44"/>
          <w:szCs w:val="44"/>
          <w:lang w:val="sr-Cyrl-BA"/>
        </w:rPr>
        <w:t>УНИВЕРЗИТЕТ У БАЊОЈ ЛУЦИ</w:t>
      </w:r>
    </w:p>
    <w:p w14:paraId="3148EA66" w14:textId="77777777" w:rsidR="00DF7825" w:rsidRPr="0020112D" w:rsidRDefault="00C509AB">
      <w:pPr>
        <w:spacing w:after="160" w:line="240" w:lineRule="auto"/>
        <w:jc w:val="center"/>
        <w:rPr>
          <w:rFonts w:ascii="Times New Roman" w:eastAsia="Times New Roman" w:hAnsi="Times New Roman" w:cs="Times New Roman"/>
          <w:b/>
          <w:sz w:val="44"/>
          <w:szCs w:val="44"/>
          <w:lang w:val="sr-Cyrl-BA"/>
        </w:rPr>
      </w:pPr>
      <w:bookmarkStart w:id="2" w:name="_gjdgxs" w:colFirst="0" w:colLast="0"/>
      <w:bookmarkEnd w:id="2"/>
      <w:r w:rsidRPr="0020112D">
        <w:rPr>
          <w:rFonts w:ascii="Times New Roman" w:eastAsia="Times New Roman" w:hAnsi="Times New Roman" w:cs="Times New Roman"/>
          <w:b/>
          <w:sz w:val="44"/>
          <w:szCs w:val="44"/>
          <w:lang w:val="sr-Cyrl-BA"/>
        </w:rPr>
        <w:t>ЕЛЕКТРОТЕХНИЧКИ ФАКУЛТЕТ</w:t>
      </w:r>
    </w:p>
    <w:p w14:paraId="55551C0D" w14:textId="77777777" w:rsidR="00DF7825" w:rsidRPr="0020112D" w:rsidRDefault="00DF7825">
      <w:pPr>
        <w:rPr>
          <w:rFonts w:ascii="Times New Roman" w:hAnsi="Times New Roman" w:cs="Times New Roman"/>
          <w:lang w:val="sr-Cyrl-BA"/>
          <w:rPrChange w:id="3" w:author="Nikola Karpić" w:date="2024-02-25T23:34:00Z">
            <w:rPr>
              <w:lang w:val="sr-Cyrl-BA"/>
            </w:rPr>
          </w:rPrChange>
        </w:rPr>
      </w:pPr>
    </w:p>
    <w:p w14:paraId="3D220620" w14:textId="77777777" w:rsidR="00DF7825" w:rsidRPr="0020112D" w:rsidRDefault="00DF7825">
      <w:pPr>
        <w:rPr>
          <w:rFonts w:ascii="Times New Roman" w:hAnsi="Times New Roman" w:cs="Times New Roman"/>
          <w:lang w:val="sr-Cyrl-BA"/>
          <w:rPrChange w:id="4" w:author="Nikola Karpić" w:date="2024-02-25T23:34:00Z">
            <w:rPr>
              <w:lang w:val="sr-Cyrl-BA"/>
            </w:rPr>
          </w:rPrChange>
        </w:rPr>
      </w:pPr>
    </w:p>
    <w:p w14:paraId="5D51C693" w14:textId="77777777" w:rsidR="00DF7825" w:rsidRPr="0020112D" w:rsidRDefault="00DF7825">
      <w:pPr>
        <w:rPr>
          <w:rFonts w:ascii="Times New Roman" w:hAnsi="Times New Roman" w:cs="Times New Roman"/>
          <w:lang w:val="sr-Cyrl-BA"/>
          <w:rPrChange w:id="5" w:author="Nikola Karpić" w:date="2024-02-25T23:34:00Z">
            <w:rPr>
              <w:lang w:val="sr-Cyrl-BA"/>
            </w:rPr>
          </w:rPrChange>
        </w:rPr>
      </w:pPr>
    </w:p>
    <w:p w14:paraId="253BE426" w14:textId="77777777" w:rsidR="00DF7825" w:rsidRPr="0020112D" w:rsidRDefault="00DF7825">
      <w:pPr>
        <w:rPr>
          <w:rFonts w:ascii="Times New Roman" w:hAnsi="Times New Roman" w:cs="Times New Roman"/>
          <w:lang w:val="sr-Cyrl-BA"/>
          <w:rPrChange w:id="6" w:author="Nikola Karpić" w:date="2024-02-25T23:34:00Z">
            <w:rPr>
              <w:lang w:val="sr-Cyrl-BA"/>
            </w:rPr>
          </w:rPrChange>
        </w:rPr>
      </w:pPr>
    </w:p>
    <w:p w14:paraId="05AC4B1E" w14:textId="77777777" w:rsidR="00DF7825" w:rsidRPr="0020112D" w:rsidRDefault="00DF7825">
      <w:pPr>
        <w:spacing w:after="160" w:line="240" w:lineRule="auto"/>
        <w:jc w:val="center"/>
        <w:rPr>
          <w:rFonts w:ascii="Times New Roman" w:eastAsia="Times New Roman" w:hAnsi="Times New Roman" w:cs="Times New Roman"/>
          <w:b/>
          <w:sz w:val="44"/>
          <w:szCs w:val="44"/>
          <w:lang w:val="sr-Cyrl-BA"/>
        </w:rPr>
      </w:pPr>
    </w:p>
    <w:p w14:paraId="3DCA720D" w14:textId="77777777" w:rsidR="00DF7825" w:rsidRPr="0020112D" w:rsidRDefault="00DF7825">
      <w:pPr>
        <w:spacing w:after="160" w:line="240" w:lineRule="auto"/>
        <w:jc w:val="center"/>
        <w:rPr>
          <w:rFonts w:ascii="Times New Roman" w:eastAsia="Times New Roman" w:hAnsi="Times New Roman" w:cs="Times New Roman"/>
          <w:b/>
          <w:sz w:val="44"/>
          <w:szCs w:val="44"/>
          <w:lang w:val="sr-Cyrl-BA"/>
        </w:rPr>
      </w:pPr>
    </w:p>
    <w:p w14:paraId="1A862063" w14:textId="77777777" w:rsidR="00DF7825" w:rsidRPr="0020112D" w:rsidRDefault="00DF7825">
      <w:pPr>
        <w:spacing w:after="160" w:line="240" w:lineRule="auto"/>
        <w:jc w:val="center"/>
        <w:rPr>
          <w:rFonts w:ascii="Times New Roman" w:eastAsia="Times New Roman" w:hAnsi="Times New Roman" w:cs="Times New Roman"/>
          <w:b/>
          <w:sz w:val="44"/>
          <w:szCs w:val="44"/>
          <w:lang w:val="sr-Cyrl-BA"/>
        </w:rPr>
      </w:pPr>
    </w:p>
    <w:p w14:paraId="26952A44" w14:textId="77777777" w:rsidR="00DF7825" w:rsidRPr="0020112D" w:rsidRDefault="00DF7825">
      <w:pPr>
        <w:spacing w:after="160" w:line="240" w:lineRule="auto"/>
        <w:jc w:val="center"/>
        <w:rPr>
          <w:rFonts w:ascii="Times New Roman" w:eastAsia="Times New Roman" w:hAnsi="Times New Roman" w:cs="Times New Roman"/>
          <w:b/>
          <w:sz w:val="44"/>
          <w:szCs w:val="44"/>
          <w:lang w:val="sr-Cyrl-BA"/>
        </w:rPr>
      </w:pPr>
    </w:p>
    <w:p w14:paraId="4383444D" w14:textId="77777777" w:rsidR="00DF7825" w:rsidRPr="0020112D" w:rsidRDefault="00C509AB">
      <w:pPr>
        <w:spacing w:after="160" w:line="240" w:lineRule="auto"/>
        <w:jc w:val="center"/>
        <w:rPr>
          <w:rFonts w:ascii="Times New Roman" w:eastAsia="Times New Roman" w:hAnsi="Times New Roman" w:cs="Times New Roman"/>
          <w:b/>
          <w:sz w:val="32"/>
          <w:szCs w:val="32"/>
          <w:lang w:val="sr-Cyrl-BA"/>
        </w:rPr>
      </w:pPr>
      <w:r w:rsidRPr="0020112D">
        <w:rPr>
          <w:rFonts w:ascii="Times New Roman" w:eastAsia="Times New Roman" w:hAnsi="Times New Roman" w:cs="Times New Roman"/>
          <w:b/>
          <w:sz w:val="32"/>
          <w:szCs w:val="32"/>
          <w:lang w:val="sr-Cyrl-BA"/>
        </w:rPr>
        <w:t>Никола Карпић</w:t>
      </w:r>
    </w:p>
    <w:p w14:paraId="1DE01065" w14:textId="77777777" w:rsidR="00DF7825" w:rsidRPr="0020112D" w:rsidRDefault="00DF7825">
      <w:pPr>
        <w:spacing w:after="160" w:line="240" w:lineRule="auto"/>
        <w:jc w:val="center"/>
        <w:rPr>
          <w:rFonts w:ascii="Times New Roman" w:eastAsia="Times New Roman" w:hAnsi="Times New Roman" w:cs="Times New Roman"/>
          <w:b/>
          <w:sz w:val="32"/>
          <w:szCs w:val="32"/>
          <w:lang w:val="sr-Cyrl-BA"/>
        </w:rPr>
      </w:pPr>
    </w:p>
    <w:p w14:paraId="37E1C50A" w14:textId="77777777" w:rsidR="00DF7825" w:rsidRPr="0020112D" w:rsidRDefault="00C509AB">
      <w:pPr>
        <w:spacing w:after="160" w:line="240" w:lineRule="auto"/>
        <w:jc w:val="center"/>
        <w:rPr>
          <w:rFonts w:ascii="Times New Roman" w:eastAsia="Times New Roman" w:hAnsi="Times New Roman" w:cs="Times New Roman"/>
          <w:b/>
          <w:sz w:val="44"/>
          <w:szCs w:val="44"/>
          <w:lang w:val="sr-Cyrl-BA"/>
        </w:rPr>
      </w:pPr>
      <w:r w:rsidRPr="0020112D">
        <w:rPr>
          <w:rFonts w:ascii="Times New Roman" w:eastAsia="Times New Roman" w:hAnsi="Times New Roman" w:cs="Times New Roman"/>
          <w:b/>
          <w:sz w:val="44"/>
          <w:szCs w:val="44"/>
          <w:lang w:val="sr-Cyrl-BA"/>
        </w:rPr>
        <w:t>Развој рјешења за предвиђање броја особа у просторији</w:t>
      </w:r>
    </w:p>
    <w:p w14:paraId="6B50DC02" w14:textId="77777777" w:rsidR="00DF7825" w:rsidRPr="0020112D" w:rsidRDefault="00DF7825">
      <w:pPr>
        <w:spacing w:after="160" w:line="240" w:lineRule="auto"/>
        <w:jc w:val="center"/>
        <w:rPr>
          <w:rFonts w:ascii="Times New Roman" w:eastAsia="Times New Roman" w:hAnsi="Times New Roman" w:cs="Times New Roman"/>
          <w:b/>
          <w:sz w:val="28"/>
          <w:szCs w:val="28"/>
          <w:lang w:val="sr-Cyrl-BA"/>
        </w:rPr>
      </w:pPr>
    </w:p>
    <w:p w14:paraId="18152E97" w14:textId="77777777" w:rsidR="00DF7825" w:rsidRPr="0020112D" w:rsidRDefault="00C509AB">
      <w:pPr>
        <w:spacing w:after="160" w:line="240" w:lineRule="auto"/>
        <w:jc w:val="center"/>
        <w:rPr>
          <w:rFonts w:ascii="Times New Roman" w:eastAsia="Times New Roman" w:hAnsi="Times New Roman" w:cs="Times New Roman"/>
          <w:b/>
          <w:sz w:val="28"/>
          <w:szCs w:val="28"/>
          <w:lang w:val="sr-Cyrl-BA"/>
        </w:rPr>
      </w:pPr>
      <w:r w:rsidRPr="0020112D">
        <w:rPr>
          <w:rFonts w:ascii="Times New Roman" w:eastAsia="Times New Roman" w:hAnsi="Times New Roman" w:cs="Times New Roman"/>
          <w:b/>
          <w:sz w:val="28"/>
          <w:szCs w:val="28"/>
          <w:lang w:val="sr-Cyrl-BA"/>
        </w:rPr>
        <w:t>дипломски рад</w:t>
      </w:r>
    </w:p>
    <w:p w14:paraId="7FA9260D"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1725C0B4"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1E5E7629"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28E7C249"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5E15379F"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6F03A514"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79E0D3B1"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41262F00" w14:textId="0B4E4E53" w:rsidR="00DF7825" w:rsidRPr="0020112D" w:rsidRDefault="00C509AB">
      <w:pPr>
        <w:spacing w:after="160" w:line="240" w:lineRule="auto"/>
        <w:jc w:val="center"/>
        <w:rPr>
          <w:rFonts w:ascii="Times New Roman" w:eastAsia="Times New Roman" w:hAnsi="Times New Roman" w:cs="Times New Roman"/>
          <w:lang w:val="sr-Cyrl-BA"/>
        </w:rPr>
      </w:pPr>
      <w:r w:rsidRPr="0020112D">
        <w:rPr>
          <w:rFonts w:ascii="Times New Roman" w:eastAsia="Times New Roman" w:hAnsi="Times New Roman" w:cs="Times New Roman"/>
          <w:b/>
          <w:sz w:val="28"/>
          <w:szCs w:val="28"/>
          <w:lang w:val="sr-Cyrl-BA"/>
        </w:rPr>
        <w:t xml:space="preserve">Бања Лука, </w:t>
      </w:r>
      <w:del w:id="7" w:author="Zoran Djuric" w:date="2023-12-02T21:18:00Z">
        <w:r w:rsidR="00B833AD" w:rsidRPr="00CB341A" w:rsidDel="00956A0B">
          <w:rPr>
            <w:rFonts w:ascii="Times New Roman" w:eastAsia="Times New Roman" w:hAnsi="Times New Roman" w:cs="Times New Roman"/>
            <w:b/>
            <w:sz w:val="28"/>
            <w:szCs w:val="28"/>
            <w:lang w:val="sr-Cyrl-BA"/>
          </w:rPr>
          <w:delText>новембар</w:delText>
        </w:r>
        <w:r w:rsidRPr="0020112D" w:rsidDel="00956A0B">
          <w:rPr>
            <w:rFonts w:ascii="Times New Roman" w:eastAsia="Times New Roman" w:hAnsi="Times New Roman" w:cs="Times New Roman"/>
            <w:b/>
            <w:sz w:val="28"/>
            <w:szCs w:val="28"/>
            <w:lang w:val="sr-Cyrl-BA"/>
          </w:rPr>
          <w:delText xml:space="preserve"> </w:delText>
        </w:r>
      </w:del>
      <w:ins w:id="8" w:author="Zoran Djuric" w:date="2023-12-02T21:18:00Z">
        <w:del w:id="9" w:author="Nikola Karpić" w:date="2024-01-09T21:43:00Z">
          <w:r w:rsidR="00956A0B" w:rsidRPr="0020112D" w:rsidDel="00106EBC">
            <w:rPr>
              <w:rFonts w:ascii="Times New Roman" w:eastAsia="Times New Roman" w:hAnsi="Times New Roman" w:cs="Times New Roman"/>
              <w:b/>
              <w:sz w:val="28"/>
              <w:szCs w:val="28"/>
              <w:lang w:val="sr-Cyrl-BA"/>
            </w:rPr>
            <w:delText>децембар</w:delText>
          </w:r>
        </w:del>
      </w:ins>
      <w:ins w:id="10" w:author="Nikola Karpić" w:date="2024-02-25T21:02:00Z">
        <w:r w:rsidR="005732B4" w:rsidRPr="0020112D">
          <w:rPr>
            <w:rFonts w:ascii="Times New Roman" w:eastAsia="Times New Roman" w:hAnsi="Times New Roman" w:cs="Times New Roman"/>
            <w:b/>
            <w:sz w:val="28"/>
            <w:szCs w:val="28"/>
            <w:lang w:val="sr-Cyrl-BA"/>
          </w:rPr>
          <w:t>фебруар</w:t>
        </w:r>
      </w:ins>
      <w:ins w:id="11" w:author="Zoran Djuric" w:date="2023-12-02T21:18:00Z">
        <w:r w:rsidR="00956A0B" w:rsidRPr="0020112D">
          <w:rPr>
            <w:rFonts w:ascii="Times New Roman" w:eastAsia="Times New Roman" w:hAnsi="Times New Roman" w:cs="Times New Roman"/>
            <w:b/>
            <w:sz w:val="28"/>
            <w:szCs w:val="28"/>
            <w:lang w:val="sr-Cyrl-BA"/>
          </w:rPr>
          <w:t xml:space="preserve"> </w:t>
        </w:r>
      </w:ins>
      <w:del w:id="12" w:author="Nikola Karpić" w:date="2024-01-09T21:43:00Z">
        <w:r w:rsidRPr="0020112D" w:rsidDel="00106EBC">
          <w:rPr>
            <w:rFonts w:ascii="Times New Roman" w:eastAsia="Times New Roman" w:hAnsi="Times New Roman" w:cs="Times New Roman"/>
            <w:b/>
            <w:sz w:val="28"/>
            <w:szCs w:val="28"/>
            <w:lang w:val="sr-Cyrl-BA"/>
          </w:rPr>
          <w:delText>202</w:delText>
        </w:r>
        <w:r w:rsidR="00965B46" w:rsidRPr="0020112D" w:rsidDel="00106EBC">
          <w:rPr>
            <w:rFonts w:ascii="Times New Roman" w:eastAsia="Times New Roman" w:hAnsi="Times New Roman" w:cs="Times New Roman"/>
            <w:b/>
            <w:sz w:val="28"/>
            <w:szCs w:val="28"/>
            <w:lang w:val="sr-Cyrl-BA"/>
          </w:rPr>
          <w:delText>3</w:delText>
        </w:r>
      </w:del>
      <w:ins w:id="13" w:author="Nikola Karpić" w:date="2024-01-09T21:43:00Z">
        <w:r w:rsidR="00106EBC" w:rsidRPr="0020112D">
          <w:rPr>
            <w:rFonts w:ascii="Times New Roman" w:eastAsia="Times New Roman" w:hAnsi="Times New Roman" w:cs="Times New Roman"/>
            <w:b/>
            <w:sz w:val="28"/>
            <w:szCs w:val="28"/>
            <w:lang w:val="sr-Cyrl-BA"/>
          </w:rPr>
          <w:t>2024</w:t>
        </w:r>
      </w:ins>
      <w:r w:rsidRPr="0020112D">
        <w:rPr>
          <w:rFonts w:ascii="Times New Roman" w:eastAsia="Times New Roman" w:hAnsi="Times New Roman" w:cs="Times New Roman"/>
          <w:b/>
          <w:sz w:val="28"/>
          <w:szCs w:val="28"/>
          <w:lang w:val="sr-Cyrl-BA"/>
        </w:rPr>
        <w:t>.</w:t>
      </w:r>
    </w:p>
    <w:p w14:paraId="70E5FD05"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4228A9D8" w14:textId="77777777" w:rsidR="00DF7825" w:rsidRPr="0020112D" w:rsidRDefault="00DF7825">
      <w:pPr>
        <w:spacing w:after="160" w:line="240" w:lineRule="auto"/>
        <w:ind w:left="990"/>
        <w:rPr>
          <w:rFonts w:ascii="Times New Roman" w:eastAsia="Times New Roman" w:hAnsi="Times New Roman" w:cs="Times New Roman"/>
          <w:b/>
          <w:sz w:val="28"/>
          <w:szCs w:val="28"/>
          <w:lang w:val="sr-Cyrl-BA"/>
        </w:rPr>
      </w:pPr>
    </w:p>
    <w:p w14:paraId="2D089538" w14:textId="77777777" w:rsidR="00DF7825" w:rsidRPr="0020112D" w:rsidRDefault="00DF7825">
      <w:pPr>
        <w:spacing w:after="160" w:line="240" w:lineRule="auto"/>
        <w:ind w:left="990"/>
        <w:rPr>
          <w:rFonts w:ascii="Times New Roman" w:eastAsia="Times New Roman" w:hAnsi="Times New Roman" w:cs="Times New Roman"/>
          <w:b/>
          <w:sz w:val="28"/>
          <w:szCs w:val="28"/>
          <w:lang w:val="sr-Cyrl-BA"/>
        </w:rPr>
      </w:pPr>
    </w:p>
    <w:p w14:paraId="3D513F57" w14:textId="77777777" w:rsidR="00DF7825" w:rsidRPr="0020112D" w:rsidRDefault="00DF7825">
      <w:pPr>
        <w:spacing w:after="160" w:line="240" w:lineRule="auto"/>
        <w:ind w:left="990"/>
        <w:rPr>
          <w:rFonts w:ascii="Times New Roman" w:eastAsia="Times New Roman" w:hAnsi="Times New Roman" w:cs="Times New Roman"/>
          <w:b/>
          <w:sz w:val="28"/>
          <w:szCs w:val="28"/>
          <w:lang w:val="sr-Cyrl-BA"/>
        </w:rPr>
      </w:pPr>
    </w:p>
    <w:p w14:paraId="70F7B6B5" w14:textId="77777777" w:rsidR="00DF7825" w:rsidRPr="0020112D" w:rsidRDefault="00DF7825">
      <w:pPr>
        <w:spacing w:after="160" w:line="240" w:lineRule="auto"/>
        <w:ind w:left="990"/>
        <w:rPr>
          <w:rFonts w:ascii="Times New Roman" w:eastAsia="Times New Roman" w:hAnsi="Times New Roman" w:cs="Times New Roman"/>
          <w:b/>
          <w:sz w:val="28"/>
          <w:szCs w:val="28"/>
          <w:lang w:val="sr-Cyrl-BA"/>
        </w:rPr>
      </w:pPr>
    </w:p>
    <w:p w14:paraId="6A29303E" w14:textId="77777777" w:rsidR="00DF7825" w:rsidRPr="0020112D" w:rsidRDefault="00C509AB">
      <w:pPr>
        <w:spacing w:after="160" w:line="240" w:lineRule="auto"/>
        <w:ind w:left="2160" w:hanging="1440"/>
        <w:rPr>
          <w:rFonts w:ascii="Times New Roman" w:eastAsia="Times New Roman" w:hAnsi="Times New Roman" w:cs="Times New Roman"/>
          <w:b/>
          <w:bCs/>
          <w:sz w:val="44"/>
          <w:szCs w:val="44"/>
          <w:lang w:val="sr-Cyrl-BA"/>
        </w:rPr>
      </w:pPr>
      <w:r w:rsidRPr="0020112D">
        <w:rPr>
          <w:rFonts w:ascii="Times New Roman" w:eastAsia="Times New Roman" w:hAnsi="Times New Roman" w:cs="Times New Roman"/>
          <w:b/>
          <w:bCs/>
          <w:sz w:val="28"/>
          <w:szCs w:val="28"/>
          <w:lang w:val="sr-Cyrl-BA"/>
        </w:rPr>
        <w:t xml:space="preserve">Тема: </w:t>
      </w:r>
      <w:r w:rsidRPr="0020112D">
        <w:rPr>
          <w:rFonts w:ascii="Times New Roman" w:eastAsia="Times New Roman" w:hAnsi="Times New Roman" w:cs="Times New Roman"/>
          <w:b/>
          <w:sz w:val="28"/>
          <w:szCs w:val="28"/>
          <w:lang w:val="sr-Cyrl-BA"/>
        </w:rPr>
        <w:tab/>
      </w:r>
      <w:r w:rsidRPr="0020112D">
        <w:rPr>
          <w:rFonts w:ascii="Times New Roman" w:eastAsia="Times New Roman" w:hAnsi="Times New Roman" w:cs="Times New Roman"/>
          <w:b/>
          <w:bCs/>
          <w:sz w:val="32"/>
          <w:szCs w:val="44"/>
          <w:lang w:val="sr-Cyrl-BA"/>
        </w:rPr>
        <w:t>РАЗВОЈ РЈЕШЕЊА ЗА ПРЕДВИЂАЊЕ БРОЈА ОСОБА У ПРОСТОРИЈИ</w:t>
      </w:r>
    </w:p>
    <w:p w14:paraId="492CA958" w14:textId="77777777" w:rsidR="00DF7825" w:rsidRPr="0020112D" w:rsidRDefault="00DF7825">
      <w:pPr>
        <w:spacing w:after="160" w:line="240" w:lineRule="auto"/>
        <w:ind w:left="990"/>
        <w:rPr>
          <w:rFonts w:ascii="Times New Roman" w:eastAsia="Times New Roman" w:hAnsi="Times New Roman" w:cs="Times New Roman"/>
          <w:b/>
          <w:sz w:val="32"/>
          <w:szCs w:val="32"/>
          <w:lang w:val="sr-Cyrl-BA"/>
        </w:rPr>
      </w:pPr>
    </w:p>
    <w:p w14:paraId="5169613F" w14:textId="77777777" w:rsidR="00DF7825" w:rsidRPr="0020112D" w:rsidRDefault="00C509AB">
      <w:pPr>
        <w:spacing w:line="240" w:lineRule="auto"/>
        <w:rPr>
          <w:rFonts w:ascii="Times New Roman" w:eastAsia="Times New Roman" w:hAnsi="Times New Roman" w:cs="Times New Roman"/>
          <w:b/>
          <w:sz w:val="26"/>
          <w:szCs w:val="26"/>
          <w:lang w:val="sr-Cyrl-BA"/>
        </w:rPr>
      </w:pPr>
      <w:r w:rsidRPr="0020112D">
        <w:rPr>
          <w:rFonts w:ascii="Times New Roman" w:eastAsia="Times New Roman" w:hAnsi="Times New Roman" w:cs="Times New Roman"/>
          <w:b/>
          <w:sz w:val="26"/>
          <w:szCs w:val="26"/>
          <w:lang w:val="sr-Cyrl-BA"/>
        </w:rPr>
        <w:tab/>
        <w:t>Кључне ријечи:</w:t>
      </w:r>
    </w:p>
    <w:p w14:paraId="52C48447" w14:textId="77777777" w:rsidR="00DF7825" w:rsidRPr="0020112D" w:rsidRDefault="00C509AB">
      <w:pPr>
        <w:spacing w:line="240" w:lineRule="auto"/>
        <w:rPr>
          <w:rFonts w:ascii="Times New Roman" w:eastAsia="Times New Roman" w:hAnsi="Times New Roman" w:cs="Times New Roman"/>
          <w:b/>
          <w:sz w:val="26"/>
          <w:szCs w:val="26"/>
          <w:lang w:val="sr-Cyrl-BA"/>
        </w:rPr>
      </w:pPr>
      <w:r w:rsidRPr="0020112D">
        <w:rPr>
          <w:rFonts w:ascii="Times New Roman" w:eastAsia="Times New Roman" w:hAnsi="Times New Roman" w:cs="Times New Roman"/>
          <w:b/>
          <w:sz w:val="26"/>
          <w:szCs w:val="26"/>
          <w:lang w:val="sr-Cyrl-BA"/>
        </w:rPr>
        <w:tab/>
      </w:r>
      <w:r w:rsidRPr="0020112D">
        <w:rPr>
          <w:rFonts w:ascii="Times New Roman" w:eastAsia="Times New Roman" w:hAnsi="Times New Roman" w:cs="Times New Roman"/>
          <w:b/>
          <w:sz w:val="26"/>
          <w:szCs w:val="26"/>
          <w:lang w:val="sr-Cyrl-BA"/>
        </w:rPr>
        <w:tab/>
      </w:r>
      <w:r w:rsidRPr="0020112D">
        <w:rPr>
          <w:rFonts w:ascii="Times New Roman" w:eastAsia="Times New Roman" w:hAnsi="Times New Roman" w:cs="Times New Roman"/>
          <w:b/>
          <w:sz w:val="26"/>
          <w:szCs w:val="26"/>
          <w:lang w:val="sr-Cyrl-BA"/>
        </w:rPr>
        <w:tab/>
        <w:t>Машинско учење</w:t>
      </w:r>
    </w:p>
    <w:p w14:paraId="58138231" w14:textId="77777777" w:rsidR="00DF7825" w:rsidRPr="0020112D" w:rsidRDefault="00C509AB">
      <w:pPr>
        <w:spacing w:line="240" w:lineRule="auto"/>
        <w:ind w:left="2160"/>
        <w:rPr>
          <w:rFonts w:ascii="Times New Roman" w:eastAsia="Times New Roman" w:hAnsi="Times New Roman" w:cs="Times New Roman"/>
          <w:b/>
          <w:sz w:val="26"/>
          <w:szCs w:val="26"/>
          <w:lang w:val="sr-Cyrl-BA"/>
        </w:rPr>
      </w:pPr>
      <w:r w:rsidRPr="0020112D">
        <w:rPr>
          <w:rFonts w:ascii="Times New Roman" w:eastAsia="Times New Roman" w:hAnsi="Times New Roman" w:cs="Times New Roman"/>
          <w:b/>
          <w:sz w:val="26"/>
          <w:szCs w:val="26"/>
          <w:lang w:val="sr-Cyrl-BA"/>
        </w:rPr>
        <w:t>Регресија</w:t>
      </w:r>
    </w:p>
    <w:p w14:paraId="7F7668F0" w14:textId="77777777" w:rsidR="00DF7825" w:rsidRPr="0020112D" w:rsidRDefault="00C509AB">
      <w:pPr>
        <w:spacing w:line="240" w:lineRule="auto"/>
        <w:ind w:left="2160"/>
        <w:rPr>
          <w:rFonts w:ascii="Times New Roman" w:eastAsia="Times New Roman" w:hAnsi="Times New Roman" w:cs="Times New Roman"/>
          <w:b/>
          <w:sz w:val="26"/>
          <w:szCs w:val="26"/>
          <w:lang w:val="sr-Cyrl-BA"/>
        </w:rPr>
      </w:pPr>
      <w:r w:rsidRPr="0020112D">
        <w:rPr>
          <w:rFonts w:ascii="Times New Roman" w:eastAsia="Times New Roman" w:hAnsi="Times New Roman" w:cs="Times New Roman"/>
          <w:b/>
          <w:sz w:val="26"/>
          <w:szCs w:val="26"/>
          <w:lang w:val="sr-Cyrl-BA"/>
        </w:rPr>
        <w:t>Класификација</w:t>
      </w:r>
    </w:p>
    <w:p w14:paraId="7CA4C8E7" w14:textId="77777777" w:rsidR="00DF7825" w:rsidRPr="0020112D" w:rsidRDefault="00C509AB">
      <w:pPr>
        <w:spacing w:line="240" w:lineRule="auto"/>
        <w:ind w:left="990"/>
        <w:rPr>
          <w:rFonts w:ascii="Times New Roman" w:eastAsia="Times New Roman" w:hAnsi="Times New Roman" w:cs="Times New Roman"/>
          <w:b/>
          <w:sz w:val="26"/>
          <w:szCs w:val="26"/>
          <w:lang w:val="sr-Cyrl-BA"/>
        </w:rPr>
      </w:pPr>
      <w:r w:rsidRPr="0020112D">
        <w:rPr>
          <w:rFonts w:ascii="Times New Roman" w:eastAsia="Times New Roman" w:hAnsi="Times New Roman" w:cs="Times New Roman"/>
          <w:b/>
          <w:sz w:val="26"/>
          <w:szCs w:val="26"/>
          <w:lang w:val="sr-Cyrl-BA"/>
        </w:rPr>
        <w:tab/>
      </w:r>
      <w:r w:rsidRPr="0020112D">
        <w:rPr>
          <w:rFonts w:ascii="Times New Roman" w:eastAsia="Times New Roman" w:hAnsi="Times New Roman" w:cs="Times New Roman"/>
          <w:b/>
          <w:sz w:val="26"/>
          <w:szCs w:val="26"/>
          <w:lang w:val="sr-Cyrl-BA"/>
        </w:rPr>
        <w:tab/>
        <w:t>LightGBM</w:t>
      </w:r>
    </w:p>
    <w:p w14:paraId="58BC40B9" w14:textId="77777777" w:rsidR="00DF7825" w:rsidRPr="0020112D" w:rsidRDefault="00C509AB">
      <w:pPr>
        <w:spacing w:line="240" w:lineRule="auto"/>
        <w:ind w:left="990"/>
        <w:rPr>
          <w:rFonts w:ascii="Times New Roman" w:eastAsia="Times New Roman" w:hAnsi="Times New Roman" w:cs="Times New Roman"/>
          <w:b/>
          <w:sz w:val="26"/>
          <w:szCs w:val="26"/>
          <w:lang w:val="sr-Cyrl-BA"/>
        </w:rPr>
      </w:pPr>
      <w:r w:rsidRPr="0020112D">
        <w:rPr>
          <w:rFonts w:ascii="Times New Roman" w:eastAsia="Times New Roman" w:hAnsi="Times New Roman" w:cs="Times New Roman"/>
          <w:b/>
          <w:sz w:val="26"/>
          <w:szCs w:val="26"/>
          <w:lang w:val="sr-Cyrl-BA"/>
        </w:rPr>
        <w:t xml:space="preserve">        </w:t>
      </w:r>
      <w:r w:rsidRPr="0020112D">
        <w:rPr>
          <w:rFonts w:ascii="Times New Roman" w:eastAsia="Times New Roman" w:hAnsi="Times New Roman" w:cs="Times New Roman"/>
          <w:b/>
          <w:sz w:val="26"/>
          <w:szCs w:val="26"/>
          <w:lang w:val="sr-Cyrl-BA"/>
        </w:rPr>
        <w:br/>
      </w:r>
      <w:r w:rsidRPr="0020112D">
        <w:rPr>
          <w:rFonts w:ascii="Times New Roman" w:eastAsia="Times New Roman" w:hAnsi="Times New Roman" w:cs="Times New Roman"/>
          <w:b/>
          <w:sz w:val="26"/>
          <w:szCs w:val="26"/>
          <w:lang w:val="sr-Cyrl-BA"/>
        </w:rPr>
        <w:tab/>
        <w:t xml:space="preserve">    </w:t>
      </w:r>
    </w:p>
    <w:p w14:paraId="490BEE52" w14:textId="77777777" w:rsidR="00DF7825" w:rsidRPr="0020112D" w:rsidRDefault="00DF7825">
      <w:pPr>
        <w:spacing w:line="240" w:lineRule="auto"/>
        <w:rPr>
          <w:rFonts w:ascii="Times New Roman" w:eastAsia="Times New Roman" w:hAnsi="Times New Roman" w:cs="Times New Roman"/>
          <w:b/>
          <w:sz w:val="28"/>
          <w:szCs w:val="28"/>
          <w:lang w:val="sr-Cyrl-BA"/>
        </w:rPr>
      </w:pPr>
    </w:p>
    <w:p w14:paraId="69C295F4" w14:textId="77777777" w:rsidR="00DF7825" w:rsidRPr="0020112D" w:rsidRDefault="00C509AB">
      <w:pPr>
        <w:spacing w:line="240" w:lineRule="auto"/>
        <w:rPr>
          <w:rFonts w:ascii="Times New Roman" w:eastAsia="Times New Roman" w:hAnsi="Times New Roman" w:cs="Times New Roman"/>
          <w:b/>
          <w:sz w:val="28"/>
          <w:szCs w:val="28"/>
          <w:lang w:val="sr-Cyrl-BA"/>
        </w:rPr>
      </w:pPr>
      <w:r w:rsidRPr="0020112D">
        <w:rPr>
          <w:rFonts w:ascii="Times New Roman" w:eastAsia="Times New Roman" w:hAnsi="Times New Roman" w:cs="Times New Roman"/>
          <w:b/>
          <w:sz w:val="28"/>
          <w:szCs w:val="28"/>
          <w:lang w:val="sr-Cyrl-BA"/>
        </w:rPr>
        <w:tab/>
        <w:t>Комисија:</w:t>
      </w:r>
    </w:p>
    <w:p w14:paraId="68FFAD7F" w14:textId="4605520E" w:rsidR="00DF7825" w:rsidRPr="0020112D" w:rsidRDefault="00C509AB">
      <w:pPr>
        <w:spacing w:line="240" w:lineRule="auto"/>
        <w:rPr>
          <w:rFonts w:ascii="Times New Roman" w:eastAsia="Times New Roman" w:hAnsi="Times New Roman" w:cs="Times New Roman"/>
          <w:b/>
          <w:sz w:val="28"/>
          <w:szCs w:val="28"/>
          <w:lang w:val="sr-Cyrl-BA"/>
        </w:rPr>
      </w:pPr>
      <w:r w:rsidRPr="0020112D">
        <w:rPr>
          <w:rFonts w:ascii="Times New Roman" w:eastAsia="Times New Roman" w:hAnsi="Times New Roman" w:cs="Times New Roman"/>
          <w:b/>
          <w:sz w:val="28"/>
          <w:szCs w:val="28"/>
          <w:lang w:val="sr-Cyrl-BA"/>
        </w:rPr>
        <w:tab/>
      </w:r>
      <w:r w:rsidRPr="0020112D">
        <w:rPr>
          <w:rFonts w:ascii="Times New Roman" w:eastAsia="Times New Roman" w:hAnsi="Times New Roman" w:cs="Times New Roman"/>
          <w:b/>
          <w:sz w:val="28"/>
          <w:szCs w:val="28"/>
          <w:lang w:val="sr-Cyrl-BA"/>
        </w:rPr>
        <w:tab/>
      </w:r>
      <w:r w:rsidRPr="0020112D">
        <w:rPr>
          <w:rFonts w:ascii="Times New Roman" w:eastAsia="Times New Roman" w:hAnsi="Times New Roman" w:cs="Times New Roman"/>
          <w:b/>
          <w:sz w:val="28"/>
          <w:szCs w:val="28"/>
          <w:lang w:val="sr-Cyrl-BA"/>
        </w:rPr>
        <w:tab/>
        <w:t>проф. др Милош Љубојевић, предсједник</w:t>
      </w:r>
    </w:p>
    <w:p w14:paraId="33AFC4A4" w14:textId="77777777" w:rsidR="00DF7825" w:rsidRPr="0020112D" w:rsidRDefault="00C509AB">
      <w:pPr>
        <w:spacing w:line="240" w:lineRule="auto"/>
        <w:rPr>
          <w:rFonts w:ascii="Times New Roman" w:eastAsia="Times New Roman" w:hAnsi="Times New Roman" w:cs="Times New Roman"/>
          <w:b/>
          <w:sz w:val="28"/>
          <w:szCs w:val="28"/>
          <w:lang w:val="sr-Cyrl-BA"/>
        </w:rPr>
      </w:pPr>
      <w:r w:rsidRPr="0020112D">
        <w:rPr>
          <w:rFonts w:ascii="Times New Roman" w:eastAsia="Times New Roman" w:hAnsi="Times New Roman" w:cs="Times New Roman"/>
          <w:b/>
          <w:sz w:val="28"/>
          <w:szCs w:val="28"/>
          <w:lang w:val="sr-Cyrl-BA"/>
        </w:rPr>
        <w:tab/>
      </w:r>
      <w:r w:rsidRPr="0020112D">
        <w:rPr>
          <w:rFonts w:ascii="Times New Roman" w:eastAsia="Times New Roman" w:hAnsi="Times New Roman" w:cs="Times New Roman"/>
          <w:b/>
          <w:sz w:val="28"/>
          <w:szCs w:val="28"/>
          <w:lang w:val="sr-Cyrl-BA"/>
        </w:rPr>
        <w:tab/>
      </w:r>
      <w:r w:rsidRPr="0020112D">
        <w:rPr>
          <w:rFonts w:ascii="Times New Roman" w:eastAsia="Times New Roman" w:hAnsi="Times New Roman" w:cs="Times New Roman"/>
          <w:b/>
          <w:sz w:val="28"/>
          <w:szCs w:val="28"/>
          <w:lang w:val="sr-Cyrl-BA"/>
        </w:rPr>
        <w:tab/>
        <w:t>проф. др Зоран Ђурић, ментор</w:t>
      </w:r>
    </w:p>
    <w:p w14:paraId="7917A9CE" w14:textId="77777777" w:rsidR="00DF7825" w:rsidRPr="0020112D" w:rsidRDefault="00C509AB">
      <w:pPr>
        <w:spacing w:line="240" w:lineRule="auto"/>
        <w:rPr>
          <w:rFonts w:ascii="Times New Roman" w:eastAsia="Times New Roman" w:hAnsi="Times New Roman" w:cs="Times New Roman"/>
          <w:b/>
          <w:sz w:val="28"/>
          <w:szCs w:val="28"/>
          <w:lang w:val="sr-Cyrl-BA"/>
        </w:rPr>
      </w:pPr>
      <w:r w:rsidRPr="0020112D">
        <w:rPr>
          <w:rFonts w:ascii="Times New Roman" w:eastAsia="Times New Roman" w:hAnsi="Times New Roman" w:cs="Times New Roman"/>
          <w:b/>
          <w:sz w:val="28"/>
          <w:szCs w:val="28"/>
          <w:lang w:val="sr-Cyrl-BA"/>
        </w:rPr>
        <w:tab/>
      </w:r>
      <w:r w:rsidRPr="0020112D">
        <w:rPr>
          <w:rFonts w:ascii="Times New Roman" w:eastAsia="Times New Roman" w:hAnsi="Times New Roman" w:cs="Times New Roman"/>
          <w:b/>
          <w:sz w:val="28"/>
          <w:szCs w:val="28"/>
          <w:lang w:val="sr-Cyrl-BA"/>
        </w:rPr>
        <w:tab/>
      </w:r>
      <w:r w:rsidRPr="0020112D">
        <w:rPr>
          <w:rFonts w:ascii="Times New Roman" w:eastAsia="Times New Roman" w:hAnsi="Times New Roman" w:cs="Times New Roman"/>
          <w:b/>
          <w:sz w:val="28"/>
          <w:szCs w:val="28"/>
          <w:lang w:val="sr-Cyrl-BA"/>
        </w:rPr>
        <w:tab/>
        <w:t>Александар Келеч, ма, члан</w:t>
      </w:r>
    </w:p>
    <w:p w14:paraId="1BDA4910" w14:textId="77777777" w:rsidR="00DF7825" w:rsidRPr="0020112D" w:rsidRDefault="00DF7825">
      <w:pPr>
        <w:spacing w:line="240" w:lineRule="auto"/>
        <w:rPr>
          <w:rFonts w:ascii="Times New Roman" w:eastAsia="Times New Roman" w:hAnsi="Times New Roman" w:cs="Times New Roman"/>
          <w:b/>
          <w:sz w:val="28"/>
          <w:szCs w:val="28"/>
          <w:lang w:val="sr-Cyrl-BA"/>
        </w:rPr>
      </w:pPr>
    </w:p>
    <w:p w14:paraId="20319CCB" w14:textId="77777777" w:rsidR="00DF7825" w:rsidRPr="0020112D" w:rsidRDefault="00DF7825">
      <w:pPr>
        <w:spacing w:after="160" w:line="240" w:lineRule="auto"/>
        <w:jc w:val="center"/>
        <w:rPr>
          <w:rFonts w:ascii="Times New Roman" w:eastAsia="Times New Roman" w:hAnsi="Times New Roman" w:cs="Times New Roman"/>
          <w:b/>
          <w:sz w:val="28"/>
          <w:szCs w:val="28"/>
          <w:lang w:val="sr-Cyrl-BA"/>
        </w:rPr>
      </w:pPr>
    </w:p>
    <w:p w14:paraId="2A58D125" w14:textId="77777777" w:rsidR="00DF7825" w:rsidRPr="0020112D" w:rsidRDefault="00DF7825">
      <w:pPr>
        <w:spacing w:after="160" w:line="240" w:lineRule="auto"/>
        <w:jc w:val="center"/>
        <w:rPr>
          <w:rFonts w:ascii="Times New Roman" w:eastAsia="Times New Roman" w:hAnsi="Times New Roman" w:cs="Times New Roman"/>
          <w:b/>
          <w:sz w:val="28"/>
          <w:szCs w:val="28"/>
          <w:lang w:val="sr-Cyrl-BA"/>
        </w:rPr>
      </w:pPr>
    </w:p>
    <w:p w14:paraId="2C5C312A" w14:textId="77777777" w:rsidR="00DF7825" w:rsidRPr="0020112D" w:rsidRDefault="00DF7825">
      <w:pPr>
        <w:spacing w:after="160" w:line="240" w:lineRule="auto"/>
        <w:jc w:val="center"/>
        <w:rPr>
          <w:rFonts w:ascii="Times New Roman" w:eastAsia="Times New Roman" w:hAnsi="Times New Roman" w:cs="Times New Roman"/>
          <w:b/>
          <w:sz w:val="28"/>
          <w:szCs w:val="28"/>
          <w:lang w:val="sr-Cyrl-BA"/>
        </w:rPr>
      </w:pPr>
    </w:p>
    <w:p w14:paraId="67D6DEFD" w14:textId="77777777" w:rsidR="00DF7825" w:rsidRPr="0020112D" w:rsidRDefault="00DF7825">
      <w:pPr>
        <w:spacing w:after="160" w:line="240" w:lineRule="auto"/>
        <w:jc w:val="center"/>
        <w:rPr>
          <w:rFonts w:ascii="Times New Roman" w:eastAsia="Times New Roman" w:hAnsi="Times New Roman" w:cs="Times New Roman"/>
          <w:b/>
          <w:sz w:val="28"/>
          <w:szCs w:val="28"/>
          <w:lang w:val="sr-Cyrl-BA"/>
        </w:rPr>
      </w:pPr>
    </w:p>
    <w:p w14:paraId="39357BBC" w14:textId="77777777" w:rsidR="00DF7825" w:rsidRPr="0020112D" w:rsidRDefault="00DF7825">
      <w:pPr>
        <w:spacing w:after="160" w:line="240" w:lineRule="auto"/>
        <w:jc w:val="center"/>
        <w:rPr>
          <w:rFonts w:ascii="Times New Roman" w:eastAsia="Times New Roman" w:hAnsi="Times New Roman" w:cs="Times New Roman"/>
          <w:b/>
          <w:sz w:val="28"/>
          <w:szCs w:val="28"/>
          <w:lang w:val="sr-Cyrl-BA"/>
        </w:rPr>
      </w:pPr>
    </w:p>
    <w:p w14:paraId="53D89D62" w14:textId="77777777" w:rsidR="00DF7825" w:rsidRPr="0020112D" w:rsidRDefault="00DF7825">
      <w:pPr>
        <w:spacing w:after="160" w:line="240" w:lineRule="auto"/>
        <w:jc w:val="center"/>
        <w:rPr>
          <w:rFonts w:ascii="Times New Roman" w:eastAsia="Times New Roman" w:hAnsi="Times New Roman" w:cs="Times New Roman"/>
          <w:b/>
          <w:sz w:val="28"/>
          <w:szCs w:val="28"/>
          <w:lang w:val="sr-Cyrl-BA"/>
        </w:rPr>
      </w:pPr>
    </w:p>
    <w:p w14:paraId="381A9A62" w14:textId="77777777" w:rsidR="00DF7825" w:rsidRPr="0020112D" w:rsidRDefault="00DF7825">
      <w:pPr>
        <w:spacing w:after="160" w:line="240" w:lineRule="auto"/>
        <w:jc w:val="center"/>
        <w:rPr>
          <w:rFonts w:ascii="Times New Roman" w:eastAsia="Times New Roman" w:hAnsi="Times New Roman" w:cs="Times New Roman"/>
          <w:b/>
          <w:sz w:val="28"/>
          <w:szCs w:val="28"/>
          <w:lang w:val="sr-Cyrl-BA"/>
        </w:rPr>
      </w:pPr>
    </w:p>
    <w:p w14:paraId="6FA17D03" w14:textId="77777777" w:rsidR="00DF7825" w:rsidRPr="0020112D" w:rsidRDefault="00C509AB">
      <w:pPr>
        <w:spacing w:after="160" w:line="240" w:lineRule="auto"/>
        <w:rPr>
          <w:rFonts w:ascii="Times New Roman" w:eastAsia="Times New Roman" w:hAnsi="Times New Roman" w:cs="Times New Roman"/>
          <w:b/>
          <w:sz w:val="28"/>
          <w:szCs w:val="28"/>
          <w:lang w:val="sr-Cyrl-BA"/>
        </w:rPr>
      </w:pPr>
      <w:r w:rsidRPr="0020112D">
        <w:rPr>
          <w:rFonts w:ascii="Times New Roman" w:eastAsia="Times New Roman" w:hAnsi="Times New Roman" w:cs="Times New Roman"/>
          <w:b/>
          <w:sz w:val="28"/>
          <w:szCs w:val="28"/>
          <w:lang w:val="sr-Cyrl-BA"/>
        </w:rPr>
        <w:tab/>
        <w:t>Уз рад је приложен CD.</w:t>
      </w:r>
    </w:p>
    <w:p w14:paraId="2145CD02" w14:textId="77777777" w:rsidR="00DF7825" w:rsidRPr="0020112D" w:rsidRDefault="00DF7825">
      <w:pPr>
        <w:spacing w:after="160" w:line="240" w:lineRule="auto"/>
        <w:rPr>
          <w:rFonts w:ascii="Times New Roman" w:eastAsia="Times New Roman" w:hAnsi="Times New Roman" w:cs="Times New Roman"/>
          <w:b/>
          <w:sz w:val="28"/>
          <w:szCs w:val="28"/>
          <w:lang w:val="sr-Cyrl-BA"/>
        </w:rPr>
      </w:pPr>
    </w:p>
    <w:p w14:paraId="0DD69561" w14:textId="77777777" w:rsidR="00DF7825" w:rsidRPr="0020112D" w:rsidRDefault="00DF7825">
      <w:pPr>
        <w:spacing w:after="160" w:line="240" w:lineRule="auto"/>
        <w:rPr>
          <w:rFonts w:ascii="Times New Roman" w:eastAsia="Times New Roman" w:hAnsi="Times New Roman" w:cs="Times New Roman"/>
          <w:b/>
          <w:sz w:val="28"/>
          <w:szCs w:val="28"/>
          <w:lang w:val="sr-Cyrl-BA"/>
        </w:rPr>
      </w:pPr>
    </w:p>
    <w:p w14:paraId="7C2D60EF" w14:textId="77777777" w:rsidR="00DF7825" w:rsidRPr="0020112D" w:rsidRDefault="00C509AB">
      <w:pPr>
        <w:spacing w:line="240" w:lineRule="auto"/>
        <w:jc w:val="right"/>
        <w:rPr>
          <w:rFonts w:ascii="Times New Roman" w:eastAsia="Times New Roman" w:hAnsi="Times New Roman" w:cs="Times New Roman"/>
          <w:b/>
          <w:sz w:val="28"/>
          <w:szCs w:val="28"/>
          <w:lang w:val="sr-Cyrl-BA"/>
        </w:rPr>
      </w:pPr>
      <w:r w:rsidRPr="0020112D">
        <w:rPr>
          <w:rFonts w:ascii="Times New Roman" w:eastAsia="Times New Roman" w:hAnsi="Times New Roman" w:cs="Times New Roman"/>
          <w:b/>
          <w:sz w:val="28"/>
          <w:szCs w:val="28"/>
          <w:lang w:val="sr-Cyrl-BA"/>
        </w:rPr>
        <w:tab/>
        <w:t>Кандидат:</w:t>
      </w:r>
    </w:p>
    <w:p w14:paraId="73ECA197" w14:textId="77777777" w:rsidR="00DF7825" w:rsidRPr="0020112D" w:rsidRDefault="00C509AB">
      <w:pPr>
        <w:spacing w:line="240" w:lineRule="auto"/>
        <w:jc w:val="right"/>
        <w:rPr>
          <w:rFonts w:ascii="Times New Roman" w:eastAsia="Times New Roman" w:hAnsi="Times New Roman" w:cs="Times New Roman"/>
          <w:b/>
          <w:sz w:val="28"/>
          <w:szCs w:val="28"/>
          <w:lang w:val="sr-Cyrl-BA"/>
        </w:rPr>
      </w:pPr>
      <w:r w:rsidRPr="0020112D">
        <w:rPr>
          <w:rFonts w:ascii="Times New Roman" w:eastAsia="Times New Roman" w:hAnsi="Times New Roman" w:cs="Times New Roman"/>
          <w:b/>
          <w:sz w:val="28"/>
          <w:szCs w:val="28"/>
          <w:lang w:val="sr-Cyrl-BA"/>
        </w:rPr>
        <w:t>Никола Карпић</w:t>
      </w:r>
    </w:p>
    <w:p w14:paraId="580005EE" w14:textId="77777777" w:rsidR="00DF7825" w:rsidRPr="0020112D" w:rsidRDefault="00C509AB">
      <w:pPr>
        <w:spacing w:after="160" w:line="240" w:lineRule="auto"/>
        <w:rPr>
          <w:rFonts w:ascii="Times New Roman" w:eastAsia="Times New Roman" w:hAnsi="Times New Roman" w:cs="Times New Roman"/>
          <w:sz w:val="28"/>
          <w:szCs w:val="28"/>
          <w:lang w:val="sr-Cyrl-BA"/>
        </w:rPr>
      </w:pPr>
      <w:r w:rsidRPr="0020112D">
        <w:rPr>
          <w:rFonts w:ascii="Times New Roman" w:eastAsia="Times New Roman" w:hAnsi="Times New Roman" w:cs="Times New Roman"/>
          <w:sz w:val="28"/>
          <w:szCs w:val="28"/>
          <w:lang w:val="sr-Cyrl-BA"/>
        </w:rPr>
        <w:lastRenderedPageBreak/>
        <w:t>УНИВЕРЗИТЕТ У БАЊОЈ ЛУЦИ</w:t>
      </w:r>
    </w:p>
    <w:p w14:paraId="13F060D8" w14:textId="77777777" w:rsidR="00DF7825" w:rsidRPr="0020112D" w:rsidRDefault="00C509AB">
      <w:pPr>
        <w:spacing w:after="160" w:line="240" w:lineRule="auto"/>
        <w:rPr>
          <w:rFonts w:ascii="Times New Roman" w:eastAsia="Times New Roman" w:hAnsi="Times New Roman" w:cs="Times New Roman"/>
          <w:sz w:val="28"/>
          <w:szCs w:val="28"/>
          <w:lang w:val="sr-Cyrl-BA"/>
        </w:rPr>
      </w:pPr>
      <w:r w:rsidRPr="0020112D">
        <w:rPr>
          <w:rFonts w:ascii="Times New Roman" w:eastAsia="Times New Roman" w:hAnsi="Times New Roman" w:cs="Times New Roman"/>
          <w:sz w:val="28"/>
          <w:szCs w:val="28"/>
          <w:lang w:val="sr-Cyrl-BA"/>
        </w:rPr>
        <w:t>ЕЛЕКТРОТЕХНИЧКИ ФАКУЛТЕТ</w:t>
      </w:r>
    </w:p>
    <w:p w14:paraId="07BFE8BB" w14:textId="77777777" w:rsidR="00DF7825" w:rsidRPr="0020112D" w:rsidRDefault="00C509AB">
      <w:pPr>
        <w:spacing w:after="160" w:line="240" w:lineRule="auto"/>
        <w:rPr>
          <w:rFonts w:ascii="Times New Roman" w:eastAsia="Times New Roman" w:hAnsi="Times New Roman" w:cs="Times New Roman"/>
          <w:sz w:val="28"/>
          <w:szCs w:val="28"/>
          <w:lang w:val="sr-Cyrl-BA"/>
        </w:rPr>
      </w:pPr>
      <w:r w:rsidRPr="0020112D">
        <w:rPr>
          <w:rFonts w:ascii="Times New Roman" w:eastAsia="Times New Roman" w:hAnsi="Times New Roman" w:cs="Times New Roman"/>
          <w:sz w:val="28"/>
          <w:szCs w:val="28"/>
          <w:lang w:val="sr-Cyrl-BA"/>
        </w:rPr>
        <w:t>КАТЕДРА ЗА РАЧУНАРСТВО И ИНФОРМАТИКУ</w:t>
      </w:r>
    </w:p>
    <w:p w14:paraId="6850127E"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62E24D54"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1EBD7C64"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6659B8E1"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1B16848E" w14:textId="77777777" w:rsidR="00DF7825" w:rsidRPr="0020112D" w:rsidRDefault="00C509AB">
      <w:pPr>
        <w:spacing w:after="160" w:line="240" w:lineRule="auto"/>
        <w:ind w:left="2880" w:hanging="2160"/>
        <w:rPr>
          <w:rFonts w:ascii="Times New Roman" w:eastAsia="Times New Roman" w:hAnsi="Times New Roman" w:cs="Times New Roman"/>
          <w:sz w:val="28"/>
          <w:szCs w:val="28"/>
          <w:lang w:val="sr-Cyrl-BA"/>
        </w:rPr>
      </w:pPr>
      <w:r w:rsidRPr="0020112D">
        <w:rPr>
          <w:rFonts w:ascii="Times New Roman" w:eastAsia="Times New Roman" w:hAnsi="Times New Roman" w:cs="Times New Roman"/>
          <w:sz w:val="28"/>
          <w:szCs w:val="28"/>
          <w:lang w:val="sr-Cyrl-BA"/>
        </w:rPr>
        <w:t>Тема:</w:t>
      </w:r>
      <w:r w:rsidRPr="0020112D">
        <w:rPr>
          <w:rFonts w:ascii="Times New Roman" w:eastAsia="Times New Roman" w:hAnsi="Times New Roman" w:cs="Times New Roman"/>
          <w:sz w:val="28"/>
          <w:szCs w:val="28"/>
          <w:lang w:val="sr-Cyrl-BA"/>
        </w:rPr>
        <w:tab/>
        <w:t>РАЗВОЈ РЈЕШЕЊА ЗА ПРЕДВИЂАЊЕ БРОЈА ОСОБА У ПРОСТОРИЈИ</w:t>
      </w:r>
    </w:p>
    <w:p w14:paraId="49E7F5E1" w14:textId="77777777" w:rsidR="00DF7825" w:rsidRPr="0020112D" w:rsidRDefault="00DF7825">
      <w:pPr>
        <w:spacing w:after="160" w:line="240" w:lineRule="auto"/>
        <w:ind w:left="2880" w:hanging="2160"/>
        <w:rPr>
          <w:rFonts w:ascii="Times New Roman" w:eastAsia="Times New Roman" w:hAnsi="Times New Roman" w:cs="Times New Roman"/>
          <w:sz w:val="28"/>
          <w:szCs w:val="28"/>
        </w:rPr>
      </w:pPr>
    </w:p>
    <w:p w14:paraId="62D09EB7" w14:textId="77777777" w:rsidR="00DF7825" w:rsidRPr="0020112D" w:rsidRDefault="00C509AB">
      <w:pPr>
        <w:spacing w:after="160" w:line="240" w:lineRule="auto"/>
        <w:ind w:left="2880" w:hanging="2160"/>
        <w:jc w:val="both"/>
        <w:rPr>
          <w:rFonts w:ascii="Times New Roman" w:eastAsia="Times New Roman" w:hAnsi="Times New Roman" w:cs="Times New Roman"/>
          <w:sz w:val="28"/>
          <w:szCs w:val="28"/>
          <w:lang w:val="sr-Cyrl-BA"/>
        </w:rPr>
      </w:pPr>
      <w:r w:rsidRPr="0020112D">
        <w:rPr>
          <w:rFonts w:ascii="Times New Roman" w:eastAsia="Times New Roman" w:hAnsi="Times New Roman" w:cs="Times New Roman"/>
          <w:sz w:val="28"/>
          <w:szCs w:val="28"/>
          <w:lang w:val="sr-Cyrl-BA"/>
        </w:rPr>
        <w:t>Задатак:</w:t>
      </w:r>
      <w:r w:rsidRPr="0020112D">
        <w:rPr>
          <w:rFonts w:ascii="Times New Roman" w:eastAsia="Times New Roman" w:hAnsi="Times New Roman" w:cs="Times New Roman"/>
          <w:sz w:val="28"/>
          <w:szCs w:val="28"/>
          <w:lang w:val="sr-Cyrl-BA"/>
        </w:rPr>
        <w:tab/>
        <w:t xml:space="preserve">Машинско учење. Описати класификационе и регресионе алгоритме машинског учења и њихове типичне представнике. Припрема скупова података за тренирање, валидацију и тестирање. У практичном дијелу рада анализирати моделе за предвиђања броја особа у просторији креиране кориштењем неколико алгоритама (класификационих и регресионих). Моделе је потребно тренирати подацима који садрже температуру, влажност, ниво угљен-диоксида и др. За реализацију користити </w:t>
      </w:r>
      <w:r w:rsidRPr="0020112D">
        <w:rPr>
          <w:rFonts w:ascii="Times New Roman" w:eastAsia="Times New Roman" w:hAnsi="Times New Roman" w:cs="Times New Roman"/>
          <w:i/>
          <w:iCs/>
          <w:sz w:val="28"/>
          <w:szCs w:val="28"/>
          <w:lang w:val="sr-Cyrl-BA"/>
        </w:rPr>
        <w:t>Jupyter Notebook</w:t>
      </w:r>
      <w:r w:rsidRPr="0020112D">
        <w:rPr>
          <w:rFonts w:ascii="Times New Roman" w:eastAsia="Times New Roman" w:hAnsi="Times New Roman" w:cs="Times New Roman"/>
          <w:sz w:val="28"/>
          <w:szCs w:val="28"/>
          <w:lang w:val="sr-Cyrl-BA"/>
        </w:rPr>
        <w:t xml:space="preserve"> алат. Извршити компаративну анализу перформаси добијених модела.</w:t>
      </w:r>
    </w:p>
    <w:p w14:paraId="7865B47C" w14:textId="77777777" w:rsidR="00DF7825" w:rsidRPr="0020112D" w:rsidRDefault="00DF7825">
      <w:pPr>
        <w:spacing w:after="160" w:line="240" w:lineRule="auto"/>
        <w:ind w:left="3600" w:hanging="2160"/>
        <w:rPr>
          <w:rFonts w:ascii="Times New Roman" w:eastAsia="Times New Roman" w:hAnsi="Times New Roman" w:cs="Times New Roman"/>
          <w:sz w:val="28"/>
          <w:szCs w:val="28"/>
          <w:lang w:val="sr-Cyrl-BA"/>
        </w:rPr>
      </w:pPr>
    </w:p>
    <w:p w14:paraId="70C9E95D" w14:textId="77777777" w:rsidR="00DF7825" w:rsidRPr="0020112D" w:rsidRDefault="00C509AB">
      <w:pPr>
        <w:spacing w:after="160" w:line="240" w:lineRule="auto"/>
        <w:ind w:firstLine="720"/>
        <w:rPr>
          <w:rFonts w:ascii="Times New Roman" w:eastAsia="Times New Roman" w:hAnsi="Times New Roman" w:cs="Times New Roman"/>
          <w:sz w:val="28"/>
          <w:szCs w:val="28"/>
          <w:lang w:val="sr-Cyrl-BA"/>
        </w:rPr>
      </w:pPr>
      <w:r w:rsidRPr="0020112D">
        <w:rPr>
          <w:rFonts w:ascii="Times New Roman" w:eastAsia="Times New Roman" w:hAnsi="Times New Roman" w:cs="Times New Roman"/>
          <w:sz w:val="28"/>
          <w:szCs w:val="28"/>
          <w:lang w:val="sr-Cyrl-BA"/>
        </w:rPr>
        <w:t xml:space="preserve">Ментор: </w:t>
      </w:r>
      <w:r w:rsidRPr="0020112D">
        <w:rPr>
          <w:rFonts w:ascii="Times New Roman" w:eastAsia="Times New Roman" w:hAnsi="Times New Roman" w:cs="Times New Roman"/>
          <w:sz w:val="28"/>
          <w:szCs w:val="28"/>
          <w:lang w:val="sr-Cyrl-BA"/>
        </w:rPr>
        <w:tab/>
      </w:r>
      <w:r w:rsidRPr="0020112D">
        <w:rPr>
          <w:rFonts w:ascii="Times New Roman" w:eastAsia="Times New Roman" w:hAnsi="Times New Roman" w:cs="Times New Roman"/>
          <w:sz w:val="28"/>
          <w:szCs w:val="28"/>
          <w:lang w:val="sr-Cyrl-BA"/>
        </w:rPr>
        <w:tab/>
        <w:t>проф. др Зоран Ђурић</w:t>
      </w:r>
    </w:p>
    <w:p w14:paraId="0D0A796B" w14:textId="77777777" w:rsidR="00DF7825" w:rsidRPr="0020112D" w:rsidRDefault="00DF7825">
      <w:pPr>
        <w:spacing w:after="160" w:line="240" w:lineRule="auto"/>
        <w:ind w:firstLine="720"/>
        <w:rPr>
          <w:rFonts w:ascii="Times New Roman" w:eastAsia="Times New Roman" w:hAnsi="Times New Roman" w:cs="Times New Roman"/>
          <w:sz w:val="28"/>
          <w:szCs w:val="28"/>
          <w:lang w:val="sr-Cyrl-BA"/>
        </w:rPr>
      </w:pPr>
    </w:p>
    <w:p w14:paraId="65E0AF3F" w14:textId="77777777" w:rsidR="00DF7825" w:rsidRPr="0020112D" w:rsidRDefault="00C509AB">
      <w:pPr>
        <w:spacing w:after="160" w:line="240" w:lineRule="auto"/>
        <w:ind w:firstLine="720"/>
        <w:rPr>
          <w:rFonts w:ascii="Times New Roman" w:eastAsia="Times New Roman" w:hAnsi="Times New Roman" w:cs="Times New Roman"/>
          <w:sz w:val="28"/>
          <w:szCs w:val="28"/>
          <w:lang w:val="sr-Cyrl-BA"/>
        </w:rPr>
      </w:pPr>
      <w:r w:rsidRPr="0020112D">
        <w:rPr>
          <w:rFonts w:ascii="Times New Roman" w:eastAsia="Times New Roman" w:hAnsi="Times New Roman" w:cs="Times New Roman"/>
          <w:sz w:val="28"/>
          <w:szCs w:val="28"/>
          <w:lang w:val="sr-Cyrl-BA"/>
        </w:rPr>
        <w:t>Кандидат:</w:t>
      </w:r>
      <w:r w:rsidRPr="0020112D">
        <w:rPr>
          <w:rFonts w:ascii="Times New Roman" w:eastAsia="Times New Roman" w:hAnsi="Times New Roman" w:cs="Times New Roman"/>
          <w:sz w:val="28"/>
          <w:szCs w:val="28"/>
          <w:lang w:val="sr-Cyrl-BA"/>
        </w:rPr>
        <w:tab/>
      </w:r>
      <w:r w:rsidRPr="0020112D">
        <w:rPr>
          <w:rFonts w:ascii="Times New Roman" w:eastAsia="Times New Roman" w:hAnsi="Times New Roman" w:cs="Times New Roman"/>
          <w:sz w:val="28"/>
          <w:szCs w:val="28"/>
          <w:lang w:val="sr-Cyrl-BA"/>
        </w:rPr>
        <w:tab/>
        <w:t>Никола Карпић (1144/14)</w:t>
      </w:r>
    </w:p>
    <w:p w14:paraId="77AFF89F" w14:textId="77777777" w:rsidR="00DF7825" w:rsidRPr="0020112D" w:rsidRDefault="00DF7825">
      <w:pPr>
        <w:spacing w:after="160" w:line="240" w:lineRule="auto"/>
        <w:rPr>
          <w:rFonts w:ascii="Times New Roman" w:eastAsia="Times New Roman" w:hAnsi="Times New Roman" w:cs="Times New Roman"/>
          <w:sz w:val="28"/>
          <w:szCs w:val="28"/>
          <w:lang w:val="sr-Cyrl-BA"/>
        </w:rPr>
      </w:pPr>
    </w:p>
    <w:p w14:paraId="34E1EBD1" w14:textId="5C35F2B3" w:rsidR="00DF7825" w:rsidRPr="0020112D" w:rsidRDefault="00C509AB">
      <w:pPr>
        <w:spacing w:after="160" w:line="240" w:lineRule="auto"/>
        <w:ind w:firstLine="720"/>
        <w:rPr>
          <w:rFonts w:ascii="Times New Roman" w:eastAsia="Times New Roman" w:hAnsi="Times New Roman" w:cs="Times New Roman"/>
          <w:sz w:val="28"/>
          <w:szCs w:val="28"/>
          <w:lang w:val="sr-Cyrl-BA"/>
        </w:rPr>
        <w:sectPr w:rsidR="00DF7825" w:rsidRPr="0020112D" w:rsidSect="00483AF1">
          <w:pgSz w:w="12240" w:h="15840"/>
          <w:pgMar w:top="1440" w:right="1440" w:bottom="1440" w:left="1440" w:header="720" w:footer="720" w:gutter="0"/>
          <w:pgNumType w:start="1"/>
          <w:cols w:space="720"/>
        </w:sectPr>
      </w:pPr>
      <w:r w:rsidRPr="0020112D">
        <w:rPr>
          <w:rFonts w:ascii="Times New Roman" w:eastAsia="Times New Roman" w:hAnsi="Times New Roman" w:cs="Times New Roman"/>
          <w:sz w:val="28"/>
          <w:szCs w:val="28"/>
          <w:lang w:val="sr-Cyrl-BA"/>
        </w:rPr>
        <w:t xml:space="preserve">Бања Лука, </w:t>
      </w:r>
      <w:del w:id="14" w:author="Zoran Djuric" w:date="2023-12-02T21:19:00Z">
        <w:r w:rsidR="00B833AD" w:rsidRPr="0020112D" w:rsidDel="00956A0B">
          <w:rPr>
            <w:rFonts w:ascii="Times New Roman" w:eastAsia="Times New Roman" w:hAnsi="Times New Roman" w:cs="Times New Roman"/>
            <w:sz w:val="28"/>
            <w:szCs w:val="28"/>
            <w:lang w:val="sr-Cyrl-BA"/>
          </w:rPr>
          <w:delText>новембар</w:delText>
        </w:r>
        <w:r w:rsidRPr="0020112D" w:rsidDel="00956A0B">
          <w:rPr>
            <w:rFonts w:ascii="Times New Roman" w:eastAsia="Times New Roman" w:hAnsi="Times New Roman" w:cs="Times New Roman"/>
            <w:sz w:val="28"/>
            <w:szCs w:val="28"/>
            <w:lang w:val="sr-Cyrl-BA"/>
          </w:rPr>
          <w:delText xml:space="preserve"> </w:delText>
        </w:r>
      </w:del>
      <w:ins w:id="15" w:author="Zoran Djuric" w:date="2023-12-02T21:19:00Z">
        <w:del w:id="16" w:author="Nikola Karpić" w:date="2024-01-09T21:44:00Z">
          <w:r w:rsidR="00956A0B" w:rsidRPr="0020112D" w:rsidDel="00106EBC">
            <w:rPr>
              <w:rFonts w:ascii="Times New Roman" w:eastAsia="Times New Roman" w:hAnsi="Times New Roman" w:cs="Times New Roman"/>
              <w:sz w:val="28"/>
              <w:szCs w:val="28"/>
              <w:lang w:val="sr-Cyrl-BA"/>
            </w:rPr>
            <w:delText>децембар</w:delText>
          </w:r>
        </w:del>
      </w:ins>
      <w:ins w:id="17" w:author="Nikola Karpić" w:date="2024-02-25T21:03:00Z">
        <w:r w:rsidR="005732B4" w:rsidRPr="0020112D">
          <w:rPr>
            <w:rFonts w:ascii="Times New Roman" w:eastAsia="Times New Roman" w:hAnsi="Times New Roman" w:cs="Times New Roman"/>
            <w:sz w:val="28"/>
            <w:szCs w:val="28"/>
            <w:lang w:val="sr-Cyrl-BA"/>
          </w:rPr>
          <w:t>фебруар</w:t>
        </w:r>
      </w:ins>
      <w:ins w:id="18" w:author="Zoran Djuric" w:date="2023-12-02T21:19:00Z">
        <w:r w:rsidR="00956A0B" w:rsidRPr="0020112D">
          <w:rPr>
            <w:rFonts w:ascii="Times New Roman" w:eastAsia="Times New Roman" w:hAnsi="Times New Roman" w:cs="Times New Roman"/>
            <w:sz w:val="28"/>
            <w:szCs w:val="28"/>
            <w:lang w:val="sr-Cyrl-BA"/>
          </w:rPr>
          <w:t xml:space="preserve"> </w:t>
        </w:r>
      </w:ins>
      <w:del w:id="19" w:author="Nikola Karpić" w:date="2024-01-09T21:44:00Z">
        <w:r w:rsidRPr="0020112D" w:rsidDel="00106EBC">
          <w:rPr>
            <w:rFonts w:ascii="Times New Roman" w:eastAsia="Times New Roman" w:hAnsi="Times New Roman" w:cs="Times New Roman"/>
            <w:sz w:val="28"/>
            <w:szCs w:val="28"/>
            <w:lang w:val="sr-Cyrl-BA"/>
          </w:rPr>
          <w:delText>202</w:delText>
        </w:r>
        <w:r w:rsidR="002749E6" w:rsidRPr="0020112D" w:rsidDel="00106EBC">
          <w:rPr>
            <w:rFonts w:ascii="Times New Roman" w:eastAsia="Times New Roman" w:hAnsi="Times New Roman" w:cs="Times New Roman"/>
            <w:sz w:val="28"/>
            <w:szCs w:val="28"/>
            <w:lang w:val="sr-Cyrl-BA"/>
          </w:rPr>
          <w:delText>3</w:delText>
        </w:r>
      </w:del>
      <w:ins w:id="20" w:author="Nikola Karpić" w:date="2024-01-09T21:44:00Z">
        <w:r w:rsidR="00106EBC" w:rsidRPr="0020112D">
          <w:rPr>
            <w:rFonts w:ascii="Times New Roman" w:eastAsia="Times New Roman" w:hAnsi="Times New Roman" w:cs="Times New Roman"/>
            <w:sz w:val="28"/>
            <w:szCs w:val="28"/>
            <w:lang w:val="sr-Cyrl-BA"/>
          </w:rPr>
          <w:t>2024</w:t>
        </w:r>
      </w:ins>
      <w:r w:rsidRPr="0020112D">
        <w:rPr>
          <w:rFonts w:ascii="Times New Roman" w:eastAsia="Times New Roman" w:hAnsi="Times New Roman" w:cs="Times New Roman"/>
          <w:sz w:val="28"/>
          <w:szCs w:val="28"/>
          <w:lang w:val="sr-Cyrl-BA"/>
        </w:rPr>
        <w:t>.</w:t>
      </w:r>
    </w:p>
    <w:sdt>
      <w:sdtPr>
        <w:rPr>
          <w:rFonts w:ascii="Times New Roman" w:eastAsia="Arial" w:hAnsi="Times New Roman" w:cs="Times New Roman"/>
          <w:color w:val="auto"/>
          <w:sz w:val="22"/>
          <w:szCs w:val="22"/>
          <w:lang w:val="sr-Cyrl-BA"/>
          <w:rPrChange w:id="21" w:author="Nikola Karpić" w:date="2024-02-25T23:34:00Z">
            <w:rPr>
              <w:rFonts w:ascii="Arial" w:eastAsia="Arial" w:hAnsi="Arial" w:cs="Arial"/>
              <w:color w:val="auto"/>
              <w:sz w:val="22"/>
              <w:szCs w:val="22"/>
              <w:lang w:val="sr-Cyrl-BA"/>
            </w:rPr>
          </w:rPrChange>
        </w:rPr>
        <w:id w:val="-10677302"/>
        <w:docPartObj>
          <w:docPartGallery w:val="Table of Contents"/>
          <w:docPartUnique/>
        </w:docPartObj>
      </w:sdtPr>
      <w:sdtEndPr>
        <w:rPr>
          <w:b/>
          <w:bCs/>
          <w:noProof/>
          <w:rPrChange w:id="22" w:author="Nikola Karpić" w:date="2024-02-25T23:34:00Z">
            <w:rPr/>
          </w:rPrChange>
        </w:rPr>
      </w:sdtEndPr>
      <w:sdtContent>
        <w:p w14:paraId="2A2B38E6" w14:textId="77777777" w:rsidR="00DF7825" w:rsidRPr="0020112D" w:rsidRDefault="00C509AB">
          <w:pPr>
            <w:pStyle w:val="TOCHeading"/>
            <w:rPr>
              <w:rFonts w:ascii="Times New Roman" w:hAnsi="Times New Roman" w:cs="Times New Roman"/>
              <w:color w:val="auto"/>
              <w:lang w:val="sr-Cyrl-BA"/>
            </w:rPr>
          </w:pPr>
          <w:r w:rsidRPr="0020112D">
            <w:rPr>
              <w:rFonts w:ascii="Times New Roman" w:hAnsi="Times New Roman" w:cs="Times New Roman"/>
              <w:color w:val="auto"/>
              <w:lang w:val="sr-Cyrl-BA"/>
            </w:rPr>
            <w:t>Садржај</w:t>
          </w:r>
        </w:p>
        <w:p w14:paraId="5861393F" w14:textId="69D112A7" w:rsidR="000D662C" w:rsidRPr="0020112D" w:rsidRDefault="00C509AB" w:rsidP="000D662C">
          <w:pPr>
            <w:pStyle w:val="TOC1"/>
            <w:rPr>
              <w:ins w:id="23" w:author="Nikola Karpić" w:date="2024-02-25T22:24:00Z"/>
              <w:rFonts w:ascii="Times New Roman" w:eastAsiaTheme="minorEastAsia" w:hAnsi="Times New Roman" w:cs="Times New Roman"/>
              <w:noProof/>
              <w:kern w:val="2"/>
              <w:lang w:val="en-US"/>
              <w14:ligatures w14:val="standardContextual"/>
              <w:rPrChange w:id="24" w:author="Nikola Karpić" w:date="2024-02-25T23:34:00Z">
                <w:rPr>
                  <w:ins w:id="25" w:author="Nikola Karpić" w:date="2024-02-25T22:24:00Z"/>
                  <w:rFonts w:asciiTheme="minorHAnsi" w:eastAsiaTheme="minorEastAsia" w:hAnsiTheme="minorHAnsi" w:cstheme="minorBidi"/>
                  <w:noProof/>
                  <w:kern w:val="2"/>
                  <w:lang w:val="en-US"/>
                  <w14:ligatures w14:val="standardContextual"/>
                </w:rPr>
              </w:rPrChange>
            </w:rPr>
            <w:pPrChange w:id="26" w:author="Nikola Karpić" w:date="2024-02-25T22:24:00Z">
              <w:pPr>
                <w:pStyle w:val="TOC1"/>
                <w:tabs>
                  <w:tab w:val="left" w:pos="440"/>
                  <w:tab w:val="right" w:leader="dot" w:pos="9350"/>
                </w:tabs>
              </w:pPr>
            </w:pPrChange>
          </w:pPr>
          <w:r w:rsidRPr="0020112D">
            <w:rPr>
              <w:rFonts w:ascii="Times New Roman" w:hAnsi="Times New Roman" w:cs="Times New Roman"/>
              <w:b/>
              <w:bCs/>
              <w:noProof/>
              <w:lang w:val="sr-Cyrl-BA"/>
            </w:rPr>
            <w:fldChar w:fldCharType="begin"/>
          </w:r>
          <w:r w:rsidRPr="0020112D">
            <w:rPr>
              <w:rFonts w:ascii="Times New Roman" w:hAnsi="Times New Roman" w:cs="Times New Roman"/>
              <w:b/>
              <w:bCs/>
              <w:noProof/>
              <w:lang w:val="sr-Cyrl-BA"/>
            </w:rPr>
            <w:instrText xml:space="preserve"> TOC \o "1-3" \h \z \u </w:instrText>
          </w:r>
          <w:r w:rsidRPr="0020112D">
            <w:rPr>
              <w:rFonts w:ascii="Times New Roman" w:hAnsi="Times New Roman" w:cs="Times New Roman"/>
              <w:b/>
              <w:bCs/>
              <w:noProof/>
              <w:lang w:val="sr-Cyrl-BA"/>
            </w:rPr>
            <w:fldChar w:fldCharType="separate"/>
          </w:r>
          <w:ins w:id="27" w:author="Nikola Karpić" w:date="2024-02-25T22:24:00Z">
            <w:r w:rsidR="000D662C" w:rsidRPr="0020112D">
              <w:rPr>
                <w:rStyle w:val="Hyperlink"/>
                <w:rFonts w:ascii="Times New Roman" w:hAnsi="Times New Roman" w:cs="Times New Roman"/>
                <w:noProof/>
                <w:rPrChange w:id="28" w:author="Nikola Karpić" w:date="2024-02-25T23:34:00Z">
                  <w:rPr>
                    <w:rStyle w:val="Hyperlink"/>
                    <w:noProof/>
                  </w:rPr>
                </w:rPrChange>
              </w:rPr>
              <w:fldChar w:fldCharType="begin"/>
            </w:r>
            <w:r w:rsidR="000D662C" w:rsidRPr="0020112D">
              <w:rPr>
                <w:rStyle w:val="Hyperlink"/>
                <w:rFonts w:ascii="Times New Roman" w:hAnsi="Times New Roman" w:cs="Times New Roman"/>
                <w:noProof/>
                <w:rPrChange w:id="29" w:author="Nikola Karpić" w:date="2024-02-25T23:34:00Z">
                  <w:rPr>
                    <w:rStyle w:val="Hyperlink"/>
                    <w:noProof/>
                  </w:rPr>
                </w:rPrChange>
              </w:rPr>
              <w:instrText xml:space="preserve"> </w:instrText>
            </w:r>
            <w:r w:rsidR="000D662C" w:rsidRPr="0020112D">
              <w:rPr>
                <w:rFonts w:ascii="Times New Roman" w:hAnsi="Times New Roman" w:cs="Times New Roman"/>
                <w:noProof/>
                <w:rPrChange w:id="30" w:author="Nikola Karpić" w:date="2024-02-25T23:34:00Z">
                  <w:rPr>
                    <w:noProof/>
                  </w:rPr>
                </w:rPrChange>
              </w:rPr>
              <w:instrText>HYPERLINK \l "_Toc159792259"</w:instrText>
            </w:r>
            <w:r w:rsidR="000D662C" w:rsidRPr="0020112D">
              <w:rPr>
                <w:rStyle w:val="Hyperlink"/>
                <w:rFonts w:ascii="Times New Roman" w:hAnsi="Times New Roman" w:cs="Times New Roman"/>
                <w:noProof/>
                <w:rPrChange w:id="31" w:author="Nikola Karpić" w:date="2024-02-25T23:34:00Z">
                  <w:rPr>
                    <w:rStyle w:val="Hyperlink"/>
                    <w:noProof/>
                  </w:rPr>
                </w:rPrChange>
              </w:rPr>
              <w:instrText xml:space="preserve"> </w:instrText>
            </w:r>
            <w:r w:rsidR="000D662C" w:rsidRPr="0020112D">
              <w:rPr>
                <w:rStyle w:val="Hyperlink"/>
                <w:rFonts w:ascii="Times New Roman" w:hAnsi="Times New Roman" w:cs="Times New Roman"/>
                <w:noProof/>
                <w:rPrChange w:id="32" w:author="Nikola Karpić" w:date="2024-02-25T23:34:00Z">
                  <w:rPr>
                    <w:rStyle w:val="Hyperlink"/>
                    <w:noProof/>
                  </w:rPr>
                </w:rPrChange>
              </w:rPr>
            </w:r>
            <w:r w:rsidR="000D662C" w:rsidRPr="0020112D">
              <w:rPr>
                <w:rStyle w:val="Hyperlink"/>
                <w:rFonts w:ascii="Times New Roman" w:hAnsi="Times New Roman" w:cs="Times New Roman"/>
                <w:noProof/>
                <w:rPrChange w:id="33" w:author="Nikola Karpić" w:date="2024-02-25T23:34:00Z">
                  <w:rPr>
                    <w:rStyle w:val="Hyperlink"/>
                    <w:noProof/>
                  </w:rPr>
                </w:rPrChange>
              </w:rPr>
              <w:fldChar w:fldCharType="separate"/>
            </w:r>
            <w:r w:rsidR="000D662C" w:rsidRPr="0020112D">
              <w:rPr>
                <w:rStyle w:val="Hyperlink"/>
                <w:rFonts w:ascii="Times New Roman" w:hAnsi="Times New Roman" w:cs="Times New Roman"/>
                <w:noProof/>
                <w:lang w:val="sr-Cyrl-BA"/>
                <w:rPrChange w:id="34" w:author="Nikola Karpić" w:date="2024-02-25T23:34:00Z">
                  <w:rPr>
                    <w:rStyle w:val="Hyperlink"/>
                    <w:rFonts w:cs="Times New Roman"/>
                    <w:noProof/>
                    <w:lang w:val="sr-Cyrl-BA"/>
                  </w:rPr>
                </w:rPrChange>
              </w:rPr>
              <w:t>1.</w:t>
            </w:r>
            <w:r w:rsidR="000D662C" w:rsidRPr="0020112D">
              <w:rPr>
                <w:rFonts w:ascii="Times New Roman" w:eastAsiaTheme="minorEastAsia" w:hAnsi="Times New Roman" w:cs="Times New Roman"/>
                <w:noProof/>
                <w:kern w:val="2"/>
                <w:lang w:val="en-US"/>
                <w14:ligatures w14:val="standardContextual"/>
                <w:rPrChange w:id="35" w:author="Nikola Karpić" w:date="2024-02-25T23:34:00Z">
                  <w:rPr>
                    <w:rFonts w:asciiTheme="minorHAnsi" w:eastAsiaTheme="minorEastAsia" w:hAnsiTheme="minorHAnsi" w:cstheme="minorBidi"/>
                    <w:noProof/>
                    <w:kern w:val="2"/>
                    <w:lang w:val="en-US"/>
                    <w14:ligatures w14:val="standardContextual"/>
                  </w:rPr>
                </w:rPrChange>
              </w:rPr>
              <w:tab/>
            </w:r>
            <w:r w:rsidR="000D662C" w:rsidRPr="0020112D">
              <w:rPr>
                <w:rStyle w:val="Hyperlink"/>
                <w:rFonts w:ascii="Times New Roman" w:hAnsi="Times New Roman" w:cs="Times New Roman"/>
                <w:noProof/>
                <w:lang w:val="sr-Cyrl-BA"/>
                <w:rPrChange w:id="36" w:author="Nikola Karpić" w:date="2024-02-25T23:34:00Z">
                  <w:rPr>
                    <w:rStyle w:val="Hyperlink"/>
                    <w:rFonts w:cs="Times New Roman"/>
                    <w:noProof/>
                    <w:lang w:val="sr-Cyrl-BA"/>
                  </w:rPr>
                </w:rPrChange>
              </w:rPr>
              <w:t>Увод</w:t>
            </w:r>
            <w:r w:rsidR="000D662C" w:rsidRPr="0020112D">
              <w:rPr>
                <w:rFonts w:ascii="Times New Roman" w:hAnsi="Times New Roman" w:cs="Times New Roman"/>
                <w:noProof/>
                <w:webHidden/>
                <w:rPrChange w:id="37" w:author="Nikola Karpić" w:date="2024-02-25T23:34:00Z">
                  <w:rPr>
                    <w:noProof/>
                    <w:webHidden/>
                  </w:rPr>
                </w:rPrChange>
              </w:rPr>
              <w:tab/>
            </w:r>
            <w:r w:rsidR="000D662C" w:rsidRPr="0020112D">
              <w:rPr>
                <w:rFonts w:ascii="Times New Roman" w:hAnsi="Times New Roman" w:cs="Times New Roman"/>
                <w:noProof/>
                <w:webHidden/>
                <w:rPrChange w:id="38" w:author="Nikola Karpić" w:date="2024-02-25T23:34:00Z">
                  <w:rPr>
                    <w:noProof/>
                    <w:webHidden/>
                  </w:rPr>
                </w:rPrChange>
              </w:rPr>
              <w:fldChar w:fldCharType="begin"/>
            </w:r>
            <w:r w:rsidR="000D662C" w:rsidRPr="0020112D">
              <w:rPr>
                <w:rFonts w:ascii="Times New Roman" w:hAnsi="Times New Roman" w:cs="Times New Roman"/>
                <w:noProof/>
                <w:webHidden/>
                <w:rPrChange w:id="39" w:author="Nikola Karpić" w:date="2024-02-25T23:34:00Z">
                  <w:rPr>
                    <w:noProof/>
                    <w:webHidden/>
                  </w:rPr>
                </w:rPrChange>
              </w:rPr>
              <w:instrText xml:space="preserve"> PAGEREF _Toc159792259 \h </w:instrText>
            </w:r>
            <w:r w:rsidR="000D662C" w:rsidRPr="0020112D">
              <w:rPr>
                <w:rFonts w:ascii="Times New Roman" w:hAnsi="Times New Roman" w:cs="Times New Roman"/>
                <w:noProof/>
                <w:webHidden/>
                <w:rPrChange w:id="40" w:author="Nikola Karpić" w:date="2024-02-25T23:34:00Z">
                  <w:rPr>
                    <w:noProof/>
                    <w:webHidden/>
                  </w:rPr>
                </w:rPrChange>
              </w:rPr>
            </w:r>
          </w:ins>
          <w:r w:rsidR="000D662C" w:rsidRPr="0020112D">
            <w:rPr>
              <w:rFonts w:ascii="Times New Roman" w:hAnsi="Times New Roman" w:cs="Times New Roman"/>
              <w:noProof/>
              <w:webHidden/>
              <w:rPrChange w:id="41" w:author="Nikola Karpić" w:date="2024-02-25T23:34:00Z">
                <w:rPr>
                  <w:noProof/>
                  <w:webHidden/>
                </w:rPr>
              </w:rPrChange>
            </w:rPr>
            <w:fldChar w:fldCharType="separate"/>
          </w:r>
          <w:ins w:id="42" w:author="Nikola Karpić" w:date="2024-02-25T22:24:00Z">
            <w:r w:rsidR="000D662C" w:rsidRPr="0020112D">
              <w:rPr>
                <w:rFonts w:ascii="Times New Roman" w:hAnsi="Times New Roman" w:cs="Times New Roman"/>
                <w:noProof/>
                <w:webHidden/>
                <w:rPrChange w:id="43" w:author="Nikola Karpić" w:date="2024-02-25T23:34:00Z">
                  <w:rPr>
                    <w:noProof/>
                    <w:webHidden/>
                  </w:rPr>
                </w:rPrChange>
              </w:rPr>
              <w:t>1</w:t>
            </w:r>
            <w:r w:rsidR="000D662C" w:rsidRPr="0020112D">
              <w:rPr>
                <w:rFonts w:ascii="Times New Roman" w:hAnsi="Times New Roman" w:cs="Times New Roman"/>
                <w:noProof/>
                <w:webHidden/>
                <w:rPrChange w:id="44" w:author="Nikola Karpić" w:date="2024-02-25T23:34:00Z">
                  <w:rPr>
                    <w:noProof/>
                    <w:webHidden/>
                  </w:rPr>
                </w:rPrChange>
              </w:rPr>
              <w:fldChar w:fldCharType="end"/>
            </w:r>
            <w:r w:rsidR="000D662C" w:rsidRPr="0020112D">
              <w:rPr>
                <w:rStyle w:val="Hyperlink"/>
                <w:rFonts w:ascii="Times New Roman" w:hAnsi="Times New Roman" w:cs="Times New Roman"/>
                <w:noProof/>
                <w:rPrChange w:id="45" w:author="Nikola Karpić" w:date="2024-02-25T23:34:00Z">
                  <w:rPr>
                    <w:rStyle w:val="Hyperlink"/>
                    <w:noProof/>
                  </w:rPr>
                </w:rPrChange>
              </w:rPr>
              <w:fldChar w:fldCharType="end"/>
            </w:r>
          </w:ins>
        </w:p>
        <w:p w14:paraId="24DE09EB" w14:textId="572C01A4" w:rsidR="000D662C" w:rsidRPr="0020112D" w:rsidRDefault="000D662C" w:rsidP="000D662C">
          <w:pPr>
            <w:pStyle w:val="TOC1"/>
            <w:rPr>
              <w:ins w:id="46" w:author="Nikola Karpić" w:date="2024-02-25T22:24:00Z"/>
              <w:rFonts w:ascii="Times New Roman" w:eastAsiaTheme="minorEastAsia" w:hAnsi="Times New Roman" w:cs="Times New Roman"/>
              <w:noProof/>
              <w:kern w:val="2"/>
              <w:lang w:val="en-US"/>
              <w14:ligatures w14:val="standardContextual"/>
              <w:rPrChange w:id="47" w:author="Nikola Karpić" w:date="2024-02-25T23:34:00Z">
                <w:rPr>
                  <w:ins w:id="48" w:author="Nikola Karpić" w:date="2024-02-25T22:24:00Z"/>
                  <w:rFonts w:asciiTheme="minorHAnsi" w:eastAsiaTheme="minorEastAsia" w:hAnsiTheme="minorHAnsi" w:cstheme="minorBidi"/>
                  <w:noProof/>
                  <w:kern w:val="2"/>
                  <w:lang w:val="en-US"/>
                  <w14:ligatures w14:val="standardContextual"/>
                </w:rPr>
              </w:rPrChange>
            </w:rPr>
            <w:pPrChange w:id="49" w:author="Nikola Karpić" w:date="2024-02-25T22:24:00Z">
              <w:pPr>
                <w:pStyle w:val="TOC1"/>
                <w:tabs>
                  <w:tab w:val="left" w:pos="440"/>
                  <w:tab w:val="right" w:leader="dot" w:pos="9350"/>
                </w:tabs>
              </w:pPr>
            </w:pPrChange>
          </w:pPr>
          <w:ins w:id="50" w:author="Nikola Karpić" w:date="2024-02-25T22:24:00Z">
            <w:r w:rsidRPr="0020112D">
              <w:rPr>
                <w:rStyle w:val="Hyperlink"/>
                <w:rFonts w:ascii="Times New Roman" w:hAnsi="Times New Roman" w:cs="Times New Roman"/>
                <w:noProof/>
                <w:rPrChange w:id="51" w:author="Nikola Karpić" w:date="2024-02-25T23:34:00Z">
                  <w:rPr>
                    <w:rStyle w:val="Hyperlink"/>
                    <w:noProof/>
                  </w:rPr>
                </w:rPrChange>
              </w:rPr>
              <w:fldChar w:fldCharType="begin"/>
            </w:r>
            <w:r w:rsidRPr="0020112D">
              <w:rPr>
                <w:rStyle w:val="Hyperlink"/>
                <w:rFonts w:ascii="Times New Roman" w:hAnsi="Times New Roman" w:cs="Times New Roman"/>
                <w:noProof/>
                <w:rPrChange w:id="52" w:author="Nikola Karpić" w:date="2024-02-25T23:34:00Z">
                  <w:rPr>
                    <w:rStyle w:val="Hyperlink"/>
                    <w:noProof/>
                  </w:rPr>
                </w:rPrChange>
              </w:rPr>
              <w:instrText xml:space="preserve"> </w:instrText>
            </w:r>
            <w:r w:rsidRPr="0020112D">
              <w:rPr>
                <w:rFonts w:ascii="Times New Roman" w:hAnsi="Times New Roman" w:cs="Times New Roman"/>
                <w:noProof/>
                <w:rPrChange w:id="53" w:author="Nikola Karpić" w:date="2024-02-25T23:34:00Z">
                  <w:rPr>
                    <w:noProof/>
                  </w:rPr>
                </w:rPrChange>
              </w:rPr>
              <w:instrText>HYPERLINK \l "_Toc159792260"</w:instrText>
            </w:r>
            <w:r w:rsidRPr="0020112D">
              <w:rPr>
                <w:rStyle w:val="Hyperlink"/>
                <w:rFonts w:ascii="Times New Roman" w:hAnsi="Times New Roman" w:cs="Times New Roman"/>
                <w:noProof/>
                <w:rPrChange w:id="54"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55" w:author="Nikola Karpić" w:date="2024-02-25T23:34:00Z">
                  <w:rPr>
                    <w:rStyle w:val="Hyperlink"/>
                    <w:noProof/>
                  </w:rPr>
                </w:rPrChange>
              </w:rPr>
            </w:r>
            <w:r w:rsidRPr="0020112D">
              <w:rPr>
                <w:rStyle w:val="Hyperlink"/>
                <w:rFonts w:ascii="Times New Roman" w:hAnsi="Times New Roman" w:cs="Times New Roman"/>
                <w:noProof/>
                <w:rPrChange w:id="56"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57" w:author="Nikola Karpić" w:date="2024-02-25T23:34:00Z">
                  <w:rPr>
                    <w:rStyle w:val="Hyperlink"/>
                    <w:rFonts w:cs="Times New Roman"/>
                    <w:noProof/>
                    <w:lang w:val="sr-Cyrl-BA"/>
                  </w:rPr>
                </w:rPrChange>
              </w:rPr>
              <w:t>2.</w:t>
            </w:r>
            <w:r w:rsidRPr="0020112D">
              <w:rPr>
                <w:rFonts w:ascii="Times New Roman" w:eastAsiaTheme="minorEastAsia" w:hAnsi="Times New Roman" w:cs="Times New Roman"/>
                <w:noProof/>
                <w:kern w:val="2"/>
                <w:lang w:val="en-US"/>
                <w14:ligatures w14:val="standardContextual"/>
                <w:rPrChange w:id="58"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59" w:author="Nikola Karpić" w:date="2024-02-25T23:34:00Z">
                  <w:rPr>
                    <w:rStyle w:val="Hyperlink"/>
                    <w:rFonts w:cs="Times New Roman"/>
                    <w:noProof/>
                    <w:lang w:val="sr-Cyrl-BA"/>
                  </w:rPr>
                </w:rPrChange>
              </w:rPr>
              <w:t>Машинско учење</w:t>
            </w:r>
            <w:r w:rsidRPr="0020112D">
              <w:rPr>
                <w:rFonts w:ascii="Times New Roman" w:hAnsi="Times New Roman" w:cs="Times New Roman"/>
                <w:noProof/>
                <w:webHidden/>
                <w:rPrChange w:id="60" w:author="Nikola Karpić" w:date="2024-02-25T23:34:00Z">
                  <w:rPr>
                    <w:noProof/>
                    <w:webHidden/>
                  </w:rPr>
                </w:rPrChange>
              </w:rPr>
              <w:tab/>
            </w:r>
            <w:r w:rsidRPr="0020112D">
              <w:rPr>
                <w:rFonts w:ascii="Times New Roman" w:hAnsi="Times New Roman" w:cs="Times New Roman"/>
                <w:noProof/>
                <w:webHidden/>
                <w:rPrChange w:id="61" w:author="Nikola Karpić" w:date="2024-02-25T23:34:00Z">
                  <w:rPr>
                    <w:noProof/>
                    <w:webHidden/>
                  </w:rPr>
                </w:rPrChange>
              </w:rPr>
              <w:fldChar w:fldCharType="begin"/>
            </w:r>
            <w:r w:rsidRPr="0020112D">
              <w:rPr>
                <w:rFonts w:ascii="Times New Roman" w:hAnsi="Times New Roman" w:cs="Times New Roman"/>
                <w:noProof/>
                <w:webHidden/>
                <w:rPrChange w:id="62" w:author="Nikola Karpić" w:date="2024-02-25T23:34:00Z">
                  <w:rPr>
                    <w:noProof/>
                    <w:webHidden/>
                  </w:rPr>
                </w:rPrChange>
              </w:rPr>
              <w:instrText xml:space="preserve"> PAGEREF _Toc159792260 \h </w:instrText>
            </w:r>
            <w:r w:rsidRPr="0020112D">
              <w:rPr>
                <w:rFonts w:ascii="Times New Roman" w:hAnsi="Times New Roman" w:cs="Times New Roman"/>
                <w:noProof/>
                <w:webHidden/>
                <w:rPrChange w:id="63" w:author="Nikola Karpić" w:date="2024-02-25T23:34:00Z">
                  <w:rPr>
                    <w:noProof/>
                    <w:webHidden/>
                  </w:rPr>
                </w:rPrChange>
              </w:rPr>
            </w:r>
          </w:ins>
          <w:r w:rsidRPr="0020112D">
            <w:rPr>
              <w:rFonts w:ascii="Times New Roman" w:hAnsi="Times New Roman" w:cs="Times New Roman"/>
              <w:noProof/>
              <w:webHidden/>
              <w:rPrChange w:id="64" w:author="Nikola Karpić" w:date="2024-02-25T23:34:00Z">
                <w:rPr>
                  <w:noProof/>
                  <w:webHidden/>
                </w:rPr>
              </w:rPrChange>
            </w:rPr>
            <w:fldChar w:fldCharType="separate"/>
          </w:r>
          <w:ins w:id="65" w:author="Nikola Karpić" w:date="2024-02-25T22:24:00Z">
            <w:r w:rsidRPr="0020112D">
              <w:rPr>
                <w:rFonts w:ascii="Times New Roman" w:hAnsi="Times New Roman" w:cs="Times New Roman"/>
                <w:noProof/>
                <w:webHidden/>
                <w:rPrChange w:id="66" w:author="Nikola Karpić" w:date="2024-02-25T23:34:00Z">
                  <w:rPr>
                    <w:noProof/>
                    <w:webHidden/>
                  </w:rPr>
                </w:rPrChange>
              </w:rPr>
              <w:t>4</w:t>
            </w:r>
            <w:r w:rsidRPr="0020112D">
              <w:rPr>
                <w:rFonts w:ascii="Times New Roman" w:hAnsi="Times New Roman" w:cs="Times New Roman"/>
                <w:noProof/>
                <w:webHidden/>
                <w:rPrChange w:id="67" w:author="Nikola Karpić" w:date="2024-02-25T23:34:00Z">
                  <w:rPr>
                    <w:noProof/>
                    <w:webHidden/>
                  </w:rPr>
                </w:rPrChange>
              </w:rPr>
              <w:fldChar w:fldCharType="end"/>
            </w:r>
            <w:r w:rsidRPr="0020112D">
              <w:rPr>
                <w:rStyle w:val="Hyperlink"/>
                <w:rFonts w:ascii="Times New Roman" w:hAnsi="Times New Roman" w:cs="Times New Roman"/>
                <w:noProof/>
                <w:rPrChange w:id="68" w:author="Nikola Karpić" w:date="2024-02-25T23:34:00Z">
                  <w:rPr>
                    <w:rStyle w:val="Hyperlink"/>
                    <w:noProof/>
                  </w:rPr>
                </w:rPrChange>
              </w:rPr>
              <w:fldChar w:fldCharType="end"/>
            </w:r>
          </w:ins>
        </w:p>
        <w:p w14:paraId="752F42A7" w14:textId="32077C2D" w:rsidR="000D662C" w:rsidRPr="0020112D" w:rsidRDefault="000D662C">
          <w:pPr>
            <w:pStyle w:val="TOC2"/>
            <w:tabs>
              <w:tab w:val="left" w:pos="880"/>
              <w:tab w:val="right" w:leader="dot" w:pos="9350"/>
            </w:tabs>
            <w:rPr>
              <w:ins w:id="69" w:author="Nikola Karpić" w:date="2024-02-25T22:24:00Z"/>
              <w:rFonts w:ascii="Times New Roman" w:eastAsiaTheme="minorEastAsia" w:hAnsi="Times New Roman" w:cs="Times New Roman"/>
              <w:noProof/>
              <w:kern w:val="2"/>
              <w:lang w:val="en-US"/>
              <w14:ligatures w14:val="standardContextual"/>
              <w:rPrChange w:id="70" w:author="Nikola Karpić" w:date="2024-02-25T23:34:00Z">
                <w:rPr>
                  <w:ins w:id="71" w:author="Nikola Karpić" w:date="2024-02-25T22:24:00Z"/>
                  <w:rFonts w:asciiTheme="minorHAnsi" w:eastAsiaTheme="minorEastAsia" w:hAnsiTheme="minorHAnsi" w:cstheme="minorBidi"/>
                  <w:noProof/>
                  <w:kern w:val="2"/>
                  <w:lang w:val="en-US"/>
                  <w14:ligatures w14:val="standardContextual"/>
                </w:rPr>
              </w:rPrChange>
            </w:rPr>
          </w:pPr>
          <w:ins w:id="72" w:author="Nikola Karpić" w:date="2024-02-25T22:24:00Z">
            <w:r w:rsidRPr="0020112D">
              <w:rPr>
                <w:rStyle w:val="Hyperlink"/>
                <w:rFonts w:ascii="Times New Roman" w:hAnsi="Times New Roman" w:cs="Times New Roman"/>
                <w:noProof/>
                <w:rPrChange w:id="73" w:author="Nikola Karpić" w:date="2024-02-25T23:34:00Z">
                  <w:rPr>
                    <w:rStyle w:val="Hyperlink"/>
                    <w:noProof/>
                  </w:rPr>
                </w:rPrChange>
              </w:rPr>
              <w:fldChar w:fldCharType="begin"/>
            </w:r>
            <w:r w:rsidRPr="0020112D">
              <w:rPr>
                <w:rStyle w:val="Hyperlink"/>
                <w:rFonts w:ascii="Times New Roman" w:hAnsi="Times New Roman" w:cs="Times New Roman"/>
                <w:noProof/>
                <w:rPrChange w:id="74" w:author="Nikola Karpić" w:date="2024-02-25T23:34:00Z">
                  <w:rPr>
                    <w:rStyle w:val="Hyperlink"/>
                    <w:noProof/>
                  </w:rPr>
                </w:rPrChange>
              </w:rPr>
              <w:instrText xml:space="preserve"> </w:instrText>
            </w:r>
            <w:r w:rsidRPr="0020112D">
              <w:rPr>
                <w:rFonts w:ascii="Times New Roman" w:hAnsi="Times New Roman" w:cs="Times New Roman"/>
                <w:noProof/>
                <w:rPrChange w:id="75" w:author="Nikola Karpić" w:date="2024-02-25T23:34:00Z">
                  <w:rPr>
                    <w:noProof/>
                  </w:rPr>
                </w:rPrChange>
              </w:rPr>
              <w:instrText>HYPERLINK \l "_Toc159792262"</w:instrText>
            </w:r>
            <w:r w:rsidRPr="0020112D">
              <w:rPr>
                <w:rStyle w:val="Hyperlink"/>
                <w:rFonts w:ascii="Times New Roman" w:hAnsi="Times New Roman" w:cs="Times New Roman"/>
                <w:noProof/>
                <w:rPrChange w:id="76"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77" w:author="Nikola Karpić" w:date="2024-02-25T23:34:00Z">
                  <w:rPr>
                    <w:rStyle w:val="Hyperlink"/>
                    <w:noProof/>
                  </w:rPr>
                </w:rPrChange>
              </w:rPr>
            </w:r>
            <w:r w:rsidRPr="0020112D">
              <w:rPr>
                <w:rStyle w:val="Hyperlink"/>
                <w:rFonts w:ascii="Times New Roman" w:hAnsi="Times New Roman" w:cs="Times New Roman"/>
                <w:noProof/>
                <w:rPrChange w:id="78"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79" w:author="Nikola Karpić" w:date="2024-02-25T23:34:00Z">
                  <w:rPr>
                    <w:rStyle w:val="Hyperlink"/>
                    <w:rFonts w:cs="Times New Roman"/>
                    <w:noProof/>
                    <w:lang w:val="sr-Cyrl-BA"/>
                  </w:rPr>
                </w:rPrChange>
              </w:rPr>
              <w:t>2.1.</w:t>
            </w:r>
            <w:r w:rsidRPr="0020112D">
              <w:rPr>
                <w:rFonts w:ascii="Times New Roman" w:eastAsiaTheme="minorEastAsia" w:hAnsi="Times New Roman" w:cs="Times New Roman"/>
                <w:noProof/>
                <w:kern w:val="2"/>
                <w:lang w:val="en-US"/>
                <w14:ligatures w14:val="standardContextual"/>
                <w:rPrChange w:id="80"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81" w:author="Nikola Karpić" w:date="2024-02-25T23:34:00Z">
                  <w:rPr>
                    <w:rStyle w:val="Hyperlink"/>
                    <w:rFonts w:cs="Times New Roman"/>
                    <w:noProof/>
                    <w:lang w:val="sr-Cyrl-BA"/>
                  </w:rPr>
                </w:rPrChange>
              </w:rPr>
              <w:t>Надгледано учење</w:t>
            </w:r>
            <w:r w:rsidRPr="0020112D">
              <w:rPr>
                <w:rFonts w:ascii="Times New Roman" w:hAnsi="Times New Roman" w:cs="Times New Roman"/>
                <w:noProof/>
                <w:webHidden/>
                <w:rPrChange w:id="82" w:author="Nikola Karpić" w:date="2024-02-25T23:34:00Z">
                  <w:rPr>
                    <w:noProof/>
                    <w:webHidden/>
                  </w:rPr>
                </w:rPrChange>
              </w:rPr>
              <w:tab/>
            </w:r>
            <w:r w:rsidRPr="0020112D">
              <w:rPr>
                <w:rFonts w:ascii="Times New Roman" w:hAnsi="Times New Roman" w:cs="Times New Roman"/>
                <w:noProof/>
                <w:webHidden/>
                <w:rPrChange w:id="83" w:author="Nikola Karpić" w:date="2024-02-25T23:34:00Z">
                  <w:rPr>
                    <w:noProof/>
                    <w:webHidden/>
                  </w:rPr>
                </w:rPrChange>
              </w:rPr>
              <w:fldChar w:fldCharType="begin"/>
            </w:r>
            <w:r w:rsidRPr="0020112D">
              <w:rPr>
                <w:rFonts w:ascii="Times New Roman" w:hAnsi="Times New Roman" w:cs="Times New Roman"/>
                <w:noProof/>
                <w:webHidden/>
                <w:rPrChange w:id="84" w:author="Nikola Karpić" w:date="2024-02-25T23:34:00Z">
                  <w:rPr>
                    <w:noProof/>
                    <w:webHidden/>
                  </w:rPr>
                </w:rPrChange>
              </w:rPr>
              <w:instrText xml:space="preserve"> PAGEREF _Toc159792262 \h </w:instrText>
            </w:r>
            <w:r w:rsidRPr="0020112D">
              <w:rPr>
                <w:rFonts w:ascii="Times New Roman" w:hAnsi="Times New Roman" w:cs="Times New Roman"/>
                <w:noProof/>
                <w:webHidden/>
                <w:rPrChange w:id="85" w:author="Nikola Karpić" w:date="2024-02-25T23:34:00Z">
                  <w:rPr>
                    <w:noProof/>
                    <w:webHidden/>
                  </w:rPr>
                </w:rPrChange>
              </w:rPr>
            </w:r>
          </w:ins>
          <w:r w:rsidRPr="0020112D">
            <w:rPr>
              <w:rFonts w:ascii="Times New Roman" w:hAnsi="Times New Roman" w:cs="Times New Roman"/>
              <w:noProof/>
              <w:webHidden/>
              <w:rPrChange w:id="86" w:author="Nikola Karpić" w:date="2024-02-25T23:34:00Z">
                <w:rPr>
                  <w:noProof/>
                  <w:webHidden/>
                </w:rPr>
              </w:rPrChange>
            </w:rPr>
            <w:fldChar w:fldCharType="separate"/>
          </w:r>
          <w:ins w:id="87" w:author="Nikola Karpić" w:date="2024-02-25T22:24:00Z">
            <w:r w:rsidRPr="0020112D">
              <w:rPr>
                <w:rFonts w:ascii="Times New Roman" w:hAnsi="Times New Roman" w:cs="Times New Roman"/>
                <w:noProof/>
                <w:webHidden/>
                <w:rPrChange w:id="88" w:author="Nikola Karpić" w:date="2024-02-25T23:34:00Z">
                  <w:rPr>
                    <w:noProof/>
                    <w:webHidden/>
                  </w:rPr>
                </w:rPrChange>
              </w:rPr>
              <w:t>6</w:t>
            </w:r>
            <w:r w:rsidRPr="0020112D">
              <w:rPr>
                <w:rFonts w:ascii="Times New Roman" w:hAnsi="Times New Roman" w:cs="Times New Roman"/>
                <w:noProof/>
                <w:webHidden/>
                <w:rPrChange w:id="89" w:author="Nikola Karpić" w:date="2024-02-25T23:34:00Z">
                  <w:rPr>
                    <w:noProof/>
                    <w:webHidden/>
                  </w:rPr>
                </w:rPrChange>
              </w:rPr>
              <w:fldChar w:fldCharType="end"/>
            </w:r>
            <w:r w:rsidRPr="0020112D">
              <w:rPr>
                <w:rStyle w:val="Hyperlink"/>
                <w:rFonts w:ascii="Times New Roman" w:hAnsi="Times New Roman" w:cs="Times New Roman"/>
                <w:noProof/>
                <w:rPrChange w:id="90" w:author="Nikola Karpić" w:date="2024-02-25T23:34:00Z">
                  <w:rPr>
                    <w:rStyle w:val="Hyperlink"/>
                    <w:noProof/>
                  </w:rPr>
                </w:rPrChange>
              </w:rPr>
              <w:fldChar w:fldCharType="end"/>
            </w:r>
          </w:ins>
        </w:p>
        <w:p w14:paraId="311CE90B" w14:textId="1EE944E9" w:rsidR="000D662C" w:rsidRPr="0020112D" w:rsidRDefault="000D662C">
          <w:pPr>
            <w:pStyle w:val="TOC3"/>
            <w:tabs>
              <w:tab w:val="left" w:pos="1320"/>
              <w:tab w:val="right" w:leader="dot" w:pos="9350"/>
            </w:tabs>
            <w:rPr>
              <w:ins w:id="91" w:author="Nikola Karpić" w:date="2024-02-25T22:24:00Z"/>
              <w:rFonts w:ascii="Times New Roman" w:eastAsiaTheme="minorEastAsia" w:hAnsi="Times New Roman" w:cs="Times New Roman"/>
              <w:noProof/>
              <w:kern w:val="2"/>
              <w:lang w:val="en-US"/>
              <w14:ligatures w14:val="standardContextual"/>
              <w:rPrChange w:id="92" w:author="Nikola Karpić" w:date="2024-02-25T23:34:00Z">
                <w:rPr>
                  <w:ins w:id="93" w:author="Nikola Karpić" w:date="2024-02-25T22:24:00Z"/>
                  <w:rFonts w:asciiTheme="minorHAnsi" w:eastAsiaTheme="minorEastAsia" w:hAnsiTheme="minorHAnsi" w:cstheme="minorBidi"/>
                  <w:noProof/>
                  <w:kern w:val="2"/>
                  <w:lang w:val="en-US"/>
                  <w14:ligatures w14:val="standardContextual"/>
                </w:rPr>
              </w:rPrChange>
            </w:rPr>
          </w:pPr>
          <w:ins w:id="94" w:author="Nikola Karpić" w:date="2024-02-25T22:24:00Z">
            <w:r w:rsidRPr="0020112D">
              <w:rPr>
                <w:rStyle w:val="Hyperlink"/>
                <w:rFonts w:ascii="Times New Roman" w:hAnsi="Times New Roman" w:cs="Times New Roman"/>
                <w:noProof/>
                <w:rPrChange w:id="95" w:author="Nikola Karpić" w:date="2024-02-25T23:34:00Z">
                  <w:rPr>
                    <w:rStyle w:val="Hyperlink"/>
                    <w:noProof/>
                  </w:rPr>
                </w:rPrChange>
              </w:rPr>
              <w:fldChar w:fldCharType="begin"/>
            </w:r>
            <w:r w:rsidRPr="0020112D">
              <w:rPr>
                <w:rStyle w:val="Hyperlink"/>
                <w:rFonts w:ascii="Times New Roman" w:hAnsi="Times New Roman" w:cs="Times New Roman"/>
                <w:noProof/>
                <w:rPrChange w:id="96" w:author="Nikola Karpić" w:date="2024-02-25T23:34:00Z">
                  <w:rPr>
                    <w:rStyle w:val="Hyperlink"/>
                    <w:noProof/>
                  </w:rPr>
                </w:rPrChange>
              </w:rPr>
              <w:instrText xml:space="preserve"> </w:instrText>
            </w:r>
            <w:r w:rsidRPr="0020112D">
              <w:rPr>
                <w:rFonts w:ascii="Times New Roman" w:hAnsi="Times New Roman" w:cs="Times New Roman"/>
                <w:noProof/>
                <w:rPrChange w:id="97" w:author="Nikola Karpić" w:date="2024-02-25T23:34:00Z">
                  <w:rPr>
                    <w:noProof/>
                  </w:rPr>
                </w:rPrChange>
              </w:rPr>
              <w:instrText>HYPERLINK \l "_Toc159792263"</w:instrText>
            </w:r>
            <w:r w:rsidRPr="0020112D">
              <w:rPr>
                <w:rStyle w:val="Hyperlink"/>
                <w:rFonts w:ascii="Times New Roman" w:hAnsi="Times New Roman" w:cs="Times New Roman"/>
                <w:noProof/>
                <w:rPrChange w:id="98"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99" w:author="Nikola Karpić" w:date="2024-02-25T23:34:00Z">
                  <w:rPr>
                    <w:rStyle w:val="Hyperlink"/>
                    <w:noProof/>
                  </w:rPr>
                </w:rPrChange>
              </w:rPr>
            </w:r>
            <w:r w:rsidRPr="0020112D">
              <w:rPr>
                <w:rStyle w:val="Hyperlink"/>
                <w:rFonts w:ascii="Times New Roman" w:hAnsi="Times New Roman" w:cs="Times New Roman"/>
                <w:noProof/>
                <w:rPrChange w:id="100"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101" w:author="Nikola Karpić" w:date="2024-02-25T23:34:00Z">
                  <w:rPr>
                    <w:rStyle w:val="Hyperlink"/>
                    <w:noProof/>
                    <w:lang w:val="sr-Cyrl-BA"/>
                  </w:rPr>
                </w:rPrChange>
              </w:rPr>
              <w:t>2.1.1.</w:t>
            </w:r>
            <w:r w:rsidRPr="0020112D">
              <w:rPr>
                <w:rFonts w:ascii="Times New Roman" w:eastAsiaTheme="minorEastAsia" w:hAnsi="Times New Roman" w:cs="Times New Roman"/>
                <w:noProof/>
                <w:kern w:val="2"/>
                <w:lang w:val="en-US"/>
                <w14:ligatures w14:val="standardContextual"/>
                <w:rPrChange w:id="102"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103" w:author="Nikola Karpić" w:date="2024-02-25T23:34:00Z">
                  <w:rPr>
                    <w:rStyle w:val="Hyperlink"/>
                    <w:noProof/>
                    <w:lang w:val="sr-Cyrl-BA"/>
                  </w:rPr>
                </w:rPrChange>
              </w:rPr>
              <w:t>Класификација</w:t>
            </w:r>
            <w:r w:rsidRPr="0020112D">
              <w:rPr>
                <w:rFonts w:ascii="Times New Roman" w:hAnsi="Times New Roman" w:cs="Times New Roman"/>
                <w:noProof/>
                <w:webHidden/>
                <w:rPrChange w:id="104" w:author="Nikola Karpić" w:date="2024-02-25T23:34:00Z">
                  <w:rPr>
                    <w:noProof/>
                    <w:webHidden/>
                  </w:rPr>
                </w:rPrChange>
              </w:rPr>
              <w:tab/>
            </w:r>
            <w:r w:rsidRPr="0020112D">
              <w:rPr>
                <w:rFonts w:ascii="Times New Roman" w:hAnsi="Times New Roman" w:cs="Times New Roman"/>
                <w:noProof/>
                <w:webHidden/>
                <w:rPrChange w:id="105" w:author="Nikola Karpić" w:date="2024-02-25T23:34:00Z">
                  <w:rPr>
                    <w:noProof/>
                    <w:webHidden/>
                  </w:rPr>
                </w:rPrChange>
              </w:rPr>
              <w:fldChar w:fldCharType="begin"/>
            </w:r>
            <w:r w:rsidRPr="0020112D">
              <w:rPr>
                <w:rFonts w:ascii="Times New Roman" w:hAnsi="Times New Roman" w:cs="Times New Roman"/>
                <w:noProof/>
                <w:webHidden/>
                <w:rPrChange w:id="106" w:author="Nikola Karpić" w:date="2024-02-25T23:34:00Z">
                  <w:rPr>
                    <w:noProof/>
                    <w:webHidden/>
                  </w:rPr>
                </w:rPrChange>
              </w:rPr>
              <w:instrText xml:space="preserve"> PAGEREF _Toc159792263 \h </w:instrText>
            </w:r>
            <w:r w:rsidRPr="0020112D">
              <w:rPr>
                <w:rFonts w:ascii="Times New Roman" w:hAnsi="Times New Roman" w:cs="Times New Roman"/>
                <w:noProof/>
                <w:webHidden/>
                <w:rPrChange w:id="107" w:author="Nikola Karpić" w:date="2024-02-25T23:34:00Z">
                  <w:rPr>
                    <w:noProof/>
                    <w:webHidden/>
                  </w:rPr>
                </w:rPrChange>
              </w:rPr>
            </w:r>
          </w:ins>
          <w:r w:rsidRPr="0020112D">
            <w:rPr>
              <w:rFonts w:ascii="Times New Roman" w:hAnsi="Times New Roman" w:cs="Times New Roman"/>
              <w:noProof/>
              <w:webHidden/>
              <w:rPrChange w:id="108" w:author="Nikola Karpić" w:date="2024-02-25T23:34:00Z">
                <w:rPr>
                  <w:noProof/>
                  <w:webHidden/>
                </w:rPr>
              </w:rPrChange>
            </w:rPr>
            <w:fldChar w:fldCharType="separate"/>
          </w:r>
          <w:ins w:id="109" w:author="Nikola Karpić" w:date="2024-02-25T22:24:00Z">
            <w:r w:rsidRPr="0020112D">
              <w:rPr>
                <w:rFonts w:ascii="Times New Roman" w:hAnsi="Times New Roman" w:cs="Times New Roman"/>
                <w:noProof/>
                <w:webHidden/>
                <w:rPrChange w:id="110" w:author="Nikola Karpić" w:date="2024-02-25T23:34:00Z">
                  <w:rPr>
                    <w:noProof/>
                    <w:webHidden/>
                  </w:rPr>
                </w:rPrChange>
              </w:rPr>
              <w:t>7</w:t>
            </w:r>
            <w:r w:rsidRPr="0020112D">
              <w:rPr>
                <w:rFonts w:ascii="Times New Roman" w:hAnsi="Times New Roman" w:cs="Times New Roman"/>
                <w:noProof/>
                <w:webHidden/>
                <w:rPrChange w:id="111" w:author="Nikola Karpić" w:date="2024-02-25T23:34:00Z">
                  <w:rPr>
                    <w:noProof/>
                    <w:webHidden/>
                  </w:rPr>
                </w:rPrChange>
              </w:rPr>
              <w:fldChar w:fldCharType="end"/>
            </w:r>
            <w:r w:rsidRPr="0020112D">
              <w:rPr>
                <w:rStyle w:val="Hyperlink"/>
                <w:rFonts w:ascii="Times New Roman" w:hAnsi="Times New Roman" w:cs="Times New Roman"/>
                <w:noProof/>
                <w:rPrChange w:id="112" w:author="Nikola Karpić" w:date="2024-02-25T23:34:00Z">
                  <w:rPr>
                    <w:rStyle w:val="Hyperlink"/>
                    <w:noProof/>
                  </w:rPr>
                </w:rPrChange>
              </w:rPr>
              <w:fldChar w:fldCharType="end"/>
            </w:r>
          </w:ins>
        </w:p>
        <w:p w14:paraId="3D2525E2" w14:textId="7AF7C51D" w:rsidR="000D662C" w:rsidRPr="0020112D" w:rsidRDefault="000D662C">
          <w:pPr>
            <w:pStyle w:val="TOC3"/>
            <w:tabs>
              <w:tab w:val="left" w:pos="1320"/>
              <w:tab w:val="right" w:leader="dot" w:pos="9350"/>
            </w:tabs>
            <w:rPr>
              <w:ins w:id="113" w:author="Nikola Karpić" w:date="2024-02-25T22:24:00Z"/>
              <w:rFonts w:ascii="Times New Roman" w:eastAsiaTheme="minorEastAsia" w:hAnsi="Times New Roman" w:cs="Times New Roman"/>
              <w:noProof/>
              <w:kern w:val="2"/>
              <w:lang w:val="en-US"/>
              <w14:ligatures w14:val="standardContextual"/>
              <w:rPrChange w:id="114" w:author="Nikola Karpić" w:date="2024-02-25T23:34:00Z">
                <w:rPr>
                  <w:ins w:id="115" w:author="Nikola Karpić" w:date="2024-02-25T22:24:00Z"/>
                  <w:rFonts w:asciiTheme="minorHAnsi" w:eastAsiaTheme="minorEastAsia" w:hAnsiTheme="minorHAnsi" w:cstheme="minorBidi"/>
                  <w:noProof/>
                  <w:kern w:val="2"/>
                  <w:lang w:val="en-US"/>
                  <w14:ligatures w14:val="standardContextual"/>
                </w:rPr>
              </w:rPrChange>
            </w:rPr>
          </w:pPr>
          <w:ins w:id="116" w:author="Nikola Karpić" w:date="2024-02-25T22:24:00Z">
            <w:r w:rsidRPr="0020112D">
              <w:rPr>
                <w:rStyle w:val="Hyperlink"/>
                <w:rFonts w:ascii="Times New Roman" w:hAnsi="Times New Roman" w:cs="Times New Roman"/>
                <w:noProof/>
                <w:rPrChange w:id="117" w:author="Nikola Karpić" w:date="2024-02-25T23:34:00Z">
                  <w:rPr>
                    <w:rStyle w:val="Hyperlink"/>
                    <w:noProof/>
                  </w:rPr>
                </w:rPrChange>
              </w:rPr>
              <w:fldChar w:fldCharType="begin"/>
            </w:r>
            <w:r w:rsidRPr="0020112D">
              <w:rPr>
                <w:rStyle w:val="Hyperlink"/>
                <w:rFonts w:ascii="Times New Roman" w:hAnsi="Times New Roman" w:cs="Times New Roman"/>
                <w:noProof/>
                <w:rPrChange w:id="118" w:author="Nikola Karpić" w:date="2024-02-25T23:34:00Z">
                  <w:rPr>
                    <w:rStyle w:val="Hyperlink"/>
                    <w:noProof/>
                  </w:rPr>
                </w:rPrChange>
              </w:rPr>
              <w:instrText xml:space="preserve"> </w:instrText>
            </w:r>
            <w:r w:rsidRPr="0020112D">
              <w:rPr>
                <w:rFonts w:ascii="Times New Roman" w:hAnsi="Times New Roman" w:cs="Times New Roman"/>
                <w:noProof/>
                <w:rPrChange w:id="119" w:author="Nikola Karpić" w:date="2024-02-25T23:34:00Z">
                  <w:rPr>
                    <w:noProof/>
                  </w:rPr>
                </w:rPrChange>
              </w:rPr>
              <w:instrText>HYPERLINK \l "_Toc159792264"</w:instrText>
            </w:r>
            <w:r w:rsidRPr="0020112D">
              <w:rPr>
                <w:rStyle w:val="Hyperlink"/>
                <w:rFonts w:ascii="Times New Roman" w:hAnsi="Times New Roman" w:cs="Times New Roman"/>
                <w:noProof/>
                <w:rPrChange w:id="120"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121" w:author="Nikola Karpić" w:date="2024-02-25T23:34:00Z">
                  <w:rPr>
                    <w:rStyle w:val="Hyperlink"/>
                    <w:noProof/>
                  </w:rPr>
                </w:rPrChange>
              </w:rPr>
            </w:r>
            <w:r w:rsidRPr="0020112D">
              <w:rPr>
                <w:rStyle w:val="Hyperlink"/>
                <w:rFonts w:ascii="Times New Roman" w:hAnsi="Times New Roman" w:cs="Times New Roman"/>
                <w:noProof/>
                <w:rPrChange w:id="122"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123" w:author="Nikola Karpić" w:date="2024-02-25T23:34:00Z">
                  <w:rPr>
                    <w:rStyle w:val="Hyperlink"/>
                    <w:noProof/>
                    <w:lang w:val="sr-Cyrl-BA"/>
                  </w:rPr>
                </w:rPrChange>
              </w:rPr>
              <w:t>2.1.2.</w:t>
            </w:r>
            <w:r w:rsidRPr="0020112D">
              <w:rPr>
                <w:rFonts w:ascii="Times New Roman" w:eastAsiaTheme="minorEastAsia" w:hAnsi="Times New Roman" w:cs="Times New Roman"/>
                <w:noProof/>
                <w:kern w:val="2"/>
                <w:lang w:val="en-US"/>
                <w14:ligatures w14:val="standardContextual"/>
                <w:rPrChange w:id="124"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125" w:author="Nikola Karpić" w:date="2024-02-25T23:34:00Z">
                  <w:rPr>
                    <w:rStyle w:val="Hyperlink"/>
                    <w:noProof/>
                    <w:lang w:val="sr-Cyrl-BA"/>
                  </w:rPr>
                </w:rPrChange>
              </w:rPr>
              <w:t>Регресија</w:t>
            </w:r>
            <w:r w:rsidRPr="0020112D">
              <w:rPr>
                <w:rFonts w:ascii="Times New Roman" w:hAnsi="Times New Roman" w:cs="Times New Roman"/>
                <w:noProof/>
                <w:webHidden/>
                <w:rPrChange w:id="126" w:author="Nikola Karpić" w:date="2024-02-25T23:34:00Z">
                  <w:rPr>
                    <w:noProof/>
                    <w:webHidden/>
                  </w:rPr>
                </w:rPrChange>
              </w:rPr>
              <w:tab/>
            </w:r>
            <w:r w:rsidRPr="0020112D">
              <w:rPr>
                <w:rFonts w:ascii="Times New Roman" w:hAnsi="Times New Roman" w:cs="Times New Roman"/>
                <w:noProof/>
                <w:webHidden/>
                <w:rPrChange w:id="127" w:author="Nikola Karpić" w:date="2024-02-25T23:34:00Z">
                  <w:rPr>
                    <w:noProof/>
                    <w:webHidden/>
                  </w:rPr>
                </w:rPrChange>
              </w:rPr>
              <w:fldChar w:fldCharType="begin"/>
            </w:r>
            <w:r w:rsidRPr="0020112D">
              <w:rPr>
                <w:rFonts w:ascii="Times New Roman" w:hAnsi="Times New Roman" w:cs="Times New Roman"/>
                <w:noProof/>
                <w:webHidden/>
                <w:rPrChange w:id="128" w:author="Nikola Karpić" w:date="2024-02-25T23:34:00Z">
                  <w:rPr>
                    <w:noProof/>
                    <w:webHidden/>
                  </w:rPr>
                </w:rPrChange>
              </w:rPr>
              <w:instrText xml:space="preserve"> PAGEREF _Toc159792264 \h </w:instrText>
            </w:r>
            <w:r w:rsidRPr="0020112D">
              <w:rPr>
                <w:rFonts w:ascii="Times New Roman" w:hAnsi="Times New Roman" w:cs="Times New Roman"/>
                <w:noProof/>
                <w:webHidden/>
                <w:rPrChange w:id="129" w:author="Nikola Karpić" w:date="2024-02-25T23:34:00Z">
                  <w:rPr>
                    <w:noProof/>
                    <w:webHidden/>
                  </w:rPr>
                </w:rPrChange>
              </w:rPr>
            </w:r>
          </w:ins>
          <w:r w:rsidRPr="0020112D">
            <w:rPr>
              <w:rFonts w:ascii="Times New Roman" w:hAnsi="Times New Roman" w:cs="Times New Roman"/>
              <w:noProof/>
              <w:webHidden/>
              <w:rPrChange w:id="130" w:author="Nikola Karpić" w:date="2024-02-25T23:34:00Z">
                <w:rPr>
                  <w:noProof/>
                  <w:webHidden/>
                </w:rPr>
              </w:rPrChange>
            </w:rPr>
            <w:fldChar w:fldCharType="separate"/>
          </w:r>
          <w:ins w:id="131" w:author="Nikola Karpić" w:date="2024-02-25T22:24:00Z">
            <w:r w:rsidRPr="0020112D">
              <w:rPr>
                <w:rFonts w:ascii="Times New Roman" w:hAnsi="Times New Roman" w:cs="Times New Roman"/>
                <w:noProof/>
                <w:webHidden/>
                <w:rPrChange w:id="132" w:author="Nikola Karpić" w:date="2024-02-25T23:34:00Z">
                  <w:rPr>
                    <w:noProof/>
                    <w:webHidden/>
                  </w:rPr>
                </w:rPrChange>
              </w:rPr>
              <w:t>8</w:t>
            </w:r>
            <w:r w:rsidRPr="0020112D">
              <w:rPr>
                <w:rFonts w:ascii="Times New Roman" w:hAnsi="Times New Roman" w:cs="Times New Roman"/>
                <w:noProof/>
                <w:webHidden/>
                <w:rPrChange w:id="133" w:author="Nikola Karpić" w:date="2024-02-25T23:34:00Z">
                  <w:rPr>
                    <w:noProof/>
                    <w:webHidden/>
                  </w:rPr>
                </w:rPrChange>
              </w:rPr>
              <w:fldChar w:fldCharType="end"/>
            </w:r>
            <w:r w:rsidRPr="0020112D">
              <w:rPr>
                <w:rStyle w:val="Hyperlink"/>
                <w:rFonts w:ascii="Times New Roman" w:hAnsi="Times New Roman" w:cs="Times New Roman"/>
                <w:noProof/>
                <w:rPrChange w:id="134" w:author="Nikola Karpić" w:date="2024-02-25T23:34:00Z">
                  <w:rPr>
                    <w:rStyle w:val="Hyperlink"/>
                    <w:noProof/>
                  </w:rPr>
                </w:rPrChange>
              </w:rPr>
              <w:fldChar w:fldCharType="end"/>
            </w:r>
          </w:ins>
        </w:p>
        <w:p w14:paraId="552B359A" w14:textId="5274AB5C" w:rsidR="000D662C" w:rsidRPr="0020112D" w:rsidRDefault="000D662C">
          <w:pPr>
            <w:pStyle w:val="TOC2"/>
            <w:tabs>
              <w:tab w:val="left" w:pos="880"/>
              <w:tab w:val="right" w:leader="dot" w:pos="9350"/>
            </w:tabs>
            <w:rPr>
              <w:ins w:id="135" w:author="Nikola Karpić" w:date="2024-02-25T22:24:00Z"/>
              <w:rFonts w:ascii="Times New Roman" w:eastAsiaTheme="minorEastAsia" w:hAnsi="Times New Roman" w:cs="Times New Roman"/>
              <w:noProof/>
              <w:kern w:val="2"/>
              <w:lang w:val="en-US"/>
              <w14:ligatures w14:val="standardContextual"/>
              <w:rPrChange w:id="136" w:author="Nikola Karpić" w:date="2024-02-25T23:34:00Z">
                <w:rPr>
                  <w:ins w:id="137" w:author="Nikola Karpić" w:date="2024-02-25T22:24:00Z"/>
                  <w:rFonts w:asciiTheme="minorHAnsi" w:eastAsiaTheme="minorEastAsia" w:hAnsiTheme="minorHAnsi" w:cstheme="minorBidi"/>
                  <w:noProof/>
                  <w:kern w:val="2"/>
                  <w:lang w:val="en-US"/>
                  <w14:ligatures w14:val="standardContextual"/>
                </w:rPr>
              </w:rPrChange>
            </w:rPr>
          </w:pPr>
          <w:ins w:id="138" w:author="Nikola Karpić" w:date="2024-02-25T22:24:00Z">
            <w:r w:rsidRPr="0020112D">
              <w:rPr>
                <w:rStyle w:val="Hyperlink"/>
                <w:rFonts w:ascii="Times New Roman" w:hAnsi="Times New Roman" w:cs="Times New Roman"/>
                <w:noProof/>
                <w:rPrChange w:id="139" w:author="Nikola Karpić" w:date="2024-02-25T23:34:00Z">
                  <w:rPr>
                    <w:rStyle w:val="Hyperlink"/>
                    <w:noProof/>
                  </w:rPr>
                </w:rPrChange>
              </w:rPr>
              <w:fldChar w:fldCharType="begin"/>
            </w:r>
            <w:r w:rsidRPr="0020112D">
              <w:rPr>
                <w:rStyle w:val="Hyperlink"/>
                <w:rFonts w:ascii="Times New Roman" w:hAnsi="Times New Roman" w:cs="Times New Roman"/>
                <w:noProof/>
                <w:rPrChange w:id="140" w:author="Nikola Karpić" w:date="2024-02-25T23:34:00Z">
                  <w:rPr>
                    <w:rStyle w:val="Hyperlink"/>
                    <w:noProof/>
                  </w:rPr>
                </w:rPrChange>
              </w:rPr>
              <w:instrText xml:space="preserve"> </w:instrText>
            </w:r>
            <w:r w:rsidRPr="0020112D">
              <w:rPr>
                <w:rFonts w:ascii="Times New Roman" w:hAnsi="Times New Roman" w:cs="Times New Roman"/>
                <w:noProof/>
                <w:rPrChange w:id="141" w:author="Nikola Karpić" w:date="2024-02-25T23:34:00Z">
                  <w:rPr>
                    <w:noProof/>
                  </w:rPr>
                </w:rPrChange>
              </w:rPr>
              <w:instrText>HYPERLINK \l "_Toc159792267"</w:instrText>
            </w:r>
            <w:r w:rsidRPr="0020112D">
              <w:rPr>
                <w:rStyle w:val="Hyperlink"/>
                <w:rFonts w:ascii="Times New Roman" w:hAnsi="Times New Roman" w:cs="Times New Roman"/>
                <w:noProof/>
                <w:rPrChange w:id="142"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143" w:author="Nikola Karpić" w:date="2024-02-25T23:34:00Z">
                  <w:rPr>
                    <w:rStyle w:val="Hyperlink"/>
                    <w:noProof/>
                  </w:rPr>
                </w:rPrChange>
              </w:rPr>
            </w:r>
            <w:r w:rsidRPr="0020112D">
              <w:rPr>
                <w:rStyle w:val="Hyperlink"/>
                <w:rFonts w:ascii="Times New Roman" w:hAnsi="Times New Roman" w:cs="Times New Roman"/>
                <w:noProof/>
                <w:rPrChange w:id="144"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145" w:author="Nikola Karpić" w:date="2024-02-25T23:34:00Z">
                  <w:rPr>
                    <w:rStyle w:val="Hyperlink"/>
                    <w:rFonts w:cs="Times New Roman"/>
                    <w:noProof/>
                    <w:lang w:val="sr-Cyrl-BA"/>
                  </w:rPr>
                </w:rPrChange>
              </w:rPr>
              <w:t>2.2.</w:t>
            </w:r>
            <w:r w:rsidRPr="0020112D">
              <w:rPr>
                <w:rFonts w:ascii="Times New Roman" w:eastAsiaTheme="minorEastAsia" w:hAnsi="Times New Roman" w:cs="Times New Roman"/>
                <w:noProof/>
                <w:kern w:val="2"/>
                <w:lang w:val="en-US"/>
                <w14:ligatures w14:val="standardContextual"/>
                <w:rPrChange w:id="146"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147" w:author="Nikola Karpić" w:date="2024-02-25T23:34:00Z">
                  <w:rPr>
                    <w:rStyle w:val="Hyperlink"/>
                    <w:rFonts w:cs="Times New Roman"/>
                    <w:noProof/>
                    <w:lang w:val="sr-Cyrl-BA"/>
                  </w:rPr>
                </w:rPrChange>
              </w:rPr>
              <w:t>Ненадгледано учење</w:t>
            </w:r>
            <w:r w:rsidRPr="0020112D">
              <w:rPr>
                <w:rFonts w:ascii="Times New Roman" w:hAnsi="Times New Roman" w:cs="Times New Roman"/>
                <w:noProof/>
                <w:webHidden/>
                <w:rPrChange w:id="148" w:author="Nikola Karpić" w:date="2024-02-25T23:34:00Z">
                  <w:rPr>
                    <w:noProof/>
                    <w:webHidden/>
                  </w:rPr>
                </w:rPrChange>
              </w:rPr>
              <w:tab/>
            </w:r>
            <w:r w:rsidRPr="0020112D">
              <w:rPr>
                <w:rFonts w:ascii="Times New Roman" w:hAnsi="Times New Roman" w:cs="Times New Roman"/>
                <w:noProof/>
                <w:webHidden/>
                <w:rPrChange w:id="149" w:author="Nikola Karpić" w:date="2024-02-25T23:34:00Z">
                  <w:rPr>
                    <w:noProof/>
                    <w:webHidden/>
                  </w:rPr>
                </w:rPrChange>
              </w:rPr>
              <w:fldChar w:fldCharType="begin"/>
            </w:r>
            <w:r w:rsidRPr="0020112D">
              <w:rPr>
                <w:rFonts w:ascii="Times New Roman" w:hAnsi="Times New Roman" w:cs="Times New Roman"/>
                <w:noProof/>
                <w:webHidden/>
                <w:rPrChange w:id="150" w:author="Nikola Karpić" w:date="2024-02-25T23:34:00Z">
                  <w:rPr>
                    <w:noProof/>
                    <w:webHidden/>
                  </w:rPr>
                </w:rPrChange>
              </w:rPr>
              <w:instrText xml:space="preserve"> PAGEREF _Toc159792267 \h </w:instrText>
            </w:r>
            <w:r w:rsidRPr="0020112D">
              <w:rPr>
                <w:rFonts w:ascii="Times New Roman" w:hAnsi="Times New Roman" w:cs="Times New Roman"/>
                <w:noProof/>
                <w:webHidden/>
                <w:rPrChange w:id="151" w:author="Nikola Karpić" w:date="2024-02-25T23:34:00Z">
                  <w:rPr>
                    <w:noProof/>
                    <w:webHidden/>
                  </w:rPr>
                </w:rPrChange>
              </w:rPr>
            </w:r>
          </w:ins>
          <w:r w:rsidRPr="0020112D">
            <w:rPr>
              <w:rFonts w:ascii="Times New Roman" w:hAnsi="Times New Roman" w:cs="Times New Roman"/>
              <w:noProof/>
              <w:webHidden/>
              <w:rPrChange w:id="152" w:author="Nikola Karpić" w:date="2024-02-25T23:34:00Z">
                <w:rPr>
                  <w:noProof/>
                  <w:webHidden/>
                </w:rPr>
              </w:rPrChange>
            </w:rPr>
            <w:fldChar w:fldCharType="separate"/>
          </w:r>
          <w:ins w:id="153" w:author="Nikola Karpić" w:date="2024-02-25T22:24:00Z">
            <w:r w:rsidRPr="0020112D">
              <w:rPr>
                <w:rFonts w:ascii="Times New Roman" w:hAnsi="Times New Roman" w:cs="Times New Roman"/>
                <w:noProof/>
                <w:webHidden/>
                <w:rPrChange w:id="154" w:author="Nikola Karpić" w:date="2024-02-25T23:34:00Z">
                  <w:rPr>
                    <w:noProof/>
                    <w:webHidden/>
                  </w:rPr>
                </w:rPrChange>
              </w:rPr>
              <w:t>9</w:t>
            </w:r>
            <w:r w:rsidRPr="0020112D">
              <w:rPr>
                <w:rFonts w:ascii="Times New Roman" w:hAnsi="Times New Roman" w:cs="Times New Roman"/>
                <w:noProof/>
                <w:webHidden/>
                <w:rPrChange w:id="155" w:author="Nikola Karpić" w:date="2024-02-25T23:34:00Z">
                  <w:rPr>
                    <w:noProof/>
                    <w:webHidden/>
                  </w:rPr>
                </w:rPrChange>
              </w:rPr>
              <w:fldChar w:fldCharType="end"/>
            </w:r>
            <w:r w:rsidRPr="0020112D">
              <w:rPr>
                <w:rStyle w:val="Hyperlink"/>
                <w:rFonts w:ascii="Times New Roman" w:hAnsi="Times New Roman" w:cs="Times New Roman"/>
                <w:noProof/>
                <w:rPrChange w:id="156" w:author="Nikola Karpić" w:date="2024-02-25T23:34:00Z">
                  <w:rPr>
                    <w:rStyle w:val="Hyperlink"/>
                    <w:noProof/>
                  </w:rPr>
                </w:rPrChange>
              </w:rPr>
              <w:fldChar w:fldCharType="end"/>
            </w:r>
          </w:ins>
        </w:p>
        <w:p w14:paraId="75B4415D" w14:textId="63D7AB0B" w:rsidR="000D662C" w:rsidRPr="0020112D" w:rsidRDefault="000D662C">
          <w:pPr>
            <w:pStyle w:val="TOC3"/>
            <w:tabs>
              <w:tab w:val="left" w:pos="1320"/>
              <w:tab w:val="right" w:leader="dot" w:pos="9350"/>
            </w:tabs>
            <w:rPr>
              <w:ins w:id="157" w:author="Nikola Karpić" w:date="2024-02-25T22:24:00Z"/>
              <w:rFonts w:ascii="Times New Roman" w:eastAsiaTheme="minorEastAsia" w:hAnsi="Times New Roman" w:cs="Times New Roman"/>
              <w:noProof/>
              <w:kern w:val="2"/>
              <w:lang w:val="en-US"/>
              <w14:ligatures w14:val="standardContextual"/>
              <w:rPrChange w:id="158" w:author="Nikola Karpić" w:date="2024-02-25T23:34:00Z">
                <w:rPr>
                  <w:ins w:id="159" w:author="Nikola Karpić" w:date="2024-02-25T22:24:00Z"/>
                  <w:rFonts w:asciiTheme="minorHAnsi" w:eastAsiaTheme="minorEastAsia" w:hAnsiTheme="minorHAnsi" w:cstheme="minorBidi"/>
                  <w:noProof/>
                  <w:kern w:val="2"/>
                  <w:lang w:val="en-US"/>
                  <w14:ligatures w14:val="standardContextual"/>
                </w:rPr>
              </w:rPrChange>
            </w:rPr>
          </w:pPr>
          <w:ins w:id="160" w:author="Nikola Karpić" w:date="2024-02-25T22:24:00Z">
            <w:r w:rsidRPr="0020112D">
              <w:rPr>
                <w:rStyle w:val="Hyperlink"/>
                <w:rFonts w:ascii="Times New Roman" w:hAnsi="Times New Roman" w:cs="Times New Roman"/>
                <w:noProof/>
                <w:rPrChange w:id="161" w:author="Nikola Karpić" w:date="2024-02-25T23:34:00Z">
                  <w:rPr>
                    <w:rStyle w:val="Hyperlink"/>
                    <w:noProof/>
                  </w:rPr>
                </w:rPrChange>
              </w:rPr>
              <w:fldChar w:fldCharType="begin"/>
            </w:r>
            <w:r w:rsidRPr="0020112D">
              <w:rPr>
                <w:rStyle w:val="Hyperlink"/>
                <w:rFonts w:ascii="Times New Roman" w:hAnsi="Times New Roman" w:cs="Times New Roman"/>
                <w:noProof/>
                <w:rPrChange w:id="162" w:author="Nikola Karpić" w:date="2024-02-25T23:34:00Z">
                  <w:rPr>
                    <w:rStyle w:val="Hyperlink"/>
                    <w:noProof/>
                  </w:rPr>
                </w:rPrChange>
              </w:rPr>
              <w:instrText xml:space="preserve"> </w:instrText>
            </w:r>
            <w:r w:rsidRPr="0020112D">
              <w:rPr>
                <w:rFonts w:ascii="Times New Roman" w:hAnsi="Times New Roman" w:cs="Times New Roman"/>
                <w:noProof/>
                <w:rPrChange w:id="163" w:author="Nikola Karpić" w:date="2024-02-25T23:34:00Z">
                  <w:rPr>
                    <w:noProof/>
                  </w:rPr>
                </w:rPrChange>
              </w:rPr>
              <w:instrText>HYPERLINK \l "_Toc159792268"</w:instrText>
            </w:r>
            <w:r w:rsidRPr="0020112D">
              <w:rPr>
                <w:rStyle w:val="Hyperlink"/>
                <w:rFonts w:ascii="Times New Roman" w:hAnsi="Times New Roman" w:cs="Times New Roman"/>
                <w:noProof/>
                <w:rPrChange w:id="164"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165" w:author="Nikola Karpić" w:date="2024-02-25T23:34:00Z">
                  <w:rPr>
                    <w:rStyle w:val="Hyperlink"/>
                    <w:noProof/>
                  </w:rPr>
                </w:rPrChange>
              </w:rPr>
            </w:r>
            <w:r w:rsidRPr="0020112D">
              <w:rPr>
                <w:rStyle w:val="Hyperlink"/>
                <w:rFonts w:ascii="Times New Roman" w:hAnsi="Times New Roman" w:cs="Times New Roman"/>
                <w:noProof/>
                <w:rPrChange w:id="166"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167" w:author="Nikola Karpić" w:date="2024-02-25T23:34:00Z">
                  <w:rPr>
                    <w:rStyle w:val="Hyperlink"/>
                    <w:noProof/>
                    <w:lang w:val="sr-Cyrl-BA"/>
                  </w:rPr>
                </w:rPrChange>
              </w:rPr>
              <w:t>2.2.1.</w:t>
            </w:r>
            <w:r w:rsidRPr="0020112D">
              <w:rPr>
                <w:rFonts w:ascii="Times New Roman" w:eastAsiaTheme="minorEastAsia" w:hAnsi="Times New Roman" w:cs="Times New Roman"/>
                <w:noProof/>
                <w:kern w:val="2"/>
                <w:lang w:val="en-US"/>
                <w14:ligatures w14:val="standardContextual"/>
                <w:rPrChange w:id="168"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169" w:author="Nikola Karpić" w:date="2024-02-25T23:34:00Z">
                  <w:rPr>
                    <w:rStyle w:val="Hyperlink"/>
                    <w:noProof/>
                    <w:lang w:val="sr-Cyrl-BA"/>
                  </w:rPr>
                </w:rPrChange>
              </w:rPr>
              <w:t>Груписање</w:t>
            </w:r>
            <w:r w:rsidRPr="0020112D">
              <w:rPr>
                <w:rFonts w:ascii="Times New Roman" w:hAnsi="Times New Roman" w:cs="Times New Roman"/>
                <w:noProof/>
                <w:webHidden/>
                <w:rPrChange w:id="170" w:author="Nikola Karpić" w:date="2024-02-25T23:34:00Z">
                  <w:rPr>
                    <w:noProof/>
                    <w:webHidden/>
                  </w:rPr>
                </w:rPrChange>
              </w:rPr>
              <w:tab/>
            </w:r>
            <w:r w:rsidRPr="0020112D">
              <w:rPr>
                <w:rFonts w:ascii="Times New Roman" w:hAnsi="Times New Roman" w:cs="Times New Roman"/>
                <w:noProof/>
                <w:webHidden/>
                <w:rPrChange w:id="171" w:author="Nikola Karpić" w:date="2024-02-25T23:34:00Z">
                  <w:rPr>
                    <w:noProof/>
                    <w:webHidden/>
                  </w:rPr>
                </w:rPrChange>
              </w:rPr>
              <w:fldChar w:fldCharType="begin"/>
            </w:r>
            <w:r w:rsidRPr="0020112D">
              <w:rPr>
                <w:rFonts w:ascii="Times New Roman" w:hAnsi="Times New Roman" w:cs="Times New Roman"/>
                <w:noProof/>
                <w:webHidden/>
                <w:rPrChange w:id="172" w:author="Nikola Karpić" w:date="2024-02-25T23:34:00Z">
                  <w:rPr>
                    <w:noProof/>
                    <w:webHidden/>
                  </w:rPr>
                </w:rPrChange>
              </w:rPr>
              <w:instrText xml:space="preserve"> PAGEREF _Toc159792268 \h </w:instrText>
            </w:r>
            <w:r w:rsidRPr="0020112D">
              <w:rPr>
                <w:rFonts w:ascii="Times New Roman" w:hAnsi="Times New Roman" w:cs="Times New Roman"/>
                <w:noProof/>
                <w:webHidden/>
                <w:rPrChange w:id="173" w:author="Nikola Karpić" w:date="2024-02-25T23:34:00Z">
                  <w:rPr>
                    <w:noProof/>
                    <w:webHidden/>
                  </w:rPr>
                </w:rPrChange>
              </w:rPr>
            </w:r>
          </w:ins>
          <w:r w:rsidRPr="0020112D">
            <w:rPr>
              <w:rFonts w:ascii="Times New Roman" w:hAnsi="Times New Roman" w:cs="Times New Roman"/>
              <w:noProof/>
              <w:webHidden/>
              <w:rPrChange w:id="174" w:author="Nikola Karpić" w:date="2024-02-25T23:34:00Z">
                <w:rPr>
                  <w:noProof/>
                  <w:webHidden/>
                </w:rPr>
              </w:rPrChange>
            </w:rPr>
            <w:fldChar w:fldCharType="separate"/>
          </w:r>
          <w:ins w:id="175" w:author="Nikola Karpić" w:date="2024-02-25T22:24:00Z">
            <w:r w:rsidRPr="0020112D">
              <w:rPr>
                <w:rFonts w:ascii="Times New Roman" w:hAnsi="Times New Roman" w:cs="Times New Roman"/>
                <w:noProof/>
                <w:webHidden/>
                <w:rPrChange w:id="176" w:author="Nikola Karpić" w:date="2024-02-25T23:34:00Z">
                  <w:rPr>
                    <w:noProof/>
                    <w:webHidden/>
                  </w:rPr>
                </w:rPrChange>
              </w:rPr>
              <w:t>10</w:t>
            </w:r>
            <w:r w:rsidRPr="0020112D">
              <w:rPr>
                <w:rFonts w:ascii="Times New Roman" w:hAnsi="Times New Roman" w:cs="Times New Roman"/>
                <w:noProof/>
                <w:webHidden/>
                <w:rPrChange w:id="177" w:author="Nikola Karpić" w:date="2024-02-25T23:34:00Z">
                  <w:rPr>
                    <w:noProof/>
                    <w:webHidden/>
                  </w:rPr>
                </w:rPrChange>
              </w:rPr>
              <w:fldChar w:fldCharType="end"/>
            </w:r>
            <w:r w:rsidRPr="0020112D">
              <w:rPr>
                <w:rStyle w:val="Hyperlink"/>
                <w:rFonts w:ascii="Times New Roman" w:hAnsi="Times New Roman" w:cs="Times New Roman"/>
                <w:noProof/>
                <w:rPrChange w:id="178" w:author="Nikola Karpić" w:date="2024-02-25T23:34:00Z">
                  <w:rPr>
                    <w:rStyle w:val="Hyperlink"/>
                    <w:noProof/>
                  </w:rPr>
                </w:rPrChange>
              </w:rPr>
              <w:fldChar w:fldCharType="end"/>
            </w:r>
          </w:ins>
        </w:p>
        <w:p w14:paraId="1F3C869F" w14:textId="69F2C6AB" w:rsidR="000D662C" w:rsidRPr="0020112D" w:rsidRDefault="000D662C">
          <w:pPr>
            <w:pStyle w:val="TOC3"/>
            <w:tabs>
              <w:tab w:val="left" w:pos="1320"/>
              <w:tab w:val="right" w:leader="dot" w:pos="9350"/>
            </w:tabs>
            <w:rPr>
              <w:ins w:id="179" w:author="Nikola Karpić" w:date="2024-02-25T22:24:00Z"/>
              <w:rFonts w:ascii="Times New Roman" w:eastAsiaTheme="minorEastAsia" w:hAnsi="Times New Roman" w:cs="Times New Roman"/>
              <w:noProof/>
              <w:kern w:val="2"/>
              <w:lang w:val="en-US"/>
              <w14:ligatures w14:val="standardContextual"/>
              <w:rPrChange w:id="180" w:author="Nikola Karpić" w:date="2024-02-25T23:34:00Z">
                <w:rPr>
                  <w:ins w:id="181" w:author="Nikola Karpić" w:date="2024-02-25T22:24:00Z"/>
                  <w:rFonts w:asciiTheme="minorHAnsi" w:eastAsiaTheme="minorEastAsia" w:hAnsiTheme="minorHAnsi" w:cstheme="minorBidi"/>
                  <w:noProof/>
                  <w:kern w:val="2"/>
                  <w:lang w:val="en-US"/>
                  <w14:ligatures w14:val="standardContextual"/>
                </w:rPr>
              </w:rPrChange>
            </w:rPr>
          </w:pPr>
          <w:ins w:id="182" w:author="Nikola Karpić" w:date="2024-02-25T22:24:00Z">
            <w:r w:rsidRPr="0020112D">
              <w:rPr>
                <w:rStyle w:val="Hyperlink"/>
                <w:rFonts w:ascii="Times New Roman" w:hAnsi="Times New Roman" w:cs="Times New Roman"/>
                <w:noProof/>
                <w:rPrChange w:id="183" w:author="Nikola Karpić" w:date="2024-02-25T23:34:00Z">
                  <w:rPr>
                    <w:rStyle w:val="Hyperlink"/>
                    <w:noProof/>
                  </w:rPr>
                </w:rPrChange>
              </w:rPr>
              <w:fldChar w:fldCharType="begin"/>
            </w:r>
            <w:r w:rsidRPr="0020112D">
              <w:rPr>
                <w:rStyle w:val="Hyperlink"/>
                <w:rFonts w:ascii="Times New Roman" w:hAnsi="Times New Roman" w:cs="Times New Roman"/>
                <w:noProof/>
                <w:rPrChange w:id="184" w:author="Nikola Karpić" w:date="2024-02-25T23:34:00Z">
                  <w:rPr>
                    <w:rStyle w:val="Hyperlink"/>
                    <w:noProof/>
                  </w:rPr>
                </w:rPrChange>
              </w:rPr>
              <w:instrText xml:space="preserve"> </w:instrText>
            </w:r>
            <w:r w:rsidRPr="0020112D">
              <w:rPr>
                <w:rFonts w:ascii="Times New Roman" w:hAnsi="Times New Roman" w:cs="Times New Roman"/>
                <w:noProof/>
                <w:rPrChange w:id="185" w:author="Nikola Karpić" w:date="2024-02-25T23:34:00Z">
                  <w:rPr>
                    <w:noProof/>
                  </w:rPr>
                </w:rPrChange>
              </w:rPr>
              <w:instrText>HYPERLINK \l "_Toc159792269"</w:instrText>
            </w:r>
            <w:r w:rsidRPr="0020112D">
              <w:rPr>
                <w:rStyle w:val="Hyperlink"/>
                <w:rFonts w:ascii="Times New Roman" w:hAnsi="Times New Roman" w:cs="Times New Roman"/>
                <w:noProof/>
                <w:rPrChange w:id="186"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187" w:author="Nikola Karpić" w:date="2024-02-25T23:34:00Z">
                  <w:rPr>
                    <w:rStyle w:val="Hyperlink"/>
                    <w:noProof/>
                  </w:rPr>
                </w:rPrChange>
              </w:rPr>
            </w:r>
            <w:r w:rsidRPr="0020112D">
              <w:rPr>
                <w:rStyle w:val="Hyperlink"/>
                <w:rFonts w:ascii="Times New Roman" w:hAnsi="Times New Roman" w:cs="Times New Roman"/>
                <w:noProof/>
                <w:rPrChange w:id="188"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189" w:author="Nikola Karpić" w:date="2024-02-25T23:34:00Z">
                  <w:rPr>
                    <w:rStyle w:val="Hyperlink"/>
                    <w:noProof/>
                    <w:lang w:val="sr-Cyrl-BA"/>
                  </w:rPr>
                </w:rPrChange>
              </w:rPr>
              <w:t>2.2.2.</w:t>
            </w:r>
            <w:r w:rsidRPr="0020112D">
              <w:rPr>
                <w:rFonts w:ascii="Times New Roman" w:eastAsiaTheme="minorEastAsia" w:hAnsi="Times New Roman" w:cs="Times New Roman"/>
                <w:noProof/>
                <w:kern w:val="2"/>
                <w:lang w:val="en-US"/>
                <w14:ligatures w14:val="standardContextual"/>
                <w:rPrChange w:id="190"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191" w:author="Nikola Karpić" w:date="2024-02-25T23:34:00Z">
                  <w:rPr>
                    <w:rStyle w:val="Hyperlink"/>
                    <w:noProof/>
                    <w:lang w:val="sr-Cyrl-BA"/>
                  </w:rPr>
                </w:rPrChange>
              </w:rPr>
              <w:t>Смањење димензионалности</w:t>
            </w:r>
            <w:r w:rsidRPr="0020112D">
              <w:rPr>
                <w:rFonts w:ascii="Times New Roman" w:hAnsi="Times New Roman" w:cs="Times New Roman"/>
                <w:noProof/>
                <w:webHidden/>
                <w:rPrChange w:id="192" w:author="Nikola Karpić" w:date="2024-02-25T23:34:00Z">
                  <w:rPr>
                    <w:noProof/>
                    <w:webHidden/>
                  </w:rPr>
                </w:rPrChange>
              </w:rPr>
              <w:tab/>
            </w:r>
            <w:r w:rsidRPr="0020112D">
              <w:rPr>
                <w:rFonts w:ascii="Times New Roman" w:hAnsi="Times New Roman" w:cs="Times New Roman"/>
                <w:noProof/>
                <w:webHidden/>
                <w:rPrChange w:id="193" w:author="Nikola Karpić" w:date="2024-02-25T23:34:00Z">
                  <w:rPr>
                    <w:noProof/>
                    <w:webHidden/>
                  </w:rPr>
                </w:rPrChange>
              </w:rPr>
              <w:fldChar w:fldCharType="begin"/>
            </w:r>
            <w:r w:rsidRPr="0020112D">
              <w:rPr>
                <w:rFonts w:ascii="Times New Roman" w:hAnsi="Times New Roman" w:cs="Times New Roman"/>
                <w:noProof/>
                <w:webHidden/>
                <w:rPrChange w:id="194" w:author="Nikola Karpić" w:date="2024-02-25T23:34:00Z">
                  <w:rPr>
                    <w:noProof/>
                    <w:webHidden/>
                  </w:rPr>
                </w:rPrChange>
              </w:rPr>
              <w:instrText xml:space="preserve"> PAGEREF _Toc159792269 \h </w:instrText>
            </w:r>
            <w:r w:rsidRPr="0020112D">
              <w:rPr>
                <w:rFonts w:ascii="Times New Roman" w:hAnsi="Times New Roman" w:cs="Times New Roman"/>
                <w:noProof/>
                <w:webHidden/>
                <w:rPrChange w:id="195" w:author="Nikola Karpić" w:date="2024-02-25T23:34:00Z">
                  <w:rPr>
                    <w:noProof/>
                    <w:webHidden/>
                  </w:rPr>
                </w:rPrChange>
              </w:rPr>
            </w:r>
          </w:ins>
          <w:r w:rsidRPr="0020112D">
            <w:rPr>
              <w:rFonts w:ascii="Times New Roman" w:hAnsi="Times New Roman" w:cs="Times New Roman"/>
              <w:noProof/>
              <w:webHidden/>
              <w:rPrChange w:id="196" w:author="Nikola Karpić" w:date="2024-02-25T23:34:00Z">
                <w:rPr>
                  <w:noProof/>
                  <w:webHidden/>
                </w:rPr>
              </w:rPrChange>
            </w:rPr>
            <w:fldChar w:fldCharType="separate"/>
          </w:r>
          <w:ins w:id="197" w:author="Nikola Karpić" w:date="2024-02-25T22:24:00Z">
            <w:r w:rsidRPr="0020112D">
              <w:rPr>
                <w:rFonts w:ascii="Times New Roman" w:hAnsi="Times New Roman" w:cs="Times New Roman"/>
                <w:noProof/>
                <w:webHidden/>
                <w:rPrChange w:id="198" w:author="Nikola Karpić" w:date="2024-02-25T23:34:00Z">
                  <w:rPr>
                    <w:noProof/>
                    <w:webHidden/>
                  </w:rPr>
                </w:rPrChange>
              </w:rPr>
              <w:t>11</w:t>
            </w:r>
            <w:r w:rsidRPr="0020112D">
              <w:rPr>
                <w:rFonts w:ascii="Times New Roman" w:hAnsi="Times New Roman" w:cs="Times New Roman"/>
                <w:noProof/>
                <w:webHidden/>
                <w:rPrChange w:id="199" w:author="Nikola Karpić" w:date="2024-02-25T23:34:00Z">
                  <w:rPr>
                    <w:noProof/>
                    <w:webHidden/>
                  </w:rPr>
                </w:rPrChange>
              </w:rPr>
              <w:fldChar w:fldCharType="end"/>
            </w:r>
            <w:r w:rsidRPr="0020112D">
              <w:rPr>
                <w:rStyle w:val="Hyperlink"/>
                <w:rFonts w:ascii="Times New Roman" w:hAnsi="Times New Roman" w:cs="Times New Roman"/>
                <w:noProof/>
                <w:rPrChange w:id="200" w:author="Nikola Karpić" w:date="2024-02-25T23:34:00Z">
                  <w:rPr>
                    <w:rStyle w:val="Hyperlink"/>
                    <w:noProof/>
                  </w:rPr>
                </w:rPrChange>
              </w:rPr>
              <w:fldChar w:fldCharType="end"/>
            </w:r>
          </w:ins>
        </w:p>
        <w:p w14:paraId="700542B9" w14:textId="6D0382D0" w:rsidR="000D662C" w:rsidRPr="0020112D" w:rsidRDefault="000D662C">
          <w:pPr>
            <w:pStyle w:val="TOC3"/>
            <w:tabs>
              <w:tab w:val="left" w:pos="1320"/>
              <w:tab w:val="right" w:leader="dot" w:pos="9350"/>
            </w:tabs>
            <w:rPr>
              <w:ins w:id="201" w:author="Nikola Karpić" w:date="2024-02-25T22:24:00Z"/>
              <w:rFonts w:ascii="Times New Roman" w:eastAsiaTheme="minorEastAsia" w:hAnsi="Times New Roman" w:cs="Times New Roman"/>
              <w:noProof/>
              <w:kern w:val="2"/>
              <w:lang w:val="en-US"/>
              <w14:ligatures w14:val="standardContextual"/>
              <w:rPrChange w:id="202" w:author="Nikola Karpić" w:date="2024-02-25T23:34:00Z">
                <w:rPr>
                  <w:ins w:id="203" w:author="Nikola Karpić" w:date="2024-02-25T22:24:00Z"/>
                  <w:rFonts w:asciiTheme="minorHAnsi" w:eastAsiaTheme="minorEastAsia" w:hAnsiTheme="minorHAnsi" w:cstheme="minorBidi"/>
                  <w:noProof/>
                  <w:kern w:val="2"/>
                  <w:lang w:val="en-US"/>
                  <w14:ligatures w14:val="standardContextual"/>
                </w:rPr>
              </w:rPrChange>
            </w:rPr>
          </w:pPr>
          <w:ins w:id="204" w:author="Nikola Karpić" w:date="2024-02-25T22:24:00Z">
            <w:r w:rsidRPr="0020112D">
              <w:rPr>
                <w:rStyle w:val="Hyperlink"/>
                <w:rFonts w:ascii="Times New Roman" w:hAnsi="Times New Roman" w:cs="Times New Roman"/>
                <w:noProof/>
                <w:rPrChange w:id="205" w:author="Nikola Karpić" w:date="2024-02-25T23:34:00Z">
                  <w:rPr>
                    <w:rStyle w:val="Hyperlink"/>
                    <w:noProof/>
                  </w:rPr>
                </w:rPrChange>
              </w:rPr>
              <w:fldChar w:fldCharType="begin"/>
            </w:r>
            <w:r w:rsidRPr="0020112D">
              <w:rPr>
                <w:rStyle w:val="Hyperlink"/>
                <w:rFonts w:ascii="Times New Roman" w:hAnsi="Times New Roman" w:cs="Times New Roman"/>
                <w:noProof/>
                <w:rPrChange w:id="206" w:author="Nikola Karpić" w:date="2024-02-25T23:34:00Z">
                  <w:rPr>
                    <w:rStyle w:val="Hyperlink"/>
                    <w:noProof/>
                  </w:rPr>
                </w:rPrChange>
              </w:rPr>
              <w:instrText xml:space="preserve"> </w:instrText>
            </w:r>
            <w:r w:rsidRPr="0020112D">
              <w:rPr>
                <w:rFonts w:ascii="Times New Roman" w:hAnsi="Times New Roman" w:cs="Times New Roman"/>
                <w:noProof/>
                <w:rPrChange w:id="207" w:author="Nikola Karpić" w:date="2024-02-25T23:34:00Z">
                  <w:rPr>
                    <w:noProof/>
                  </w:rPr>
                </w:rPrChange>
              </w:rPr>
              <w:instrText>HYPERLINK \l "_Toc159792272"</w:instrText>
            </w:r>
            <w:r w:rsidRPr="0020112D">
              <w:rPr>
                <w:rStyle w:val="Hyperlink"/>
                <w:rFonts w:ascii="Times New Roman" w:hAnsi="Times New Roman" w:cs="Times New Roman"/>
                <w:noProof/>
                <w:rPrChange w:id="208"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209" w:author="Nikola Karpić" w:date="2024-02-25T23:34:00Z">
                  <w:rPr>
                    <w:rStyle w:val="Hyperlink"/>
                    <w:noProof/>
                  </w:rPr>
                </w:rPrChange>
              </w:rPr>
            </w:r>
            <w:r w:rsidRPr="0020112D">
              <w:rPr>
                <w:rStyle w:val="Hyperlink"/>
                <w:rFonts w:ascii="Times New Roman" w:hAnsi="Times New Roman" w:cs="Times New Roman"/>
                <w:noProof/>
                <w:rPrChange w:id="210"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211" w:author="Nikola Karpić" w:date="2024-02-25T23:34:00Z">
                  <w:rPr>
                    <w:rStyle w:val="Hyperlink"/>
                    <w:noProof/>
                    <w:lang w:val="sr-Cyrl-BA"/>
                  </w:rPr>
                </w:rPrChange>
              </w:rPr>
              <w:t>2.2.3.</w:t>
            </w:r>
            <w:r w:rsidRPr="0020112D">
              <w:rPr>
                <w:rFonts w:ascii="Times New Roman" w:eastAsiaTheme="minorEastAsia" w:hAnsi="Times New Roman" w:cs="Times New Roman"/>
                <w:noProof/>
                <w:kern w:val="2"/>
                <w:lang w:val="en-US"/>
                <w14:ligatures w14:val="standardContextual"/>
                <w:rPrChange w:id="212"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213" w:author="Nikola Karpić" w:date="2024-02-25T23:34:00Z">
                  <w:rPr>
                    <w:rStyle w:val="Hyperlink"/>
                    <w:noProof/>
                    <w:lang w:val="sr-Cyrl-BA"/>
                  </w:rPr>
                </w:rPrChange>
              </w:rPr>
              <w:t>Учење уз подстицај</w:t>
            </w:r>
            <w:r w:rsidRPr="0020112D">
              <w:rPr>
                <w:rFonts w:ascii="Times New Roman" w:hAnsi="Times New Roman" w:cs="Times New Roman"/>
                <w:noProof/>
                <w:webHidden/>
                <w:rPrChange w:id="214" w:author="Nikola Karpić" w:date="2024-02-25T23:34:00Z">
                  <w:rPr>
                    <w:noProof/>
                    <w:webHidden/>
                  </w:rPr>
                </w:rPrChange>
              </w:rPr>
              <w:tab/>
            </w:r>
            <w:r w:rsidRPr="0020112D">
              <w:rPr>
                <w:rFonts w:ascii="Times New Roman" w:hAnsi="Times New Roman" w:cs="Times New Roman"/>
                <w:noProof/>
                <w:webHidden/>
                <w:rPrChange w:id="215" w:author="Nikola Karpić" w:date="2024-02-25T23:34:00Z">
                  <w:rPr>
                    <w:noProof/>
                    <w:webHidden/>
                  </w:rPr>
                </w:rPrChange>
              </w:rPr>
              <w:fldChar w:fldCharType="begin"/>
            </w:r>
            <w:r w:rsidRPr="0020112D">
              <w:rPr>
                <w:rFonts w:ascii="Times New Roman" w:hAnsi="Times New Roman" w:cs="Times New Roman"/>
                <w:noProof/>
                <w:webHidden/>
                <w:rPrChange w:id="216" w:author="Nikola Karpić" w:date="2024-02-25T23:34:00Z">
                  <w:rPr>
                    <w:noProof/>
                    <w:webHidden/>
                  </w:rPr>
                </w:rPrChange>
              </w:rPr>
              <w:instrText xml:space="preserve"> PAGEREF _Toc159792272 \h </w:instrText>
            </w:r>
            <w:r w:rsidRPr="0020112D">
              <w:rPr>
                <w:rFonts w:ascii="Times New Roman" w:hAnsi="Times New Roman" w:cs="Times New Roman"/>
                <w:noProof/>
                <w:webHidden/>
                <w:rPrChange w:id="217" w:author="Nikola Karpić" w:date="2024-02-25T23:34:00Z">
                  <w:rPr>
                    <w:noProof/>
                    <w:webHidden/>
                  </w:rPr>
                </w:rPrChange>
              </w:rPr>
            </w:r>
          </w:ins>
          <w:r w:rsidRPr="0020112D">
            <w:rPr>
              <w:rFonts w:ascii="Times New Roman" w:hAnsi="Times New Roman" w:cs="Times New Roman"/>
              <w:noProof/>
              <w:webHidden/>
              <w:rPrChange w:id="218" w:author="Nikola Karpić" w:date="2024-02-25T23:34:00Z">
                <w:rPr>
                  <w:noProof/>
                  <w:webHidden/>
                </w:rPr>
              </w:rPrChange>
            </w:rPr>
            <w:fldChar w:fldCharType="separate"/>
          </w:r>
          <w:ins w:id="219" w:author="Nikola Karpić" w:date="2024-02-25T22:24:00Z">
            <w:r w:rsidRPr="0020112D">
              <w:rPr>
                <w:rFonts w:ascii="Times New Roman" w:hAnsi="Times New Roman" w:cs="Times New Roman"/>
                <w:noProof/>
                <w:webHidden/>
                <w:rPrChange w:id="220" w:author="Nikola Karpić" w:date="2024-02-25T23:34:00Z">
                  <w:rPr>
                    <w:noProof/>
                    <w:webHidden/>
                  </w:rPr>
                </w:rPrChange>
              </w:rPr>
              <w:t>12</w:t>
            </w:r>
            <w:r w:rsidRPr="0020112D">
              <w:rPr>
                <w:rFonts w:ascii="Times New Roman" w:hAnsi="Times New Roman" w:cs="Times New Roman"/>
                <w:noProof/>
                <w:webHidden/>
                <w:rPrChange w:id="221" w:author="Nikola Karpić" w:date="2024-02-25T23:34:00Z">
                  <w:rPr>
                    <w:noProof/>
                    <w:webHidden/>
                  </w:rPr>
                </w:rPrChange>
              </w:rPr>
              <w:fldChar w:fldCharType="end"/>
            </w:r>
            <w:r w:rsidRPr="0020112D">
              <w:rPr>
                <w:rStyle w:val="Hyperlink"/>
                <w:rFonts w:ascii="Times New Roman" w:hAnsi="Times New Roman" w:cs="Times New Roman"/>
                <w:noProof/>
                <w:rPrChange w:id="222" w:author="Nikola Karpić" w:date="2024-02-25T23:34:00Z">
                  <w:rPr>
                    <w:rStyle w:val="Hyperlink"/>
                    <w:noProof/>
                  </w:rPr>
                </w:rPrChange>
              </w:rPr>
              <w:fldChar w:fldCharType="end"/>
            </w:r>
          </w:ins>
        </w:p>
        <w:p w14:paraId="14DD9F8E" w14:textId="0B6A095A" w:rsidR="000D662C" w:rsidRPr="0020112D" w:rsidRDefault="000D662C" w:rsidP="000D662C">
          <w:pPr>
            <w:pStyle w:val="TOC1"/>
            <w:rPr>
              <w:ins w:id="223" w:author="Nikola Karpić" w:date="2024-02-25T22:24:00Z"/>
              <w:rFonts w:ascii="Times New Roman" w:eastAsiaTheme="minorEastAsia" w:hAnsi="Times New Roman" w:cs="Times New Roman"/>
              <w:noProof/>
              <w:kern w:val="2"/>
              <w:lang w:val="en-US"/>
              <w14:ligatures w14:val="standardContextual"/>
              <w:rPrChange w:id="224" w:author="Nikola Karpić" w:date="2024-02-25T23:34:00Z">
                <w:rPr>
                  <w:ins w:id="225" w:author="Nikola Karpić" w:date="2024-02-25T22:24:00Z"/>
                  <w:rFonts w:asciiTheme="minorHAnsi" w:eastAsiaTheme="minorEastAsia" w:hAnsiTheme="minorHAnsi" w:cstheme="minorBidi"/>
                  <w:noProof/>
                  <w:kern w:val="2"/>
                  <w:lang w:val="en-US"/>
                  <w14:ligatures w14:val="standardContextual"/>
                </w:rPr>
              </w:rPrChange>
            </w:rPr>
            <w:pPrChange w:id="226" w:author="Nikola Karpić" w:date="2024-02-25T22:24:00Z">
              <w:pPr>
                <w:pStyle w:val="TOC1"/>
                <w:tabs>
                  <w:tab w:val="left" w:pos="440"/>
                  <w:tab w:val="right" w:leader="dot" w:pos="9350"/>
                </w:tabs>
              </w:pPr>
            </w:pPrChange>
          </w:pPr>
          <w:ins w:id="227" w:author="Nikola Karpić" w:date="2024-02-25T22:24:00Z">
            <w:r w:rsidRPr="0020112D">
              <w:rPr>
                <w:rStyle w:val="Hyperlink"/>
                <w:rFonts w:ascii="Times New Roman" w:hAnsi="Times New Roman" w:cs="Times New Roman"/>
                <w:noProof/>
                <w:rPrChange w:id="228" w:author="Nikola Karpić" w:date="2024-02-25T23:34:00Z">
                  <w:rPr>
                    <w:rStyle w:val="Hyperlink"/>
                    <w:noProof/>
                  </w:rPr>
                </w:rPrChange>
              </w:rPr>
              <w:fldChar w:fldCharType="begin"/>
            </w:r>
            <w:r w:rsidRPr="0020112D">
              <w:rPr>
                <w:rStyle w:val="Hyperlink"/>
                <w:rFonts w:ascii="Times New Roman" w:hAnsi="Times New Roman" w:cs="Times New Roman"/>
                <w:noProof/>
                <w:rPrChange w:id="229" w:author="Nikola Karpić" w:date="2024-02-25T23:34:00Z">
                  <w:rPr>
                    <w:rStyle w:val="Hyperlink"/>
                    <w:noProof/>
                  </w:rPr>
                </w:rPrChange>
              </w:rPr>
              <w:instrText xml:space="preserve"> </w:instrText>
            </w:r>
            <w:r w:rsidRPr="0020112D">
              <w:rPr>
                <w:rFonts w:ascii="Times New Roman" w:hAnsi="Times New Roman" w:cs="Times New Roman"/>
                <w:noProof/>
                <w:rPrChange w:id="230" w:author="Nikola Karpić" w:date="2024-02-25T23:34:00Z">
                  <w:rPr>
                    <w:noProof/>
                  </w:rPr>
                </w:rPrChange>
              </w:rPr>
              <w:instrText>HYPERLINK \l "_Toc159792273"</w:instrText>
            </w:r>
            <w:r w:rsidRPr="0020112D">
              <w:rPr>
                <w:rStyle w:val="Hyperlink"/>
                <w:rFonts w:ascii="Times New Roman" w:hAnsi="Times New Roman" w:cs="Times New Roman"/>
                <w:noProof/>
                <w:rPrChange w:id="231"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232" w:author="Nikola Karpić" w:date="2024-02-25T23:34:00Z">
                  <w:rPr>
                    <w:rStyle w:val="Hyperlink"/>
                    <w:noProof/>
                  </w:rPr>
                </w:rPrChange>
              </w:rPr>
            </w:r>
            <w:r w:rsidRPr="0020112D">
              <w:rPr>
                <w:rStyle w:val="Hyperlink"/>
                <w:rFonts w:ascii="Times New Roman" w:hAnsi="Times New Roman" w:cs="Times New Roman"/>
                <w:noProof/>
                <w:rPrChange w:id="233"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234" w:author="Nikola Karpić" w:date="2024-02-25T23:34:00Z">
                  <w:rPr>
                    <w:rStyle w:val="Hyperlink"/>
                    <w:rFonts w:cs="Times New Roman"/>
                    <w:noProof/>
                    <w:lang w:val="sr-Cyrl-BA"/>
                  </w:rPr>
                </w:rPrChange>
              </w:rPr>
              <w:t>3.</w:t>
            </w:r>
            <w:r w:rsidRPr="0020112D">
              <w:rPr>
                <w:rFonts w:ascii="Times New Roman" w:eastAsiaTheme="minorEastAsia" w:hAnsi="Times New Roman" w:cs="Times New Roman"/>
                <w:noProof/>
                <w:kern w:val="2"/>
                <w:lang w:val="en-US"/>
                <w14:ligatures w14:val="standardContextual"/>
                <w:rPrChange w:id="235"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236" w:author="Nikola Karpić" w:date="2024-02-25T23:34:00Z">
                  <w:rPr>
                    <w:rStyle w:val="Hyperlink"/>
                    <w:rFonts w:cs="Times New Roman"/>
                    <w:noProof/>
                    <w:lang w:val="sr-Cyrl-BA"/>
                  </w:rPr>
                </w:rPrChange>
              </w:rPr>
              <w:t>Процес машинског учења</w:t>
            </w:r>
            <w:r w:rsidRPr="0020112D">
              <w:rPr>
                <w:rFonts w:ascii="Times New Roman" w:hAnsi="Times New Roman" w:cs="Times New Roman"/>
                <w:noProof/>
                <w:webHidden/>
                <w:rPrChange w:id="237" w:author="Nikola Karpić" w:date="2024-02-25T23:34:00Z">
                  <w:rPr>
                    <w:noProof/>
                    <w:webHidden/>
                  </w:rPr>
                </w:rPrChange>
              </w:rPr>
              <w:tab/>
            </w:r>
            <w:r w:rsidRPr="0020112D">
              <w:rPr>
                <w:rFonts w:ascii="Times New Roman" w:hAnsi="Times New Roman" w:cs="Times New Roman"/>
                <w:noProof/>
                <w:webHidden/>
                <w:rPrChange w:id="238" w:author="Nikola Karpić" w:date="2024-02-25T23:34:00Z">
                  <w:rPr>
                    <w:noProof/>
                    <w:webHidden/>
                  </w:rPr>
                </w:rPrChange>
              </w:rPr>
              <w:fldChar w:fldCharType="begin"/>
            </w:r>
            <w:r w:rsidRPr="0020112D">
              <w:rPr>
                <w:rFonts w:ascii="Times New Roman" w:hAnsi="Times New Roman" w:cs="Times New Roman"/>
                <w:noProof/>
                <w:webHidden/>
                <w:rPrChange w:id="239" w:author="Nikola Karpić" w:date="2024-02-25T23:34:00Z">
                  <w:rPr>
                    <w:noProof/>
                    <w:webHidden/>
                  </w:rPr>
                </w:rPrChange>
              </w:rPr>
              <w:instrText xml:space="preserve"> PAGEREF _Toc159792273 \h </w:instrText>
            </w:r>
            <w:r w:rsidRPr="0020112D">
              <w:rPr>
                <w:rFonts w:ascii="Times New Roman" w:hAnsi="Times New Roman" w:cs="Times New Roman"/>
                <w:noProof/>
                <w:webHidden/>
                <w:rPrChange w:id="240" w:author="Nikola Karpić" w:date="2024-02-25T23:34:00Z">
                  <w:rPr>
                    <w:noProof/>
                    <w:webHidden/>
                  </w:rPr>
                </w:rPrChange>
              </w:rPr>
            </w:r>
          </w:ins>
          <w:r w:rsidRPr="0020112D">
            <w:rPr>
              <w:rFonts w:ascii="Times New Roman" w:hAnsi="Times New Roman" w:cs="Times New Roman"/>
              <w:noProof/>
              <w:webHidden/>
              <w:rPrChange w:id="241" w:author="Nikola Karpić" w:date="2024-02-25T23:34:00Z">
                <w:rPr>
                  <w:noProof/>
                  <w:webHidden/>
                </w:rPr>
              </w:rPrChange>
            </w:rPr>
            <w:fldChar w:fldCharType="separate"/>
          </w:r>
          <w:ins w:id="242" w:author="Nikola Karpić" w:date="2024-02-25T22:24:00Z">
            <w:r w:rsidRPr="0020112D">
              <w:rPr>
                <w:rFonts w:ascii="Times New Roman" w:hAnsi="Times New Roman" w:cs="Times New Roman"/>
                <w:noProof/>
                <w:webHidden/>
                <w:rPrChange w:id="243" w:author="Nikola Karpić" w:date="2024-02-25T23:34:00Z">
                  <w:rPr>
                    <w:noProof/>
                    <w:webHidden/>
                  </w:rPr>
                </w:rPrChange>
              </w:rPr>
              <w:t>14</w:t>
            </w:r>
            <w:r w:rsidRPr="0020112D">
              <w:rPr>
                <w:rFonts w:ascii="Times New Roman" w:hAnsi="Times New Roman" w:cs="Times New Roman"/>
                <w:noProof/>
                <w:webHidden/>
                <w:rPrChange w:id="244" w:author="Nikola Karpić" w:date="2024-02-25T23:34:00Z">
                  <w:rPr>
                    <w:noProof/>
                    <w:webHidden/>
                  </w:rPr>
                </w:rPrChange>
              </w:rPr>
              <w:fldChar w:fldCharType="end"/>
            </w:r>
            <w:r w:rsidRPr="0020112D">
              <w:rPr>
                <w:rStyle w:val="Hyperlink"/>
                <w:rFonts w:ascii="Times New Roman" w:hAnsi="Times New Roman" w:cs="Times New Roman"/>
                <w:noProof/>
                <w:rPrChange w:id="245" w:author="Nikola Karpić" w:date="2024-02-25T23:34:00Z">
                  <w:rPr>
                    <w:rStyle w:val="Hyperlink"/>
                    <w:noProof/>
                  </w:rPr>
                </w:rPrChange>
              </w:rPr>
              <w:fldChar w:fldCharType="end"/>
            </w:r>
          </w:ins>
        </w:p>
        <w:p w14:paraId="153ED73E" w14:textId="26A6FCB7" w:rsidR="000D662C" w:rsidRPr="0020112D" w:rsidRDefault="000D662C">
          <w:pPr>
            <w:pStyle w:val="TOC2"/>
            <w:tabs>
              <w:tab w:val="left" w:pos="880"/>
              <w:tab w:val="right" w:leader="dot" w:pos="9350"/>
            </w:tabs>
            <w:rPr>
              <w:ins w:id="246" w:author="Nikola Karpić" w:date="2024-02-25T22:24:00Z"/>
              <w:rFonts w:ascii="Times New Roman" w:eastAsiaTheme="minorEastAsia" w:hAnsi="Times New Roman" w:cs="Times New Roman"/>
              <w:noProof/>
              <w:kern w:val="2"/>
              <w:lang w:val="en-US"/>
              <w14:ligatures w14:val="standardContextual"/>
              <w:rPrChange w:id="247" w:author="Nikola Karpić" w:date="2024-02-25T23:34:00Z">
                <w:rPr>
                  <w:ins w:id="248" w:author="Nikola Karpić" w:date="2024-02-25T22:24:00Z"/>
                  <w:rFonts w:asciiTheme="minorHAnsi" w:eastAsiaTheme="minorEastAsia" w:hAnsiTheme="minorHAnsi" w:cstheme="minorBidi"/>
                  <w:noProof/>
                  <w:kern w:val="2"/>
                  <w:lang w:val="en-US"/>
                  <w14:ligatures w14:val="standardContextual"/>
                </w:rPr>
              </w:rPrChange>
            </w:rPr>
          </w:pPr>
          <w:ins w:id="249" w:author="Nikola Karpić" w:date="2024-02-25T22:24:00Z">
            <w:r w:rsidRPr="0020112D">
              <w:rPr>
                <w:rStyle w:val="Hyperlink"/>
                <w:rFonts w:ascii="Times New Roman" w:hAnsi="Times New Roman" w:cs="Times New Roman"/>
                <w:noProof/>
                <w:rPrChange w:id="250" w:author="Nikola Karpić" w:date="2024-02-25T23:34:00Z">
                  <w:rPr>
                    <w:rStyle w:val="Hyperlink"/>
                    <w:noProof/>
                  </w:rPr>
                </w:rPrChange>
              </w:rPr>
              <w:fldChar w:fldCharType="begin"/>
            </w:r>
            <w:r w:rsidRPr="0020112D">
              <w:rPr>
                <w:rStyle w:val="Hyperlink"/>
                <w:rFonts w:ascii="Times New Roman" w:hAnsi="Times New Roman" w:cs="Times New Roman"/>
                <w:noProof/>
                <w:rPrChange w:id="251" w:author="Nikola Karpić" w:date="2024-02-25T23:34:00Z">
                  <w:rPr>
                    <w:rStyle w:val="Hyperlink"/>
                    <w:noProof/>
                  </w:rPr>
                </w:rPrChange>
              </w:rPr>
              <w:instrText xml:space="preserve"> </w:instrText>
            </w:r>
            <w:r w:rsidRPr="0020112D">
              <w:rPr>
                <w:rFonts w:ascii="Times New Roman" w:hAnsi="Times New Roman" w:cs="Times New Roman"/>
                <w:noProof/>
                <w:rPrChange w:id="252" w:author="Nikola Karpić" w:date="2024-02-25T23:34:00Z">
                  <w:rPr>
                    <w:noProof/>
                  </w:rPr>
                </w:rPrChange>
              </w:rPr>
              <w:instrText>HYPERLINK \l "_Toc159792274"</w:instrText>
            </w:r>
            <w:r w:rsidRPr="0020112D">
              <w:rPr>
                <w:rStyle w:val="Hyperlink"/>
                <w:rFonts w:ascii="Times New Roman" w:hAnsi="Times New Roman" w:cs="Times New Roman"/>
                <w:noProof/>
                <w:rPrChange w:id="253"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254" w:author="Nikola Karpić" w:date="2024-02-25T23:34:00Z">
                  <w:rPr>
                    <w:rStyle w:val="Hyperlink"/>
                    <w:noProof/>
                  </w:rPr>
                </w:rPrChange>
              </w:rPr>
            </w:r>
            <w:r w:rsidRPr="0020112D">
              <w:rPr>
                <w:rStyle w:val="Hyperlink"/>
                <w:rFonts w:ascii="Times New Roman" w:hAnsi="Times New Roman" w:cs="Times New Roman"/>
                <w:noProof/>
                <w:rPrChange w:id="255"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256" w:author="Nikola Karpić" w:date="2024-02-25T23:34:00Z">
                  <w:rPr>
                    <w:rStyle w:val="Hyperlink"/>
                    <w:rFonts w:cs="Times New Roman"/>
                    <w:noProof/>
                    <w:lang w:val="sr-Cyrl-BA"/>
                  </w:rPr>
                </w:rPrChange>
              </w:rPr>
              <w:t>3.1.</w:t>
            </w:r>
            <w:r w:rsidRPr="0020112D">
              <w:rPr>
                <w:rFonts w:ascii="Times New Roman" w:eastAsiaTheme="minorEastAsia" w:hAnsi="Times New Roman" w:cs="Times New Roman"/>
                <w:noProof/>
                <w:kern w:val="2"/>
                <w:lang w:val="en-US"/>
                <w14:ligatures w14:val="standardContextual"/>
                <w:rPrChange w:id="257"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258" w:author="Nikola Karpić" w:date="2024-02-25T23:34:00Z">
                  <w:rPr>
                    <w:rStyle w:val="Hyperlink"/>
                    <w:rFonts w:cs="Times New Roman"/>
                    <w:noProof/>
                    <w:lang w:val="sr-Cyrl-BA"/>
                  </w:rPr>
                </w:rPrChange>
              </w:rPr>
              <w:t>Дефинисање проблема</w:t>
            </w:r>
            <w:r w:rsidRPr="0020112D">
              <w:rPr>
                <w:rFonts w:ascii="Times New Roman" w:hAnsi="Times New Roman" w:cs="Times New Roman"/>
                <w:noProof/>
                <w:webHidden/>
                <w:rPrChange w:id="259" w:author="Nikola Karpić" w:date="2024-02-25T23:34:00Z">
                  <w:rPr>
                    <w:noProof/>
                    <w:webHidden/>
                  </w:rPr>
                </w:rPrChange>
              </w:rPr>
              <w:tab/>
            </w:r>
            <w:r w:rsidRPr="0020112D">
              <w:rPr>
                <w:rFonts w:ascii="Times New Roman" w:hAnsi="Times New Roman" w:cs="Times New Roman"/>
                <w:noProof/>
                <w:webHidden/>
                <w:rPrChange w:id="260" w:author="Nikola Karpić" w:date="2024-02-25T23:34:00Z">
                  <w:rPr>
                    <w:noProof/>
                    <w:webHidden/>
                  </w:rPr>
                </w:rPrChange>
              </w:rPr>
              <w:fldChar w:fldCharType="begin"/>
            </w:r>
            <w:r w:rsidRPr="0020112D">
              <w:rPr>
                <w:rFonts w:ascii="Times New Roman" w:hAnsi="Times New Roman" w:cs="Times New Roman"/>
                <w:noProof/>
                <w:webHidden/>
                <w:rPrChange w:id="261" w:author="Nikola Karpić" w:date="2024-02-25T23:34:00Z">
                  <w:rPr>
                    <w:noProof/>
                    <w:webHidden/>
                  </w:rPr>
                </w:rPrChange>
              </w:rPr>
              <w:instrText xml:space="preserve"> PAGEREF _Toc159792274 \h </w:instrText>
            </w:r>
            <w:r w:rsidRPr="0020112D">
              <w:rPr>
                <w:rFonts w:ascii="Times New Roman" w:hAnsi="Times New Roman" w:cs="Times New Roman"/>
                <w:noProof/>
                <w:webHidden/>
                <w:rPrChange w:id="262" w:author="Nikola Karpić" w:date="2024-02-25T23:34:00Z">
                  <w:rPr>
                    <w:noProof/>
                    <w:webHidden/>
                  </w:rPr>
                </w:rPrChange>
              </w:rPr>
            </w:r>
          </w:ins>
          <w:r w:rsidRPr="0020112D">
            <w:rPr>
              <w:rFonts w:ascii="Times New Roman" w:hAnsi="Times New Roman" w:cs="Times New Roman"/>
              <w:noProof/>
              <w:webHidden/>
              <w:rPrChange w:id="263" w:author="Nikola Karpić" w:date="2024-02-25T23:34:00Z">
                <w:rPr>
                  <w:noProof/>
                  <w:webHidden/>
                </w:rPr>
              </w:rPrChange>
            </w:rPr>
            <w:fldChar w:fldCharType="separate"/>
          </w:r>
          <w:ins w:id="264" w:author="Nikola Karpić" w:date="2024-02-25T22:24:00Z">
            <w:r w:rsidRPr="0020112D">
              <w:rPr>
                <w:rFonts w:ascii="Times New Roman" w:hAnsi="Times New Roman" w:cs="Times New Roman"/>
                <w:noProof/>
                <w:webHidden/>
                <w:rPrChange w:id="265" w:author="Nikola Karpić" w:date="2024-02-25T23:34:00Z">
                  <w:rPr>
                    <w:noProof/>
                    <w:webHidden/>
                  </w:rPr>
                </w:rPrChange>
              </w:rPr>
              <w:t>14</w:t>
            </w:r>
            <w:r w:rsidRPr="0020112D">
              <w:rPr>
                <w:rFonts w:ascii="Times New Roman" w:hAnsi="Times New Roman" w:cs="Times New Roman"/>
                <w:noProof/>
                <w:webHidden/>
                <w:rPrChange w:id="266" w:author="Nikola Karpić" w:date="2024-02-25T23:34:00Z">
                  <w:rPr>
                    <w:noProof/>
                    <w:webHidden/>
                  </w:rPr>
                </w:rPrChange>
              </w:rPr>
              <w:fldChar w:fldCharType="end"/>
            </w:r>
            <w:r w:rsidRPr="0020112D">
              <w:rPr>
                <w:rStyle w:val="Hyperlink"/>
                <w:rFonts w:ascii="Times New Roman" w:hAnsi="Times New Roman" w:cs="Times New Roman"/>
                <w:noProof/>
                <w:rPrChange w:id="267" w:author="Nikola Karpić" w:date="2024-02-25T23:34:00Z">
                  <w:rPr>
                    <w:rStyle w:val="Hyperlink"/>
                    <w:noProof/>
                  </w:rPr>
                </w:rPrChange>
              </w:rPr>
              <w:fldChar w:fldCharType="end"/>
            </w:r>
          </w:ins>
        </w:p>
        <w:p w14:paraId="26D41208" w14:textId="0F6589AF" w:rsidR="000D662C" w:rsidRPr="0020112D" w:rsidRDefault="000D662C">
          <w:pPr>
            <w:pStyle w:val="TOC2"/>
            <w:tabs>
              <w:tab w:val="left" w:pos="880"/>
              <w:tab w:val="right" w:leader="dot" w:pos="9350"/>
            </w:tabs>
            <w:rPr>
              <w:ins w:id="268" w:author="Nikola Karpić" w:date="2024-02-25T22:24:00Z"/>
              <w:rFonts w:ascii="Times New Roman" w:eastAsiaTheme="minorEastAsia" w:hAnsi="Times New Roman" w:cs="Times New Roman"/>
              <w:noProof/>
              <w:kern w:val="2"/>
              <w:lang w:val="en-US"/>
              <w14:ligatures w14:val="standardContextual"/>
              <w:rPrChange w:id="269" w:author="Nikola Karpić" w:date="2024-02-25T23:34:00Z">
                <w:rPr>
                  <w:ins w:id="270" w:author="Nikola Karpić" w:date="2024-02-25T22:24:00Z"/>
                  <w:rFonts w:asciiTheme="minorHAnsi" w:eastAsiaTheme="minorEastAsia" w:hAnsiTheme="minorHAnsi" w:cstheme="minorBidi"/>
                  <w:noProof/>
                  <w:kern w:val="2"/>
                  <w:lang w:val="en-US"/>
                  <w14:ligatures w14:val="standardContextual"/>
                </w:rPr>
              </w:rPrChange>
            </w:rPr>
          </w:pPr>
          <w:ins w:id="271" w:author="Nikola Karpić" w:date="2024-02-25T22:24:00Z">
            <w:r w:rsidRPr="0020112D">
              <w:rPr>
                <w:rStyle w:val="Hyperlink"/>
                <w:rFonts w:ascii="Times New Roman" w:hAnsi="Times New Roman" w:cs="Times New Roman"/>
                <w:noProof/>
                <w:rPrChange w:id="272" w:author="Nikola Karpić" w:date="2024-02-25T23:34:00Z">
                  <w:rPr>
                    <w:rStyle w:val="Hyperlink"/>
                    <w:noProof/>
                  </w:rPr>
                </w:rPrChange>
              </w:rPr>
              <w:fldChar w:fldCharType="begin"/>
            </w:r>
            <w:r w:rsidRPr="0020112D">
              <w:rPr>
                <w:rStyle w:val="Hyperlink"/>
                <w:rFonts w:ascii="Times New Roman" w:hAnsi="Times New Roman" w:cs="Times New Roman"/>
                <w:noProof/>
                <w:rPrChange w:id="273" w:author="Nikola Karpić" w:date="2024-02-25T23:34:00Z">
                  <w:rPr>
                    <w:rStyle w:val="Hyperlink"/>
                    <w:noProof/>
                  </w:rPr>
                </w:rPrChange>
              </w:rPr>
              <w:instrText xml:space="preserve"> </w:instrText>
            </w:r>
            <w:r w:rsidRPr="0020112D">
              <w:rPr>
                <w:rFonts w:ascii="Times New Roman" w:hAnsi="Times New Roman" w:cs="Times New Roman"/>
                <w:noProof/>
                <w:rPrChange w:id="274" w:author="Nikola Karpić" w:date="2024-02-25T23:34:00Z">
                  <w:rPr>
                    <w:noProof/>
                  </w:rPr>
                </w:rPrChange>
              </w:rPr>
              <w:instrText>HYPERLINK \l "_Toc159792275"</w:instrText>
            </w:r>
            <w:r w:rsidRPr="0020112D">
              <w:rPr>
                <w:rStyle w:val="Hyperlink"/>
                <w:rFonts w:ascii="Times New Roman" w:hAnsi="Times New Roman" w:cs="Times New Roman"/>
                <w:noProof/>
                <w:rPrChange w:id="275"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276" w:author="Nikola Karpić" w:date="2024-02-25T23:34:00Z">
                  <w:rPr>
                    <w:rStyle w:val="Hyperlink"/>
                    <w:noProof/>
                  </w:rPr>
                </w:rPrChange>
              </w:rPr>
            </w:r>
            <w:r w:rsidRPr="0020112D">
              <w:rPr>
                <w:rStyle w:val="Hyperlink"/>
                <w:rFonts w:ascii="Times New Roman" w:hAnsi="Times New Roman" w:cs="Times New Roman"/>
                <w:noProof/>
                <w:rPrChange w:id="277"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278" w:author="Nikola Karpić" w:date="2024-02-25T23:34:00Z">
                  <w:rPr>
                    <w:rStyle w:val="Hyperlink"/>
                    <w:rFonts w:cs="Times New Roman"/>
                    <w:noProof/>
                    <w:lang w:val="sr-Cyrl-BA"/>
                  </w:rPr>
                </w:rPrChange>
              </w:rPr>
              <w:t>3.2.</w:t>
            </w:r>
            <w:r w:rsidRPr="0020112D">
              <w:rPr>
                <w:rFonts w:ascii="Times New Roman" w:eastAsiaTheme="minorEastAsia" w:hAnsi="Times New Roman" w:cs="Times New Roman"/>
                <w:noProof/>
                <w:kern w:val="2"/>
                <w:lang w:val="en-US"/>
                <w14:ligatures w14:val="standardContextual"/>
                <w:rPrChange w:id="279"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280" w:author="Nikola Karpić" w:date="2024-02-25T23:34:00Z">
                  <w:rPr>
                    <w:rStyle w:val="Hyperlink"/>
                    <w:rFonts w:cs="Times New Roman"/>
                    <w:noProof/>
                    <w:lang w:val="sr-Cyrl-BA"/>
                  </w:rPr>
                </w:rPrChange>
              </w:rPr>
              <w:t>Прикупљање података</w:t>
            </w:r>
            <w:r w:rsidRPr="0020112D">
              <w:rPr>
                <w:rFonts w:ascii="Times New Roman" w:hAnsi="Times New Roman" w:cs="Times New Roman"/>
                <w:noProof/>
                <w:webHidden/>
                <w:rPrChange w:id="281" w:author="Nikola Karpić" w:date="2024-02-25T23:34:00Z">
                  <w:rPr>
                    <w:noProof/>
                    <w:webHidden/>
                  </w:rPr>
                </w:rPrChange>
              </w:rPr>
              <w:tab/>
            </w:r>
            <w:r w:rsidRPr="0020112D">
              <w:rPr>
                <w:rFonts w:ascii="Times New Roman" w:hAnsi="Times New Roman" w:cs="Times New Roman"/>
                <w:noProof/>
                <w:webHidden/>
                <w:rPrChange w:id="282" w:author="Nikola Karpić" w:date="2024-02-25T23:34:00Z">
                  <w:rPr>
                    <w:noProof/>
                    <w:webHidden/>
                  </w:rPr>
                </w:rPrChange>
              </w:rPr>
              <w:fldChar w:fldCharType="begin"/>
            </w:r>
            <w:r w:rsidRPr="0020112D">
              <w:rPr>
                <w:rFonts w:ascii="Times New Roman" w:hAnsi="Times New Roman" w:cs="Times New Roman"/>
                <w:noProof/>
                <w:webHidden/>
                <w:rPrChange w:id="283" w:author="Nikola Karpić" w:date="2024-02-25T23:34:00Z">
                  <w:rPr>
                    <w:noProof/>
                    <w:webHidden/>
                  </w:rPr>
                </w:rPrChange>
              </w:rPr>
              <w:instrText xml:space="preserve"> PAGEREF _Toc159792275 \h </w:instrText>
            </w:r>
            <w:r w:rsidRPr="0020112D">
              <w:rPr>
                <w:rFonts w:ascii="Times New Roman" w:hAnsi="Times New Roman" w:cs="Times New Roman"/>
                <w:noProof/>
                <w:webHidden/>
                <w:rPrChange w:id="284" w:author="Nikola Karpić" w:date="2024-02-25T23:34:00Z">
                  <w:rPr>
                    <w:noProof/>
                    <w:webHidden/>
                  </w:rPr>
                </w:rPrChange>
              </w:rPr>
            </w:r>
          </w:ins>
          <w:r w:rsidRPr="0020112D">
            <w:rPr>
              <w:rFonts w:ascii="Times New Roman" w:hAnsi="Times New Roman" w:cs="Times New Roman"/>
              <w:noProof/>
              <w:webHidden/>
              <w:rPrChange w:id="285" w:author="Nikola Karpić" w:date="2024-02-25T23:34:00Z">
                <w:rPr>
                  <w:noProof/>
                  <w:webHidden/>
                </w:rPr>
              </w:rPrChange>
            </w:rPr>
            <w:fldChar w:fldCharType="separate"/>
          </w:r>
          <w:ins w:id="286" w:author="Nikola Karpić" w:date="2024-02-25T22:24:00Z">
            <w:r w:rsidRPr="0020112D">
              <w:rPr>
                <w:rFonts w:ascii="Times New Roman" w:hAnsi="Times New Roman" w:cs="Times New Roman"/>
                <w:noProof/>
                <w:webHidden/>
                <w:rPrChange w:id="287" w:author="Nikola Karpić" w:date="2024-02-25T23:34:00Z">
                  <w:rPr>
                    <w:noProof/>
                    <w:webHidden/>
                  </w:rPr>
                </w:rPrChange>
              </w:rPr>
              <w:t>15</w:t>
            </w:r>
            <w:r w:rsidRPr="0020112D">
              <w:rPr>
                <w:rFonts w:ascii="Times New Roman" w:hAnsi="Times New Roman" w:cs="Times New Roman"/>
                <w:noProof/>
                <w:webHidden/>
                <w:rPrChange w:id="288" w:author="Nikola Karpić" w:date="2024-02-25T23:34:00Z">
                  <w:rPr>
                    <w:noProof/>
                    <w:webHidden/>
                  </w:rPr>
                </w:rPrChange>
              </w:rPr>
              <w:fldChar w:fldCharType="end"/>
            </w:r>
            <w:r w:rsidRPr="0020112D">
              <w:rPr>
                <w:rStyle w:val="Hyperlink"/>
                <w:rFonts w:ascii="Times New Roman" w:hAnsi="Times New Roman" w:cs="Times New Roman"/>
                <w:noProof/>
                <w:rPrChange w:id="289" w:author="Nikola Karpić" w:date="2024-02-25T23:34:00Z">
                  <w:rPr>
                    <w:rStyle w:val="Hyperlink"/>
                    <w:noProof/>
                  </w:rPr>
                </w:rPrChange>
              </w:rPr>
              <w:fldChar w:fldCharType="end"/>
            </w:r>
          </w:ins>
        </w:p>
        <w:p w14:paraId="30C492B3" w14:textId="6D1B36AB" w:rsidR="000D662C" w:rsidRPr="0020112D" w:rsidRDefault="000D662C">
          <w:pPr>
            <w:pStyle w:val="TOC2"/>
            <w:tabs>
              <w:tab w:val="left" w:pos="880"/>
              <w:tab w:val="right" w:leader="dot" w:pos="9350"/>
            </w:tabs>
            <w:rPr>
              <w:ins w:id="290" w:author="Nikola Karpić" w:date="2024-02-25T22:24:00Z"/>
              <w:rFonts w:ascii="Times New Roman" w:eastAsiaTheme="minorEastAsia" w:hAnsi="Times New Roman" w:cs="Times New Roman"/>
              <w:noProof/>
              <w:kern w:val="2"/>
              <w:lang w:val="en-US"/>
              <w14:ligatures w14:val="standardContextual"/>
              <w:rPrChange w:id="291" w:author="Nikola Karpić" w:date="2024-02-25T23:34:00Z">
                <w:rPr>
                  <w:ins w:id="292" w:author="Nikola Karpić" w:date="2024-02-25T22:24:00Z"/>
                  <w:rFonts w:asciiTheme="minorHAnsi" w:eastAsiaTheme="minorEastAsia" w:hAnsiTheme="minorHAnsi" w:cstheme="minorBidi"/>
                  <w:noProof/>
                  <w:kern w:val="2"/>
                  <w:lang w:val="en-US"/>
                  <w14:ligatures w14:val="standardContextual"/>
                </w:rPr>
              </w:rPrChange>
            </w:rPr>
          </w:pPr>
          <w:ins w:id="293" w:author="Nikola Karpić" w:date="2024-02-25T22:24:00Z">
            <w:r w:rsidRPr="0020112D">
              <w:rPr>
                <w:rStyle w:val="Hyperlink"/>
                <w:rFonts w:ascii="Times New Roman" w:hAnsi="Times New Roman" w:cs="Times New Roman"/>
                <w:noProof/>
                <w:rPrChange w:id="294" w:author="Nikola Karpić" w:date="2024-02-25T23:34:00Z">
                  <w:rPr>
                    <w:rStyle w:val="Hyperlink"/>
                    <w:noProof/>
                  </w:rPr>
                </w:rPrChange>
              </w:rPr>
              <w:fldChar w:fldCharType="begin"/>
            </w:r>
            <w:r w:rsidRPr="0020112D">
              <w:rPr>
                <w:rStyle w:val="Hyperlink"/>
                <w:rFonts w:ascii="Times New Roman" w:hAnsi="Times New Roman" w:cs="Times New Roman"/>
                <w:noProof/>
                <w:rPrChange w:id="295" w:author="Nikola Karpić" w:date="2024-02-25T23:34:00Z">
                  <w:rPr>
                    <w:rStyle w:val="Hyperlink"/>
                    <w:noProof/>
                  </w:rPr>
                </w:rPrChange>
              </w:rPr>
              <w:instrText xml:space="preserve"> </w:instrText>
            </w:r>
            <w:r w:rsidRPr="0020112D">
              <w:rPr>
                <w:rFonts w:ascii="Times New Roman" w:hAnsi="Times New Roman" w:cs="Times New Roman"/>
                <w:noProof/>
                <w:rPrChange w:id="296" w:author="Nikola Karpić" w:date="2024-02-25T23:34:00Z">
                  <w:rPr>
                    <w:noProof/>
                  </w:rPr>
                </w:rPrChange>
              </w:rPr>
              <w:instrText>HYPERLINK \l "_Toc159792276"</w:instrText>
            </w:r>
            <w:r w:rsidRPr="0020112D">
              <w:rPr>
                <w:rStyle w:val="Hyperlink"/>
                <w:rFonts w:ascii="Times New Roman" w:hAnsi="Times New Roman" w:cs="Times New Roman"/>
                <w:noProof/>
                <w:rPrChange w:id="297"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298" w:author="Nikola Karpić" w:date="2024-02-25T23:34:00Z">
                  <w:rPr>
                    <w:rStyle w:val="Hyperlink"/>
                    <w:noProof/>
                  </w:rPr>
                </w:rPrChange>
              </w:rPr>
            </w:r>
            <w:r w:rsidRPr="0020112D">
              <w:rPr>
                <w:rStyle w:val="Hyperlink"/>
                <w:rFonts w:ascii="Times New Roman" w:hAnsi="Times New Roman" w:cs="Times New Roman"/>
                <w:noProof/>
                <w:rPrChange w:id="299"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300" w:author="Nikola Karpić" w:date="2024-02-25T23:34:00Z">
                  <w:rPr>
                    <w:rStyle w:val="Hyperlink"/>
                    <w:rFonts w:cs="Times New Roman"/>
                    <w:noProof/>
                    <w:lang w:val="sr-Cyrl-BA"/>
                  </w:rPr>
                </w:rPrChange>
              </w:rPr>
              <w:t>3.3.</w:t>
            </w:r>
            <w:r w:rsidRPr="0020112D">
              <w:rPr>
                <w:rFonts w:ascii="Times New Roman" w:eastAsiaTheme="minorEastAsia" w:hAnsi="Times New Roman" w:cs="Times New Roman"/>
                <w:noProof/>
                <w:kern w:val="2"/>
                <w:lang w:val="en-US"/>
                <w14:ligatures w14:val="standardContextual"/>
                <w:rPrChange w:id="301"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302" w:author="Nikola Karpić" w:date="2024-02-25T23:34:00Z">
                  <w:rPr>
                    <w:rStyle w:val="Hyperlink"/>
                    <w:rFonts w:cs="Times New Roman"/>
                    <w:noProof/>
                    <w:lang w:val="sr-Cyrl-BA"/>
                  </w:rPr>
                </w:rPrChange>
              </w:rPr>
              <w:t>Припрема података</w:t>
            </w:r>
            <w:r w:rsidRPr="0020112D">
              <w:rPr>
                <w:rFonts w:ascii="Times New Roman" w:hAnsi="Times New Roman" w:cs="Times New Roman"/>
                <w:noProof/>
                <w:webHidden/>
                <w:rPrChange w:id="303" w:author="Nikola Karpić" w:date="2024-02-25T23:34:00Z">
                  <w:rPr>
                    <w:noProof/>
                    <w:webHidden/>
                  </w:rPr>
                </w:rPrChange>
              </w:rPr>
              <w:tab/>
            </w:r>
            <w:r w:rsidRPr="0020112D">
              <w:rPr>
                <w:rFonts w:ascii="Times New Roman" w:hAnsi="Times New Roman" w:cs="Times New Roman"/>
                <w:noProof/>
                <w:webHidden/>
                <w:rPrChange w:id="304" w:author="Nikola Karpić" w:date="2024-02-25T23:34:00Z">
                  <w:rPr>
                    <w:noProof/>
                    <w:webHidden/>
                  </w:rPr>
                </w:rPrChange>
              </w:rPr>
              <w:fldChar w:fldCharType="begin"/>
            </w:r>
            <w:r w:rsidRPr="0020112D">
              <w:rPr>
                <w:rFonts w:ascii="Times New Roman" w:hAnsi="Times New Roman" w:cs="Times New Roman"/>
                <w:noProof/>
                <w:webHidden/>
                <w:rPrChange w:id="305" w:author="Nikola Karpić" w:date="2024-02-25T23:34:00Z">
                  <w:rPr>
                    <w:noProof/>
                    <w:webHidden/>
                  </w:rPr>
                </w:rPrChange>
              </w:rPr>
              <w:instrText xml:space="preserve"> PAGEREF _Toc159792276 \h </w:instrText>
            </w:r>
            <w:r w:rsidRPr="0020112D">
              <w:rPr>
                <w:rFonts w:ascii="Times New Roman" w:hAnsi="Times New Roman" w:cs="Times New Roman"/>
                <w:noProof/>
                <w:webHidden/>
                <w:rPrChange w:id="306" w:author="Nikola Karpić" w:date="2024-02-25T23:34:00Z">
                  <w:rPr>
                    <w:noProof/>
                    <w:webHidden/>
                  </w:rPr>
                </w:rPrChange>
              </w:rPr>
            </w:r>
          </w:ins>
          <w:r w:rsidRPr="0020112D">
            <w:rPr>
              <w:rFonts w:ascii="Times New Roman" w:hAnsi="Times New Roman" w:cs="Times New Roman"/>
              <w:noProof/>
              <w:webHidden/>
              <w:rPrChange w:id="307" w:author="Nikola Karpić" w:date="2024-02-25T23:34:00Z">
                <w:rPr>
                  <w:noProof/>
                  <w:webHidden/>
                </w:rPr>
              </w:rPrChange>
            </w:rPr>
            <w:fldChar w:fldCharType="separate"/>
          </w:r>
          <w:ins w:id="308" w:author="Nikola Karpić" w:date="2024-02-25T22:24:00Z">
            <w:r w:rsidRPr="0020112D">
              <w:rPr>
                <w:rFonts w:ascii="Times New Roman" w:hAnsi="Times New Roman" w:cs="Times New Roman"/>
                <w:noProof/>
                <w:webHidden/>
                <w:rPrChange w:id="309" w:author="Nikola Karpić" w:date="2024-02-25T23:34:00Z">
                  <w:rPr>
                    <w:noProof/>
                    <w:webHidden/>
                  </w:rPr>
                </w:rPrChange>
              </w:rPr>
              <w:t>15</w:t>
            </w:r>
            <w:r w:rsidRPr="0020112D">
              <w:rPr>
                <w:rFonts w:ascii="Times New Roman" w:hAnsi="Times New Roman" w:cs="Times New Roman"/>
                <w:noProof/>
                <w:webHidden/>
                <w:rPrChange w:id="310" w:author="Nikola Karpić" w:date="2024-02-25T23:34:00Z">
                  <w:rPr>
                    <w:noProof/>
                    <w:webHidden/>
                  </w:rPr>
                </w:rPrChange>
              </w:rPr>
              <w:fldChar w:fldCharType="end"/>
            </w:r>
            <w:r w:rsidRPr="0020112D">
              <w:rPr>
                <w:rStyle w:val="Hyperlink"/>
                <w:rFonts w:ascii="Times New Roman" w:hAnsi="Times New Roman" w:cs="Times New Roman"/>
                <w:noProof/>
                <w:rPrChange w:id="311" w:author="Nikola Karpić" w:date="2024-02-25T23:34:00Z">
                  <w:rPr>
                    <w:rStyle w:val="Hyperlink"/>
                    <w:noProof/>
                  </w:rPr>
                </w:rPrChange>
              </w:rPr>
              <w:fldChar w:fldCharType="end"/>
            </w:r>
          </w:ins>
        </w:p>
        <w:p w14:paraId="003CB60C" w14:textId="430284BE" w:rsidR="000D662C" w:rsidRPr="0020112D" w:rsidRDefault="000D662C">
          <w:pPr>
            <w:pStyle w:val="TOC2"/>
            <w:tabs>
              <w:tab w:val="left" w:pos="880"/>
              <w:tab w:val="right" w:leader="dot" w:pos="9350"/>
            </w:tabs>
            <w:rPr>
              <w:ins w:id="312" w:author="Nikola Karpić" w:date="2024-02-25T22:24:00Z"/>
              <w:rFonts w:ascii="Times New Roman" w:eastAsiaTheme="minorEastAsia" w:hAnsi="Times New Roman" w:cs="Times New Roman"/>
              <w:noProof/>
              <w:kern w:val="2"/>
              <w:lang w:val="en-US"/>
              <w14:ligatures w14:val="standardContextual"/>
              <w:rPrChange w:id="313" w:author="Nikola Karpić" w:date="2024-02-25T23:34:00Z">
                <w:rPr>
                  <w:ins w:id="314" w:author="Nikola Karpić" w:date="2024-02-25T22:24:00Z"/>
                  <w:rFonts w:asciiTheme="minorHAnsi" w:eastAsiaTheme="minorEastAsia" w:hAnsiTheme="minorHAnsi" w:cstheme="minorBidi"/>
                  <w:noProof/>
                  <w:kern w:val="2"/>
                  <w:lang w:val="en-US"/>
                  <w14:ligatures w14:val="standardContextual"/>
                </w:rPr>
              </w:rPrChange>
            </w:rPr>
          </w:pPr>
          <w:ins w:id="315" w:author="Nikola Karpić" w:date="2024-02-25T22:24:00Z">
            <w:r w:rsidRPr="0020112D">
              <w:rPr>
                <w:rStyle w:val="Hyperlink"/>
                <w:rFonts w:ascii="Times New Roman" w:hAnsi="Times New Roman" w:cs="Times New Roman"/>
                <w:noProof/>
                <w:rPrChange w:id="316" w:author="Nikola Karpić" w:date="2024-02-25T23:34:00Z">
                  <w:rPr>
                    <w:rStyle w:val="Hyperlink"/>
                    <w:noProof/>
                  </w:rPr>
                </w:rPrChange>
              </w:rPr>
              <w:fldChar w:fldCharType="begin"/>
            </w:r>
            <w:r w:rsidRPr="0020112D">
              <w:rPr>
                <w:rStyle w:val="Hyperlink"/>
                <w:rFonts w:ascii="Times New Roman" w:hAnsi="Times New Roman" w:cs="Times New Roman"/>
                <w:noProof/>
                <w:rPrChange w:id="317" w:author="Nikola Karpić" w:date="2024-02-25T23:34:00Z">
                  <w:rPr>
                    <w:rStyle w:val="Hyperlink"/>
                    <w:noProof/>
                  </w:rPr>
                </w:rPrChange>
              </w:rPr>
              <w:instrText xml:space="preserve"> </w:instrText>
            </w:r>
            <w:r w:rsidRPr="0020112D">
              <w:rPr>
                <w:rFonts w:ascii="Times New Roman" w:hAnsi="Times New Roman" w:cs="Times New Roman"/>
                <w:noProof/>
                <w:rPrChange w:id="318" w:author="Nikola Karpić" w:date="2024-02-25T23:34:00Z">
                  <w:rPr>
                    <w:noProof/>
                  </w:rPr>
                </w:rPrChange>
              </w:rPr>
              <w:instrText>HYPERLINK \l "_Toc159792277"</w:instrText>
            </w:r>
            <w:r w:rsidRPr="0020112D">
              <w:rPr>
                <w:rStyle w:val="Hyperlink"/>
                <w:rFonts w:ascii="Times New Roman" w:hAnsi="Times New Roman" w:cs="Times New Roman"/>
                <w:noProof/>
                <w:rPrChange w:id="319"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320" w:author="Nikola Karpić" w:date="2024-02-25T23:34:00Z">
                  <w:rPr>
                    <w:rStyle w:val="Hyperlink"/>
                    <w:noProof/>
                  </w:rPr>
                </w:rPrChange>
              </w:rPr>
            </w:r>
            <w:r w:rsidRPr="0020112D">
              <w:rPr>
                <w:rStyle w:val="Hyperlink"/>
                <w:rFonts w:ascii="Times New Roman" w:hAnsi="Times New Roman" w:cs="Times New Roman"/>
                <w:noProof/>
                <w:rPrChange w:id="321"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322" w:author="Nikola Karpić" w:date="2024-02-25T23:34:00Z">
                  <w:rPr>
                    <w:rStyle w:val="Hyperlink"/>
                    <w:rFonts w:cs="Times New Roman"/>
                    <w:noProof/>
                    <w:lang w:val="sr-Cyrl-BA"/>
                  </w:rPr>
                </w:rPrChange>
              </w:rPr>
              <w:t>3.4.</w:t>
            </w:r>
            <w:r w:rsidRPr="0020112D">
              <w:rPr>
                <w:rFonts w:ascii="Times New Roman" w:eastAsiaTheme="minorEastAsia" w:hAnsi="Times New Roman" w:cs="Times New Roman"/>
                <w:noProof/>
                <w:kern w:val="2"/>
                <w:lang w:val="en-US"/>
                <w14:ligatures w14:val="standardContextual"/>
                <w:rPrChange w:id="323"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324" w:author="Nikola Karpić" w:date="2024-02-25T23:34:00Z">
                  <w:rPr>
                    <w:rStyle w:val="Hyperlink"/>
                    <w:rFonts w:cs="Times New Roman"/>
                    <w:noProof/>
                    <w:lang w:val="sr-Cyrl-BA"/>
                  </w:rPr>
                </w:rPrChange>
              </w:rPr>
              <w:t>Избор модела</w:t>
            </w:r>
            <w:r w:rsidRPr="0020112D">
              <w:rPr>
                <w:rFonts w:ascii="Times New Roman" w:hAnsi="Times New Roman" w:cs="Times New Roman"/>
                <w:noProof/>
                <w:webHidden/>
                <w:rPrChange w:id="325" w:author="Nikola Karpić" w:date="2024-02-25T23:34:00Z">
                  <w:rPr>
                    <w:noProof/>
                    <w:webHidden/>
                  </w:rPr>
                </w:rPrChange>
              </w:rPr>
              <w:tab/>
            </w:r>
            <w:r w:rsidRPr="0020112D">
              <w:rPr>
                <w:rFonts w:ascii="Times New Roman" w:hAnsi="Times New Roman" w:cs="Times New Roman"/>
                <w:noProof/>
                <w:webHidden/>
                <w:rPrChange w:id="326" w:author="Nikola Karpić" w:date="2024-02-25T23:34:00Z">
                  <w:rPr>
                    <w:noProof/>
                    <w:webHidden/>
                  </w:rPr>
                </w:rPrChange>
              </w:rPr>
              <w:fldChar w:fldCharType="begin"/>
            </w:r>
            <w:r w:rsidRPr="0020112D">
              <w:rPr>
                <w:rFonts w:ascii="Times New Roman" w:hAnsi="Times New Roman" w:cs="Times New Roman"/>
                <w:noProof/>
                <w:webHidden/>
                <w:rPrChange w:id="327" w:author="Nikola Karpić" w:date="2024-02-25T23:34:00Z">
                  <w:rPr>
                    <w:noProof/>
                    <w:webHidden/>
                  </w:rPr>
                </w:rPrChange>
              </w:rPr>
              <w:instrText xml:space="preserve"> PAGEREF _Toc159792277 \h </w:instrText>
            </w:r>
            <w:r w:rsidRPr="0020112D">
              <w:rPr>
                <w:rFonts w:ascii="Times New Roman" w:hAnsi="Times New Roman" w:cs="Times New Roman"/>
                <w:noProof/>
                <w:webHidden/>
                <w:rPrChange w:id="328" w:author="Nikola Karpić" w:date="2024-02-25T23:34:00Z">
                  <w:rPr>
                    <w:noProof/>
                    <w:webHidden/>
                  </w:rPr>
                </w:rPrChange>
              </w:rPr>
            </w:r>
          </w:ins>
          <w:r w:rsidRPr="0020112D">
            <w:rPr>
              <w:rFonts w:ascii="Times New Roman" w:hAnsi="Times New Roman" w:cs="Times New Roman"/>
              <w:noProof/>
              <w:webHidden/>
              <w:rPrChange w:id="329" w:author="Nikola Karpić" w:date="2024-02-25T23:34:00Z">
                <w:rPr>
                  <w:noProof/>
                  <w:webHidden/>
                </w:rPr>
              </w:rPrChange>
            </w:rPr>
            <w:fldChar w:fldCharType="separate"/>
          </w:r>
          <w:ins w:id="330" w:author="Nikola Karpić" w:date="2024-02-25T22:24:00Z">
            <w:r w:rsidRPr="0020112D">
              <w:rPr>
                <w:rFonts w:ascii="Times New Roman" w:hAnsi="Times New Roman" w:cs="Times New Roman"/>
                <w:noProof/>
                <w:webHidden/>
                <w:rPrChange w:id="331" w:author="Nikola Karpić" w:date="2024-02-25T23:34:00Z">
                  <w:rPr>
                    <w:noProof/>
                    <w:webHidden/>
                  </w:rPr>
                </w:rPrChange>
              </w:rPr>
              <w:t>16</w:t>
            </w:r>
            <w:r w:rsidRPr="0020112D">
              <w:rPr>
                <w:rFonts w:ascii="Times New Roman" w:hAnsi="Times New Roman" w:cs="Times New Roman"/>
                <w:noProof/>
                <w:webHidden/>
                <w:rPrChange w:id="332" w:author="Nikola Karpić" w:date="2024-02-25T23:34:00Z">
                  <w:rPr>
                    <w:noProof/>
                    <w:webHidden/>
                  </w:rPr>
                </w:rPrChange>
              </w:rPr>
              <w:fldChar w:fldCharType="end"/>
            </w:r>
            <w:r w:rsidRPr="0020112D">
              <w:rPr>
                <w:rStyle w:val="Hyperlink"/>
                <w:rFonts w:ascii="Times New Roman" w:hAnsi="Times New Roman" w:cs="Times New Roman"/>
                <w:noProof/>
                <w:rPrChange w:id="333" w:author="Nikola Karpić" w:date="2024-02-25T23:34:00Z">
                  <w:rPr>
                    <w:rStyle w:val="Hyperlink"/>
                    <w:noProof/>
                  </w:rPr>
                </w:rPrChange>
              </w:rPr>
              <w:fldChar w:fldCharType="end"/>
            </w:r>
          </w:ins>
        </w:p>
        <w:p w14:paraId="342095BE" w14:textId="67380595" w:rsidR="000D662C" w:rsidRPr="0020112D" w:rsidRDefault="000D662C">
          <w:pPr>
            <w:pStyle w:val="TOC2"/>
            <w:tabs>
              <w:tab w:val="left" w:pos="880"/>
              <w:tab w:val="right" w:leader="dot" w:pos="9350"/>
            </w:tabs>
            <w:rPr>
              <w:ins w:id="334" w:author="Nikola Karpić" w:date="2024-02-25T22:24:00Z"/>
              <w:rFonts w:ascii="Times New Roman" w:eastAsiaTheme="minorEastAsia" w:hAnsi="Times New Roman" w:cs="Times New Roman"/>
              <w:noProof/>
              <w:kern w:val="2"/>
              <w:lang w:val="en-US"/>
              <w14:ligatures w14:val="standardContextual"/>
              <w:rPrChange w:id="335" w:author="Nikola Karpić" w:date="2024-02-25T23:34:00Z">
                <w:rPr>
                  <w:ins w:id="336" w:author="Nikola Karpić" w:date="2024-02-25T22:24:00Z"/>
                  <w:rFonts w:asciiTheme="minorHAnsi" w:eastAsiaTheme="minorEastAsia" w:hAnsiTheme="minorHAnsi" w:cstheme="minorBidi"/>
                  <w:noProof/>
                  <w:kern w:val="2"/>
                  <w:lang w:val="en-US"/>
                  <w14:ligatures w14:val="standardContextual"/>
                </w:rPr>
              </w:rPrChange>
            </w:rPr>
          </w:pPr>
          <w:ins w:id="337" w:author="Nikola Karpić" w:date="2024-02-25T22:24:00Z">
            <w:r w:rsidRPr="0020112D">
              <w:rPr>
                <w:rStyle w:val="Hyperlink"/>
                <w:rFonts w:ascii="Times New Roman" w:hAnsi="Times New Roman" w:cs="Times New Roman"/>
                <w:noProof/>
                <w:rPrChange w:id="338" w:author="Nikola Karpić" w:date="2024-02-25T23:34:00Z">
                  <w:rPr>
                    <w:rStyle w:val="Hyperlink"/>
                    <w:noProof/>
                  </w:rPr>
                </w:rPrChange>
              </w:rPr>
              <w:fldChar w:fldCharType="begin"/>
            </w:r>
            <w:r w:rsidRPr="0020112D">
              <w:rPr>
                <w:rStyle w:val="Hyperlink"/>
                <w:rFonts w:ascii="Times New Roman" w:hAnsi="Times New Roman" w:cs="Times New Roman"/>
                <w:noProof/>
                <w:rPrChange w:id="339" w:author="Nikola Karpić" w:date="2024-02-25T23:34:00Z">
                  <w:rPr>
                    <w:rStyle w:val="Hyperlink"/>
                    <w:noProof/>
                  </w:rPr>
                </w:rPrChange>
              </w:rPr>
              <w:instrText xml:space="preserve"> </w:instrText>
            </w:r>
            <w:r w:rsidRPr="0020112D">
              <w:rPr>
                <w:rFonts w:ascii="Times New Roman" w:hAnsi="Times New Roman" w:cs="Times New Roman"/>
                <w:noProof/>
                <w:rPrChange w:id="340" w:author="Nikola Karpić" w:date="2024-02-25T23:34:00Z">
                  <w:rPr>
                    <w:noProof/>
                  </w:rPr>
                </w:rPrChange>
              </w:rPr>
              <w:instrText>HYPERLINK \l "_Toc159792278"</w:instrText>
            </w:r>
            <w:r w:rsidRPr="0020112D">
              <w:rPr>
                <w:rStyle w:val="Hyperlink"/>
                <w:rFonts w:ascii="Times New Roman" w:hAnsi="Times New Roman" w:cs="Times New Roman"/>
                <w:noProof/>
                <w:rPrChange w:id="341"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342" w:author="Nikola Karpić" w:date="2024-02-25T23:34:00Z">
                  <w:rPr>
                    <w:rStyle w:val="Hyperlink"/>
                    <w:noProof/>
                  </w:rPr>
                </w:rPrChange>
              </w:rPr>
            </w:r>
            <w:r w:rsidRPr="0020112D">
              <w:rPr>
                <w:rStyle w:val="Hyperlink"/>
                <w:rFonts w:ascii="Times New Roman" w:hAnsi="Times New Roman" w:cs="Times New Roman"/>
                <w:noProof/>
                <w:rPrChange w:id="343"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344" w:author="Nikola Karpić" w:date="2024-02-25T23:34:00Z">
                  <w:rPr>
                    <w:rStyle w:val="Hyperlink"/>
                    <w:rFonts w:cs="Times New Roman"/>
                    <w:noProof/>
                    <w:lang w:val="sr-Cyrl-BA"/>
                  </w:rPr>
                </w:rPrChange>
              </w:rPr>
              <w:t>3.5.</w:t>
            </w:r>
            <w:r w:rsidRPr="0020112D">
              <w:rPr>
                <w:rFonts w:ascii="Times New Roman" w:eastAsiaTheme="minorEastAsia" w:hAnsi="Times New Roman" w:cs="Times New Roman"/>
                <w:noProof/>
                <w:kern w:val="2"/>
                <w:lang w:val="en-US"/>
                <w14:ligatures w14:val="standardContextual"/>
                <w:rPrChange w:id="345"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346" w:author="Nikola Karpić" w:date="2024-02-25T23:34:00Z">
                  <w:rPr>
                    <w:rStyle w:val="Hyperlink"/>
                    <w:rFonts w:cs="Times New Roman"/>
                    <w:noProof/>
                    <w:lang w:val="sr-Cyrl-BA"/>
                  </w:rPr>
                </w:rPrChange>
              </w:rPr>
              <w:t>Тренирање модела</w:t>
            </w:r>
            <w:r w:rsidRPr="0020112D">
              <w:rPr>
                <w:rFonts w:ascii="Times New Roman" w:hAnsi="Times New Roman" w:cs="Times New Roman"/>
                <w:noProof/>
                <w:webHidden/>
                <w:rPrChange w:id="347" w:author="Nikola Karpić" w:date="2024-02-25T23:34:00Z">
                  <w:rPr>
                    <w:noProof/>
                    <w:webHidden/>
                  </w:rPr>
                </w:rPrChange>
              </w:rPr>
              <w:tab/>
            </w:r>
            <w:r w:rsidRPr="0020112D">
              <w:rPr>
                <w:rFonts w:ascii="Times New Roman" w:hAnsi="Times New Roman" w:cs="Times New Roman"/>
                <w:noProof/>
                <w:webHidden/>
                <w:rPrChange w:id="348" w:author="Nikola Karpić" w:date="2024-02-25T23:34:00Z">
                  <w:rPr>
                    <w:noProof/>
                    <w:webHidden/>
                  </w:rPr>
                </w:rPrChange>
              </w:rPr>
              <w:fldChar w:fldCharType="begin"/>
            </w:r>
            <w:r w:rsidRPr="0020112D">
              <w:rPr>
                <w:rFonts w:ascii="Times New Roman" w:hAnsi="Times New Roman" w:cs="Times New Roman"/>
                <w:noProof/>
                <w:webHidden/>
                <w:rPrChange w:id="349" w:author="Nikola Karpić" w:date="2024-02-25T23:34:00Z">
                  <w:rPr>
                    <w:noProof/>
                    <w:webHidden/>
                  </w:rPr>
                </w:rPrChange>
              </w:rPr>
              <w:instrText xml:space="preserve"> PAGEREF _Toc159792278 \h </w:instrText>
            </w:r>
            <w:r w:rsidRPr="0020112D">
              <w:rPr>
                <w:rFonts w:ascii="Times New Roman" w:hAnsi="Times New Roman" w:cs="Times New Roman"/>
                <w:noProof/>
                <w:webHidden/>
                <w:rPrChange w:id="350" w:author="Nikola Karpić" w:date="2024-02-25T23:34:00Z">
                  <w:rPr>
                    <w:noProof/>
                    <w:webHidden/>
                  </w:rPr>
                </w:rPrChange>
              </w:rPr>
            </w:r>
          </w:ins>
          <w:r w:rsidRPr="0020112D">
            <w:rPr>
              <w:rFonts w:ascii="Times New Roman" w:hAnsi="Times New Roman" w:cs="Times New Roman"/>
              <w:noProof/>
              <w:webHidden/>
              <w:rPrChange w:id="351" w:author="Nikola Karpić" w:date="2024-02-25T23:34:00Z">
                <w:rPr>
                  <w:noProof/>
                  <w:webHidden/>
                </w:rPr>
              </w:rPrChange>
            </w:rPr>
            <w:fldChar w:fldCharType="separate"/>
          </w:r>
          <w:ins w:id="352" w:author="Nikola Karpić" w:date="2024-02-25T22:24:00Z">
            <w:r w:rsidRPr="0020112D">
              <w:rPr>
                <w:rFonts w:ascii="Times New Roman" w:hAnsi="Times New Roman" w:cs="Times New Roman"/>
                <w:noProof/>
                <w:webHidden/>
                <w:rPrChange w:id="353" w:author="Nikola Karpić" w:date="2024-02-25T23:34:00Z">
                  <w:rPr>
                    <w:noProof/>
                    <w:webHidden/>
                  </w:rPr>
                </w:rPrChange>
              </w:rPr>
              <w:t>16</w:t>
            </w:r>
            <w:r w:rsidRPr="0020112D">
              <w:rPr>
                <w:rFonts w:ascii="Times New Roman" w:hAnsi="Times New Roman" w:cs="Times New Roman"/>
                <w:noProof/>
                <w:webHidden/>
                <w:rPrChange w:id="354" w:author="Nikola Karpić" w:date="2024-02-25T23:34:00Z">
                  <w:rPr>
                    <w:noProof/>
                    <w:webHidden/>
                  </w:rPr>
                </w:rPrChange>
              </w:rPr>
              <w:fldChar w:fldCharType="end"/>
            </w:r>
            <w:r w:rsidRPr="0020112D">
              <w:rPr>
                <w:rStyle w:val="Hyperlink"/>
                <w:rFonts w:ascii="Times New Roman" w:hAnsi="Times New Roman" w:cs="Times New Roman"/>
                <w:noProof/>
                <w:rPrChange w:id="355" w:author="Nikola Karpić" w:date="2024-02-25T23:34:00Z">
                  <w:rPr>
                    <w:rStyle w:val="Hyperlink"/>
                    <w:noProof/>
                  </w:rPr>
                </w:rPrChange>
              </w:rPr>
              <w:fldChar w:fldCharType="end"/>
            </w:r>
          </w:ins>
        </w:p>
        <w:p w14:paraId="611D7A62" w14:textId="00511594" w:rsidR="000D662C" w:rsidRPr="0020112D" w:rsidRDefault="000D662C">
          <w:pPr>
            <w:pStyle w:val="TOC2"/>
            <w:tabs>
              <w:tab w:val="left" w:pos="880"/>
              <w:tab w:val="right" w:leader="dot" w:pos="9350"/>
            </w:tabs>
            <w:rPr>
              <w:ins w:id="356" w:author="Nikola Karpić" w:date="2024-02-25T22:24:00Z"/>
              <w:rFonts w:ascii="Times New Roman" w:eastAsiaTheme="minorEastAsia" w:hAnsi="Times New Roman" w:cs="Times New Roman"/>
              <w:noProof/>
              <w:kern w:val="2"/>
              <w:lang w:val="en-US"/>
              <w14:ligatures w14:val="standardContextual"/>
              <w:rPrChange w:id="357" w:author="Nikola Karpić" w:date="2024-02-25T23:34:00Z">
                <w:rPr>
                  <w:ins w:id="358" w:author="Nikola Karpić" w:date="2024-02-25T22:24:00Z"/>
                  <w:rFonts w:asciiTheme="minorHAnsi" w:eastAsiaTheme="minorEastAsia" w:hAnsiTheme="minorHAnsi" w:cstheme="minorBidi"/>
                  <w:noProof/>
                  <w:kern w:val="2"/>
                  <w:lang w:val="en-US"/>
                  <w14:ligatures w14:val="standardContextual"/>
                </w:rPr>
              </w:rPrChange>
            </w:rPr>
          </w:pPr>
          <w:ins w:id="359" w:author="Nikola Karpić" w:date="2024-02-25T22:24:00Z">
            <w:r w:rsidRPr="0020112D">
              <w:rPr>
                <w:rStyle w:val="Hyperlink"/>
                <w:rFonts w:ascii="Times New Roman" w:hAnsi="Times New Roman" w:cs="Times New Roman"/>
                <w:noProof/>
                <w:rPrChange w:id="360" w:author="Nikola Karpić" w:date="2024-02-25T23:34:00Z">
                  <w:rPr>
                    <w:rStyle w:val="Hyperlink"/>
                    <w:noProof/>
                  </w:rPr>
                </w:rPrChange>
              </w:rPr>
              <w:fldChar w:fldCharType="begin"/>
            </w:r>
            <w:r w:rsidRPr="0020112D">
              <w:rPr>
                <w:rStyle w:val="Hyperlink"/>
                <w:rFonts w:ascii="Times New Roman" w:hAnsi="Times New Roman" w:cs="Times New Roman"/>
                <w:noProof/>
                <w:rPrChange w:id="361" w:author="Nikola Karpić" w:date="2024-02-25T23:34:00Z">
                  <w:rPr>
                    <w:rStyle w:val="Hyperlink"/>
                    <w:noProof/>
                  </w:rPr>
                </w:rPrChange>
              </w:rPr>
              <w:instrText xml:space="preserve"> </w:instrText>
            </w:r>
            <w:r w:rsidRPr="0020112D">
              <w:rPr>
                <w:rFonts w:ascii="Times New Roman" w:hAnsi="Times New Roman" w:cs="Times New Roman"/>
                <w:noProof/>
                <w:rPrChange w:id="362" w:author="Nikola Karpić" w:date="2024-02-25T23:34:00Z">
                  <w:rPr>
                    <w:noProof/>
                  </w:rPr>
                </w:rPrChange>
              </w:rPr>
              <w:instrText>HYPERLINK \l "_Toc159792279"</w:instrText>
            </w:r>
            <w:r w:rsidRPr="0020112D">
              <w:rPr>
                <w:rStyle w:val="Hyperlink"/>
                <w:rFonts w:ascii="Times New Roman" w:hAnsi="Times New Roman" w:cs="Times New Roman"/>
                <w:noProof/>
                <w:rPrChange w:id="363"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364" w:author="Nikola Karpić" w:date="2024-02-25T23:34:00Z">
                  <w:rPr>
                    <w:rStyle w:val="Hyperlink"/>
                    <w:noProof/>
                  </w:rPr>
                </w:rPrChange>
              </w:rPr>
            </w:r>
            <w:r w:rsidRPr="0020112D">
              <w:rPr>
                <w:rStyle w:val="Hyperlink"/>
                <w:rFonts w:ascii="Times New Roman" w:hAnsi="Times New Roman" w:cs="Times New Roman"/>
                <w:noProof/>
                <w:rPrChange w:id="365"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366" w:author="Nikola Karpić" w:date="2024-02-25T23:34:00Z">
                  <w:rPr>
                    <w:rStyle w:val="Hyperlink"/>
                    <w:rFonts w:cs="Times New Roman"/>
                    <w:noProof/>
                    <w:lang w:val="sr-Cyrl-BA"/>
                  </w:rPr>
                </w:rPrChange>
              </w:rPr>
              <w:t>3.6.</w:t>
            </w:r>
            <w:r w:rsidRPr="0020112D">
              <w:rPr>
                <w:rFonts w:ascii="Times New Roman" w:eastAsiaTheme="minorEastAsia" w:hAnsi="Times New Roman" w:cs="Times New Roman"/>
                <w:noProof/>
                <w:kern w:val="2"/>
                <w:lang w:val="en-US"/>
                <w14:ligatures w14:val="standardContextual"/>
                <w:rPrChange w:id="367"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368" w:author="Nikola Karpić" w:date="2024-02-25T23:34:00Z">
                  <w:rPr>
                    <w:rStyle w:val="Hyperlink"/>
                    <w:rFonts w:cs="Times New Roman"/>
                    <w:noProof/>
                    <w:lang w:val="sr-Cyrl-BA"/>
                  </w:rPr>
                </w:rPrChange>
              </w:rPr>
              <w:t>Оцјењивање модела</w:t>
            </w:r>
            <w:r w:rsidRPr="0020112D">
              <w:rPr>
                <w:rFonts w:ascii="Times New Roman" w:hAnsi="Times New Roman" w:cs="Times New Roman"/>
                <w:noProof/>
                <w:webHidden/>
                <w:rPrChange w:id="369" w:author="Nikola Karpić" w:date="2024-02-25T23:34:00Z">
                  <w:rPr>
                    <w:noProof/>
                    <w:webHidden/>
                  </w:rPr>
                </w:rPrChange>
              </w:rPr>
              <w:tab/>
            </w:r>
            <w:r w:rsidRPr="0020112D">
              <w:rPr>
                <w:rFonts w:ascii="Times New Roman" w:hAnsi="Times New Roman" w:cs="Times New Roman"/>
                <w:noProof/>
                <w:webHidden/>
                <w:rPrChange w:id="370" w:author="Nikola Karpić" w:date="2024-02-25T23:34:00Z">
                  <w:rPr>
                    <w:noProof/>
                    <w:webHidden/>
                  </w:rPr>
                </w:rPrChange>
              </w:rPr>
              <w:fldChar w:fldCharType="begin"/>
            </w:r>
            <w:r w:rsidRPr="0020112D">
              <w:rPr>
                <w:rFonts w:ascii="Times New Roman" w:hAnsi="Times New Roman" w:cs="Times New Roman"/>
                <w:noProof/>
                <w:webHidden/>
                <w:rPrChange w:id="371" w:author="Nikola Karpić" w:date="2024-02-25T23:34:00Z">
                  <w:rPr>
                    <w:noProof/>
                    <w:webHidden/>
                  </w:rPr>
                </w:rPrChange>
              </w:rPr>
              <w:instrText xml:space="preserve"> PAGEREF _Toc159792279 \h </w:instrText>
            </w:r>
            <w:r w:rsidRPr="0020112D">
              <w:rPr>
                <w:rFonts w:ascii="Times New Roman" w:hAnsi="Times New Roman" w:cs="Times New Roman"/>
                <w:noProof/>
                <w:webHidden/>
                <w:rPrChange w:id="372" w:author="Nikola Karpić" w:date="2024-02-25T23:34:00Z">
                  <w:rPr>
                    <w:noProof/>
                    <w:webHidden/>
                  </w:rPr>
                </w:rPrChange>
              </w:rPr>
            </w:r>
          </w:ins>
          <w:r w:rsidRPr="0020112D">
            <w:rPr>
              <w:rFonts w:ascii="Times New Roman" w:hAnsi="Times New Roman" w:cs="Times New Roman"/>
              <w:noProof/>
              <w:webHidden/>
              <w:rPrChange w:id="373" w:author="Nikola Karpić" w:date="2024-02-25T23:34:00Z">
                <w:rPr>
                  <w:noProof/>
                  <w:webHidden/>
                </w:rPr>
              </w:rPrChange>
            </w:rPr>
            <w:fldChar w:fldCharType="separate"/>
          </w:r>
          <w:ins w:id="374" w:author="Nikola Karpić" w:date="2024-02-25T22:24:00Z">
            <w:r w:rsidRPr="0020112D">
              <w:rPr>
                <w:rFonts w:ascii="Times New Roman" w:hAnsi="Times New Roman" w:cs="Times New Roman"/>
                <w:noProof/>
                <w:webHidden/>
                <w:rPrChange w:id="375" w:author="Nikola Karpić" w:date="2024-02-25T23:34:00Z">
                  <w:rPr>
                    <w:noProof/>
                    <w:webHidden/>
                  </w:rPr>
                </w:rPrChange>
              </w:rPr>
              <w:t>17</w:t>
            </w:r>
            <w:r w:rsidRPr="0020112D">
              <w:rPr>
                <w:rFonts w:ascii="Times New Roman" w:hAnsi="Times New Roman" w:cs="Times New Roman"/>
                <w:noProof/>
                <w:webHidden/>
                <w:rPrChange w:id="376" w:author="Nikola Karpić" w:date="2024-02-25T23:34:00Z">
                  <w:rPr>
                    <w:noProof/>
                    <w:webHidden/>
                  </w:rPr>
                </w:rPrChange>
              </w:rPr>
              <w:fldChar w:fldCharType="end"/>
            </w:r>
            <w:r w:rsidRPr="0020112D">
              <w:rPr>
                <w:rStyle w:val="Hyperlink"/>
                <w:rFonts w:ascii="Times New Roman" w:hAnsi="Times New Roman" w:cs="Times New Roman"/>
                <w:noProof/>
                <w:rPrChange w:id="377" w:author="Nikola Karpić" w:date="2024-02-25T23:34:00Z">
                  <w:rPr>
                    <w:rStyle w:val="Hyperlink"/>
                    <w:noProof/>
                  </w:rPr>
                </w:rPrChange>
              </w:rPr>
              <w:fldChar w:fldCharType="end"/>
            </w:r>
          </w:ins>
        </w:p>
        <w:p w14:paraId="42ECDA18" w14:textId="1FDF1E2B" w:rsidR="000D662C" w:rsidRPr="0020112D" w:rsidRDefault="000D662C">
          <w:pPr>
            <w:pStyle w:val="TOC2"/>
            <w:tabs>
              <w:tab w:val="left" w:pos="880"/>
              <w:tab w:val="right" w:leader="dot" w:pos="9350"/>
            </w:tabs>
            <w:rPr>
              <w:ins w:id="378" w:author="Nikola Karpić" w:date="2024-02-25T22:24:00Z"/>
              <w:rFonts w:ascii="Times New Roman" w:eastAsiaTheme="minorEastAsia" w:hAnsi="Times New Roman" w:cs="Times New Roman"/>
              <w:noProof/>
              <w:kern w:val="2"/>
              <w:lang w:val="en-US"/>
              <w14:ligatures w14:val="standardContextual"/>
              <w:rPrChange w:id="379" w:author="Nikola Karpić" w:date="2024-02-25T23:34:00Z">
                <w:rPr>
                  <w:ins w:id="380" w:author="Nikola Karpić" w:date="2024-02-25T22:24:00Z"/>
                  <w:rFonts w:asciiTheme="minorHAnsi" w:eastAsiaTheme="minorEastAsia" w:hAnsiTheme="minorHAnsi" w:cstheme="minorBidi"/>
                  <w:noProof/>
                  <w:kern w:val="2"/>
                  <w:lang w:val="en-US"/>
                  <w14:ligatures w14:val="standardContextual"/>
                </w:rPr>
              </w:rPrChange>
            </w:rPr>
          </w:pPr>
          <w:ins w:id="381" w:author="Nikola Karpić" w:date="2024-02-25T22:24:00Z">
            <w:r w:rsidRPr="0020112D">
              <w:rPr>
                <w:rStyle w:val="Hyperlink"/>
                <w:rFonts w:ascii="Times New Roman" w:hAnsi="Times New Roman" w:cs="Times New Roman"/>
                <w:noProof/>
                <w:rPrChange w:id="382" w:author="Nikola Karpić" w:date="2024-02-25T23:34:00Z">
                  <w:rPr>
                    <w:rStyle w:val="Hyperlink"/>
                    <w:noProof/>
                  </w:rPr>
                </w:rPrChange>
              </w:rPr>
              <w:fldChar w:fldCharType="begin"/>
            </w:r>
            <w:r w:rsidRPr="0020112D">
              <w:rPr>
                <w:rStyle w:val="Hyperlink"/>
                <w:rFonts w:ascii="Times New Roman" w:hAnsi="Times New Roman" w:cs="Times New Roman"/>
                <w:noProof/>
                <w:rPrChange w:id="383" w:author="Nikola Karpić" w:date="2024-02-25T23:34:00Z">
                  <w:rPr>
                    <w:rStyle w:val="Hyperlink"/>
                    <w:noProof/>
                  </w:rPr>
                </w:rPrChange>
              </w:rPr>
              <w:instrText xml:space="preserve"> </w:instrText>
            </w:r>
            <w:r w:rsidRPr="0020112D">
              <w:rPr>
                <w:rFonts w:ascii="Times New Roman" w:hAnsi="Times New Roman" w:cs="Times New Roman"/>
                <w:noProof/>
                <w:rPrChange w:id="384" w:author="Nikola Karpić" w:date="2024-02-25T23:34:00Z">
                  <w:rPr>
                    <w:noProof/>
                  </w:rPr>
                </w:rPrChange>
              </w:rPr>
              <w:instrText>HYPERLINK \l "_Toc159792280"</w:instrText>
            </w:r>
            <w:r w:rsidRPr="0020112D">
              <w:rPr>
                <w:rStyle w:val="Hyperlink"/>
                <w:rFonts w:ascii="Times New Roman" w:hAnsi="Times New Roman" w:cs="Times New Roman"/>
                <w:noProof/>
                <w:rPrChange w:id="385"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386" w:author="Nikola Karpić" w:date="2024-02-25T23:34:00Z">
                  <w:rPr>
                    <w:rStyle w:val="Hyperlink"/>
                    <w:noProof/>
                  </w:rPr>
                </w:rPrChange>
              </w:rPr>
            </w:r>
            <w:r w:rsidRPr="0020112D">
              <w:rPr>
                <w:rStyle w:val="Hyperlink"/>
                <w:rFonts w:ascii="Times New Roman" w:hAnsi="Times New Roman" w:cs="Times New Roman"/>
                <w:noProof/>
                <w:rPrChange w:id="387"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388" w:author="Nikola Karpić" w:date="2024-02-25T23:34:00Z">
                  <w:rPr>
                    <w:rStyle w:val="Hyperlink"/>
                    <w:rFonts w:cs="Times New Roman"/>
                    <w:noProof/>
                    <w:lang w:val="sr-Cyrl-BA"/>
                  </w:rPr>
                </w:rPrChange>
              </w:rPr>
              <w:t>3.7.</w:t>
            </w:r>
            <w:r w:rsidRPr="0020112D">
              <w:rPr>
                <w:rFonts w:ascii="Times New Roman" w:eastAsiaTheme="minorEastAsia" w:hAnsi="Times New Roman" w:cs="Times New Roman"/>
                <w:noProof/>
                <w:kern w:val="2"/>
                <w:lang w:val="en-US"/>
                <w14:ligatures w14:val="standardContextual"/>
                <w:rPrChange w:id="389"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390" w:author="Nikola Karpić" w:date="2024-02-25T23:34:00Z">
                  <w:rPr>
                    <w:rStyle w:val="Hyperlink"/>
                    <w:rFonts w:cs="Times New Roman"/>
                    <w:noProof/>
                    <w:lang w:val="sr-Cyrl-BA"/>
                  </w:rPr>
                </w:rPrChange>
              </w:rPr>
              <w:t>Прилагођавање модела</w:t>
            </w:r>
            <w:r w:rsidRPr="0020112D">
              <w:rPr>
                <w:rFonts w:ascii="Times New Roman" w:hAnsi="Times New Roman" w:cs="Times New Roman"/>
                <w:noProof/>
                <w:webHidden/>
                <w:rPrChange w:id="391" w:author="Nikola Karpić" w:date="2024-02-25T23:34:00Z">
                  <w:rPr>
                    <w:noProof/>
                    <w:webHidden/>
                  </w:rPr>
                </w:rPrChange>
              </w:rPr>
              <w:tab/>
            </w:r>
            <w:r w:rsidRPr="0020112D">
              <w:rPr>
                <w:rFonts w:ascii="Times New Roman" w:hAnsi="Times New Roman" w:cs="Times New Roman"/>
                <w:noProof/>
                <w:webHidden/>
                <w:rPrChange w:id="392" w:author="Nikola Karpić" w:date="2024-02-25T23:34:00Z">
                  <w:rPr>
                    <w:noProof/>
                    <w:webHidden/>
                  </w:rPr>
                </w:rPrChange>
              </w:rPr>
              <w:fldChar w:fldCharType="begin"/>
            </w:r>
            <w:r w:rsidRPr="0020112D">
              <w:rPr>
                <w:rFonts w:ascii="Times New Roman" w:hAnsi="Times New Roman" w:cs="Times New Roman"/>
                <w:noProof/>
                <w:webHidden/>
                <w:rPrChange w:id="393" w:author="Nikola Karpić" w:date="2024-02-25T23:34:00Z">
                  <w:rPr>
                    <w:noProof/>
                    <w:webHidden/>
                  </w:rPr>
                </w:rPrChange>
              </w:rPr>
              <w:instrText xml:space="preserve"> PAGEREF _Toc159792280 \h </w:instrText>
            </w:r>
            <w:r w:rsidRPr="0020112D">
              <w:rPr>
                <w:rFonts w:ascii="Times New Roman" w:hAnsi="Times New Roman" w:cs="Times New Roman"/>
                <w:noProof/>
                <w:webHidden/>
                <w:rPrChange w:id="394" w:author="Nikola Karpić" w:date="2024-02-25T23:34:00Z">
                  <w:rPr>
                    <w:noProof/>
                    <w:webHidden/>
                  </w:rPr>
                </w:rPrChange>
              </w:rPr>
            </w:r>
          </w:ins>
          <w:r w:rsidRPr="0020112D">
            <w:rPr>
              <w:rFonts w:ascii="Times New Roman" w:hAnsi="Times New Roman" w:cs="Times New Roman"/>
              <w:noProof/>
              <w:webHidden/>
              <w:rPrChange w:id="395" w:author="Nikola Karpić" w:date="2024-02-25T23:34:00Z">
                <w:rPr>
                  <w:noProof/>
                  <w:webHidden/>
                </w:rPr>
              </w:rPrChange>
            </w:rPr>
            <w:fldChar w:fldCharType="separate"/>
          </w:r>
          <w:ins w:id="396" w:author="Nikola Karpić" w:date="2024-02-25T22:24:00Z">
            <w:r w:rsidRPr="0020112D">
              <w:rPr>
                <w:rFonts w:ascii="Times New Roman" w:hAnsi="Times New Roman" w:cs="Times New Roman"/>
                <w:noProof/>
                <w:webHidden/>
                <w:rPrChange w:id="397" w:author="Nikola Karpić" w:date="2024-02-25T23:34:00Z">
                  <w:rPr>
                    <w:noProof/>
                    <w:webHidden/>
                  </w:rPr>
                </w:rPrChange>
              </w:rPr>
              <w:t>17</w:t>
            </w:r>
            <w:r w:rsidRPr="0020112D">
              <w:rPr>
                <w:rFonts w:ascii="Times New Roman" w:hAnsi="Times New Roman" w:cs="Times New Roman"/>
                <w:noProof/>
                <w:webHidden/>
                <w:rPrChange w:id="398" w:author="Nikola Karpić" w:date="2024-02-25T23:34:00Z">
                  <w:rPr>
                    <w:noProof/>
                    <w:webHidden/>
                  </w:rPr>
                </w:rPrChange>
              </w:rPr>
              <w:fldChar w:fldCharType="end"/>
            </w:r>
            <w:r w:rsidRPr="0020112D">
              <w:rPr>
                <w:rStyle w:val="Hyperlink"/>
                <w:rFonts w:ascii="Times New Roman" w:hAnsi="Times New Roman" w:cs="Times New Roman"/>
                <w:noProof/>
                <w:rPrChange w:id="399" w:author="Nikola Karpić" w:date="2024-02-25T23:34:00Z">
                  <w:rPr>
                    <w:rStyle w:val="Hyperlink"/>
                    <w:noProof/>
                  </w:rPr>
                </w:rPrChange>
              </w:rPr>
              <w:fldChar w:fldCharType="end"/>
            </w:r>
          </w:ins>
        </w:p>
        <w:p w14:paraId="1377920E" w14:textId="6984DDA4" w:rsidR="000D662C" w:rsidRPr="0020112D" w:rsidRDefault="000D662C">
          <w:pPr>
            <w:pStyle w:val="TOC2"/>
            <w:tabs>
              <w:tab w:val="left" w:pos="880"/>
              <w:tab w:val="right" w:leader="dot" w:pos="9350"/>
            </w:tabs>
            <w:rPr>
              <w:ins w:id="400" w:author="Nikola Karpić" w:date="2024-02-25T22:24:00Z"/>
              <w:rFonts w:ascii="Times New Roman" w:eastAsiaTheme="minorEastAsia" w:hAnsi="Times New Roman" w:cs="Times New Roman"/>
              <w:noProof/>
              <w:kern w:val="2"/>
              <w:lang w:val="en-US"/>
              <w14:ligatures w14:val="standardContextual"/>
              <w:rPrChange w:id="401" w:author="Nikola Karpić" w:date="2024-02-25T23:34:00Z">
                <w:rPr>
                  <w:ins w:id="402" w:author="Nikola Karpić" w:date="2024-02-25T22:24:00Z"/>
                  <w:rFonts w:asciiTheme="minorHAnsi" w:eastAsiaTheme="minorEastAsia" w:hAnsiTheme="minorHAnsi" w:cstheme="minorBidi"/>
                  <w:noProof/>
                  <w:kern w:val="2"/>
                  <w:lang w:val="en-US"/>
                  <w14:ligatures w14:val="standardContextual"/>
                </w:rPr>
              </w:rPrChange>
            </w:rPr>
          </w:pPr>
          <w:ins w:id="403" w:author="Nikola Karpić" w:date="2024-02-25T22:24:00Z">
            <w:r w:rsidRPr="0020112D">
              <w:rPr>
                <w:rStyle w:val="Hyperlink"/>
                <w:rFonts w:ascii="Times New Roman" w:hAnsi="Times New Roman" w:cs="Times New Roman"/>
                <w:noProof/>
                <w:rPrChange w:id="404" w:author="Nikola Karpić" w:date="2024-02-25T23:34:00Z">
                  <w:rPr>
                    <w:rStyle w:val="Hyperlink"/>
                    <w:noProof/>
                  </w:rPr>
                </w:rPrChange>
              </w:rPr>
              <w:fldChar w:fldCharType="begin"/>
            </w:r>
            <w:r w:rsidRPr="0020112D">
              <w:rPr>
                <w:rStyle w:val="Hyperlink"/>
                <w:rFonts w:ascii="Times New Roman" w:hAnsi="Times New Roman" w:cs="Times New Roman"/>
                <w:noProof/>
                <w:rPrChange w:id="405" w:author="Nikola Karpić" w:date="2024-02-25T23:34:00Z">
                  <w:rPr>
                    <w:rStyle w:val="Hyperlink"/>
                    <w:noProof/>
                  </w:rPr>
                </w:rPrChange>
              </w:rPr>
              <w:instrText xml:space="preserve"> </w:instrText>
            </w:r>
            <w:r w:rsidRPr="0020112D">
              <w:rPr>
                <w:rFonts w:ascii="Times New Roman" w:hAnsi="Times New Roman" w:cs="Times New Roman"/>
                <w:noProof/>
                <w:rPrChange w:id="406" w:author="Nikola Karpić" w:date="2024-02-25T23:34:00Z">
                  <w:rPr>
                    <w:noProof/>
                  </w:rPr>
                </w:rPrChange>
              </w:rPr>
              <w:instrText>HYPERLINK \l "_Toc159792281"</w:instrText>
            </w:r>
            <w:r w:rsidRPr="0020112D">
              <w:rPr>
                <w:rStyle w:val="Hyperlink"/>
                <w:rFonts w:ascii="Times New Roman" w:hAnsi="Times New Roman" w:cs="Times New Roman"/>
                <w:noProof/>
                <w:rPrChange w:id="407"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408" w:author="Nikola Karpić" w:date="2024-02-25T23:34:00Z">
                  <w:rPr>
                    <w:rStyle w:val="Hyperlink"/>
                    <w:noProof/>
                  </w:rPr>
                </w:rPrChange>
              </w:rPr>
            </w:r>
            <w:r w:rsidRPr="0020112D">
              <w:rPr>
                <w:rStyle w:val="Hyperlink"/>
                <w:rFonts w:ascii="Times New Roman" w:hAnsi="Times New Roman" w:cs="Times New Roman"/>
                <w:noProof/>
                <w:rPrChange w:id="409"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410" w:author="Nikola Karpić" w:date="2024-02-25T23:34:00Z">
                  <w:rPr>
                    <w:rStyle w:val="Hyperlink"/>
                    <w:rFonts w:cs="Times New Roman"/>
                    <w:noProof/>
                    <w:lang w:val="sr-Cyrl-BA"/>
                  </w:rPr>
                </w:rPrChange>
              </w:rPr>
              <w:t>3.8.</w:t>
            </w:r>
            <w:r w:rsidRPr="0020112D">
              <w:rPr>
                <w:rFonts w:ascii="Times New Roman" w:eastAsiaTheme="minorEastAsia" w:hAnsi="Times New Roman" w:cs="Times New Roman"/>
                <w:noProof/>
                <w:kern w:val="2"/>
                <w:lang w:val="en-US"/>
                <w14:ligatures w14:val="standardContextual"/>
                <w:rPrChange w:id="411"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412" w:author="Nikola Karpić" w:date="2024-02-25T23:34:00Z">
                  <w:rPr>
                    <w:rStyle w:val="Hyperlink"/>
                    <w:rFonts w:cs="Times New Roman"/>
                    <w:noProof/>
                    <w:lang w:val="sr-Cyrl-BA"/>
                  </w:rPr>
                </w:rPrChange>
              </w:rPr>
              <w:t>Тестирање и примјена модела</w:t>
            </w:r>
            <w:r w:rsidRPr="0020112D">
              <w:rPr>
                <w:rFonts w:ascii="Times New Roman" w:hAnsi="Times New Roman" w:cs="Times New Roman"/>
                <w:noProof/>
                <w:webHidden/>
                <w:rPrChange w:id="413" w:author="Nikola Karpić" w:date="2024-02-25T23:34:00Z">
                  <w:rPr>
                    <w:noProof/>
                    <w:webHidden/>
                  </w:rPr>
                </w:rPrChange>
              </w:rPr>
              <w:tab/>
            </w:r>
            <w:r w:rsidRPr="0020112D">
              <w:rPr>
                <w:rFonts w:ascii="Times New Roman" w:hAnsi="Times New Roman" w:cs="Times New Roman"/>
                <w:noProof/>
                <w:webHidden/>
                <w:rPrChange w:id="414" w:author="Nikola Karpić" w:date="2024-02-25T23:34:00Z">
                  <w:rPr>
                    <w:noProof/>
                    <w:webHidden/>
                  </w:rPr>
                </w:rPrChange>
              </w:rPr>
              <w:fldChar w:fldCharType="begin"/>
            </w:r>
            <w:r w:rsidRPr="0020112D">
              <w:rPr>
                <w:rFonts w:ascii="Times New Roman" w:hAnsi="Times New Roman" w:cs="Times New Roman"/>
                <w:noProof/>
                <w:webHidden/>
                <w:rPrChange w:id="415" w:author="Nikola Karpić" w:date="2024-02-25T23:34:00Z">
                  <w:rPr>
                    <w:noProof/>
                    <w:webHidden/>
                  </w:rPr>
                </w:rPrChange>
              </w:rPr>
              <w:instrText xml:space="preserve"> PAGEREF _Toc159792281 \h </w:instrText>
            </w:r>
            <w:r w:rsidRPr="0020112D">
              <w:rPr>
                <w:rFonts w:ascii="Times New Roman" w:hAnsi="Times New Roman" w:cs="Times New Roman"/>
                <w:noProof/>
                <w:webHidden/>
                <w:rPrChange w:id="416" w:author="Nikola Karpić" w:date="2024-02-25T23:34:00Z">
                  <w:rPr>
                    <w:noProof/>
                    <w:webHidden/>
                  </w:rPr>
                </w:rPrChange>
              </w:rPr>
            </w:r>
          </w:ins>
          <w:r w:rsidRPr="0020112D">
            <w:rPr>
              <w:rFonts w:ascii="Times New Roman" w:hAnsi="Times New Roman" w:cs="Times New Roman"/>
              <w:noProof/>
              <w:webHidden/>
              <w:rPrChange w:id="417" w:author="Nikola Karpić" w:date="2024-02-25T23:34:00Z">
                <w:rPr>
                  <w:noProof/>
                  <w:webHidden/>
                </w:rPr>
              </w:rPrChange>
            </w:rPr>
            <w:fldChar w:fldCharType="separate"/>
          </w:r>
          <w:ins w:id="418" w:author="Nikola Karpić" w:date="2024-02-25T22:24:00Z">
            <w:r w:rsidRPr="0020112D">
              <w:rPr>
                <w:rFonts w:ascii="Times New Roman" w:hAnsi="Times New Roman" w:cs="Times New Roman"/>
                <w:noProof/>
                <w:webHidden/>
                <w:rPrChange w:id="419" w:author="Nikola Karpić" w:date="2024-02-25T23:34:00Z">
                  <w:rPr>
                    <w:noProof/>
                    <w:webHidden/>
                  </w:rPr>
                </w:rPrChange>
              </w:rPr>
              <w:t>18</w:t>
            </w:r>
            <w:r w:rsidRPr="0020112D">
              <w:rPr>
                <w:rFonts w:ascii="Times New Roman" w:hAnsi="Times New Roman" w:cs="Times New Roman"/>
                <w:noProof/>
                <w:webHidden/>
                <w:rPrChange w:id="420" w:author="Nikola Karpić" w:date="2024-02-25T23:34:00Z">
                  <w:rPr>
                    <w:noProof/>
                    <w:webHidden/>
                  </w:rPr>
                </w:rPrChange>
              </w:rPr>
              <w:fldChar w:fldCharType="end"/>
            </w:r>
            <w:r w:rsidRPr="0020112D">
              <w:rPr>
                <w:rStyle w:val="Hyperlink"/>
                <w:rFonts w:ascii="Times New Roman" w:hAnsi="Times New Roman" w:cs="Times New Roman"/>
                <w:noProof/>
                <w:rPrChange w:id="421" w:author="Nikola Karpić" w:date="2024-02-25T23:34:00Z">
                  <w:rPr>
                    <w:rStyle w:val="Hyperlink"/>
                    <w:noProof/>
                  </w:rPr>
                </w:rPrChange>
              </w:rPr>
              <w:fldChar w:fldCharType="end"/>
            </w:r>
          </w:ins>
        </w:p>
        <w:p w14:paraId="6D2AD390" w14:textId="5358745D" w:rsidR="000D662C" w:rsidRPr="0020112D" w:rsidRDefault="000D662C" w:rsidP="000D662C">
          <w:pPr>
            <w:pStyle w:val="TOC1"/>
            <w:rPr>
              <w:ins w:id="422" w:author="Nikola Karpić" w:date="2024-02-25T22:24:00Z"/>
              <w:rFonts w:ascii="Times New Roman" w:eastAsiaTheme="minorEastAsia" w:hAnsi="Times New Roman" w:cs="Times New Roman"/>
              <w:noProof/>
              <w:kern w:val="2"/>
              <w:lang w:val="en-US"/>
              <w14:ligatures w14:val="standardContextual"/>
              <w:rPrChange w:id="423" w:author="Nikola Karpić" w:date="2024-02-25T23:34:00Z">
                <w:rPr>
                  <w:ins w:id="424" w:author="Nikola Karpić" w:date="2024-02-25T22:24:00Z"/>
                  <w:rFonts w:asciiTheme="minorHAnsi" w:eastAsiaTheme="minorEastAsia" w:hAnsiTheme="minorHAnsi" w:cstheme="minorBidi"/>
                  <w:noProof/>
                  <w:kern w:val="2"/>
                  <w:lang w:val="en-US"/>
                  <w14:ligatures w14:val="standardContextual"/>
                </w:rPr>
              </w:rPrChange>
            </w:rPr>
            <w:pPrChange w:id="425" w:author="Nikola Karpić" w:date="2024-02-25T22:24:00Z">
              <w:pPr>
                <w:pStyle w:val="TOC1"/>
                <w:tabs>
                  <w:tab w:val="left" w:pos="440"/>
                  <w:tab w:val="right" w:leader="dot" w:pos="9350"/>
                </w:tabs>
              </w:pPr>
            </w:pPrChange>
          </w:pPr>
          <w:ins w:id="426" w:author="Nikola Karpić" w:date="2024-02-25T22:24:00Z">
            <w:r w:rsidRPr="0020112D">
              <w:rPr>
                <w:rStyle w:val="Hyperlink"/>
                <w:rFonts w:ascii="Times New Roman" w:hAnsi="Times New Roman" w:cs="Times New Roman"/>
                <w:noProof/>
                <w:rPrChange w:id="427" w:author="Nikola Karpić" w:date="2024-02-25T23:34:00Z">
                  <w:rPr>
                    <w:rStyle w:val="Hyperlink"/>
                    <w:noProof/>
                  </w:rPr>
                </w:rPrChange>
              </w:rPr>
              <w:fldChar w:fldCharType="begin"/>
            </w:r>
            <w:r w:rsidRPr="0020112D">
              <w:rPr>
                <w:rStyle w:val="Hyperlink"/>
                <w:rFonts w:ascii="Times New Roman" w:hAnsi="Times New Roman" w:cs="Times New Roman"/>
                <w:noProof/>
                <w:rPrChange w:id="428" w:author="Nikola Karpić" w:date="2024-02-25T23:34:00Z">
                  <w:rPr>
                    <w:rStyle w:val="Hyperlink"/>
                    <w:noProof/>
                  </w:rPr>
                </w:rPrChange>
              </w:rPr>
              <w:instrText xml:space="preserve"> </w:instrText>
            </w:r>
            <w:r w:rsidRPr="0020112D">
              <w:rPr>
                <w:rFonts w:ascii="Times New Roman" w:hAnsi="Times New Roman" w:cs="Times New Roman"/>
                <w:noProof/>
                <w:rPrChange w:id="429" w:author="Nikola Karpić" w:date="2024-02-25T23:34:00Z">
                  <w:rPr>
                    <w:noProof/>
                  </w:rPr>
                </w:rPrChange>
              </w:rPr>
              <w:instrText>HYPERLINK \l "_Toc159792282"</w:instrText>
            </w:r>
            <w:r w:rsidRPr="0020112D">
              <w:rPr>
                <w:rStyle w:val="Hyperlink"/>
                <w:rFonts w:ascii="Times New Roman" w:hAnsi="Times New Roman" w:cs="Times New Roman"/>
                <w:noProof/>
                <w:rPrChange w:id="430"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431" w:author="Nikola Karpić" w:date="2024-02-25T23:34:00Z">
                  <w:rPr>
                    <w:rStyle w:val="Hyperlink"/>
                    <w:noProof/>
                  </w:rPr>
                </w:rPrChange>
              </w:rPr>
            </w:r>
            <w:r w:rsidRPr="0020112D">
              <w:rPr>
                <w:rStyle w:val="Hyperlink"/>
                <w:rFonts w:ascii="Times New Roman" w:hAnsi="Times New Roman" w:cs="Times New Roman"/>
                <w:noProof/>
                <w:rPrChange w:id="432"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433" w:author="Nikola Karpić" w:date="2024-02-25T23:34:00Z">
                  <w:rPr>
                    <w:rStyle w:val="Hyperlink"/>
                    <w:rFonts w:cs="Times New Roman"/>
                    <w:noProof/>
                    <w:lang w:val="sr-Cyrl-BA"/>
                  </w:rPr>
                </w:rPrChange>
              </w:rPr>
              <w:t>4.</w:t>
            </w:r>
            <w:r w:rsidRPr="0020112D">
              <w:rPr>
                <w:rFonts w:ascii="Times New Roman" w:eastAsiaTheme="minorEastAsia" w:hAnsi="Times New Roman" w:cs="Times New Roman"/>
                <w:noProof/>
                <w:kern w:val="2"/>
                <w:lang w:val="en-US"/>
                <w14:ligatures w14:val="standardContextual"/>
                <w:rPrChange w:id="434"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435" w:author="Nikola Karpić" w:date="2024-02-25T23:34:00Z">
                  <w:rPr>
                    <w:rStyle w:val="Hyperlink"/>
                    <w:rFonts w:cs="Times New Roman"/>
                    <w:noProof/>
                    <w:lang w:val="sr-Cyrl-BA"/>
                  </w:rPr>
                </w:rPrChange>
              </w:rPr>
              <w:t>Избор алгоритма</w:t>
            </w:r>
            <w:r w:rsidRPr="0020112D">
              <w:rPr>
                <w:rFonts w:ascii="Times New Roman" w:hAnsi="Times New Roman" w:cs="Times New Roman"/>
                <w:noProof/>
                <w:webHidden/>
                <w:rPrChange w:id="436" w:author="Nikola Karpić" w:date="2024-02-25T23:34:00Z">
                  <w:rPr>
                    <w:noProof/>
                    <w:webHidden/>
                  </w:rPr>
                </w:rPrChange>
              </w:rPr>
              <w:tab/>
            </w:r>
            <w:r w:rsidRPr="0020112D">
              <w:rPr>
                <w:rFonts w:ascii="Times New Roman" w:hAnsi="Times New Roman" w:cs="Times New Roman"/>
                <w:noProof/>
                <w:webHidden/>
                <w:rPrChange w:id="437" w:author="Nikola Karpić" w:date="2024-02-25T23:34:00Z">
                  <w:rPr>
                    <w:noProof/>
                    <w:webHidden/>
                  </w:rPr>
                </w:rPrChange>
              </w:rPr>
              <w:fldChar w:fldCharType="begin"/>
            </w:r>
            <w:r w:rsidRPr="0020112D">
              <w:rPr>
                <w:rFonts w:ascii="Times New Roman" w:hAnsi="Times New Roman" w:cs="Times New Roman"/>
                <w:noProof/>
                <w:webHidden/>
                <w:rPrChange w:id="438" w:author="Nikola Karpić" w:date="2024-02-25T23:34:00Z">
                  <w:rPr>
                    <w:noProof/>
                    <w:webHidden/>
                  </w:rPr>
                </w:rPrChange>
              </w:rPr>
              <w:instrText xml:space="preserve"> PAGEREF _Toc159792282 \h </w:instrText>
            </w:r>
            <w:r w:rsidRPr="0020112D">
              <w:rPr>
                <w:rFonts w:ascii="Times New Roman" w:hAnsi="Times New Roman" w:cs="Times New Roman"/>
                <w:noProof/>
                <w:webHidden/>
                <w:rPrChange w:id="439" w:author="Nikola Karpić" w:date="2024-02-25T23:34:00Z">
                  <w:rPr>
                    <w:noProof/>
                    <w:webHidden/>
                  </w:rPr>
                </w:rPrChange>
              </w:rPr>
            </w:r>
          </w:ins>
          <w:r w:rsidRPr="0020112D">
            <w:rPr>
              <w:rFonts w:ascii="Times New Roman" w:hAnsi="Times New Roman" w:cs="Times New Roman"/>
              <w:noProof/>
              <w:webHidden/>
              <w:rPrChange w:id="440" w:author="Nikola Karpić" w:date="2024-02-25T23:34:00Z">
                <w:rPr>
                  <w:noProof/>
                  <w:webHidden/>
                </w:rPr>
              </w:rPrChange>
            </w:rPr>
            <w:fldChar w:fldCharType="separate"/>
          </w:r>
          <w:ins w:id="441" w:author="Nikola Karpić" w:date="2024-02-25T22:24:00Z">
            <w:r w:rsidRPr="0020112D">
              <w:rPr>
                <w:rFonts w:ascii="Times New Roman" w:hAnsi="Times New Roman" w:cs="Times New Roman"/>
                <w:noProof/>
                <w:webHidden/>
                <w:rPrChange w:id="442" w:author="Nikola Karpić" w:date="2024-02-25T23:34:00Z">
                  <w:rPr>
                    <w:noProof/>
                    <w:webHidden/>
                  </w:rPr>
                </w:rPrChange>
              </w:rPr>
              <w:t>19</w:t>
            </w:r>
            <w:r w:rsidRPr="0020112D">
              <w:rPr>
                <w:rFonts w:ascii="Times New Roman" w:hAnsi="Times New Roman" w:cs="Times New Roman"/>
                <w:noProof/>
                <w:webHidden/>
                <w:rPrChange w:id="443" w:author="Nikola Karpić" w:date="2024-02-25T23:34:00Z">
                  <w:rPr>
                    <w:noProof/>
                    <w:webHidden/>
                  </w:rPr>
                </w:rPrChange>
              </w:rPr>
              <w:fldChar w:fldCharType="end"/>
            </w:r>
            <w:r w:rsidRPr="0020112D">
              <w:rPr>
                <w:rStyle w:val="Hyperlink"/>
                <w:rFonts w:ascii="Times New Roman" w:hAnsi="Times New Roman" w:cs="Times New Roman"/>
                <w:noProof/>
                <w:rPrChange w:id="444" w:author="Nikola Karpić" w:date="2024-02-25T23:34:00Z">
                  <w:rPr>
                    <w:rStyle w:val="Hyperlink"/>
                    <w:noProof/>
                  </w:rPr>
                </w:rPrChange>
              </w:rPr>
              <w:fldChar w:fldCharType="end"/>
            </w:r>
          </w:ins>
        </w:p>
        <w:p w14:paraId="1F032929" w14:textId="737AFACD" w:rsidR="000D662C" w:rsidRPr="0020112D" w:rsidRDefault="000D662C">
          <w:pPr>
            <w:pStyle w:val="TOC2"/>
            <w:tabs>
              <w:tab w:val="left" w:pos="880"/>
              <w:tab w:val="right" w:leader="dot" w:pos="9350"/>
            </w:tabs>
            <w:rPr>
              <w:ins w:id="445" w:author="Nikola Karpić" w:date="2024-02-25T22:24:00Z"/>
              <w:rFonts w:ascii="Times New Roman" w:eastAsiaTheme="minorEastAsia" w:hAnsi="Times New Roman" w:cs="Times New Roman"/>
              <w:noProof/>
              <w:kern w:val="2"/>
              <w:lang w:val="en-US"/>
              <w14:ligatures w14:val="standardContextual"/>
              <w:rPrChange w:id="446" w:author="Nikola Karpić" w:date="2024-02-25T23:34:00Z">
                <w:rPr>
                  <w:ins w:id="447" w:author="Nikola Karpić" w:date="2024-02-25T22:24:00Z"/>
                  <w:rFonts w:asciiTheme="minorHAnsi" w:eastAsiaTheme="minorEastAsia" w:hAnsiTheme="minorHAnsi" w:cstheme="minorBidi"/>
                  <w:noProof/>
                  <w:kern w:val="2"/>
                  <w:lang w:val="en-US"/>
                  <w14:ligatures w14:val="standardContextual"/>
                </w:rPr>
              </w:rPrChange>
            </w:rPr>
          </w:pPr>
          <w:ins w:id="448" w:author="Nikola Karpić" w:date="2024-02-25T22:24:00Z">
            <w:r w:rsidRPr="0020112D">
              <w:rPr>
                <w:rStyle w:val="Hyperlink"/>
                <w:rFonts w:ascii="Times New Roman" w:hAnsi="Times New Roman" w:cs="Times New Roman"/>
                <w:noProof/>
                <w:rPrChange w:id="449" w:author="Nikola Karpić" w:date="2024-02-25T23:34:00Z">
                  <w:rPr>
                    <w:rStyle w:val="Hyperlink"/>
                    <w:noProof/>
                  </w:rPr>
                </w:rPrChange>
              </w:rPr>
              <w:fldChar w:fldCharType="begin"/>
            </w:r>
            <w:r w:rsidRPr="0020112D">
              <w:rPr>
                <w:rStyle w:val="Hyperlink"/>
                <w:rFonts w:ascii="Times New Roman" w:hAnsi="Times New Roman" w:cs="Times New Roman"/>
                <w:noProof/>
                <w:rPrChange w:id="450" w:author="Nikola Karpić" w:date="2024-02-25T23:34:00Z">
                  <w:rPr>
                    <w:rStyle w:val="Hyperlink"/>
                    <w:noProof/>
                  </w:rPr>
                </w:rPrChange>
              </w:rPr>
              <w:instrText xml:space="preserve"> </w:instrText>
            </w:r>
            <w:r w:rsidRPr="0020112D">
              <w:rPr>
                <w:rFonts w:ascii="Times New Roman" w:hAnsi="Times New Roman" w:cs="Times New Roman"/>
                <w:noProof/>
                <w:rPrChange w:id="451" w:author="Nikola Karpić" w:date="2024-02-25T23:34:00Z">
                  <w:rPr>
                    <w:noProof/>
                  </w:rPr>
                </w:rPrChange>
              </w:rPr>
              <w:instrText>HYPERLINK \l "_Toc159792283"</w:instrText>
            </w:r>
            <w:r w:rsidRPr="0020112D">
              <w:rPr>
                <w:rStyle w:val="Hyperlink"/>
                <w:rFonts w:ascii="Times New Roman" w:hAnsi="Times New Roman" w:cs="Times New Roman"/>
                <w:noProof/>
                <w:rPrChange w:id="452"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453" w:author="Nikola Karpić" w:date="2024-02-25T23:34:00Z">
                  <w:rPr>
                    <w:rStyle w:val="Hyperlink"/>
                    <w:noProof/>
                  </w:rPr>
                </w:rPrChange>
              </w:rPr>
            </w:r>
            <w:r w:rsidRPr="0020112D">
              <w:rPr>
                <w:rStyle w:val="Hyperlink"/>
                <w:rFonts w:ascii="Times New Roman" w:hAnsi="Times New Roman" w:cs="Times New Roman"/>
                <w:noProof/>
                <w:rPrChange w:id="454"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455" w:author="Nikola Karpić" w:date="2024-02-25T23:34:00Z">
                  <w:rPr>
                    <w:rStyle w:val="Hyperlink"/>
                    <w:rFonts w:cs="Times New Roman"/>
                    <w:noProof/>
                    <w:lang w:val="sr-Cyrl-BA"/>
                  </w:rPr>
                </w:rPrChange>
              </w:rPr>
              <w:t>4.1.</w:t>
            </w:r>
            <w:r w:rsidRPr="0020112D">
              <w:rPr>
                <w:rFonts w:ascii="Times New Roman" w:eastAsiaTheme="minorEastAsia" w:hAnsi="Times New Roman" w:cs="Times New Roman"/>
                <w:noProof/>
                <w:kern w:val="2"/>
                <w:lang w:val="en-US"/>
                <w14:ligatures w14:val="standardContextual"/>
                <w:rPrChange w:id="456"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457" w:author="Nikola Karpić" w:date="2024-02-25T23:34:00Z">
                  <w:rPr>
                    <w:rStyle w:val="Hyperlink"/>
                    <w:rFonts w:cs="Times New Roman"/>
                    <w:noProof/>
                    <w:lang w:val="sr-Cyrl-BA"/>
                  </w:rPr>
                </w:rPrChange>
              </w:rPr>
              <w:t>Логистичка регресија</w:t>
            </w:r>
            <w:r w:rsidRPr="0020112D">
              <w:rPr>
                <w:rFonts w:ascii="Times New Roman" w:hAnsi="Times New Roman" w:cs="Times New Roman"/>
                <w:noProof/>
                <w:webHidden/>
                <w:rPrChange w:id="458" w:author="Nikola Karpić" w:date="2024-02-25T23:34:00Z">
                  <w:rPr>
                    <w:noProof/>
                    <w:webHidden/>
                  </w:rPr>
                </w:rPrChange>
              </w:rPr>
              <w:tab/>
            </w:r>
            <w:r w:rsidRPr="0020112D">
              <w:rPr>
                <w:rFonts w:ascii="Times New Roman" w:hAnsi="Times New Roman" w:cs="Times New Roman"/>
                <w:noProof/>
                <w:webHidden/>
                <w:rPrChange w:id="459" w:author="Nikola Karpić" w:date="2024-02-25T23:34:00Z">
                  <w:rPr>
                    <w:noProof/>
                    <w:webHidden/>
                  </w:rPr>
                </w:rPrChange>
              </w:rPr>
              <w:fldChar w:fldCharType="begin"/>
            </w:r>
            <w:r w:rsidRPr="0020112D">
              <w:rPr>
                <w:rFonts w:ascii="Times New Roman" w:hAnsi="Times New Roman" w:cs="Times New Roman"/>
                <w:noProof/>
                <w:webHidden/>
                <w:rPrChange w:id="460" w:author="Nikola Karpić" w:date="2024-02-25T23:34:00Z">
                  <w:rPr>
                    <w:noProof/>
                    <w:webHidden/>
                  </w:rPr>
                </w:rPrChange>
              </w:rPr>
              <w:instrText xml:space="preserve"> PAGEREF _Toc159792283 \h </w:instrText>
            </w:r>
            <w:r w:rsidRPr="0020112D">
              <w:rPr>
                <w:rFonts w:ascii="Times New Roman" w:hAnsi="Times New Roman" w:cs="Times New Roman"/>
                <w:noProof/>
                <w:webHidden/>
                <w:rPrChange w:id="461" w:author="Nikola Karpić" w:date="2024-02-25T23:34:00Z">
                  <w:rPr>
                    <w:noProof/>
                    <w:webHidden/>
                  </w:rPr>
                </w:rPrChange>
              </w:rPr>
            </w:r>
          </w:ins>
          <w:r w:rsidRPr="0020112D">
            <w:rPr>
              <w:rFonts w:ascii="Times New Roman" w:hAnsi="Times New Roman" w:cs="Times New Roman"/>
              <w:noProof/>
              <w:webHidden/>
              <w:rPrChange w:id="462" w:author="Nikola Karpić" w:date="2024-02-25T23:34:00Z">
                <w:rPr>
                  <w:noProof/>
                  <w:webHidden/>
                </w:rPr>
              </w:rPrChange>
            </w:rPr>
            <w:fldChar w:fldCharType="separate"/>
          </w:r>
          <w:ins w:id="463" w:author="Nikola Karpić" w:date="2024-02-25T22:24:00Z">
            <w:r w:rsidRPr="0020112D">
              <w:rPr>
                <w:rFonts w:ascii="Times New Roman" w:hAnsi="Times New Roman" w:cs="Times New Roman"/>
                <w:noProof/>
                <w:webHidden/>
                <w:rPrChange w:id="464" w:author="Nikola Karpić" w:date="2024-02-25T23:34:00Z">
                  <w:rPr>
                    <w:noProof/>
                    <w:webHidden/>
                  </w:rPr>
                </w:rPrChange>
              </w:rPr>
              <w:t>19</w:t>
            </w:r>
            <w:r w:rsidRPr="0020112D">
              <w:rPr>
                <w:rFonts w:ascii="Times New Roman" w:hAnsi="Times New Roman" w:cs="Times New Roman"/>
                <w:noProof/>
                <w:webHidden/>
                <w:rPrChange w:id="465" w:author="Nikola Karpić" w:date="2024-02-25T23:34:00Z">
                  <w:rPr>
                    <w:noProof/>
                    <w:webHidden/>
                  </w:rPr>
                </w:rPrChange>
              </w:rPr>
              <w:fldChar w:fldCharType="end"/>
            </w:r>
            <w:r w:rsidRPr="0020112D">
              <w:rPr>
                <w:rStyle w:val="Hyperlink"/>
                <w:rFonts w:ascii="Times New Roman" w:hAnsi="Times New Roman" w:cs="Times New Roman"/>
                <w:noProof/>
                <w:rPrChange w:id="466" w:author="Nikola Karpić" w:date="2024-02-25T23:34:00Z">
                  <w:rPr>
                    <w:rStyle w:val="Hyperlink"/>
                    <w:noProof/>
                  </w:rPr>
                </w:rPrChange>
              </w:rPr>
              <w:fldChar w:fldCharType="end"/>
            </w:r>
          </w:ins>
        </w:p>
        <w:p w14:paraId="574EC875" w14:textId="6E2F0300" w:rsidR="000D662C" w:rsidRPr="0020112D" w:rsidRDefault="000D662C">
          <w:pPr>
            <w:pStyle w:val="TOC2"/>
            <w:tabs>
              <w:tab w:val="left" w:pos="880"/>
              <w:tab w:val="right" w:leader="dot" w:pos="9350"/>
            </w:tabs>
            <w:rPr>
              <w:ins w:id="467" w:author="Nikola Karpić" w:date="2024-02-25T22:24:00Z"/>
              <w:rFonts w:ascii="Times New Roman" w:eastAsiaTheme="minorEastAsia" w:hAnsi="Times New Roman" w:cs="Times New Roman"/>
              <w:noProof/>
              <w:kern w:val="2"/>
              <w:lang w:val="en-US"/>
              <w14:ligatures w14:val="standardContextual"/>
              <w:rPrChange w:id="468" w:author="Nikola Karpić" w:date="2024-02-25T23:34:00Z">
                <w:rPr>
                  <w:ins w:id="469" w:author="Nikola Karpić" w:date="2024-02-25T22:24:00Z"/>
                  <w:rFonts w:asciiTheme="minorHAnsi" w:eastAsiaTheme="minorEastAsia" w:hAnsiTheme="minorHAnsi" w:cstheme="minorBidi"/>
                  <w:noProof/>
                  <w:kern w:val="2"/>
                  <w:lang w:val="en-US"/>
                  <w14:ligatures w14:val="standardContextual"/>
                </w:rPr>
              </w:rPrChange>
            </w:rPr>
          </w:pPr>
          <w:ins w:id="470" w:author="Nikola Karpić" w:date="2024-02-25T22:24:00Z">
            <w:r w:rsidRPr="0020112D">
              <w:rPr>
                <w:rStyle w:val="Hyperlink"/>
                <w:rFonts w:ascii="Times New Roman" w:hAnsi="Times New Roman" w:cs="Times New Roman"/>
                <w:noProof/>
                <w:rPrChange w:id="471" w:author="Nikola Karpić" w:date="2024-02-25T23:34:00Z">
                  <w:rPr>
                    <w:rStyle w:val="Hyperlink"/>
                    <w:noProof/>
                  </w:rPr>
                </w:rPrChange>
              </w:rPr>
              <w:fldChar w:fldCharType="begin"/>
            </w:r>
            <w:r w:rsidRPr="0020112D">
              <w:rPr>
                <w:rStyle w:val="Hyperlink"/>
                <w:rFonts w:ascii="Times New Roman" w:hAnsi="Times New Roman" w:cs="Times New Roman"/>
                <w:noProof/>
                <w:rPrChange w:id="472" w:author="Nikola Karpić" w:date="2024-02-25T23:34:00Z">
                  <w:rPr>
                    <w:rStyle w:val="Hyperlink"/>
                    <w:noProof/>
                  </w:rPr>
                </w:rPrChange>
              </w:rPr>
              <w:instrText xml:space="preserve"> </w:instrText>
            </w:r>
            <w:r w:rsidRPr="0020112D">
              <w:rPr>
                <w:rFonts w:ascii="Times New Roman" w:hAnsi="Times New Roman" w:cs="Times New Roman"/>
                <w:noProof/>
                <w:rPrChange w:id="473" w:author="Nikola Karpić" w:date="2024-02-25T23:34:00Z">
                  <w:rPr>
                    <w:noProof/>
                  </w:rPr>
                </w:rPrChange>
              </w:rPr>
              <w:instrText>HYPERLINK \l "_Toc159792284"</w:instrText>
            </w:r>
            <w:r w:rsidRPr="0020112D">
              <w:rPr>
                <w:rStyle w:val="Hyperlink"/>
                <w:rFonts w:ascii="Times New Roman" w:hAnsi="Times New Roman" w:cs="Times New Roman"/>
                <w:noProof/>
                <w:rPrChange w:id="474"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475" w:author="Nikola Karpić" w:date="2024-02-25T23:34:00Z">
                  <w:rPr>
                    <w:rStyle w:val="Hyperlink"/>
                    <w:noProof/>
                  </w:rPr>
                </w:rPrChange>
              </w:rPr>
            </w:r>
            <w:r w:rsidRPr="0020112D">
              <w:rPr>
                <w:rStyle w:val="Hyperlink"/>
                <w:rFonts w:ascii="Times New Roman" w:hAnsi="Times New Roman" w:cs="Times New Roman"/>
                <w:noProof/>
                <w:rPrChange w:id="476" w:author="Nikola Karpić" w:date="2024-02-25T23:34:00Z">
                  <w:rPr>
                    <w:rStyle w:val="Hyperlink"/>
                    <w:noProof/>
                  </w:rPr>
                </w:rPrChange>
              </w:rPr>
              <w:fldChar w:fldCharType="separate"/>
            </w:r>
            <w:r w:rsidRPr="0020112D">
              <w:rPr>
                <w:rStyle w:val="Hyperlink"/>
                <w:rFonts w:ascii="Times New Roman" w:hAnsi="Times New Roman" w:cs="Times New Roman"/>
                <w:noProof/>
                <w:rPrChange w:id="477" w:author="Nikola Karpić" w:date="2024-02-25T23:34:00Z">
                  <w:rPr>
                    <w:rStyle w:val="Hyperlink"/>
                    <w:rFonts w:cs="Times New Roman"/>
                    <w:noProof/>
                  </w:rPr>
                </w:rPrChange>
              </w:rPr>
              <w:t>4.2.</w:t>
            </w:r>
            <w:r w:rsidRPr="0020112D">
              <w:rPr>
                <w:rFonts w:ascii="Times New Roman" w:eastAsiaTheme="minorEastAsia" w:hAnsi="Times New Roman" w:cs="Times New Roman"/>
                <w:noProof/>
                <w:kern w:val="2"/>
                <w:lang w:val="en-US"/>
                <w14:ligatures w14:val="standardContextual"/>
                <w:rPrChange w:id="478"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rPrChange w:id="479" w:author="Nikola Karpić" w:date="2024-02-25T23:34:00Z">
                  <w:rPr>
                    <w:rStyle w:val="Hyperlink"/>
                    <w:rFonts w:cs="Times New Roman"/>
                    <w:noProof/>
                  </w:rPr>
                </w:rPrChange>
              </w:rPr>
              <w:t>Gaussian Naive Byes Classifier</w:t>
            </w:r>
            <w:r w:rsidRPr="0020112D">
              <w:rPr>
                <w:rFonts w:ascii="Times New Roman" w:hAnsi="Times New Roman" w:cs="Times New Roman"/>
                <w:noProof/>
                <w:webHidden/>
                <w:rPrChange w:id="480" w:author="Nikola Karpić" w:date="2024-02-25T23:34:00Z">
                  <w:rPr>
                    <w:noProof/>
                    <w:webHidden/>
                  </w:rPr>
                </w:rPrChange>
              </w:rPr>
              <w:tab/>
            </w:r>
            <w:r w:rsidRPr="0020112D">
              <w:rPr>
                <w:rFonts w:ascii="Times New Roman" w:hAnsi="Times New Roman" w:cs="Times New Roman"/>
                <w:noProof/>
                <w:webHidden/>
                <w:rPrChange w:id="481" w:author="Nikola Karpić" w:date="2024-02-25T23:34:00Z">
                  <w:rPr>
                    <w:noProof/>
                    <w:webHidden/>
                  </w:rPr>
                </w:rPrChange>
              </w:rPr>
              <w:fldChar w:fldCharType="begin"/>
            </w:r>
            <w:r w:rsidRPr="0020112D">
              <w:rPr>
                <w:rFonts w:ascii="Times New Roman" w:hAnsi="Times New Roman" w:cs="Times New Roman"/>
                <w:noProof/>
                <w:webHidden/>
                <w:rPrChange w:id="482" w:author="Nikola Karpić" w:date="2024-02-25T23:34:00Z">
                  <w:rPr>
                    <w:noProof/>
                    <w:webHidden/>
                  </w:rPr>
                </w:rPrChange>
              </w:rPr>
              <w:instrText xml:space="preserve"> PAGEREF _Toc159792284 \h </w:instrText>
            </w:r>
            <w:r w:rsidRPr="0020112D">
              <w:rPr>
                <w:rFonts w:ascii="Times New Roman" w:hAnsi="Times New Roman" w:cs="Times New Roman"/>
                <w:noProof/>
                <w:webHidden/>
                <w:rPrChange w:id="483" w:author="Nikola Karpić" w:date="2024-02-25T23:34:00Z">
                  <w:rPr>
                    <w:noProof/>
                    <w:webHidden/>
                  </w:rPr>
                </w:rPrChange>
              </w:rPr>
            </w:r>
          </w:ins>
          <w:r w:rsidRPr="0020112D">
            <w:rPr>
              <w:rFonts w:ascii="Times New Roman" w:hAnsi="Times New Roman" w:cs="Times New Roman"/>
              <w:noProof/>
              <w:webHidden/>
              <w:rPrChange w:id="484" w:author="Nikola Karpić" w:date="2024-02-25T23:34:00Z">
                <w:rPr>
                  <w:noProof/>
                  <w:webHidden/>
                </w:rPr>
              </w:rPrChange>
            </w:rPr>
            <w:fldChar w:fldCharType="separate"/>
          </w:r>
          <w:ins w:id="485" w:author="Nikola Karpić" w:date="2024-02-25T22:24:00Z">
            <w:r w:rsidRPr="0020112D">
              <w:rPr>
                <w:rFonts w:ascii="Times New Roman" w:hAnsi="Times New Roman" w:cs="Times New Roman"/>
                <w:noProof/>
                <w:webHidden/>
                <w:rPrChange w:id="486" w:author="Nikola Karpić" w:date="2024-02-25T23:34:00Z">
                  <w:rPr>
                    <w:noProof/>
                    <w:webHidden/>
                  </w:rPr>
                </w:rPrChange>
              </w:rPr>
              <w:t>20</w:t>
            </w:r>
            <w:r w:rsidRPr="0020112D">
              <w:rPr>
                <w:rFonts w:ascii="Times New Roman" w:hAnsi="Times New Roman" w:cs="Times New Roman"/>
                <w:noProof/>
                <w:webHidden/>
                <w:rPrChange w:id="487" w:author="Nikola Karpić" w:date="2024-02-25T23:34:00Z">
                  <w:rPr>
                    <w:noProof/>
                    <w:webHidden/>
                  </w:rPr>
                </w:rPrChange>
              </w:rPr>
              <w:fldChar w:fldCharType="end"/>
            </w:r>
            <w:r w:rsidRPr="0020112D">
              <w:rPr>
                <w:rStyle w:val="Hyperlink"/>
                <w:rFonts w:ascii="Times New Roman" w:hAnsi="Times New Roman" w:cs="Times New Roman"/>
                <w:noProof/>
                <w:rPrChange w:id="488" w:author="Nikola Karpić" w:date="2024-02-25T23:34:00Z">
                  <w:rPr>
                    <w:rStyle w:val="Hyperlink"/>
                    <w:noProof/>
                  </w:rPr>
                </w:rPrChange>
              </w:rPr>
              <w:fldChar w:fldCharType="end"/>
            </w:r>
          </w:ins>
        </w:p>
        <w:p w14:paraId="046D240C" w14:textId="68F1407F" w:rsidR="000D662C" w:rsidRPr="0020112D" w:rsidRDefault="000D662C">
          <w:pPr>
            <w:pStyle w:val="TOC2"/>
            <w:tabs>
              <w:tab w:val="left" w:pos="880"/>
              <w:tab w:val="right" w:leader="dot" w:pos="9350"/>
            </w:tabs>
            <w:rPr>
              <w:ins w:id="489" w:author="Nikola Karpić" w:date="2024-02-25T22:24:00Z"/>
              <w:rFonts w:ascii="Times New Roman" w:eastAsiaTheme="minorEastAsia" w:hAnsi="Times New Roman" w:cs="Times New Roman"/>
              <w:noProof/>
              <w:kern w:val="2"/>
              <w:lang w:val="en-US"/>
              <w14:ligatures w14:val="standardContextual"/>
              <w:rPrChange w:id="490" w:author="Nikola Karpić" w:date="2024-02-25T23:34:00Z">
                <w:rPr>
                  <w:ins w:id="491" w:author="Nikola Karpić" w:date="2024-02-25T22:24:00Z"/>
                  <w:rFonts w:asciiTheme="minorHAnsi" w:eastAsiaTheme="minorEastAsia" w:hAnsiTheme="minorHAnsi" w:cstheme="minorBidi"/>
                  <w:noProof/>
                  <w:kern w:val="2"/>
                  <w:lang w:val="en-US"/>
                  <w14:ligatures w14:val="standardContextual"/>
                </w:rPr>
              </w:rPrChange>
            </w:rPr>
          </w:pPr>
          <w:ins w:id="492" w:author="Nikola Karpić" w:date="2024-02-25T22:24:00Z">
            <w:r w:rsidRPr="0020112D">
              <w:rPr>
                <w:rStyle w:val="Hyperlink"/>
                <w:rFonts w:ascii="Times New Roman" w:hAnsi="Times New Roman" w:cs="Times New Roman"/>
                <w:noProof/>
                <w:rPrChange w:id="493" w:author="Nikola Karpić" w:date="2024-02-25T23:34:00Z">
                  <w:rPr>
                    <w:rStyle w:val="Hyperlink"/>
                    <w:noProof/>
                  </w:rPr>
                </w:rPrChange>
              </w:rPr>
              <w:fldChar w:fldCharType="begin"/>
            </w:r>
            <w:r w:rsidRPr="0020112D">
              <w:rPr>
                <w:rStyle w:val="Hyperlink"/>
                <w:rFonts w:ascii="Times New Roman" w:hAnsi="Times New Roman" w:cs="Times New Roman"/>
                <w:noProof/>
                <w:rPrChange w:id="494" w:author="Nikola Karpić" w:date="2024-02-25T23:34:00Z">
                  <w:rPr>
                    <w:rStyle w:val="Hyperlink"/>
                    <w:noProof/>
                  </w:rPr>
                </w:rPrChange>
              </w:rPr>
              <w:instrText xml:space="preserve"> </w:instrText>
            </w:r>
            <w:r w:rsidRPr="0020112D">
              <w:rPr>
                <w:rFonts w:ascii="Times New Roman" w:hAnsi="Times New Roman" w:cs="Times New Roman"/>
                <w:noProof/>
                <w:rPrChange w:id="495" w:author="Nikola Karpić" w:date="2024-02-25T23:34:00Z">
                  <w:rPr>
                    <w:noProof/>
                  </w:rPr>
                </w:rPrChange>
              </w:rPr>
              <w:instrText>HYPERLINK \l "_Toc159792285"</w:instrText>
            </w:r>
            <w:r w:rsidRPr="0020112D">
              <w:rPr>
                <w:rStyle w:val="Hyperlink"/>
                <w:rFonts w:ascii="Times New Roman" w:hAnsi="Times New Roman" w:cs="Times New Roman"/>
                <w:noProof/>
                <w:rPrChange w:id="496"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497" w:author="Nikola Karpić" w:date="2024-02-25T23:34:00Z">
                  <w:rPr>
                    <w:rStyle w:val="Hyperlink"/>
                    <w:noProof/>
                  </w:rPr>
                </w:rPrChange>
              </w:rPr>
            </w:r>
            <w:r w:rsidRPr="0020112D">
              <w:rPr>
                <w:rStyle w:val="Hyperlink"/>
                <w:rFonts w:ascii="Times New Roman" w:hAnsi="Times New Roman" w:cs="Times New Roman"/>
                <w:noProof/>
                <w:rPrChange w:id="498" w:author="Nikola Karpić" w:date="2024-02-25T23:34:00Z">
                  <w:rPr>
                    <w:rStyle w:val="Hyperlink"/>
                    <w:noProof/>
                  </w:rPr>
                </w:rPrChange>
              </w:rPr>
              <w:fldChar w:fldCharType="separate"/>
            </w:r>
            <w:r w:rsidRPr="0020112D">
              <w:rPr>
                <w:rStyle w:val="Hyperlink"/>
                <w:rFonts w:ascii="Times New Roman" w:hAnsi="Times New Roman" w:cs="Times New Roman"/>
                <w:noProof/>
                <w:lang w:val="en-US"/>
                <w:rPrChange w:id="499" w:author="Nikola Karpić" w:date="2024-02-25T23:34:00Z">
                  <w:rPr>
                    <w:rStyle w:val="Hyperlink"/>
                    <w:rFonts w:cs="Times New Roman"/>
                    <w:noProof/>
                    <w:lang w:val="en-US"/>
                  </w:rPr>
                </w:rPrChange>
              </w:rPr>
              <w:t>4.3.</w:t>
            </w:r>
            <w:r w:rsidRPr="0020112D">
              <w:rPr>
                <w:rFonts w:ascii="Times New Roman" w:eastAsiaTheme="minorEastAsia" w:hAnsi="Times New Roman" w:cs="Times New Roman"/>
                <w:noProof/>
                <w:kern w:val="2"/>
                <w:lang w:val="en-US"/>
                <w14:ligatures w14:val="standardContextual"/>
                <w:rPrChange w:id="500"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en-US"/>
                <w:rPrChange w:id="501" w:author="Nikola Karpić" w:date="2024-02-25T23:34:00Z">
                  <w:rPr>
                    <w:rStyle w:val="Hyperlink"/>
                    <w:rFonts w:cs="Times New Roman"/>
                    <w:noProof/>
                    <w:lang w:val="en-US"/>
                  </w:rPr>
                </w:rPrChange>
              </w:rPr>
              <w:t>K Nearest Neighbors Classifier</w:t>
            </w:r>
            <w:r w:rsidRPr="0020112D">
              <w:rPr>
                <w:rFonts w:ascii="Times New Roman" w:hAnsi="Times New Roman" w:cs="Times New Roman"/>
                <w:noProof/>
                <w:webHidden/>
                <w:rPrChange w:id="502" w:author="Nikola Karpić" w:date="2024-02-25T23:34:00Z">
                  <w:rPr>
                    <w:noProof/>
                    <w:webHidden/>
                  </w:rPr>
                </w:rPrChange>
              </w:rPr>
              <w:tab/>
            </w:r>
            <w:r w:rsidRPr="0020112D">
              <w:rPr>
                <w:rFonts w:ascii="Times New Roman" w:hAnsi="Times New Roman" w:cs="Times New Roman"/>
                <w:noProof/>
                <w:webHidden/>
                <w:rPrChange w:id="503" w:author="Nikola Karpić" w:date="2024-02-25T23:34:00Z">
                  <w:rPr>
                    <w:noProof/>
                    <w:webHidden/>
                  </w:rPr>
                </w:rPrChange>
              </w:rPr>
              <w:fldChar w:fldCharType="begin"/>
            </w:r>
            <w:r w:rsidRPr="0020112D">
              <w:rPr>
                <w:rFonts w:ascii="Times New Roman" w:hAnsi="Times New Roman" w:cs="Times New Roman"/>
                <w:noProof/>
                <w:webHidden/>
                <w:rPrChange w:id="504" w:author="Nikola Karpić" w:date="2024-02-25T23:34:00Z">
                  <w:rPr>
                    <w:noProof/>
                    <w:webHidden/>
                  </w:rPr>
                </w:rPrChange>
              </w:rPr>
              <w:instrText xml:space="preserve"> PAGEREF _Toc159792285 \h </w:instrText>
            </w:r>
            <w:r w:rsidRPr="0020112D">
              <w:rPr>
                <w:rFonts w:ascii="Times New Roman" w:hAnsi="Times New Roman" w:cs="Times New Roman"/>
                <w:noProof/>
                <w:webHidden/>
                <w:rPrChange w:id="505" w:author="Nikola Karpić" w:date="2024-02-25T23:34:00Z">
                  <w:rPr>
                    <w:noProof/>
                    <w:webHidden/>
                  </w:rPr>
                </w:rPrChange>
              </w:rPr>
            </w:r>
          </w:ins>
          <w:r w:rsidRPr="0020112D">
            <w:rPr>
              <w:rFonts w:ascii="Times New Roman" w:hAnsi="Times New Roman" w:cs="Times New Roman"/>
              <w:noProof/>
              <w:webHidden/>
              <w:rPrChange w:id="506" w:author="Nikola Karpić" w:date="2024-02-25T23:34:00Z">
                <w:rPr>
                  <w:noProof/>
                  <w:webHidden/>
                </w:rPr>
              </w:rPrChange>
            </w:rPr>
            <w:fldChar w:fldCharType="separate"/>
          </w:r>
          <w:ins w:id="507" w:author="Nikola Karpić" w:date="2024-02-25T22:24:00Z">
            <w:r w:rsidRPr="0020112D">
              <w:rPr>
                <w:rFonts w:ascii="Times New Roman" w:hAnsi="Times New Roman" w:cs="Times New Roman"/>
                <w:noProof/>
                <w:webHidden/>
                <w:rPrChange w:id="508" w:author="Nikola Karpić" w:date="2024-02-25T23:34:00Z">
                  <w:rPr>
                    <w:noProof/>
                    <w:webHidden/>
                  </w:rPr>
                </w:rPrChange>
              </w:rPr>
              <w:t>20</w:t>
            </w:r>
            <w:r w:rsidRPr="0020112D">
              <w:rPr>
                <w:rFonts w:ascii="Times New Roman" w:hAnsi="Times New Roman" w:cs="Times New Roman"/>
                <w:noProof/>
                <w:webHidden/>
                <w:rPrChange w:id="509" w:author="Nikola Karpić" w:date="2024-02-25T23:34:00Z">
                  <w:rPr>
                    <w:noProof/>
                    <w:webHidden/>
                  </w:rPr>
                </w:rPrChange>
              </w:rPr>
              <w:fldChar w:fldCharType="end"/>
            </w:r>
            <w:r w:rsidRPr="0020112D">
              <w:rPr>
                <w:rStyle w:val="Hyperlink"/>
                <w:rFonts w:ascii="Times New Roman" w:hAnsi="Times New Roman" w:cs="Times New Roman"/>
                <w:noProof/>
                <w:rPrChange w:id="510" w:author="Nikola Karpić" w:date="2024-02-25T23:34:00Z">
                  <w:rPr>
                    <w:rStyle w:val="Hyperlink"/>
                    <w:noProof/>
                  </w:rPr>
                </w:rPrChange>
              </w:rPr>
              <w:fldChar w:fldCharType="end"/>
            </w:r>
          </w:ins>
        </w:p>
        <w:p w14:paraId="6A0C9748" w14:textId="41E726D5" w:rsidR="000D662C" w:rsidRPr="0020112D" w:rsidRDefault="000D662C">
          <w:pPr>
            <w:pStyle w:val="TOC2"/>
            <w:tabs>
              <w:tab w:val="left" w:pos="880"/>
              <w:tab w:val="right" w:leader="dot" w:pos="9350"/>
            </w:tabs>
            <w:rPr>
              <w:ins w:id="511" w:author="Nikola Karpić" w:date="2024-02-25T22:24:00Z"/>
              <w:rFonts w:ascii="Times New Roman" w:eastAsiaTheme="minorEastAsia" w:hAnsi="Times New Roman" w:cs="Times New Roman"/>
              <w:noProof/>
              <w:kern w:val="2"/>
              <w:lang w:val="en-US"/>
              <w14:ligatures w14:val="standardContextual"/>
              <w:rPrChange w:id="512" w:author="Nikola Karpić" w:date="2024-02-25T23:34:00Z">
                <w:rPr>
                  <w:ins w:id="513" w:author="Nikola Karpić" w:date="2024-02-25T22:24:00Z"/>
                  <w:rFonts w:asciiTheme="minorHAnsi" w:eastAsiaTheme="minorEastAsia" w:hAnsiTheme="minorHAnsi" w:cstheme="minorBidi"/>
                  <w:noProof/>
                  <w:kern w:val="2"/>
                  <w:lang w:val="en-US"/>
                  <w14:ligatures w14:val="standardContextual"/>
                </w:rPr>
              </w:rPrChange>
            </w:rPr>
          </w:pPr>
          <w:ins w:id="514" w:author="Nikola Karpić" w:date="2024-02-25T22:24:00Z">
            <w:r w:rsidRPr="0020112D">
              <w:rPr>
                <w:rStyle w:val="Hyperlink"/>
                <w:rFonts w:ascii="Times New Roman" w:hAnsi="Times New Roman" w:cs="Times New Roman"/>
                <w:noProof/>
                <w:rPrChange w:id="515" w:author="Nikola Karpić" w:date="2024-02-25T23:34:00Z">
                  <w:rPr>
                    <w:rStyle w:val="Hyperlink"/>
                    <w:noProof/>
                  </w:rPr>
                </w:rPrChange>
              </w:rPr>
              <w:fldChar w:fldCharType="begin"/>
            </w:r>
            <w:r w:rsidRPr="0020112D">
              <w:rPr>
                <w:rStyle w:val="Hyperlink"/>
                <w:rFonts w:ascii="Times New Roman" w:hAnsi="Times New Roman" w:cs="Times New Roman"/>
                <w:noProof/>
                <w:rPrChange w:id="516" w:author="Nikola Karpić" w:date="2024-02-25T23:34:00Z">
                  <w:rPr>
                    <w:rStyle w:val="Hyperlink"/>
                    <w:noProof/>
                  </w:rPr>
                </w:rPrChange>
              </w:rPr>
              <w:instrText xml:space="preserve"> </w:instrText>
            </w:r>
            <w:r w:rsidRPr="0020112D">
              <w:rPr>
                <w:rFonts w:ascii="Times New Roman" w:hAnsi="Times New Roman" w:cs="Times New Roman"/>
                <w:noProof/>
                <w:rPrChange w:id="517" w:author="Nikola Karpić" w:date="2024-02-25T23:34:00Z">
                  <w:rPr>
                    <w:noProof/>
                  </w:rPr>
                </w:rPrChange>
              </w:rPr>
              <w:instrText>HYPERLINK \l "_Toc159792286"</w:instrText>
            </w:r>
            <w:r w:rsidRPr="0020112D">
              <w:rPr>
                <w:rStyle w:val="Hyperlink"/>
                <w:rFonts w:ascii="Times New Roman" w:hAnsi="Times New Roman" w:cs="Times New Roman"/>
                <w:noProof/>
                <w:rPrChange w:id="518"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519" w:author="Nikola Karpić" w:date="2024-02-25T23:34:00Z">
                  <w:rPr>
                    <w:rStyle w:val="Hyperlink"/>
                    <w:noProof/>
                  </w:rPr>
                </w:rPrChange>
              </w:rPr>
            </w:r>
            <w:r w:rsidRPr="0020112D">
              <w:rPr>
                <w:rStyle w:val="Hyperlink"/>
                <w:rFonts w:ascii="Times New Roman" w:hAnsi="Times New Roman" w:cs="Times New Roman"/>
                <w:noProof/>
                <w:rPrChange w:id="520" w:author="Nikola Karpić" w:date="2024-02-25T23:34:00Z">
                  <w:rPr>
                    <w:rStyle w:val="Hyperlink"/>
                    <w:noProof/>
                  </w:rPr>
                </w:rPrChange>
              </w:rPr>
              <w:fldChar w:fldCharType="separate"/>
            </w:r>
            <w:r w:rsidRPr="0020112D">
              <w:rPr>
                <w:rStyle w:val="Hyperlink"/>
                <w:rFonts w:ascii="Times New Roman" w:hAnsi="Times New Roman" w:cs="Times New Roman"/>
                <w:noProof/>
                <w:lang w:val="en-US"/>
                <w:rPrChange w:id="521" w:author="Nikola Karpić" w:date="2024-02-25T23:34:00Z">
                  <w:rPr>
                    <w:rStyle w:val="Hyperlink"/>
                    <w:rFonts w:cs="Times New Roman"/>
                    <w:noProof/>
                    <w:lang w:val="en-US"/>
                  </w:rPr>
                </w:rPrChange>
              </w:rPr>
              <w:t>4.4.</w:t>
            </w:r>
            <w:r w:rsidRPr="0020112D">
              <w:rPr>
                <w:rFonts w:ascii="Times New Roman" w:eastAsiaTheme="minorEastAsia" w:hAnsi="Times New Roman" w:cs="Times New Roman"/>
                <w:noProof/>
                <w:kern w:val="2"/>
                <w:lang w:val="en-US"/>
                <w14:ligatures w14:val="standardContextual"/>
                <w:rPrChange w:id="522"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en-US"/>
                <w:rPrChange w:id="523" w:author="Nikola Karpić" w:date="2024-02-25T23:34:00Z">
                  <w:rPr>
                    <w:rStyle w:val="Hyperlink"/>
                    <w:rFonts w:cs="Times New Roman"/>
                    <w:noProof/>
                    <w:lang w:val="en-US"/>
                  </w:rPr>
                </w:rPrChange>
              </w:rPr>
              <w:t>Decision Tree Classifier</w:t>
            </w:r>
            <w:r w:rsidRPr="0020112D">
              <w:rPr>
                <w:rFonts w:ascii="Times New Roman" w:hAnsi="Times New Roman" w:cs="Times New Roman"/>
                <w:noProof/>
                <w:webHidden/>
                <w:rPrChange w:id="524" w:author="Nikola Karpić" w:date="2024-02-25T23:34:00Z">
                  <w:rPr>
                    <w:noProof/>
                    <w:webHidden/>
                  </w:rPr>
                </w:rPrChange>
              </w:rPr>
              <w:tab/>
            </w:r>
            <w:r w:rsidRPr="0020112D">
              <w:rPr>
                <w:rFonts w:ascii="Times New Roman" w:hAnsi="Times New Roman" w:cs="Times New Roman"/>
                <w:noProof/>
                <w:webHidden/>
                <w:rPrChange w:id="525" w:author="Nikola Karpić" w:date="2024-02-25T23:34:00Z">
                  <w:rPr>
                    <w:noProof/>
                    <w:webHidden/>
                  </w:rPr>
                </w:rPrChange>
              </w:rPr>
              <w:fldChar w:fldCharType="begin"/>
            </w:r>
            <w:r w:rsidRPr="0020112D">
              <w:rPr>
                <w:rFonts w:ascii="Times New Roman" w:hAnsi="Times New Roman" w:cs="Times New Roman"/>
                <w:noProof/>
                <w:webHidden/>
                <w:rPrChange w:id="526" w:author="Nikola Karpić" w:date="2024-02-25T23:34:00Z">
                  <w:rPr>
                    <w:noProof/>
                    <w:webHidden/>
                  </w:rPr>
                </w:rPrChange>
              </w:rPr>
              <w:instrText xml:space="preserve"> PAGEREF _Toc159792286 \h </w:instrText>
            </w:r>
            <w:r w:rsidRPr="0020112D">
              <w:rPr>
                <w:rFonts w:ascii="Times New Roman" w:hAnsi="Times New Roman" w:cs="Times New Roman"/>
                <w:noProof/>
                <w:webHidden/>
                <w:rPrChange w:id="527" w:author="Nikola Karpić" w:date="2024-02-25T23:34:00Z">
                  <w:rPr>
                    <w:noProof/>
                    <w:webHidden/>
                  </w:rPr>
                </w:rPrChange>
              </w:rPr>
            </w:r>
          </w:ins>
          <w:r w:rsidRPr="0020112D">
            <w:rPr>
              <w:rFonts w:ascii="Times New Roman" w:hAnsi="Times New Roman" w:cs="Times New Roman"/>
              <w:noProof/>
              <w:webHidden/>
              <w:rPrChange w:id="528" w:author="Nikola Karpić" w:date="2024-02-25T23:34:00Z">
                <w:rPr>
                  <w:noProof/>
                  <w:webHidden/>
                </w:rPr>
              </w:rPrChange>
            </w:rPr>
            <w:fldChar w:fldCharType="separate"/>
          </w:r>
          <w:ins w:id="529" w:author="Nikola Karpić" w:date="2024-02-25T22:24:00Z">
            <w:r w:rsidRPr="0020112D">
              <w:rPr>
                <w:rFonts w:ascii="Times New Roman" w:hAnsi="Times New Roman" w:cs="Times New Roman"/>
                <w:noProof/>
                <w:webHidden/>
                <w:rPrChange w:id="530" w:author="Nikola Karpić" w:date="2024-02-25T23:34:00Z">
                  <w:rPr>
                    <w:noProof/>
                    <w:webHidden/>
                  </w:rPr>
                </w:rPrChange>
              </w:rPr>
              <w:t>20</w:t>
            </w:r>
            <w:r w:rsidRPr="0020112D">
              <w:rPr>
                <w:rFonts w:ascii="Times New Roman" w:hAnsi="Times New Roman" w:cs="Times New Roman"/>
                <w:noProof/>
                <w:webHidden/>
                <w:rPrChange w:id="531" w:author="Nikola Karpić" w:date="2024-02-25T23:34:00Z">
                  <w:rPr>
                    <w:noProof/>
                    <w:webHidden/>
                  </w:rPr>
                </w:rPrChange>
              </w:rPr>
              <w:fldChar w:fldCharType="end"/>
            </w:r>
            <w:r w:rsidRPr="0020112D">
              <w:rPr>
                <w:rStyle w:val="Hyperlink"/>
                <w:rFonts w:ascii="Times New Roman" w:hAnsi="Times New Roman" w:cs="Times New Roman"/>
                <w:noProof/>
                <w:rPrChange w:id="532" w:author="Nikola Karpić" w:date="2024-02-25T23:34:00Z">
                  <w:rPr>
                    <w:rStyle w:val="Hyperlink"/>
                    <w:noProof/>
                  </w:rPr>
                </w:rPrChange>
              </w:rPr>
              <w:fldChar w:fldCharType="end"/>
            </w:r>
          </w:ins>
        </w:p>
        <w:p w14:paraId="00148478" w14:textId="4E9435FA" w:rsidR="000D662C" w:rsidRPr="0020112D" w:rsidRDefault="000D662C">
          <w:pPr>
            <w:pStyle w:val="TOC2"/>
            <w:tabs>
              <w:tab w:val="left" w:pos="880"/>
              <w:tab w:val="right" w:leader="dot" w:pos="9350"/>
            </w:tabs>
            <w:rPr>
              <w:ins w:id="533" w:author="Nikola Karpić" w:date="2024-02-25T22:24:00Z"/>
              <w:rFonts w:ascii="Times New Roman" w:eastAsiaTheme="minorEastAsia" w:hAnsi="Times New Roman" w:cs="Times New Roman"/>
              <w:noProof/>
              <w:kern w:val="2"/>
              <w:lang w:val="en-US"/>
              <w14:ligatures w14:val="standardContextual"/>
              <w:rPrChange w:id="534" w:author="Nikola Karpić" w:date="2024-02-25T23:34:00Z">
                <w:rPr>
                  <w:ins w:id="535" w:author="Nikola Karpić" w:date="2024-02-25T22:24:00Z"/>
                  <w:rFonts w:asciiTheme="minorHAnsi" w:eastAsiaTheme="minorEastAsia" w:hAnsiTheme="minorHAnsi" w:cstheme="minorBidi"/>
                  <w:noProof/>
                  <w:kern w:val="2"/>
                  <w:lang w:val="en-US"/>
                  <w14:ligatures w14:val="standardContextual"/>
                </w:rPr>
              </w:rPrChange>
            </w:rPr>
          </w:pPr>
          <w:ins w:id="536" w:author="Nikola Karpić" w:date="2024-02-25T22:24:00Z">
            <w:r w:rsidRPr="0020112D">
              <w:rPr>
                <w:rStyle w:val="Hyperlink"/>
                <w:rFonts w:ascii="Times New Roman" w:hAnsi="Times New Roman" w:cs="Times New Roman"/>
                <w:noProof/>
                <w:rPrChange w:id="537" w:author="Nikola Karpić" w:date="2024-02-25T23:34:00Z">
                  <w:rPr>
                    <w:rStyle w:val="Hyperlink"/>
                    <w:noProof/>
                  </w:rPr>
                </w:rPrChange>
              </w:rPr>
              <w:fldChar w:fldCharType="begin"/>
            </w:r>
            <w:r w:rsidRPr="0020112D">
              <w:rPr>
                <w:rStyle w:val="Hyperlink"/>
                <w:rFonts w:ascii="Times New Roman" w:hAnsi="Times New Roman" w:cs="Times New Roman"/>
                <w:noProof/>
                <w:rPrChange w:id="538" w:author="Nikola Karpić" w:date="2024-02-25T23:34:00Z">
                  <w:rPr>
                    <w:rStyle w:val="Hyperlink"/>
                    <w:noProof/>
                  </w:rPr>
                </w:rPrChange>
              </w:rPr>
              <w:instrText xml:space="preserve"> </w:instrText>
            </w:r>
            <w:r w:rsidRPr="0020112D">
              <w:rPr>
                <w:rFonts w:ascii="Times New Roman" w:hAnsi="Times New Roman" w:cs="Times New Roman"/>
                <w:noProof/>
                <w:rPrChange w:id="539" w:author="Nikola Karpić" w:date="2024-02-25T23:34:00Z">
                  <w:rPr>
                    <w:noProof/>
                  </w:rPr>
                </w:rPrChange>
              </w:rPr>
              <w:instrText>HYPERLINK \l "_Toc159792287"</w:instrText>
            </w:r>
            <w:r w:rsidRPr="0020112D">
              <w:rPr>
                <w:rStyle w:val="Hyperlink"/>
                <w:rFonts w:ascii="Times New Roman" w:hAnsi="Times New Roman" w:cs="Times New Roman"/>
                <w:noProof/>
                <w:rPrChange w:id="540"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541" w:author="Nikola Karpić" w:date="2024-02-25T23:34:00Z">
                  <w:rPr>
                    <w:rStyle w:val="Hyperlink"/>
                    <w:noProof/>
                  </w:rPr>
                </w:rPrChange>
              </w:rPr>
            </w:r>
            <w:r w:rsidRPr="0020112D">
              <w:rPr>
                <w:rStyle w:val="Hyperlink"/>
                <w:rFonts w:ascii="Times New Roman" w:hAnsi="Times New Roman" w:cs="Times New Roman"/>
                <w:noProof/>
                <w:rPrChange w:id="542" w:author="Nikola Karpić" w:date="2024-02-25T23:34:00Z">
                  <w:rPr>
                    <w:rStyle w:val="Hyperlink"/>
                    <w:noProof/>
                  </w:rPr>
                </w:rPrChange>
              </w:rPr>
              <w:fldChar w:fldCharType="separate"/>
            </w:r>
            <w:r w:rsidRPr="0020112D">
              <w:rPr>
                <w:rStyle w:val="Hyperlink"/>
                <w:rFonts w:ascii="Times New Roman" w:hAnsi="Times New Roman" w:cs="Times New Roman"/>
                <w:noProof/>
                <w:lang w:val="en-US"/>
                <w:rPrChange w:id="543" w:author="Nikola Karpić" w:date="2024-02-25T23:34:00Z">
                  <w:rPr>
                    <w:rStyle w:val="Hyperlink"/>
                    <w:rFonts w:cs="Times New Roman"/>
                    <w:noProof/>
                    <w:lang w:val="en-US"/>
                  </w:rPr>
                </w:rPrChange>
              </w:rPr>
              <w:t>4.5.</w:t>
            </w:r>
            <w:r w:rsidRPr="0020112D">
              <w:rPr>
                <w:rFonts w:ascii="Times New Roman" w:eastAsiaTheme="minorEastAsia" w:hAnsi="Times New Roman" w:cs="Times New Roman"/>
                <w:noProof/>
                <w:kern w:val="2"/>
                <w:lang w:val="en-US"/>
                <w14:ligatures w14:val="standardContextual"/>
                <w:rPrChange w:id="544"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en-US"/>
                <w:rPrChange w:id="545" w:author="Nikola Karpić" w:date="2024-02-25T23:34:00Z">
                  <w:rPr>
                    <w:rStyle w:val="Hyperlink"/>
                    <w:rFonts w:cs="Times New Roman"/>
                    <w:noProof/>
                    <w:lang w:val="en-US"/>
                  </w:rPr>
                </w:rPrChange>
              </w:rPr>
              <w:t>Random Forest Classifier</w:t>
            </w:r>
            <w:r w:rsidRPr="0020112D">
              <w:rPr>
                <w:rFonts w:ascii="Times New Roman" w:hAnsi="Times New Roman" w:cs="Times New Roman"/>
                <w:noProof/>
                <w:webHidden/>
                <w:rPrChange w:id="546" w:author="Nikola Karpić" w:date="2024-02-25T23:34:00Z">
                  <w:rPr>
                    <w:noProof/>
                    <w:webHidden/>
                  </w:rPr>
                </w:rPrChange>
              </w:rPr>
              <w:tab/>
            </w:r>
            <w:r w:rsidRPr="0020112D">
              <w:rPr>
                <w:rFonts w:ascii="Times New Roman" w:hAnsi="Times New Roman" w:cs="Times New Roman"/>
                <w:noProof/>
                <w:webHidden/>
                <w:rPrChange w:id="547" w:author="Nikola Karpić" w:date="2024-02-25T23:34:00Z">
                  <w:rPr>
                    <w:noProof/>
                    <w:webHidden/>
                  </w:rPr>
                </w:rPrChange>
              </w:rPr>
              <w:fldChar w:fldCharType="begin"/>
            </w:r>
            <w:r w:rsidRPr="0020112D">
              <w:rPr>
                <w:rFonts w:ascii="Times New Roman" w:hAnsi="Times New Roman" w:cs="Times New Roman"/>
                <w:noProof/>
                <w:webHidden/>
                <w:rPrChange w:id="548" w:author="Nikola Karpić" w:date="2024-02-25T23:34:00Z">
                  <w:rPr>
                    <w:noProof/>
                    <w:webHidden/>
                  </w:rPr>
                </w:rPrChange>
              </w:rPr>
              <w:instrText xml:space="preserve"> PAGEREF _Toc159792287 \h </w:instrText>
            </w:r>
            <w:r w:rsidRPr="0020112D">
              <w:rPr>
                <w:rFonts w:ascii="Times New Roman" w:hAnsi="Times New Roman" w:cs="Times New Roman"/>
                <w:noProof/>
                <w:webHidden/>
                <w:rPrChange w:id="549" w:author="Nikola Karpić" w:date="2024-02-25T23:34:00Z">
                  <w:rPr>
                    <w:noProof/>
                    <w:webHidden/>
                  </w:rPr>
                </w:rPrChange>
              </w:rPr>
            </w:r>
          </w:ins>
          <w:r w:rsidRPr="0020112D">
            <w:rPr>
              <w:rFonts w:ascii="Times New Roman" w:hAnsi="Times New Roman" w:cs="Times New Roman"/>
              <w:noProof/>
              <w:webHidden/>
              <w:rPrChange w:id="550" w:author="Nikola Karpić" w:date="2024-02-25T23:34:00Z">
                <w:rPr>
                  <w:noProof/>
                  <w:webHidden/>
                </w:rPr>
              </w:rPrChange>
            </w:rPr>
            <w:fldChar w:fldCharType="separate"/>
          </w:r>
          <w:ins w:id="551" w:author="Nikola Karpić" w:date="2024-02-25T22:24:00Z">
            <w:r w:rsidRPr="0020112D">
              <w:rPr>
                <w:rFonts w:ascii="Times New Roman" w:hAnsi="Times New Roman" w:cs="Times New Roman"/>
                <w:noProof/>
                <w:webHidden/>
                <w:rPrChange w:id="552" w:author="Nikola Karpić" w:date="2024-02-25T23:34:00Z">
                  <w:rPr>
                    <w:noProof/>
                    <w:webHidden/>
                  </w:rPr>
                </w:rPrChange>
              </w:rPr>
              <w:t>21</w:t>
            </w:r>
            <w:r w:rsidRPr="0020112D">
              <w:rPr>
                <w:rFonts w:ascii="Times New Roman" w:hAnsi="Times New Roman" w:cs="Times New Roman"/>
                <w:noProof/>
                <w:webHidden/>
                <w:rPrChange w:id="553" w:author="Nikola Karpić" w:date="2024-02-25T23:34:00Z">
                  <w:rPr>
                    <w:noProof/>
                    <w:webHidden/>
                  </w:rPr>
                </w:rPrChange>
              </w:rPr>
              <w:fldChar w:fldCharType="end"/>
            </w:r>
            <w:r w:rsidRPr="0020112D">
              <w:rPr>
                <w:rStyle w:val="Hyperlink"/>
                <w:rFonts w:ascii="Times New Roman" w:hAnsi="Times New Roman" w:cs="Times New Roman"/>
                <w:noProof/>
                <w:rPrChange w:id="554" w:author="Nikola Karpić" w:date="2024-02-25T23:34:00Z">
                  <w:rPr>
                    <w:rStyle w:val="Hyperlink"/>
                    <w:noProof/>
                  </w:rPr>
                </w:rPrChange>
              </w:rPr>
              <w:fldChar w:fldCharType="end"/>
            </w:r>
          </w:ins>
        </w:p>
        <w:p w14:paraId="2E2AA4DF" w14:textId="370AA523" w:rsidR="000D662C" w:rsidRPr="0020112D" w:rsidRDefault="000D662C">
          <w:pPr>
            <w:pStyle w:val="TOC2"/>
            <w:tabs>
              <w:tab w:val="left" w:pos="880"/>
              <w:tab w:val="right" w:leader="dot" w:pos="9350"/>
            </w:tabs>
            <w:rPr>
              <w:ins w:id="555" w:author="Nikola Karpić" w:date="2024-02-25T22:24:00Z"/>
              <w:rFonts w:ascii="Times New Roman" w:eastAsiaTheme="minorEastAsia" w:hAnsi="Times New Roman" w:cs="Times New Roman"/>
              <w:noProof/>
              <w:kern w:val="2"/>
              <w:lang w:val="en-US"/>
              <w14:ligatures w14:val="standardContextual"/>
              <w:rPrChange w:id="556" w:author="Nikola Karpić" w:date="2024-02-25T23:34:00Z">
                <w:rPr>
                  <w:ins w:id="557" w:author="Nikola Karpić" w:date="2024-02-25T22:24:00Z"/>
                  <w:rFonts w:asciiTheme="minorHAnsi" w:eastAsiaTheme="minorEastAsia" w:hAnsiTheme="minorHAnsi" w:cstheme="minorBidi"/>
                  <w:noProof/>
                  <w:kern w:val="2"/>
                  <w:lang w:val="en-US"/>
                  <w14:ligatures w14:val="standardContextual"/>
                </w:rPr>
              </w:rPrChange>
            </w:rPr>
          </w:pPr>
          <w:ins w:id="558" w:author="Nikola Karpić" w:date="2024-02-25T22:24:00Z">
            <w:r w:rsidRPr="0020112D">
              <w:rPr>
                <w:rStyle w:val="Hyperlink"/>
                <w:rFonts w:ascii="Times New Roman" w:hAnsi="Times New Roman" w:cs="Times New Roman"/>
                <w:noProof/>
                <w:rPrChange w:id="559" w:author="Nikola Karpić" w:date="2024-02-25T23:34:00Z">
                  <w:rPr>
                    <w:rStyle w:val="Hyperlink"/>
                    <w:noProof/>
                  </w:rPr>
                </w:rPrChange>
              </w:rPr>
              <w:fldChar w:fldCharType="begin"/>
            </w:r>
            <w:r w:rsidRPr="0020112D">
              <w:rPr>
                <w:rStyle w:val="Hyperlink"/>
                <w:rFonts w:ascii="Times New Roman" w:hAnsi="Times New Roman" w:cs="Times New Roman"/>
                <w:noProof/>
                <w:rPrChange w:id="560" w:author="Nikola Karpić" w:date="2024-02-25T23:34:00Z">
                  <w:rPr>
                    <w:rStyle w:val="Hyperlink"/>
                    <w:noProof/>
                  </w:rPr>
                </w:rPrChange>
              </w:rPr>
              <w:instrText xml:space="preserve"> </w:instrText>
            </w:r>
            <w:r w:rsidRPr="0020112D">
              <w:rPr>
                <w:rFonts w:ascii="Times New Roman" w:hAnsi="Times New Roman" w:cs="Times New Roman"/>
                <w:noProof/>
                <w:rPrChange w:id="561" w:author="Nikola Karpić" w:date="2024-02-25T23:34:00Z">
                  <w:rPr>
                    <w:noProof/>
                  </w:rPr>
                </w:rPrChange>
              </w:rPr>
              <w:instrText>HYPERLINK \l "_Toc159792288"</w:instrText>
            </w:r>
            <w:r w:rsidRPr="0020112D">
              <w:rPr>
                <w:rStyle w:val="Hyperlink"/>
                <w:rFonts w:ascii="Times New Roman" w:hAnsi="Times New Roman" w:cs="Times New Roman"/>
                <w:noProof/>
                <w:rPrChange w:id="562"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563" w:author="Nikola Karpić" w:date="2024-02-25T23:34:00Z">
                  <w:rPr>
                    <w:rStyle w:val="Hyperlink"/>
                    <w:noProof/>
                  </w:rPr>
                </w:rPrChange>
              </w:rPr>
            </w:r>
            <w:r w:rsidRPr="0020112D">
              <w:rPr>
                <w:rStyle w:val="Hyperlink"/>
                <w:rFonts w:ascii="Times New Roman" w:hAnsi="Times New Roman" w:cs="Times New Roman"/>
                <w:noProof/>
                <w:rPrChange w:id="564" w:author="Nikola Karpić" w:date="2024-02-25T23:34:00Z">
                  <w:rPr>
                    <w:rStyle w:val="Hyperlink"/>
                    <w:noProof/>
                  </w:rPr>
                </w:rPrChange>
              </w:rPr>
              <w:fldChar w:fldCharType="separate"/>
            </w:r>
            <w:r w:rsidRPr="0020112D">
              <w:rPr>
                <w:rStyle w:val="Hyperlink"/>
                <w:rFonts w:ascii="Times New Roman" w:hAnsi="Times New Roman" w:cs="Times New Roman"/>
                <w:noProof/>
                <w:lang w:val="en-US"/>
                <w:rPrChange w:id="565" w:author="Nikola Karpić" w:date="2024-02-25T23:34:00Z">
                  <w:rPr>
                    <w:rStyle w:val="Hyperlink"/>
                    <w:rFonts w:cs="Times New Roman"/>
                    <w:noProof/>
                    <w:lang w:val="en-US"/>
                  </w:rPr>
                </w:rPrChange>
              </w:rPr>
              <w:t>4.6.</w:t>
            </w:r>
            <w:r w:rsidRPr="0020112D">
              <w:rPr>
                <w:rFonts w:ascii="Times New Roman" w:eastAsiaTheme="minorEastAsia" w:hAnsi="Times New Roman" w:cs="Times New Roman"/>
                <w:noProof/>
                <w:kern w:val="2"/>
                <w:lang w:val="en-US"/>
                <w14:ligatures w14:val="standardContextual"/>
                <w:rPrChange w:id="566"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en-US"/>
                <w:rPrChange w:id="567" w:author="Nikola Karpić" w:date="2024-02-25T23:34:00Z">
                  <w:rPr>
                    <w:rStyle w:val="Hyperlink"/>
                    <w:rFonts w:cs="Times New Roman"/>
                    <w:noProof/>
                    <w:lang w:val="en-US"/>
                  </w:rPr>
                </w:rPrChange>
              </w:rPr>
              <w:t>Gradient Boosting Classifier</w:t>
            </w:r>
            <w:r w:rsidRPr="0020112D">
              <w:rPr>
                <w:rFonts w:ascii="Times New Roman" w:hAnsi="Times New Roman" w:cs="Times New Roman"/>
                <w:noProof/>
                <w:webHidden/>
                <w:rPrChange w:id="568" w:author="Nikola Karpić" w:date="2024-02-25T23:34:00Z">
                  <w:rPr>
                    <w:noProof/>
                    <w:webHidden/>
                  </w:rPr>
                </w:rPrChange>
              </w:rPr>
              <w:tab/>
            </w:r>
            <w:r w:rsidRPr="0020112D">
              <w:rPr>
                <w:rFonts w:ascii="Times New Roman" w:hAnsi="Times New Roman" w:cs="Times New Roman"/>
                <w:noProof/>
                <w:webHidden/>
                <w:rPrChange w:id="569" w:author="Nikola Karpić" w:date="2024-02-25T23:34:00Z">
                  <w:rPr>
                    <w:noProof/>
                    <w:webHidden/>
                  </w:rPr>
                </w:rPrChange>
              </w:rPr>
              <w:fldChar w:fldCharType="begin"/>
            </w:r>
            <w:r w:rsidRPr="0020112D">
              <w:rPr>
                <w:rFonts w:ascii="Times New Roman" w:hAnsi="Times New Roman" w:cs="Times New Roman"/>
                <w:noProof/>
                <w:webHidden/>
                <w:rPrChange w:id="570" w:author="Nikola Karpić" w:date="2024-02-25T23:34:00Z">
                  <w:rPr>
                    <w:noProof/>
                    <w:webHidden/>
                  </w:rPr>
                </w:rPrChange>
              </w:rPr>
              <w:instrText xml:space="preserve"> PAGEREF _Toc159792288 \h </w:instrText>
            </w:r>
            <w:r w:rsidRPr="0020112D">
              <w:rPr>
                <w:rFonts w:ascii="Times New Roman" w:hAnsi="Times New Roman" w:cs="Times New Roman"/>
                <w:noProof/>
                <w:webHidden/>
                <w:rPrChange w:id="571" w:author="Nikola Karpić" w:date="2024-02-25T23:34:00Z">
                  <w:rPr>
                    <w:noProof/>
                    <w:webHidden/>
                  </w:rPr>
                </w:rPrChange>
              </w:rPr>
            </w:r>
          </w:ins>
          <w:r w:rsidRPr="0020112D">
            <w:rPr>
              <w:rFonts w:ascii="Times New Roman" w:hAnsi="Times New Roman" w:cs="Times New Roman"/>
              <w:noProof/>
              <w:webHidden/>
              <w:rPrChange w:id="572" w:author="Nikola Karpić" w:date="2024-02-25T23:34:00Z">
                <w:rPr>
                  <w:noProof/>
                  <w:webHidden/>
                </w:rPr>
              </w:rPrChange>
            </w:rPr>
            <w:fldChar w:fldCharType="separate"/>
          </w:r>
          <w:ins w:id="573" w:author="Nikola Karpić" w:date="2024-02-25T22:24:00Z">
            <w:r w:rsidRPr="0020112D">
              <w:rPr>
                <w:rFonts w:ascii="Times New Roman" w:hAnsi="Times New Roman" w:cs="Times New Roman"/>
                <w:noProof/>
                <w:webHidden/>
                <w:rPrChange w:id="574" w:author="Nikola Karpić" w:date="2024-02-25T23:34:00Z">
                  <w:rPr>
                    <w:noProof/>
                    <w:webHidden/>
                  </w:rPr>
                </w:rPrChange>
              </w:rPr>
              <w:t>21</w:t>
            </w:r>
            <w:r w:rsidRPr="0020112D">
              <w:rPr>
                <w:rFonts w:ascii="Times New Roman" w:hAnsi="Times New Roman" w:cs="Times New Roman"/>
                <w:noProof/>
                <w:webHidden/>
                <w:rPrChange w:id="575" w:author="Nikola Karpić" w:date="2024-02-25T23:34:00Z">
                  <w:rPr>
                    <w:noProof/>
                    <w:webHidden/>
                  </w:rPr>
                </w:rPrChange>
              </w:rPr>
              <w:fldChar w:fldCharType="end"/>
            </w:r>
            <w:r w:rsidRPr="0020112D">
              <w:rPr>
                <w:rStyle w:val="Hyperlink"/>
                <w:rFonts w:ascii="Times New Roman" w:hAnsi="Times New Roman" w:cs="Times New Roman"/>
                <w:noProof/>
                <w:rPrChange w:id="576" w:author="Nikola Karpić" w:date="2024-02-25T23:34:00Z">
                  <w:rPr>
                    <w:rStyle w:val="Hyperlink"/>
                    <w:noProof/>
                  </w:rPr>
                </w:rPrChange>
              </w:rPr>
              <w:fldChar w:fldCharType="end"/>
            </w:r>
          </w:ins>
        </w:p>
        <w:p w14:paraId="3503B81C" w14:textId="3B132236" w:rsidR="000D662C" w:rsidRPr="0020112D" w:rsidRDefault="000D662C">
          <w:pPr>
            <w:pStyle w:val="TOC2"/>
            <w:tabs>
              <w:tab w:val="left" w:pos="880"/>
              <w:tab w:val="right" w:leader="dot" w:pos="9350"/>
            </w:tabs>
            <w:rPr>
              <w:ins w:id="577" w:author="Nikola Karpić" w:date="2024-02-25T22:24:00Z"/>
              <w:rFonts w:ascii="Times New Roman" w:eastAsiaTheme="minorEastAsia" w:hAnsi="Times New Roman" w:cs="Times New Roman"/>
              <w:noProof/>
              <w:kern w:val="2"/>
              <w:lang w:val="en-US"/>
              <w14:ligatures w14:val="standardContextual"/>
              <w:rPrChange w:id="578" w:author="Nikola Karpić" w:date="2024-02-25T23:34:00Z">
                <w:rPr>
                  <w:ins w:id="579" w:author="Nikola Karpić" w:date="2024-02-25T22:24:00Z"/>
                  <w:rFonts w:asciiTheme="minorHAnsi" w:eastAsiaTheme="minorEastAsia" w:hAnsiTheme="minorHAnsi" w:cstheme="minorBidi"/>
                  <w:noProof/>
                  <w:kern w:val="2"/>
                  <w:lang w:val="en-US"/>
                  <w14:ligatures w14:val="standardContextual"/>
                </w:rPr>
              </w:rPrChange>
            </w:rPr>
          </w:pPr>
          <w:ins w:id="580" w:author="Nikola Karpić" w:date="2024-02-25T22:24:00Z">
            <w:r w:rsidRPr="0020112D">
              <w:rPr>
                <w:rStyle w:val="Hyperlink"/>
                <w:rFonts w:ascii="Times New Roman" w:hAnsi="Times New Roman" w:cs="Times New Roman"/>
                <w:noProof/>
                <w:rPrChange w:id="581" w:author="Nikola Karpić" w:date="2024-02-25T23:34:00Z">
                  <w:rPr>
                    <w:rStyle w:val="Hyperlink"/>
                    <w:noProof/>
                  </w:rPr>
                </w:rPrChange>
              </w:rPr>
              <w:fldChar w:fldCharType="begin"/>
            </w:r>
            <w:r w:rsidRPr="0020112D">
              <w:rPr>
                <w:rStyle w:val="Hyperlink"/>
                <w:rFonts w:ascii="Times New Roman" w:hAnsi="Times New Roman" w:cs="Times New Roman"/>
                <w:noProof/>
                <w:rPrChange w:id="582" w:author="Nikola Karpić" w:date="2024-02-25T23:34:00Z">
                  <w:rPr>
                    <w:rStyle w:val="Hyperlink"/>
                    <w:noProof/>
                  </w:rPr>
                </w:rPrChange>
              </w:rPr>
              <w:instrText xml:space="preserve"> </w:instrText>
            </w:r>
            <w:r w:rsidRPr="0020112D">
              <w:rPr>
                <w:rFonts w:ascii="Times New Roman" w:hAnsi="Times New Roman" w:cs="Times New Roman"/>
                <w:noProof/>
                <w:rPrChange w:id="583" w:author="Nikola Karpić" w:date="2024-02-25T23:34:00Z">
                  <w:rPr>
                    <w:noProof/>
                  </w:rPr>
                </w:rPrChange>
              </w:rPr>
              <w:instrText>HYPERLINK \l "_Toc159792289"</w:instrText>
            </w:r>
            <w:r w:rsidRPr="0020112D">
              <w:rPr>
                <w:rStyle w:val="Hyperlink"/>
                <w:rFonts w:ascii="Times New Roman" w:hAnsi="Times New Roman" w:cs="Times New Roman"/>
                <w:noProof/>
                <w:rPrChange w:id="584"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585" w:author="Nikola Karpić" w:date="2024-02-25T23:34:00Z">
                  <w:rPr>
                    <w:rStyle w:val="Hyperlink"/>
                    <w:noProof/>
                  </w:rPr>
                </w:rPrChange>
              </w:rPr>
            </w:r>
            <w:r w:rsidRPr="0020112D">
              <w:rPr>
                <w:rStyle w:val="Hyperlink"/>
                <w:rFonts w:ascii="Times New Roman" w:hAnsi="Times New Roman" w:cs="Times New Roman"/>
                <w:noProof/>
                <w:rPrChange w:id="586" w:author="Nikola Karpić" w:date="2024-02-25T23:34:00Z">
                  <w:rPr>
                    <w:rStyle w:val="Hyperlink"/>
                    <w:noProof/>
                  </w:rPr>
                </w:rPrChange>
              </w:rPr>
              <w:fldChar w:fldCharType="separate"/>
            </w:r>
            <w:r w:rsidRPr="0020112D">
              <w:rPr>
                <w:rStyle w:val="Hyperlink"/>
                <w:rFonts w:ascii="Times New Roman" w:hAnsi="Times New Roman" w:cs="Times New Roman"/>
                <w:noProof/>
                <w:lang w:val="en-US"/>
                <w:rPrChange w:id="587" w:author="Nikola Karpić" w:date="2024-02-25T23:34:00Z">
                  <w:rPr>
                    <w:rStyle w:val="Hyperlink"/>
                    <w:rFonts w:cs="Times New Roman"/>
                    <w:noProof/>
                    <w:lang w:val="en-US"/>
                  </w:rPr>
                </w:rPrChange>
              </w:rPr>
              <w:t>4.7.</w:t>
            </w:r>
            <w:r w:rsidRPr="0020112D">
              <w:rPr>
                <w:rFonts w:ascii="Times New Roman" w:eastAsiaTheme="minorEastAsia" w:hAnsi="Times New Roman" w:cs="Times New Roman"/>
                <w:noProof/>
                <w:kern w:val="2"/>
                <w:lang w:val="en-US"/>
                <w14:ligatures w14:val="standardContextual"/>
                <w:rPrChange w:id="588"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en-US"/>
                <w:rPrChange w:id="589" w:author="Nikola Karpić" w:date="2024-02-25T23:34:00Z">
                  <w:rPr>
                    <w:rStyle w:val="Hyperlink"/>
                    <w:rFonts w:cs="Times New Roman"/>
                    <w:noProof/>
                    <w:lang w:val="en-US"/>
                  </w:rPr>
                </w:rPrChange>
              </w:rPr>
              <w:t>Support Vector Machine Classifier</w:t>
            </w:r>
            <w:r w:rsidRPr="0020112D">
              <w:rPr>
                <w:rFonts w:ascii="Times New Roman" w:hAnsi="Times New Roman" w:cs="Times New Roman"/>
                <w:noProof/>
                <w:webHidden/>
                <w:rPrChange w:id="590" w:author="Nikola Karpić" w:date="2024-02-25T23:34:00Z">
                  <w:rPr>
                    <w:noProof/>
                    <w:webHidden/>
                  </w:rPr>
                </w:rPrChange>
              </w:rPr>
              <w:tab/>
            </w:r>
            <w:r w:rsidRPr="0020112D">
              <w:rPr>
                <w:rFonts w:ascii="Times New Roman" w:hAnsi="Times New Roman" w:cs="Times New Roman"/>
                <w:noProof/>
                <w:webHidden/>
                <w:rPrChange w:id="591" w:author="Nikola Karpić" w:date="2024-02-25T23:34:00Z">
                  <w:rPr>
                    <w:noProof/>
                    <w:webHidden/>
                  </w:rPr>
                </w:rPrChange>
              </w:rPr>
              <w:fldChar w:fldCharType="begin"/>
            </w:r>
            <w:r w:rsidRPr="0020112D">
              <w:rPr>
                <w:rFonts w:ascii="Times New Roman" w:hAnsi="Times New Roman" w:cs="Times New Roman"/>
                <w:noProof/>
                <w:webHidden/>
                <w:rPrChange w:id="592" w:author="Nikola Karpić" w:date="2024-02-25T23:34:00Z">
                  <w:rPr>
                    <w:noProof/>
                    <w:webHidden/>
                  </w:rPr>
                </w:rPrChange>
              </w:rPr>
              <w:instrText xml:space="preserve"> PAGEREF _Toc159792289 \h </w:instrText>
            </w:r>
            <w:r w:rsidRPr="0020112D">
              <w:rPr>
                <w:rFonts w:ascii="Times New Roman" w:hAnsi="Times New Roman" w:cs="Times New Roman"/>
                <w:noProof/>
                <w:webHidden/>
                <w:rPrChange w:id="593" w:author="Nikola Karpić" w:date="2024-02-25T23:34:00Z">
                  <w:rPr>
                    <w:noProof/>
                    <w:webHidden/>
                  </w:rPr>
                </w:rPrChange>
              </w:rPr>
            </w:r>
          </w:ins>
          <w:r w:rsidRPr="0020112D">
            <w:rPr>
              <w:rFonts w:ascii="Times New Roman" w:hAnsi="Times New Roman" w:cs="Times New Roman"/>
              <w:noProof/>
              <w:webHidden/>
              <w:rPrChange w:id="594" w:author="Nikola Karpić" w:date="2024-02-25T23:34:00Z">
                <w:rPr>
                  <w:noProof/>
                  <w:webHidden/>
                </w:rPr>
              </w:rPrChange>
            </w:rPr>
            <w:fldChar w:fldCharType="separate"/>
          </w:r>
          <w:ins w:id="595" w:author="Nikola Karpić" w:date="2024-02-25T22:24:00Z">
            <w:r w:rsidRPr="0020112D">
              <w:rPr>
                <w:rFonts w:ascii="Times New Roman" w:hAnsi="Times New Roman" w:cs="Times New Roman"/>
                <w:noProof/>
                <w:webHidden/>
                <w:rPrChange w:id="596" w:author="Nikola Karpić" w:date="2024-02-25T23:34:00Z">
                  <w:rPr>
                    <w:noProof/>
                    <w:webHidden/>
                  </w:rPr>
                </w:rPrChange>
              </w:rPr>
              <w:t>22</w:t>
            </w:r>
            <w:r w:rsidRPr="0020112D">
              <w:rPr>
                <w:rFonts w:ascii="Times New Roman" w:hAnsi="Times New Roman" w:cs="Times New Roman"/>
                <w:noProof/>
                <w:webHidden/>
                <w:rPrChange w:id="597" w:author="Nikola Karpić" w:date="2024-02-25T23:34:00Z">
                  <w:rPr>
                    <w:noProof/>
                    <w:webHidden/>
                  </w:rPr>
                </w:rPrChange>
              </w:rPr>
              <w:fldChar w:fldCharType="end"/>
            </w:r>
            <w:r w:rsidRPr="0020112D">
              <w:rPr>
                <w:rStyle w:val="Hyperlink"/>
                <w:rFonts w:ascii="Times New Roman" w:hAnsi="Times New Roman" w:cs="Times New Roman"/>
                <w:noProof/>
                <w:rPrChange w:id="598" w:author="Nikola Karpić" w:date="2024-02-25T23:34:00Z">
                  <w:rPr>
                    <w:rStyle w:val="Hyperlink"/>
                    <w:noProof/>
                  </w:rPr>
                </w:rPrChange>
              </w:rPr>
              <w:fldChar w:fldCharType="end"/>
            </w:r>
          </w:ins>
        </w:p>
        <w:p w14:paraId="6ABADB04" w14:textId="5A6049E6" w:rsidR="000D662C" w:rsidRPr="0020112D" w:rsidRDefault="000D662C">
          <w:pPr>
            <w:pStyle w:val="TOC2"/>
            <w:tabs>
              <w:tab w:val="left" w:pos="880"/>
              <w:tab w:val="right" w:leader="dot" w:pos="9350"/>
            </w:tabs>
            <w:rPr>
              <w:ins w:id="599" w:author="Nikola Karpić" w:date="2024-02-25T22:24:00Z"/>
              <w:rFonts w:ascii="Times New Roman" w:eastAsiaTheme="minorEastAsia" w:hAnsi="Times New Roman" w:cs="Times New Roman"/>
              <w:noProof/>
              <w:kern w:val="2"/>
              <w:lang w:val="en-US"/>
              <w14:ligatures w14:val="standardContextual"/>
              <w:rPrChange w:id="600" w:author="Nikola Karpić" w:date="2024-02-25T23:34:00Z">
                <w:rPr>
                  <w:ins w:id="601" w:author="Nikola Karpić" w:date="2024-02-25T22:24:00Z"/>
                  <w:rFonts w:asciiTheme="minorHAnsi" w:eastAsiaTheme="minorEastAsia" w:hAnsiTheme="minorHAnsi" w:cstheme="minorBidi"/>
                  <w:noProof/>
                  <w:kern w:val="2"/>
                  <w:lang w:val="en-US"/>
                  <w14:ligatures w14:val="standardContextual"/>
                </w:rPr>
              </w:rPrChange>
            </w:rPr>
          </w:pPr>
          <w:ins w:id="602" w:author="Nikola Karpić" w:date="2024-02-25T22:24:00Z">
            <w:r w:rsidRPr="0020112D">
              <w:rPr>
                <w:rStyle w:val="Hyperlink"/>
                <w:rFonts w:ascii="Times New Roman" w:hAnsi="Times New Roman" w:cs="Times New Roman"/>
                <w:noProof/>
                <w:rPrChange w:id="603" w:author="Nikola Karpić" w:date="2024-02-25T23:34:00Z">
                  <w:rPr>
                    <w:rStyle w:val="Hyperlink"/>
                    <w:noProof/>
                  </w:rPr>
                </w:rPrChange>
              </w:rPr>
              <w:fldChar w:fldCharType="begin"/>
            </w:r>
            <w:r w:rsidRPr="0020112D">
              <w:rPr>
                <w:rStyle w:val="Hyperlink"/>
                <w:rFonts w:ascii="Times New Roman" w:hAnsi="Times New Roman" w:cs="Times New Roman"/>
                <w:noProof/>
                <w:rPrChange w:id="604" w:author="Nikola Karpić" w:date="2024-02-25T23:34:00Z">
                  <w:rPr>
                    <w:rStyle w:val="Hyperlink"/>
                    <w:noProof/>
                  </w:rPr>
                </w:rPrChange>
              </w:rPr>
              <w:instrText xml:space="preserve"> </w:instrText>
            </w:r>
            <w:r w:rsidRPr="0020112D">
              <w:rPr>
                <w:rFonts w:ascii="Times New Roman" w:hAnsi="Times New Roman" w:cs="Times New Roman"/>
                <w:noProof/>
                <w:rPrChange w:id="605" w:author="Nikola Karpić" w:date="2024-02-25T23:34:00Z">
                  <w:rPr>
                    <w:noProof/>
                  </w:rPr>
                </w:rPrChange>
              </w:rPr>
              <w:instrText>HYPERLINK \l "_Toc159792290"</w:instrText>
            </w:r>
            <w:r w:rsidRPr="0020112D">
              <w:rPr>
                <w:rStyle w:val="Hyperlink"/>
                <w:rFonts w:ascii="Times New Roman" w:hAnsi="Times New Roman" w:cs="Times New Roman"/>
                <w:noProof/>
                <w:rPrChange w:id="606"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607" w:author="Nikola Karpić" w:date="2024-02-25T23:34:00Z">
                  <w:rPr>
                    <w:rStyle w:val="Hyperlink"/>
                    <w:noProof/>
                  </w:rPr>
                </w:rPrChange>
              </w:rPr>
            </w:r>
            <w:r w:rsidRPr="0020112D">
              <w:rPr>
                <w:rStyle w:val="Hyperlink"/>
                <w:rFonts w:ascii="Times New Roman" w:hAnsi="Times New Roman" w:cs="Times New Roman"/>
                <w:noProof/>
                <w:rPrChange w:id="608" w:author="Nikola Karpić" w:date="2024-02-25T23:34:00Z">
                  <w:rPr>
                    <w:rStyle w:val="Hyperlink"/>
                    <w:noProof/>
                  </w:rPr>
                </w:rPrChange>
              </w:rPr>
              <w:fldChar w:fldCharType="separate"/>
            </w:r>
            <w:r w:rsidRPr="0020112D">
              <w:rPr>
                <w:rStyle w:val="Hyperlink"/>
                <w:rFonts w:ascii="Times New Roman" w:hAnsi="Times New Roman" w:cs="Times New Roman"/>
                <w:noProof/>
                <w:lang w:val="en-US"/>
                <w:rPrChange w:id="609" w:author="Nikola Karpić" w:date="2024-02-25T23:34:00Z">
                  <w:rPr>
                    <w:rStyle w:val="Hyperlink"/>
                    <w:rFonts w:cs="Times New Roman"/>
                    <w:noProof/>
                    <w:lang w:val="en-US"/>
                  </w:rPr>
                </w:rPrChange>
              </w:rPr>
              <w:t>4.8.</w:t>
            </w:r>
            <w:r w:rsidRPr="0020112D">
              <w:rPr>
                <w:rFonts w:ascii="Times New Roman" w:eastAsiaTheme="minorEastAsia" w:hAnsi="Times New Roman" w:cs="Times New Roman"/>
                <w:noProof/>
                <w:kern w:val="2"/>
                <w:lang w:val="en-US"/>
                <w14:ligatures w14:val="standardContextual"/>
                <w:rPrChange w:id="610"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en-US"/>
                <w:rPrChange w:id="611" w:author="Nikola Karpić" w:date="2024-02-25T23:34:00Z">
                  <w:rPr>
                    <w:rStyle w:val="Hyperlink"/>
                    <w:rFonts w:cs="Times New Roman"/>
                    <w:noProof/>
                    <w:lang w:val="en-US"/>
                  </w:rPr>
                </w:rPrChange>
              </w:rPr>
              <w:t>LightGBM Classifier</w:t>
            </w:r>
            <w:r w:rsidRPr="0020112D">
              <w:rPr>
                <w:rFonts w:ascii="Times New Roman" w:hAnsi="Times New Roman" w:cs="Times New Roman"/>
                <w:noProof/>
                <w:webHidden/>
                <w:rPrChange w:id="612" w:author="Nikola Karpić" w:date="2024-02-25T23:34:00Z">
                  <w:rPr>
                    <w:noProof/>
                    <w:webHidden/>
                  </w:rPr>
                </w:rPrChange>
              </w:rPr>
              <w:tab/>
            </w:r>
            <w:r w:rsidRPr="0020112D">
              <w:rPr>
                <w:rFonts w:ascii="Times New Roman" w:hAnsi="Times New Roman" w:cs="Times New Roman"/>
                <w:noProof/>
                <w:webHidden/>
                <w:rPrChange w:id="613" w:author="Nikola Karpić" w:date="2024-02-25T23:34:00Z">
                  <w:rPr>
                    <w:noProof/>
                    <w:webHidden/>
                  </w:rPr>
                </w:rPrChange>
              </w:rPr>
              <w:fldChar w:fldCharType="begin"/>
            </w:r>
            <w:r w:rsidRPr="0020112D">
              <w:rPr>
                <w:rFonts w:ascii="Times New Roman" w:hAnsi="Times New Roman" w:cs="Times New Roman"/>
                <w:noProof/>
                <w:webHidden/>
                <w:rPrChange w:id="614" w:author="Nikola Karpić" w:date="2024-02-25T23:34:00Z">
                  <w:rPr>
                    <w:noProof/>
                    <w:webHidden/>
                  </w:rPr>
                </w:rPrChange>
              </w:rPr>
              <w:instrText xml:space="preserve"> PAGEREF _Toc159792290 \h </w:instrText>
            </w:r>
            <w:r w:rsidRPr="0020112D">
              <w:rPr>
                <w:rFonts w:ascii="Times New Roman" w:hAnsi="Times New Roman" w:cs="Times New Roman"/>
                <w:noProof/>
                <w:webHidden/>
                <w:rPrChange w:id="615" w:author="Nikola Karpić" w:date="2024-02-25T23:34:00Z">
                  <w:rPr>
                    <w:noProof/>
                    <w:webHidden/>
                  </w:rPr>
                </w:rPrChange>
              </w:rPr>
            </w:r>
          </w:ins>
          <w:r w:rsidRPr="0020112D">
            <w:rPr>
              <w:rFonts w:ascii="Times New Roman" w:hAnsi="Times New Roman" w:cs="Times New Roman"/>
              <w:noProof/>
              <w:webHidden/>
              <w:rPrChange w:id="616" w:author="Nikola Karpić" w:date="2024-02-25T23:34:00Z">
                <w:rPr>
                  <w:noProof/>
                  <w:webHidden/>
                </w:rPr>
              </w:rPrChange>
            </w:rPr>
            <w:fldChar w:fldCharType="separate"/>
          </w:r>
          <w:ins w:id="617" w:author="Nikola Karpić" w:date="2024-02-25T22:24:00Z">
            <w:r w:rsidRPr="0020112D">
              <w:rPr>
                <w:rFonts w:ascii="Times New Roman" w:hAnsi="Times New Roman" w:cs="Times New Roman"/>
                <w:noProof/>
                <w:webHidden/>
                <w:rPrChange w:id="618" w:author="Nikola Karpić" w:date="2024-02-25T23:34:00Z">
                  <w:rPr>
                    <w:noProof/>
                    <w:webHidden/>
                  </w:rPr>
                </w:rPrChange>
              </w:rPr>
              <w:t>22</w:t>
            </w:r>
            <w:r w:rsidRPr="0020112D">
              <w:rPr>
                <w:rFonts w:ascii="Times New Roman" w:hAnsi="Times New Roman" w:cs="Times New Roman"/>
                <w:noProof/>
                <w:webHidden/>
                <w:rPrChange w:id="619" w:author="Nikola Karpić" w:date="2024-02-25T23:34:00Z">
                  <w:rPr>
                    <w:noProof/>
                    <w:webHidden/>
                  </w:rPr>
                </w:rPrChange>
              </w:rPr>
              <w:fldChar w:fldCharType="end"/>
            </w:r>
            <w:r w:rsidRPr="0020112D">
              <w:rPr>
                <w:rStyle w:val="Hyperlink"/>
                <w:rFonts w:ascii="Times New Roman" w:hAnsi="Times New Roman" w:cs="Times New Roman"/>
                <w:noProof/>
                <w:rPrChange w:id="620" w:author="Nikola Karpić" w:date="2024-02-25T23:34:00Z">
                  <w:rPr>
                    <w:rStyle w:val="Hyperlink"/>
                    <w:noProof/>
                  </w:rPr>
                </w:rPrChange>
              </w:rPr>
              <w:fldChar w:fldCharType="end"/>
            </w:r>
          </w:ins>
        </w:p>
        <w:p w14:paraId="1D712849" w14:textId="043D3FFD" w:rsidR="000D662C" w:rsidRPr="0020112D" w:rsidRDefault="000D662C">
          <w:pPr>
            <w:pStyle w:val="TOC2"/>
            <w:tabs>
              <w:tab w:val="left" w:pos="880"/>
              <w:tab w:val="right" w:leader="dot" w:pos="9350"/>
            </w:tabs>
            <w:rPr>
              <w:ins w:id="621" w:author="Nikola Karpić" w:date="2024-02-25T22:24:00Z"/>
              <w:rFonts w:ascii="Times New Roman" w:eastAsiaTheme="minorEastAsia" w:hAnsi="Times New Roman" w:cs="Times New Roman"/>
              <w:noProof/>
              <w:kern w:val="2"/>
              <w:lang w:val="en-US"/>
              <w14:ligatures w14:val="standardContextual"/>
              <w:rPrChange w:id="622" w:author="Nikola Karpić" w:date="2024-02-25T23:34:00Z">
                <w:rPr>
                  <w:ins w:id="623" w:author="Nikola Karpić" w:date="2024-02-25T22:24:00Z"/>
                  <w:rFonts w:asciiTheme="minorHAnsi" w:eastAsiaTheme="minorEastAsia" w:hAnsiTheme="minorHAnsi" w:cstheme="minorBidi"/>
                  <w:noProof/>
                  <w:kern w:val="2"/>
                  <w:lang w:val="en-US"/>
                  <w14:ligatures w14:val="standardContextual"/>
                </w:rPr>
              </w:rPrChange>
            </w:rPr>
          </w:pPr>
          <w:ins w:id="624" w:author="Nikola Karpić" w:date="2024-02-25T22:24:00Z">
            <w:r w:rsidRPr="0020112D">
              <w:rPr>
                <w:rStyle w:val="Hyperlink"/>
                <w:rFonts w:ascii="Times New Roman" w:hAnsi="Times New Roman" w:cs="Times New Roman"/>
                <w:noProof/>
                <w:rPrChange w:id="625" w:author="Nikola Karpić" w:date="2024-02-25T23:34:00Z">
                  <w:rPr>
                    <w:rStyle w:val="Hyperlink"/>
                    <w:noProof/>
                  </w:rPr>
                </w:rPrChange>
              </w:rPr>
              <w:fldChar w:fldCharType="begin"/>
            </w:r>
            <w:r w:rsidRPr="0020112D">
              <w:rPr>
                <w:rStyle w:val="Hyperlink"/>
                <w:rFonts w:ascii="Times New Roman" w:hAnsi="Times New Roman" w:cs="Times New Roman"/>
                <w:noProof/>
                <w:rPrChange w:id="626" w:author="Nikola Karpić" w:date="2024-02-25T23:34:00Z">
                  <w:rPr>
                    <w:rStyle w:val="Hyperlink"/>
                    <w:noProof/>
                  </w:rPr>
                </w:rPrChange>
              </w:rPr>
              <w:instrText xml:space="preserve"> </w:instrText>
            </w:r>
            <w:r w:rsidRPr="0020112D">
              <w:rPr>
                <w:rFonts w:ascii="Times New Roman" w:hAnsi="Times New Roman" w:cs="Times New Roman"/>
                <w:noProof/>
                <w:rPrChange w:id="627" w:author="Nikola Karpić" w:date="2024-02-25T23:34:00Z">
                  <w:rPr>
                    <w:noProof/>
                  </w:rPr>
                </w:rPrChange>
              </w:rPr>
              <w:instrText>HYPERLINK \l "_Toc159792291"</w:instrText>
            </w:r>
            <w:r w:rsidRPr="0020112D">
              <w:rPr>
                <w:rStyle w:val="Hyperlink"/>
                <w:rFonts w:ascii="Times New Roman" w:hAnsi="Times New Roman" w:cs="Times New Roman"/>
                <w:noProof/>
                <w:rPrChange w:id="628"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629" w:author="Nikola Karpić" w:date="2024-02-25T23:34:00Z">
                  <w:rPr>
                    <w:rStyle w:val="Hyperlink"/>
                    <w:noProof/>
                  </w:rPr>
                </w:rPrChange>
              </w:rPr>
            </w:r>
            <w:r w:rsidRPr="0020112D">
              <w:rPr>
                <w:rStyle w:val="Hyperlink"/>
                <w:rFonts w:ascii="Times New Roman" w:hAnsi="Times New Roman" w:cs="Times New Roman"/>
                <w:noProof/>
                <w:rPrChange w:id="630" w:author="Nikola Karpić" w:date="2024-02-25T23:34:00Z">
                  <w:rPr>
                    <w:rStyle w:val="Hyperlink"/>
                    <w:noProof/>
                  </w:rPr>
                </w:rPrChange>
              </w:rPr>
              <w:fldChar w:fldCharType="separate"/>
            </w:r>
            <w:r w:rsidRPr="0020112D">
              <w:rPr>
                <w:rStyle w:val="Hyperlink"/>
                <w:rFonts w:ascii="Times New Roman" w:hAnsi="Times New Roman" w:cs="Times New Roman"/>
                <w:noProof/>
                <w:lang w:val="en-US"/>
                <w:rPrChange w:id="631" w:author="Nikola Karpić" w:date="2024-02-25T23:34:00Z">
                  <w:rPr>
                    <w:rStyle w:val="Hyperlink"/>
                    <w:rFonts w:cs="Times New Roman"/>
                    <w:noProof/>
                    <w:lang w:val="en-US"/>
                  </w:rPr>
                </w:rPrChange>
              </w:rPr>
              <w:t>4.9.</w:t>
            </w:r>
            <w:r w:rsidRPr="0020112D">
              <w:rPr>
                <w:rFonts w:ascii="Times New Roman" w:eastAsiaTheme="minorEastAsia" w:hAnsi="Times New Roman" w:cs="Times New Roman"/>
                <w:noProof/>
                <w:kern w:val="2"/>
                <w:lang w:val="en-US"/>
                <w14:ligatures w14:val="standardContextual"/>
                <w:rPrChange w:id="632"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en-US"/>
                <w:rPrChange w:id="633" w:author="Nikola Karpić" w:date="2024-02-25T23:34:00Z">
                  <w:rPr>
                    <w:rStyle w:val="Hyperlink"/>
                    <w:rFonts w:cs="Times New Roman"/>
                    <w:noProof/>
                    <w:lang w:val="en-US"/>
                  </w:rPr>
                </w:rPrChange>
              </w:rPr>
              <w:t>K Nearest Neighbors Regressor</w:t>
            </w:r>
            <w:r w:rsidRPr="0020112D">
              <w:rPr>
                <w:rFonts w:ascii="Times New Roman" w:hAnsi="Times New Roman" w:cs="Times New Roman"/>
                <w:noProof/>
                <w:webHidden/>
                <w:rPrChange w:id="634" w:author="Nikola Karpić" w:date="2024-02-25T23:34:00Z">
                  <w:rPr>
                    <w:noProof/>
                    <w:webHidden/>
                  </w:rPr>
                </w:rPrChange>
              </w:rPr>
              <w:tab/>
            </w:r>
            <w:r w:rsidRPr="0020112D">
              <w:rPr>
                <w:rFonts w:ascii="Times New Roman" w:hAnsi="Times New Roman" w:cs="Times New Roman"/>
                <w:noProof/>
                <w:webHidden/>
                <w:rPrChange w:id="635" w:author="Nikola Karpić" w:date="2024-02-25T23:34:00Z">
                  <w:rPr>
                    <w:noProof/>
                    <w:webHidden/>
                  </w:rPr>
                </w:rPrChange>
              </w:rPr>
              <w:fldChar w:fldCharType="begin"/>
            </w:r>
            <w:r w:rsidRPr="0020112D">
              <w:rPr>
                <w:rFonts w:ascii="Times New Roman" w:hAnsi="Times New Roman" w:cs="Times New Roman"/>
                <w:noProof/>
                <w:webHidden/>
                <w:rPrChange w:id="636" w:author="Nikola Karpić" w:date="2024-02-25T23:34:00Z">
                  <w:rPr>
                    <w:noProof/>
                    <w:webHidden/>
                  </w:rPr>
                </w:rPrChange>
              </w:rPr>
              <w:instrText xml:space="preserve"> PAGEREF _Toc159792291 \h </w:instrText>
            </w:r>
            <w:r w:rsidRPr="0020112D">
              <w:rPr>
                <w:rFonts w:ascii="Times New Roman" w:hAnsi="Times New Roman" w:cs="Times New Roman"/>
                <w:noProof/>
                <w:webHidden/>
                <w:rPrChange w:id="637" w:author="Nikola Karpić" w:date="2024-02-25T23:34:00Z">
                  <w:rPr>
                    <w:noProof/>
                    <w:webHidden/>
                  </w:rPr>
                </w:rPrChange>
              </w:rPr>
            </w:r>
          </w:ins>
          <w:r w:rsidRPr="0020112D">
            <w:rPr>
              <w:rFonts w:ascii="Times New Roman" w:hAnsi="Times New Roman" w:cs="Times New Roman"/>
              <w:noProof/>
              <w:webHidden/>
              <w:rPrChange w:id="638" w:author="Nikola Karpić" w:date="2024-02-25T23:34:00Z">
                <w:rPr>
                  <w:noProof/>
                  <w:webHidden/>
                </w:rPr>
              </w:rPrChange>
            </w:rPr>
            <w:fldChar w:fldCharType="separate"/>
          </w:r>
          <w:ins w:id="639" w:author="Nikola Karpić" w:date="2024-02-25T22:24:00Z">
            <w:r w:rsidRPr="0020112D">
              <w:rPr>
                <w:rFonts w:ascii="Times New Roman" w:hAnsi="Times New Roman" w:cs="Times New Roman"/>
                <w:noProof/>
                <w:webHidden/>
                <w:rPrChange w:id="640" w:author="Nikola Karpić" w:date="2024-02-25T23:34:00Z">
                  <w:rPr>
                    <w:noProof/>
                    <w:webHidden/>
                  </w:rPr>
                </w:rPrChange>
              </w:rPr>
              <w:t>22</w:t>
            </w:r>
            <w:r w:rsidRPr="0020112D">
              <w:rPr>
                <w:rFonts w:ascii="Times New Roman" w:hAnsi="Times New Roman" w:cs="Times New Roman"/>
                <w:noProof/>
                <w:webHidden/>
                <w:rPrChange w:id="641" w:author="Nikola Karpić" w:date="2024-02-25T23:34:00Z">
                  <w:rPr>
                    <w:noProof/>
                    <w:webHidden/>
                  </w:rPr>
                </w:rPrChange>
              </w:rPr>
              <w:fldChar w:fldCharType="end"/>
            </w:r>
            <w:r w:rsidRPr="0020112D">
              <w:rPr>
                <w:rStyle w:val="Hyperlink"/>
                <w:rFonts w:ascii="Times New Roman" w:hAnsi="Times New Roman" w:cs="Times New Roman"/>
                <w:noProof/>
                <w:rPrChange w:id="642" w:author="Nikola Karpić" w:date="2024-02-25T23:34:00Z">
                  <w:rPr>
                    <w:rStyle w:val="Hyperlink"/>
                    <w:noProof/>
                  </w:rPr>
                </w:rPrChange>
              </w:rPr>
              <w:fldChar w:fldCharType="end"/>
            </w:r>
          </w:ins>
        </w:p>
        <w:p w14:paraId="1923275A" w14:textId="4D2C38E9" w:rsidR="000D662C" w:rsidRPr="0020112D" w:rsidRDefault="000D662C">
          <w:pPr>
            <w:pStyle w:val="TOC2"/>
            <w:tabs>
              <w:tab w:val="left" w:pos="1100"/>
              <w:tab w:val="right" w:leader="dot" w:pos="9350"/>
            </w:tabs>
            <w:rPr>
              <w:ins w:id="643" w:author="Nikola Karpić" w:date="2024-02-25T22:24:00Z"/>
              <w:rFonts w:ascii="Times New Roman" w:eastAsiaTheme="minorEastAsia" w:hAnsi="Times New Roman" w:cs="Times New Roman"/>
              <w:noProof/>
              <w:kern w:val="2"/>
              <w:lang w:val="en-US"/>
              <w14:ligatures w14:val="standardContextual"/>
              <w:rPrChange w:id="644" w:author="Nikola Karpić" w:date="2024-02-25T23:34:00Z">
                <w:rPr>
                  <w:ins w:id="645" w:author="Nikola Karpić" w:date="2024-02-25T22:24:00Z"/>
                  <w:rFonts w:asciiTheme="minorHAnsi" w:eastAsiaTheme="minorEastAsia" w:hAnsiTheme="minorHAnsi" w:cstheme="minorBidi"/>
                  <w:noProof/>
                  <w:kern w:val="2"/>
                  <w:lang w:val="en-US"/>
                  <w14:ligatures w14:val="standardContextual"/>
                </w:rPr>
              </w:rPrChange>
            </w:rPr>
          </w:pPr>
          <w:ins w:id="646" w:author="Nikola Karpić" w:date="2024-02-25T22:24:00Z">
            <w:r w:rsidRPr="0020112D">
              <w:rPr>
                <w:rStyle w:val="Hyperlink"/>
                <w:rFonts w:ascii="Times New Roman" w:hAnsi="Times New Roman" w:cs="Times New Roman"/>
                <w:noProof/>
                <w:rPrChange w:id="647" w:author="Nikola Karpić" w:date="2024-02-25T23:34:00Z">
                  <w:rPr>
                    <w:rStyle w:val="Hyperlink"/>
                    <w:noProof/>
                  </w:rPr>
                </w:rPrChange>
              </w:rPr>
              <w:fldChar w:fldCharType="begin"/>
            </w:r>
            <w:r w:rsidRPr="0020112D">
              <w:rPr>
                <w:rStyle w:val="Hyperlink"/>
                <w:rFonts w:ascii="Times New Roman" w:hAnsi="Times New Roman" w:cs="Times New Roman"/>
                <w:noProof/>
                <w:rPrChange w:id="648" w:author="Nikola Karpić" w:date="2024-02-25T23:34:00Z">
                  <w:rPr>
                    <w:rStyle w:val="Hyperlink"/>
                    <w:noProof/>
                  </w:rPr>
                </w:rPrChange>
              </w:rPr>
              <w:instrText xml:space="preserve"> </w:instrText>
            </w:r>
            <w:r w:rsidRPr="0020112D">
              <w:rPr>
                <w:rFonts w:ascii="Times New Roman" w:hAnsi="Times New Roman" w:cs="Times New Roman"/>
                <w:noProof/>
                <w:rPrChange w:id="649" w:author="Nikola Karpić" w:date="2024-02-25T23:34:00Z">
                  <w:rPr>
                    <w:noProof/>
                  </w:rPr>
                </w:rPrChange>
              </w:rPr>
              <w:instrText>HYPERLINK \l "_Toc159792292"</w:instrText>
            </w:r>
            <w:r w:rsidRPr="0020112D">
              <w:rPr>
                <w:rStyle w:val="Hyperlink"/>
                <w:rFonts w:ascii="Times New Roman" w:hAnsi="Times New Roman" w:cs="Times New Roman"/>
                <w:noProof/>
                <w:rPrChange w:id="650"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651" w:author="Nikola Karpić" w:date="2024-02-25T23:34:00Z">
                  <w:rPr>
                    <w:rStyle w:val="Hyperlink"/>
                    <w:noProof/>
                  </w:rPr>
                </w:rPrChange>
              </w:rPr>
            </w:r>
            <w:r w:rsidRPr="0020112D">
              <w:rPr>
                <w:rStyle w:val="Hyperlink"/>
                <w:rFonts w:ascii="Times New Roman" w:hAnsi="Times New Roman" w:cs="Times New Roman"/>
                <w:noProof/>
                <w:rPrChange w:id="652"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653" w:author="Nikola Karpić" w:date="2024-02-25T23:34:00Z">
                  <w:rPr>
                    <w:rStyle w:val="Hyperlink"/>
                    <w:rFonts w:cs="Times New Roman"/>
                    <w:noProof/>
                    <w:lang w:val="sr-Cyrl-BA"/>
                  </w:rPr>
                </w:rPrChange>
              </w:rPr>
              <w:t>4.10.</w:t>
            </w:r>
            <w:r w:rsidRPr="0020112D">
              <w:rPr>
                <w:rFonts w:ascii="Times New Roman" w:eastAsiaTheme="minorEastAsia" w:hAnsi="Times New Roman" w:cs="Times New Roman"/>
                <w:noProof/>
                <w:kern w:val="2"/>
                <w:lang w:val="en-US"/>
                <w14:ligatures w14:val="standardContextual"/>
                <w:rPrChange w:id="654"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en-US"/>
                <w:rPrChange w:id="655" w:author="Nikola Karpić" w:date="2024-02-25T23:34:00Z">
                  <w:rPr>
                    <w:rStyle w:val="Hyperlink"/>
                    <w:rFonts w:cs="Times New Roman"/>
                    <w:noProof/>
                    <w:lang w:val="en-US"/>
                  </w:rPr>
                </w:rPrChange>
              </w:rPr>
              <w:t>LightGBM Regressor</w:t>
            </w:r>
            <w:r w:rsidRPr="0020112D">
              <w:rPr>
                <w:rFonts w:ascii="Times New Roman" w:hAnsi="Times New Roman" w:cs="Times New Roman"/>
                <w:noProof/>
                <w:webHidden/>
                <w:rPrChange w:id="656" w:author="Nikola Karpić" w:date="2024-02-25T23:34:00Z">
                  <w:rPr>
                    <w:noProof/>
                    <w:webHidden/>
                  </w:rPr>
                </w:rPrChange>
              </w:rPr>
              <w:tab/>
            </w:r>
            <w:r w:rsidRPr="0020112D">
              <w:rPr>
                <w:rFonts w:ascii="Times New Roman" w:hAnsi="Times New Roman" w:cs="Times New Roman"/>
                <w:noProof/>
                <w:webHidden/>
                <w:rPrChange w:id="657" w:author="Nikola Karpić" w:date="2024-02-25T23:34:00Z">
                  <w:rPr>
                    <w:noProof/>
                    <w:webHidden/>
                  </w:rPr>
                </w:rPrChange>
              </w:rPr>
              <w:fldChar w:fldCharType="begin"/>
            </w:r>
            <w:r w:rsidRPr="0020112D">
              <w:rPr>
                <w:rFonts w:ascii="Times New Roman" w:hAnsi="Times New Roman" w:cs="Times New Roman"/>
                <w:noProof/>
                <w:webHidden/>
                <w:rPrChange w:id="658" w:author="Nikola Karpić" w:date="2024-02-25T23:34:00Z">
                  <w:rPr>
                    <w:noProof/>
                    <w:webHidden/>
                  </w:rPr>
                </w:rPrChange>
              </w:rPr>
              <w:instrText xml:space="preserve"> PAGEREF _Toc159792292 \h </w:instrText>
            </w:r>
            <w:r w:rsidRPr="0020112D">
              <w:rPr>
                <w:rFonts w:ascii="Times New Roman" w:hAnsi="Times New Roman" w:cs="Times New Roman"/>
                <w:noProof/>
                <w:webHidden/>
                <w:rPrChange w:id="659" w:author="Nikola Karpić" w:date="2024-02-25T23:34:00Z">
                  <w:rPr>
                    <w:noProof/>
                    <w:webHidden/>
                  </w:rPr>
                </w:rPrChange>
              </w:rPr>
            </w:r>
          </w:ins>
          <w:r w:rsidRPr="0020112D">
            <w:rPr>
              <w:rFonts w:ascii="Times New Roman" w:hAnsi="Times New Roman" w:cs="Times New Roman"/>
              <w:noProof/>
              <w:webHidden/>
              <w:rPrChange w:id="660" w:author="Nikola Karpić" w:date="2024-02-25T23:34:00Z">
                <w:rPr>
                  <w:noProof/>
                  <w:webHidden/>
                </w:rPr>
              </w:rPrChange>
            </w:rPr>
            <w:fldChar w:fldCharType="separate"/>
          </w:r>
          <w:ins w:id="661" w:author="Nikola Karpić" w:date="2024-02-25T22:24:00Z">
            <w:r w:rsidRPr="0020112D">
              <w:rPr>
                <w:rFonts w:ascii="Times New Roman" w:hAnsi="Times New Roman" w:cs="Times New Roman"/>
                <w:noProof/>
                <w:webHidden/>
                <w:rPrChange w:id="662" w:author="Nikola Karpić" w:date="2024-02-25T23:34:00Z">
                  <w:rPr>
                    <w:noProof/>
                    <w:webHidden/>
                  </w:rPr>
                </w:rPrChange>
              </w:rPr>
              <w:t>23</w:t>
            </w:r>
            <w:r w:rsidRPr="0020112D">
              <w:rPr>
                <w:rFonts w:ascii="Times New Roman" w:hAnsi="Times New Roman" w:cs="Times New Roman"/>
                <w:noProof/>
                <w:webHidden/>
                <w:rPrChange w:id="663" w:author="Nikola Karpić" w:date="2024-02-25T23:34:00Z">
                  <w:rPr>
                    <w:noProof/>
                    <w:webHidden/>
                  </w:rPr>
                </w:rPrChange>
              </w:rPr>
              <w:fldChar w:fldCharType="end"/>
            </w:r>
            <w:r w:rsidRPr="0020112D">
              <w:rPr>
                <w:rStyle w:val="Hyperlink"/>
                <w:rFonts w:ascii="Times New Roman" w:hAnsi="Times New Roman" w:cs="Times New Roman"/>
                <w:noProof/>
                <w:rPrChange w:id="664" w:author="Nikola Karpić" w:date="2024-02-25T23:34:00Z">
                  <w:rPr>
                    <w:rStyle w:val="Hyperlink"/>
                    <w:noProof/>
                  </w:rPr>
                </w:rPrChange>
              </w:rPr>
              <w:fldChar w:fldCharType="end"/>
            </w:r>
          </w:ins>
        </w:p>
        <w:p w14:paraId="74A96F53" w14:textId="1ACCE020" w:rsidR="000D662C" w:rsidRPr="0020112D" w:rsidRDefault="000D662C" w:rsidP="000D662C">
          <w:pPr>
            <w:pStyle w:val="TOC1"/>
            <w:rPr>
              <w:ins w:id="665" w:author="Nikola Karpić" w:date="2024-02-25T22:24:00Z"/>
              <w:rFonts w:ascii="Times New Roman" w:eastAsiaTheme="minorEastAsia" w:hAnsi="Times New Roman" w:cs="Times New Roman"/>
              <w:noProof/>
              <w:kern w:val="2"/>
              <w:lang w:val="en-US"/>
              <w14:ligatures w14:val="standardContextual"/>
              <w:rPrChange w:id="666" w:author="Nikola Karpić" w:date="2024-02-25T23:34:00Z">
                <w:rPr>
                  <w:ins w:id="667" w:author="Nikola Karpić" w:date="2024-02-25T22:24:00Z"/>
                  <w:rFonts w:asciiTheme="minorHAnsi" w:eastAsiaTheme="minorEastAsia" w:hAnsiTheme="minorHAnsi" w:cstheme="minorBidi"/>
                  <w:noProof/>
                  <w:kern w:val="2"/>
                  <w:lang w:val="en-US"/>
                  <w14:ligatures w14:val="standardContextual"/>
                </w:rPr>
              </w:rPrChange>
            </w:rPr>
            <w:pPrChange w:id="668" w:author="Nikola Karpić" w:date="2024-02-25T22:24:00Z">
              <w:pPr>
                <w:pStyle w:val="TOC1"/>
                <w:tabs>
                  <w:tab w:val="left" w:pos="440"/>
                  <w:tab w:val="right" w:leader="dot" w:pos="9350"/>
                </w:tabs>
              </w:pPr>
            </w:pPrChange>
          </w:pPr>
          <w:ins w:id="669" w:author="Nikola Karpić" w:date="2024-02-25T22:24:00Z">
            <w:r w:rsidRPr="0020112D">
              <w:rPr>
                <w:rStyle w:val="Hyperlink"/>
                <w:rFonts w:ascii="Times New Roman" w:hAnsi="Times New Roman" w:cs="Times New Roman"/>
                <w:noProof/>
                <w:rPrChange w:id="670" w:author="Nikola Karpić" w:date="2024-02-25T23:34:00Z">
                  <w:rPr>
                    <w:rStyle w:val="Hyperlink"/>
                    <w:noProof/>
                  </w:rPr>
                </w:rPrChange>
              </w:rPr>
              <w:fldChar w:fldCharType="begin"/>
            </w:r>
            <w:r w:rsidRPr="0020112D">
              <w:rPr>
                <w:rStyle w:val="Hyperlink"/>
                <w:rFonts w:ascii="Times New Roman" w:hAnsi="Times New Roman" w:cs="Times New Roman"/>
                <w:noProof/>
                <w:rPrChange w:id="671" w:author="Nikola Karpić" w:date="2024-02-25T23:34:00Z">
                  <w:rPr>
                    <w:rStyle w:val="Hyperlink"/>
                    <w:noProof/>
                  </w:rPr>
                </w:rPrChange>
              </w:rPr>
              <w:instrText xml:space="preserve"> </w:instrText>
            </w:r>
            <w:r w:rsidRPr="0020112D">
              <w:rPr>
                <w:rFonts w:ascii="Times New Roman" w:hAnsi="Times New Roman" w:cs="Times New Roman"/>
                <w:noProof/>
                <w:rPrChange w:id="672" w:author="Nikola Karpić" w:date="2024-02-25T23:34:00Z">
                  <w:rPr>
                    <w:noProof/>
                  </w:rPr>
                </w:rPrChange>
              </w:rPr>
              <w:instrText>HYPERLINK \l "_Toc159792293"</w:instrText>
            </w:r>
            <w:r w:rsidRPr="0020112D">
              <w:rPr>
                <w:rStyle w:val="Hyperlink"/>
                <w:rFonts w:ascii="Times New Roman" w:hAnsi="Times New Roman" w:cs="Times New Roman"/>
                <w:noProof/>
                <w:rPrChange w:id="673"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674" w:author="Nikola Karpić" w:date="2024-02-25T23:34:00Z">
                  <w:rPr>
                    <w:rStyle w:val="Hyperlink"/>
                    <w:noProof/>
                  </w:rPr>
                </w:rPrChange>
              </w:rPr>
            </w:r>
            <w:r w:rsidRPr="0020112D">
              <w:rPr>
                <w:rStyle w:val="Hyperlink"/>
                <w:rFonts w:ascii="Times New Roman" w:hAnsi="Times New Roman" w:cs="Times New Roman"/>
                <w:noProof/>
                <w:rPrChange w:id="675"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676" w:author="Nikola Karpić" w:date="2024-02-25T23:34:00Z">
                  <w:rPr>
                    <w:rStyle w:val="Hyperlink"/>
                    <w:rFonts w:cs="Times New Roman"/>
                    <w:noProof/>
                    <w:lang w:val="sr-Cyrl-BA"/>
                  </w:rPr>
                </w:rPrChange>
              </w:rPr>
              <w:t>5.</w:t>
            </w:r>
            <w:r w:rsidRPr="0020112D">
              <w:rPr>
                <w:rFonts w:ascii="Times New Roman" w:eastAsiaTheme="minorEastAsia" w:hAnsi="Times New Roman" w:cs="Times New Roman"/>
                <w:noProof/>
                <w:kern w:val="2"/>
                <w:lang w:val="en-US"/>
                <w14:ligatures w14:val="standardContextual"/>
                <w:rPrChange w:id="677"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678" w:author="Nikola Karpić" w:date="2024-02-25T23:34:00Z">
                  <w:rPr>
                    <w:rStyle w:val="Hyperlink"/>
                    <w:rFonts w:cs="Times New Roman"/>
                    <w:noProof/>
                    <w:lang w:val="sr-Cyrl-BA"/>
                  </w:rPr>
                </w:rPrChange>
              </w:rPr>
              <w:t>Практични рад</w:t>
            </w:r>
            <w:r w:rsidRPr="0020112D">
              <w:rPr>
                <w:rFonts w:ascii="Times New Roman" w:hAnsi="Times New Roman" w:cs="Times New Roman"/>
                <w:noProof/>
                <w:webHidden/>
                <w:rPrChange w:id="679" w:author="Nikola Karpić" w:date="2024-02-25T23:34:00Z">
                  <w:rPr>
                    <w:noProof/>
                    <w:webHidden/>
                  </w:rPr>
                </w:rPrChange>
              </w:rPr>
              <w:tab/>
            </w:r>
            <w:r w:rsidRPr="0020112D">
              <w:rPr>
                <w:rFonts w:ascii="Times New Roman" w:hAnsi="Times New Roman" w:cs="Times New Roman"/>
                <w:noProof/>
                <w:webHidden/>
                <w:rPrChange w:id="680" w:author="Nikola Karpić" w:date="2024-02-25T23:34:00Z">
                  <w:rPr>
                    <w:noProof/>
                    <w:webHidden/>
                  </w:rPr>
                </w:rPrChange>
              </w:rPr>
              <w:fldChar w:fldCharType="begin"/>
            </w:r>
            <w:r w:rsidRPr="0020112D">
              <w:rPr>
                <w:rFonts w:ascii="Times New Roman" w:hAnsi="Times New Roman" w:cs="Times New Roman"/>
                <w:noProof/>
                <w:webHidden/>
                <w:rPrChange w:id="681" w:author="Nikola Karpić" w:date="2024-02-25T23:34:00Z">
                  <w:rPr>
                    <w:noProof/>
                    <w:webHidden/>
                  </w:rPr>
                </w:rPrChange>
              </w:rPr>
              <w:instrText xml:space="preserve"> PAGEREF _Toc159792293 \h </w:instrText>
            </w:r>
            <w:r w:rsidRPr="0020112D">
              <w:rPr>
                <w:rFonts w:ascii="Times New Roman" w:hAnsi="Times New Roman" w:cs="Times New Roman"/>
                <w:noProof/>
                <w:webHidden/>
                <w:rPrChange w:id="682" w:author="Nikola Karpić" w:date="2024-02-25T23:34:00Z">
                  <w:rPr>
                    <w:noProof/>
                    <w:webHidden/>
                  </w:rPr>
                </w:rPrChange>
              </w:rPr>
            </w:r>
          </w:ins>
          <w:r w:rsidRPr="0020112D">
            <w:rPr>
              <w:rFonts w:ascii="Times New Roman" w:hAnsi="Times New Roman" w:cs="Times New Roman"/>
              <w:noProof/>
              <w:webHidden/>
              <w:rPrChange w:id="683" w:author="Nikola Karpić" w:date="2024-02-25T23:34:00Z">
                <w:rPr>
                  <w:noProof/>
                  <w:webHidden/>
                </w:rPr>
              </w:rPrChange>
            </w:rPr>
            <w:fldChar w:fldCharType="separate"/>
          </w:r>
          <w:ins w:id="684" w:author="Nikola Karpić" w:date="2024-02-25T22:24:00Z">
            <w:r w:rsidRPr="0020112D">
              <w:rPr>
                <w:rFonts w:ascii="Times New Roman" w:hAnsi="Times New Roman" w:cs="Times New Roman"/>
                <w:noProof/>
                <w:webHidden/>
                <w:rPrChange w:id="685" w:author="Nikola Karpić" w:date="2024-02-25T23:34:00Z">
                  <w:rPr>
                    <w:noProof/>
                    <w:webHidden/>
                  </w:rPr>
                </w:rPrChange>
              </w:rPr>
              <w:t>24</w:t>
            </w:r>
            <w:r w:rsidRPr="0020112D">
              <w:rPr>
                <w:rFonts w:ascii="Times New Roman" w:hAnsi="Times New Roman" w:cs="Times New Roman"/>
                <w:noProof/>
                <w:webHidden/>
                <w:rPrChange w:id="686" w:author="Nikola Karpić" w:date="2024-02-25T23:34:00Z">
                  <w:rPr>
                    <w:noProof/>
                    <w:webHidden/>
                  </w:rPr>
                </w:rPrChange>
              </w:rPr>
              <w:fldChar w:fldCharType="end"/>
            </w:r>
            <w:r w:rsidRPr="0020112D">
              <w:rPr>
                <w:rStyle w:val="Hyperlink"/>
                <w:rFonts w:ascii="Times New Roman" w:hAnsi="Times New Roman" w:cs="Times New Roman"/>
                <w:noProof/>
                <w:rPrChange w:id="687" w:author="Nikola Karpić" w:date="2024-02-25T23:34:00Z">
                  <w:rPr>
                    <w:rStyle w:val="Hyperlink"/>
                    <w:noProof/>
                  </w:rPr>
                </w:rPrChange>
              </w:rPr>
              <w:fldChar w:fldCharType="end"/>
            </w:r>
          </w:ins>
        </w:p>
        <w:p w14:paraId="2320B5DF" w14:textId="7C5FA6B4" w:rsidR="000D662C" w:rsidRPr="0020112D" w:rsidRDefault="000D662C">
          <w:pPr>
            <w:pStyle w:val="TOC2"/>
            <w:tabs>
              <w:tab w:val="left" w:pos="880"/>
              <w:tab w:val="right" w:leader="dot" w:pos="9350"/>
            </w:tabs>
            <w:rPr>
              <w:ins w:id="688" w:author="Nikola Karpić" w:date="2024-02-25T22:24:00Z"/>
              <w:rFonts w:ascii="Times New Roman" w:eastAsiaTheme="minorEastAsia" w:hAnsi="Times New Roman" w:cs="Times New Roman"/>
              <w:noProof/>
              <w:kern w:val="2"/>
              <w:lang w:val="en-US"/>
              <w14:ligatures w14:val="standardContextual"/>
              <w:rPrChange w:id="689" w:author="Nikola Karpić" w:date="2024-02-25T23:34:00Z">
                <w:rPr>
                  <w:ins w:id="690" w:author="Nikola Karpić" w:date="2024-02-25T22:24:00Z"/>
                  <w:rFonts w:asciiTheme="minorHAnsi" w:eastAsiaTheme="minorEastAsia" w:hAnsiTheme="minorHAnsi" w:cstheme="minorBidi"/>
                  <w:noProof/>
                  <w:kern w:val="2"/>
                  <w:lang w:val="en-US"/>
                  <w14:ligatures w14:val="standardContextual"/>
                </w:rPr>
              </w:rPrChange>
            </w:rPr>
          </w:pPr>
          <w:ins w:id="691" w:author="Nikola Karpić" w:date="2024-02-25T22:24:00Z">
            <w:r w:rsidRPr="0020112D">
              <w:rPr>
                <w:rStyle w:val="Hyperlink"/>
                <w:rFonts w:ascii="Times New Roman" w:hAnsi="Times New Roman" w:cs="Times New Roman"/>
                <w:noProof/>
                <w:rPrChange w:id="692" w:author="Nikola Karpić" w:date="2024-02-25T23:34:00Z">
                  <w:rPr>
                    <w:rStyle w:val="Hyperlink"/>
                    <w:noProof/>
                  </w:rPr>
                </w:rPrChange>
              </w:rPr>
              <w:fldChar w:fldCharType="begin"/>
            </w:r>
            <w:r w:rsidRPr="0020112D">
              <w:rPr>
                <w:rStyle w:val="Hyperlink"/>
                <w:rFonts w:ascii="Times New Roman" w:hAnsi="Times New Roman" w:cs="Times New Roman"/>
                <w:noProof/>
                <w:rPrChange w:id="693" w:author="Nikola Karpić" w:date="2024-02-25T23:34:00Z">
                  <w:rPr>
                    <w:rStyle w:val="Hyperlink"/>
                    <w:noProof/>
                  </w:rPr>
                </w:rPrChange>
              </w:rPr>
              <w:instrText xml:space="preserve"> </w:instrText>
            </w:r>
            <w:r w:rsidRPr="0020112D">
              <w:rPr>
                <w:rFonts w:ascii="Times New Roman" w:hAnsi="Times New Roman" w:cs="Times New Roman"/>
                <w:noProof/>
                <w:rPrChange w:id="694" w:author="Nikola Karpić" w:date="2024-02-25T23:34:00Z">
                  <w:rPr>
                    <w:noProof/>
                  </w:rPr>
                </w:rPrChange>
              </w:rPr>
              <w:instrText>HYPERLINK \l "_Toc159792321"</w:instrText>
            </w:r>
            <w:r w:rsidRPr="0020112D">
              <w:rPr>
                <w:rStyle w:val="Hyperlink"/>
                <w:rFonts w:ascii="Times New Roman" w:hAnsi="Times New Roman" w:cs="Times New Roman"/>
                <w:noProof/>
                <w:rPrChange w:id="695"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696" w:author="Nikola Karpić" w:date="2024-02-25T23:34:00Z">
                  <w:rPr>
                    <w:rStyle w:val="Hyperlink"/>
                    <w:noProof/>
                  </w:rPr>
                </w:rPrChange>
              </w:rPr>
            </w:r>
            <w:r w:rsidRPr="0020112D">
              <w:rPr>
                <w:rStyle w:val="Hyperlink"/>
                <w:rFonts w:ascii="Times New Roman" w:hAnsi="Times New Roman" w:cs="Times New Roman"/>
                <w:noProof/>
                <w:rPrChange w:id="697"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698" w:author="Nikola Karpić" w:date="2024-02-25T23:34:00Z">
                  <w:rPr>
                    <w:rStyle w:val="Hyperlink"/>
                    <w:rFonts w:cs="Times New Roman"/>
                    <w:noProof/>
                    <w:lang w:val="sr-Cyrl-BA"/>
                  </w:rPr>
                </w:rPrChange>
              </w:rPr>
              <w:t>5.1.</w:t>
            </w:r>
            <w:r w:rsidRPr="0020112D">
              <w:rPr>
                <w:rFonts w:ascii="Times New Roman" w:eastAsiaTheme="minorEastAsia" w:hAnsi="Times New Roman" w:cs="Times New Roman"/>
                <w:noProof/>
                <w:kern w:val="2"/>
                <w:lang w:val="en-US"/>
                <w14:ligatures w14:val="standardContextual"/>
                <w:rPrChange w:id="699"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700" w:author="Nikola Karpić" w:date="2024-02-25T23:34:00Z">
                  <w:rPr>
                    <w:rStyle w:val="Hyperlink"/>
                    <w:rFonts w:cs="Times New Roman"/>
                    <w:noProof/>
                    <w:lang w:val="sr-Cyrl-BA"/>
                  </w:rPr>
                </w:rPrChange>
              </w:rPr>
              <w:t>Прикупљање и припрема података</w:t>
            </w:r>
            <w:r w:rsidRPr="0020112D">
              <w:rPr>
                <w:rFonts w:ascii="Times New Roman" w:hAnsi="Times New Roman" w:cs="Times New Roman"/>
                <w:noProof/>
                <w:webHidden/>
                <w:rPrChange w:id="701" w:author="Nikola Karpić" w:date="2024-02-25T23:34:00Z">
                  <w:rPr>
                    <w:noProof/>
                    <w:webHidden/>
                  </w:rPr>
                </w:rPrChange>
              </w:rPr>
              <w:tab/>
            </w:r>
            <w:r w:rsidRPr="0020112D">
              <w:rPr>
                <w:rFonts w:ascii="Times New Roman" w:hAnsi="Times New Roman" w:cs="Times New Roman"/>
                <w:noProof/>
                <w:webHidden/>
                <w:rPrChange w:id="702" w:author="Nikola Karpić" w:date="2024-02-25T23:34:00Z">
                  <w:rPr>
                    <w:noProof/>
                    <w:webHidden/>
                  </w:rPr>
                </w:rPrChange>
              </w:rPr>
              <w:fldChar w:fldCharType="begin"/>
            </w:r>
            <w:r w:rsidRPr="0020112D">
              <w:rPr>
                <w:rFonts w:ascii="Times New Roman" w:hAnsi="Times New Roman" w:cs="Times New Roman"/>
                <w:noProof/>
                <w:webHidden/>
                <w:rPrChange w:id="703" w:author="Nikola Karpić" w:date="2024-02-25T23:34:00Z">
                  <w:rPr>
                    <w:noProof/>
                    <w:webHidden/>
                  </w:rPr>
                </w:rPrChange>
              </w:rPr>
              <w:instrText xml:space="preserve"> PAGEREF _Toc159792321 \h </w:instrText>
            </w:r>
            <w:r w:rsidRPr="0020112D">
              <w:rPr>
                <w:rFonts w:ascii="Times New Roman" w:hAnsi="Times New Roman" w:cs="Times New Roman"/>
                <w:noProof/>
                <w:webHidden/>
                <w:rPrChange w:id="704" w:author="Nikola Karpić" w:date="2024-02-25T23:34:00Z">
                  <w:rPr>
                    <w:noProof/>
                    <w:webHidden/>
                  </w:rPr>
                </w:rPrChange>
              </w:rPr>
            </w:r>
          </w:ins>
          <w:r w:rsidRPr="0020112D">
            <w:rPr>
              <w:rFonts w:ascii="Times New Roman" w:hAnsi="Times New Roman" w:cs="Times New Roman"/>
              <w:noProof/>
              <w:webHidden/>
              <w:rPrChange w:id="705" w:author="Nikola Karpić" w:date="2024-02-25T23:34:00Z">
                <w:rPr>
                  <w:noProof/>
                  <w:webHidden/>
                </w:rPr>
              </w:rPrChange>
            </w:rPr>
            <w:fldChar w:fldCharType="separate"/>
          </w:r>
          <w:ins w:id="706" w:author="Nikola Karpić" w:date="2024-02-25T22:24:00Z">
            <w:r w:rsidRPr="0020112D">
              <w:rPr>
                <w:rFonts w:ascii="Times New Roman" w:hAnsi="Times New Roman" w:cs="Times New Roman"/>
                <w:noProof/>
                <w:webHidden/>
                <w:rPrChange w:id="707" w:author="Nikola Karpić" w:date="2024-02-25T23:34:00Z">
                  <w:rPr>
                    <w:noProof/>
                    <w:webHidden/>
                  </w:rPr>
                </w:rPrChange>
              </w:rPr>
              <w:t>24</w:t>
            </w:r>
            <w:r w:rsidRPr="0020112D">
              <w:rPr>
                <w:rFonts w:ascii="Times New Roman" w:hAnsi="Times New Roman" w:cs="Times New Roman"/>
                <w:noProof/>
                <w:webHidden/>
                <w:rPrChange w:id="708" w:author="Nikola Karpić" w:date="2024-02-25T23:34:00Z">
                  <w:rPr>
                    <w:noProof/>
                    <w:webHidden/>
                  </w:rPr>
                </w:rPrChange>
              </w:rPr>
              <w:fldChar w:fldCharType="end"/>
            </w:r>
            <w:r w:rsidRPr="0020112D">
              <w:rPr>
                <w:rStyle w:val="Hyperlink"/>
                <w:rFonts w:ascii="Times New Roman" w:hAnsi="Times New Roman" w:cs="Times New Roman"/>
                <w:noProof/>
                <w:rPrChange w:id="709" w:author="Nikola Karpić" w:date="2024-02-25T23:34:00Z">
                  <w:rPr>
                    <w:rStyle w:val="Hyperlink"/>
                    <w:noProof/>
                  </w:rPr>
                </w:rPrChange>
              </w:rPr>
              <w:fldChar w:fldCharType="end"/>
            </w:r>
          </w:ins>
        </w:p>
        <w:p w14:paraId="38EDE316" w14:textId="06777E0C" w:rsidR="000D662C" w:rsidRPr="0020112D" w:rsidRDefault="000D662C">
          <w:pPr>
            <w:pStyle w:val="TOC2"/>
            <w:tabs>
              <w:tab w:val="left" w:pos="880"/>
              <w:tab w:val="right" w:leader="dot" w:pos="9350"/>
            </w:tabs>
            <w:rPr>
              <w:ins w:id="710" w:author="Nikola Karpić" w:date="2024-02-25T22:24:00Z"/>
              <w:rFonts w:ascii="Times New Roman" w:eastAsiaTheme="minorEastAsia" w:hAnsi="Times New Roman" w:cs="Times New Roman"/>
              <w:noProof/>
              <w:kern w:val="2"/>
              <w:lang w:val="en-US"/>
              <w14:ligatures w14:val="standardContextual"/>
              <w:rPrChange w:id="711" w:author="Nikola Karpić" w:date="2024-02-25T23:34:00Z">
                <w:rPr>
                  <w:ins w:id="712" w:author="Nikola Karpić" w:date="2024-02-25T22:24:00Z"/>
                  <w:rFonts w:asciiTheme="minorHAnsi" w:eastAsiaTheme="minorEastAsia" w:hAnsiTheme="minorHAnsi" w:cstheme="minorBidi"/>
                  <w:noProof/>
                  <w:kern w:val="2"/>
                  <w:lang w:val="en-US"/>
                  <w14:ligatures w14:val="standardContextual"/>
                </w:rPr>
              </w:rPrChange>
            </w:rPr>
          </w:pPr>
          <w:ins w:id="713" w:author="Nikola Karpić" w:date="2024-02-25T22:24:00Z">
            <w:r w:rsidRPr="0020112D">
              <w:rPr>
                <w:rStyle w:val="Hyperlink"/>
                <w:rFonts w:ascii="Times New Roman" w:hAnsi="Times New Roman" w:cs="Times New Roman"/>
                <w:noProof/>
                <w:rPrChange w:id="714" w:author="Nikola Karpić" w:date="2024-02-25T23:34:00Z">
                  <w:rPr>
                    <w:rStyle w:val="Hyperlink"/>
                    <w:noProof/>
                  </w:rPr>
                </w:rPrChange>
              </w:rPr>
              <w:fldChar w:fldCharType="begin"/>
            </w:r>
            <w:r w:rsidRPr="0020112D">
              <w:rPr>
                <w:rStyle w:val="Hyperlink"/>
                <w:rFonts w:ascii="Times New Roman" w:hAnsi="Times New Roman" w:cs="Times New Roman"/>
                <w:noProof/>
                <w:rPrChange w:id="715" w:author="Nikola Karpić" w:date="2024-02-25T23:34:00Z">
                  <w:rPr>
                    <w:rStyle w:val="Hyperlink"/>
                    <w:noProof/>
                  </w:rPr>
                </w:rPrChange>
              </w:rPr>
              <w:instrText xml:space="preserve"> </w:instrText>
            </w:r>
            <w:r w:rsidRPr="0020112D">
              <w:rPr>
                <w:rFonts w:ascii="Times New Roman" w:hAnsi="Times New Roman" w:cs="Times New Roman"/>
                <w:noProof/>
                <w:rPrChange w:id="716" w:author="Nikola Karpić" w:date="2024-02-25T23:34:00Z">
                  <w:rPr>
                    <w:noProof/>
                  </w:rPr>
                </w:rPrChange>
              </w:rPr>
              <w:instrText>HYPERLINK \l "_Toc159792322"</w:instrText>
            </w:r>
            <w:r w:rsidRPr="0020112D">
              <w:rPr>
                <w:rStyle w:val="Hyperlink"/>
                <w:rFonts w:ascii="Times New Roman" w:hAnsi="Times New Roman" w:cs="Times New Roman"/>
                <w:noProof/>
                <w:rPrChange w:id="717"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718" w:author="Nikola Karpić" w:date="2024-02-25T23:34:00Z">
                  <w:rPr>
                    <w:rStyle w:val="Hyperlink"/>
                    <w:noProof/>
                  </w:rPr>
                </w:rPrChange>
              </w:rPr>
            </w:r>
            <w:r w:rsidRPr="0020112D">
              <w:rPr>
                <w:rStyle w:val="Hyperlink"/>
                <w:rFonts w:ascii="Times New Roman" w:hAnsi="Times New Roman" w:cs="Times New Roman"/>
                <w:noProof/>
                <w:rPrChange w:id="719"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720" w:author="Nikola Karpić" w:date="2024-02-25T23:34:00Z">
                  <w:rPr>
                    <w:rStyle w:val="Hyperlink"/>
                    <w:rFonts w:cs="Times New Roman"/>
                    <w:noProof/>
                    <w:lang w:val="sr-Cyrl-BA"/>
                  </w:rPr>
                </w:rPrChange>
              </w:rPr>
              <w:t>5.2.</w:t>
            </w:r>
            <w:r w:rsidRPr="0020112D">
              <w:rPr>
                <w:rFonts w:ascii="Times New Roman" w:eastAsiaTheme="minorEastAsia" w:hAnsi="Times New Roman" w:cs="Times New Roman"/>
                <w:noProof/>
                <w:kern w:val="2"/>
                <w:lang w:val="en-US"/>
                <w14:ligatures w14:val="standardContextual"/>
                <w:rPrChange w:id="721"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722" w:author="Nikola Karpić" w:date="2024-02-25T23:34:00Z">
                  <w:rPr>
                    <w:rStyle w:val="Hyperlink"/>
                    <w:rFonts w:cs="Times New Roman"/>
                    <w:noProof/>
                    <w:lang w:val="sr-Cyrl-BA"/>
                  </w:rPr>
                </w:rPrChange>
              </w:rPr>
              <w:t>Избор и тренирање модела</w:t>
            </w:r>
            <w:r w:rsidRPr="0020112D">
              <w:rPr>
                <w:rFonts w:ascii="Times New Roman" w:hAnsi="Times New Roman" w:cs="Times New Roman"/>
                <w:noProof/>
                <w:webHidden/>
                <w:rPrChange w:id="723" w:author="Nikola Karpić" w:date="2024-02-25T23:34:00Z">
                  <w:rPr>
                    <w:noProof/>
                    <w:webHidden/>
                  </w:rPr>
                </w:rPrChange>
              </w:rPr>
              <w:tab/>
            </w:r>
            <w:r w:rsidRPr="0020112D">
              <w:rPr>
                <w:rFonts w:ascii="Times New Roman" w:hAnsi="Times New Roman" w:cs="Times New Roman"/>
                <w:noProof/>
                <w:webHidden/>
                <w:rPrChange w:id="724" w:author="Nikola Karpić" w:date="2024-02-25T23:34:00Z">
                  <w:rPr>
                    <w:noProof/>
                    <w:webHidden/>
                  </w:rPr>
                </w:rPrChange>
              </w:rPr>
              <w:fldChar w:fldCharType="begin"/>
            </w:r>
            <w:r w:rsidRPr="0020112D">
              <w:rPr>
                <w:rFonts w:ascii="Times New Roman" w:hAnsi="Times New Roman" w:cs="Times New Roman"/>
                <w:noProof/>
                <w:webHidden/>
                <w:rPrChange w:id="725" w:author="Nikola Karpić" w:date="2024-02-25T23:34:00Z">
                  <w:rPr>
                    <w:noProof/>
                    <w:webHidden/>
                  </w:rPr>
                </w:rPrChange>
              </w:rPr>
              <w:instrText xml:space="preserve"> PAGEREF _Toc159792322 \h </w:instrText>
            </w:r>
            <w:r w:rsidRPr="0020112D">
              <w:rPr>
                <w:rFonts w:ascii="Times New Roman" w:hAnsi="Times New Roman" w:cs="Times New Roman"/>
                <w:noProof/>
                <w:webHidden/>
                <w:rPrChange w:id="726" w:author="Nikola Karpić" w:date="2024-02-25T23:34:00Z">
                  <w:rPr>
                    <w:noProof/>
                    <w:webHidden/>
                  </w:rPr>
                </w:rPrChange>
              </w:rPr>
            </w:r>
          </w:ins>
          <w:r w:rsidRPr="0020112D">
            <w:rPr>
              <w:rFonts w:ascii="Times New Roman" w:hAnsi="Times New Roman" w:cs="Times New Roman"/>
              <w:noProof/>
              <w:webHidden/>
              <w:rPrChange w:id="727" w:author="Nikola Karpić" w:date="2024-02-25T23:34:00Z">
                <w:rPr>
                  <w:noProof/>
                  <w:webHidden/>
                </w:rPr>
              </w:rPrChange>
            </w:rPr>
            <w:fldChar w:fldCharType="separate"/>
          </w:r>
          <w:ins w:id="728" w:author="Nikola Karpić" w:date="2024-02-25T22:24:00Z">
            <w:r w:rsidRPr="0020112D">
              <w:rPr>
                <w:rFonts w:ascii="Times New Roman" w:hAnsi="Times New Roman" w:cs="Times New Roman"/>
                <w:noProof/>
                <w:webHidden/>
                <w:rPrChange w:id="729" w:author="Nikola Karpić" w:date="2024-02-25T23:34:00Z">
                  <w:rPr>
                    <w:noProof/>
                    <w:webHidden/>
                  </w:rPr>
                </w:rPrChange>
              </w:rPr>
              <w:t>29</w:t>
            </w:r>
            <w:r w:rsidRPr="0020112D">
              <w:rPr>
                <w:rFonts w:ascii="Times New Roman" w:hAnsi="Times New Roman" w:cs="Times New Roman"/>
                <w:noProof/>
                <w:webHidden/>
                <w:rPrChange w:id="730" w:author="Nikola Karpić" w:date="2024-02-25T23:34:00Z">
                  <w:rPr>
                    <w:noProof/>
                    <w:webHidden/>
                  </w:rPr>
                </w:rPrChange>
              </w:rPr>
              <w:fldChar w:fldCharType="end"/>
            </w:r>
            <w:r w:rsidRPr="0020112D">
              <w:rPr>
                <w:rStyle w:val="Hyperlink"/>
                <w:rFonts w:ascii="Times New Roman" w:hAnsi="Times New Roman" w:cs="Times New Roman"/>
                <w:noProof/>
                <w:rPrChange w:id="731" w:author="Nikola Karpić" w:date="2024-02-25T23:34:00Z">
                  <w:rPr>
                    <w:rStyle w:val="Hyperlink"/>
                    <w:noProof/>
                  </w:rPr>
                </w:rPrChange>
              </w:rPr>
              <w:fldChar w:fldCharType="end"/>
            </w:r>
          </w:ins>
        </w:p>
        <w:p w14:paraId="192D89E1" w14:textId="2E0D6112" w:rsidR="000D662C" w:rsidRPr="0020112D" w:rsidRDefault="000D662C">
          <w:pPr>
            <w:pStyle w:val="TOC2"/>
            <w:tabs>
              <w:tab w:val="left" w:pos="880"/>
              <w:tab w:val="right" w:leader="dot" w:pos="9350"/>
            </w:tabs>
            <w:rPr>
              <w:ins w:id="732" w:author="Nikola Karpić" w:date="2024-02-25T22:24:00Z"/>
              <w:rFonts w:ascii="Times New Roman" w:eastAsiaTheme="minorEastAsia" w:hAnsi="Times New Roman" w:cs="Times New Roman"/>
              <w:noProof/>
              <w:kern w:val="2"/>
              <w:lang w:val="en-US"/>
              <w14:ligatures w14:val="standardContextual"/>
              <w:rPrChange w:id="733" w:author="Nikola Karpić" w:date="2024-02-25T23:34:00Z">
                <w:rPr>
                  <w:ins w:id="734" w:author="Nikola Karpić" w:date="2024-02-25T22:24:00Z"/>
                  <w:rFonts w:asciiTheme="minorHAnsi" w:eastAsiaTheme="minorEastAsia" w:hAnsiTheme="minorHAnsi" w:cstheme="minorBidi"/>
                  <w:noProof/>
                  <w:kern w:val="2"/>
                  <w:lang w:val="en-US"/>
                  <w14:ligatures w14:val="standardContextual"/>
                </w:rPr>
              </w:rPrChange>
            </w:rPr>
          </w:pPr>
          <w:ins w:id="735" w:author="Nikola Karpić" w:date="2024-02-25T22:24:00Z">
            <w:r w:rsidRPr="0020112D">
              <w:rPr>
                <w:rStyle w:val="Hyperlink"/>
                <w:rFonts w:ascii="Times New Roman" w:hAnsi="Times New Roman" w:cs="Times New Roman"/>
                <w:noProof/>
                <w:rPrChange w:id="736" w:author="Nikola Karpić" w:date="2024-02-25T23:34:00Z">
                  <w:rPr>
                    <w:rStyle w:val="Hyperlink"/>
                    <w:noProof/>
                  </w:rPr>
                </w:rPrChange>
              </w:rPr>
              <w:lastRenderedPageBreak/>
              <w:fldChar w:fldCharType="begin"/>
            </w:r>
            <w:r w:rsidRPr="0020112D">
              <w:rPr>
                <w:rStyle w:val="Hyperlink"/>
                <w:rFonts w:ascii="Times New Roman" w:hAnsi="Times New Roman" w:cs="Times New Roman"/>
                <w:noProof/>
                <w:rPrChange w:id="737" w:author="Nikola Karpić" w:date="2024-02-25T23:34:00Z">
                  <w:rPr>
                    <w:rStyle w:val="Hyperlink"/>
                    <w:noProof/>
                  </w:rPr>
                </w:rPrChange>
              </w:rPr>
              <w:instrText xml:space="preserve"> </w:instrText>
            </w:r>
            <w:r w:rsidRPr="0020112D">
              <w:rPr>
                <w:rFonts w:ascii="Times New Roman" w:hAnsi="Times New Roman" w:cs="Times New Roman"/>
                <w:noProof/>
                <w:rPrChange w:id="738" w:author="Nikola Karpić" w:date="2024-02-25T23:34:00Z">
                  <w:rPr>
                    <w:noProof/>
                  </w:rPr>
                </w:rPrChange>
              </w:rPr>
              <w:instrText>HYPERLINK \l "_Toc159792323"</w:instrText>
            </w:r>
            <w:r w:rsidRPr="0020112D">
              <w:rPr>
                <w:rStyle w:val="Hyperlink"/>
                <w:rFonts w:ascii="Times New Roman" w:hAnsi="Times New Roman" w:cs="Times New Roman"/>
                <w:noProof/>
                <w:rPrChange w:id="739"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740" w:author="Nikola Karpić" w:date="2024-02-25T23:34:00Z">
                  <w:rPr>
                    <w:rStyle w:val="Hyperlink"/>
                    <w:noProof/>
                  </w:rPr>
                </w:rPrChange>
              </w:rPr>
            </w:r>
            <w:r w:rsidRPr="0020112D">
              <w:rPr>
                <w:rStyle w:val="Hyperlink"/>
                <w:rFonts w:ascii="Times New Roman" w:hAnsi="Times New Roman" w:cs="Times New Roman"/>
                <w:noProof/>
                <w:rPrChange w:id="741"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742" w:author="Nikola Karpić" w:date="2024-02-25T23:34:00Z">
                  <w:rPr>
                    <w:rStyle w:val="Hyperlink"/>
                    <w:rFonts w:cs="Times New Roman"/>
                    <w:noProof/>
                    <w:lang w:val="sr-Cyrl-BA"/>
                  </w:rPr>
                </w:rPrChange>
              </w:rPr>
              <w:t>5.3.</w:t>
            </w:r>
            <w:r w:rsidRPr="0020112D">
              <w:rPr>
                <w:rFonts w:ascii="Times New Roman" w:eastAsiaTheme="minorEastAsia" w:hAnsi="Times New Roman" w:cs="Times New Roman"/>
                <w:noProof/>
                <w:kern w:val="2"/>
                <w:lang w:val="en-US"/>
                <w14:ligatures w14:val="standardContextual"/>
                <w:rPrChange w:id="743"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744" w:author="Nikola Karpić" w:date="2024-02-25T23:34:00Z">
                  <w:rPr>
                    <w:rStyle w:val="Hyperlink"/>
                    <w:rFonts w:cs="Times New Roman"/>
                    <w:noProof/>
                    <w:lang w:val="sr-Cyrl-BA"/>
                  </w:rPr>
                </w:rPrChange>
              </w:rPr>
              <w:t>Оцјењивање модела</w:t>
            </w:r>
            <w:r w:rsidRPr="0020112D">
              <w:rPr>
                <w:rFonts w:ascii="Times New Roman" w:hAnsi="Times New Roman" w:cs="Times New Roman"/>
                <w:noProof/>
                <w:webHidden/>
                <w:rPrChange w:id="745" w:author="Nikola Karpić" w:date="2024-02-25T23:34:00Z">
                  <w:rPr>
                    <w:noProof/>
                    <w:webHidden/>
                  </w:rPr>
                </w:rPrChange>
              </w:rPr>
              <w:tab/>
            </w:r>
            <w:r w:rsidRPr="0020112D">
              <w:rPr>
                <w:rFonts w:ascii="Times New Roman" w:hAnsi="Times New Roman" w:cs="Times New Roman"/>
                <w:noProof/>
                <w:webHidden/>
                <w:rPrChange w:id="746" w:author="Nikola Karpić" w:date="2024-02-25T23:34:00Z">
                  <w:rPr>
                    <w:noProof/>
                    <w:webHidden/>
                  </w:rPr>
                </w:rPrChange>
              </w:rPr>
              <w:fldChar w:fldCharType="begin"/>
            </w:r>
            <w:r w:rsidRPr="0020112D">
              <w:rPr>
                <w:rFonts w:ascii="Times New Roman" w:hAnsi="Times New Roman" w:cs="Times New Roman"/>
                <w:noProof/>
                <w:webHidden/>
                <w:rPrChange w:id="747" w:author="Nikola Karpić" w:date="2024-02-25T23:34:00Z">
                  <w:rPr>
                    <w:noProof/>
                    <w:webHidden/>
                  </w:rPr>
                </w:rPrChange>
              </w:rPr>
              <w:instrText xml:space="preserve"> PAGEREF _Toc159792323 \h </w:instrText>
            </w:r>
            <w:r w:rsidRPr="0020112D">
              <w:rPr>
                <w:rFonts w:ascii="Times New Roman" w:hAnsi="Times New Roman" w:cs="Times New Roman"/>
                <w:noProof/>
                <w:webHidden/>
                <w:rPrChange w:id="748" w:author="Nikola Karpić" w:date="2024-02-25T23:34:00Z">
                  <w:rPr>
                    <w:noProof/>
                    <w:webHidden/>
                  </w:rPr>
                </w:rPrChange>
              </w:rPr>
            </w:r>
          </w:ins>
          <w:r w:rsidRPr="0020112D">
            <w:rPr>
              <w:rFonts w:ascii="Times New Roman" w:hAnsi="Times New Roman" w:cs="Times New Roman"/>
              <w:noProof/>
              <w:webHidden/>
              <w:rPrChange w:id="749" w:author="Nikola Karpić" w:date="2024-02-25T23:34:00Z">
                <w:rPr>
                  <w:noProof/>
                  <w:webHidden/>
                </w:rPr>
              </w:rPrChange>
            </w:rPr>
            <w:fldChar w:fldCharType="separate"/>
          </w:r>
          <w:ins w:id="750" w:author="Nikola Karpić" w:date="2024-02-25T22:24:00Z">
            <w:r w:rsidRPr="0020112D">
              <w:rPr>
                <w:rFonts w:ascii="Times New Roman" w:hAnsi="Times New Roman" w:cs="Times New Roman"/>
                <w:noProof/>
                <w:webHidden/>
                <w:rPrChange w:id="751" w:author="Nikola Karpić" w:date="2024-02-25T23:34:00Z">
                  <w:rPr>
                    <w:noProof/>
                    <w:webHidden/>
                  </w:rPr>
                </w:rPrChange>
              </w:rPr>
              <w:t>30</w:t>
            </w:r>
            <w:r w:rsidRPr="0020112D">
              <w:rPr>
                <w:rFonts w:ascii="Times New Roman" w:hAnsi="Times New Roman" w:cs="Times New Roman"/>
                <w:noProof/>
                <w:webHidden/>
                <w:rPrChange w:id="752" w:author="Nikola Karpić" w:date="2024-02-25T23:34:00Z">
                  <w:rPr>
                    <w:noProof/>
                    <w:webHidden/>
                  </w:rPr>
                </w:rPrChange>
              </w:rPr>
              <w:fldChar w:fldCharType="end"/>
            </w:r>
            <w:r w:rsidRPr="0020112D">
              <w:rPr>
                <w:rStyle w:val="Hyperlink"/>
                <w:rFonts w:ascii="Times New Roman" w:hAnsi="Times New Roman" w:cs="Times New Roman"/>
                <w:noProof/>
                <w:rPrChange w:id="753" w:author="Nikola Karpić" w:date="2024-02-25T23:34:00Z">
                  <w:rPr>
                    <w:rStyle w:val="Hyperlink"/>
                    <w:noProof/>
                  </w:rPr>
                </w:rPrChange>
              </w:rPr>
              <w:fldChar w:fldCharType="end"/>
            </w:r>
          </w:ins>
        </w:p>
        <w:p w14:paraId="030F29C6" w14:textId="43932FD6" w:rsidR="000D662C" w:rsidRPr="0020112D" w:rsidRDefault="000D662C" w:rsidP="000D662C">
          <w:pPr>
            <w:pStyle w:val="TOC1"/>
            <w:rPr>
              <w:ins w:id="754" w:author="Nikola Karpić" w:date="2024-02-25T22:24:00Z"/>
              <w:rFonts w:ascii="Times New Roman" w:eastAsiaTheme="minorEastAsia" w:hAnsi="Times New Roman" w:cs="Times New Roman"/>
              <w:noProof/>
              <w:kern w:val="2"/>
              <w:lang w:val="en-US"/>
              <w14:ligatures w14:val="standardContextual"/>
              <w:rPrChange w:id="755" w:author="Nikola Karpić" w:date="2024-02-25T23:34:00Z">
                <w:rPr>
                  <w:ins w:id="756" w:author="Nikola Karpić" w:date="2024-02-25T22:24:00Z"/>
                  <w:rFonts w:asciiTheme="minorHAnsi" w:eastAsiaTheme="minorEastAsia" w:hAnsiTheme="minorHAnsi" w:cstheme="minorBidi"/>
                  <w:noProof/>
                  <w:kern w:val="2"/>
                  <w:lang w:val="en-US"/>
                  <w14:ligatures w14:val="standardContextual"/>
                </w:rPr>
              </w:rPrChange>
            </w:rPr>
            <w:pPrChange w:id="757" w:author="Nikola Karpić" w:date="2024-02-25T22:24:00Z">
              <w:pPr>
                <w:pStyle w:val="TOC1"/>
                <w:tabs>
                  <w:tab w:val="left" w:pos="440"/>
                  <w:tab w:val="right" w:leader="dot" w:pos="9350"/>
                </w:tabs>
              </w:pPr>
            </w:pPrChange>
          </w:pPr>
          <w:ins w:id="758" w:author="Nikola Karpić" w:date="2024-02-25T22:24:00Z">
            <w:r w:rsidRPr="0020112D">
              <w:rPr>
                <w:rStyle w:val="Hyperlink"/>
                <w:rFonts w:ascii="Times New Roman" w:hAnsi="Times New Roman" w:cs="Times New Roman"/>
                <w:noProof/>
                <w:rPrChange w:id="759" w:author="Nikola Karpić" w:date="2024-02-25T23:34:00Z">
                  <w:rPr>
                    <w:rStyle w:val="Hyperlink"/>
                    <w:noProof/>
                  </w:rPr>
                </w:rPrChange>
              </w:rPr>
              <w:fldChar w:fldCharType="begin"/>
            </w:r>
            <w:r w:rsidRPr="0020112D">
              <w:rPr>
                <w:rStyle w:val="Hyperlink"/>
                <w:rFonts w:ascii="Times New Roman" w:hAnsi="Times New Roman" w:cs="Times New Roman"/>
                <w:noProof/>
                <w:rPrChange w:id="760" w:author="Nikola Karpić" w:date="2024-02-25T23:34:00Z">
                  <w:rPr>
                    <w:rStyle w:val="Hyperlink"/>
                    <w:noProof/>
                  </w:rPr>
                </w:rPrChange>
              </w:rPr>
              <w:instrText xml:space="preserve"> </w:instrText>
            </w:r>
            <w:r w:rsidRPr="0020112D">
              <w:rPr>
                <w:rFonts w:ascii="Times New Roman" w:hAnsi="Times New Roman" w:cs="Times New Roman"/>
                <w:noProof/>
                <w:rPrChange w:id="761" w:author="Nikola Karpić" w:date="2024-02-25T23:34:00Z">
                  <w:rPr>
                    <w:noProof/>
                  </w:rPr>
                </w:rPrChange>
              </w:rPr>
              <w:instrText>HYPERLINK \l "_Toc159792324"</w:instrText>
            </w:r>
            <w:r w:rsidRPr="0020112D">
              <w:rPr>
                <w:rStyle w:val="Hyperlink"/>
                <w:rFonts w:ascii="Times New Roman" w:hAnsi="Times New Roman" w:cs="Times New Roman"/>
                <w:noProof/>
                <w:rPrChange w:id="762"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763" w:author="Nikola Karpić" w:date="2024-02-25T23:34:00Z">
                  <w:rPr>
                    <w:rStyle w:val="Hyperlink"/>
                    <w:noProof/>
                  </w:rPr>
                </w:rPrChange>
              </w:rPr>
            </w:r>
            <w:r w:rsidRPr="0020112D">
              <w:rPr>
                <w:rStyle w:val="Hyperlink"/>
                <w:rFonts w:ascii="Times New Roman" w:hAnsi="Times New Roman" w:cs="Times New Roman"/>
                <w:noProof/>
                <w:rPrChange w:id="764"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765" w:author="Nikola Karpić" w:date="2024-02-25T23:34:00Z">
                  <w:rPr>
                    <w:rStyle w:val="Hyperlink"/>
                    <w:rFonts w:cs="Times New Roman"/>
                    <w:noProof/>
                    <w:lang w:val="sr-Cyrl-BA"/>
                  </w:rPr>
                </w:rPrChange>
              </w:rPr>
              <w:t>6.</w:t>
            </w:r>
            <w:r w:rsidRPr="0020112D">
              <w:rPr>
                <w:rFonts w:ascii="Times New Roman" w:eastAsiaTheme="minorEastAsia" w:hAnsi="Times New Roman" w:cs="Times New Roman"/>
                <w:noProof/>
                <w:kern w:val="2"/>
                <w:lang w:val="en-US"/>
                <w14:ligatures w14:val="standardContextual"/>
                <w:rPrChange w:id="766"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767" w:author="Nikola Karpić" w:date="2024-02-25T23:34:00Z">
                  <w:rPr>
                    <w:rStyle w:val="Hyperlink"/>
                    <w:rFonts w:cs="Times New Roman"/>
                    <w:noProof/>
                    <w:lang w:val="sr-Cyrl-BA"/>
                  </w:rPr>
                </w:rPrChange>
              </w:rPr>
              <w:t>Резултати</w:t>
            </w:r>
            <w:r w:rsidRPr="0020112D">
              <w:rPr>
                <w:rFonts w:ascii="Times New Roman" w:hAnsi="Times New Roman" w:cs="Times New Roman"/>
                <w:noProof/>
                <w:webHidden/>
                <w:rPrChange w:id="768" w:author="Nikola Karpić" w:date="2024-02-25T23:34:00Z">
                  <w:rPr>
                    <w:noProof/>
                    <w:webHidden/>
                  </w:rPr>
                </w:rPrChange>
              </w:rPr>
              <w:tab/>
            </w:r>
            <w:r w:rsidRPr="0020112D">
              <w:rPr>
                <w:rFonts w:ascii="Times New Roman" w:hAnsi="Times New Roman" w:cs="Times New Roman"/>
                <w:noProof/>
                <w:webHidden/>
                <w:rPrChange w:id="769" w:author="Nikola Karpić" w:date="2024-02-25T23:34:00Z">
                  <w:rPr>
                    <w:noProof/>
                    <w:webHidden/>
                  </w:rPr>
                </w:rPrChange>
              </w:rPr>
              <w:fldChar w:fldCharType="begin"/>
            </w:r>
            <w:r w:rsidRPr="0020112D">
              <w:rPr>
                <w:rFonts w:ascii="Times New Roman" w:hAnsi="Times New Roman" w:cs="Times New Roman"/>
                <w:noProof/>
                <w:webHidden/>
                <w:rPrChange w:id="770" w:author="Nikola Karpić" w:date="2024-02-25T23:34:00Z">
                  <w:rPr>
                    <w:noProof/>
                    <w:webHidden/>
                  </w:rPr>
                </w:rPrChange>
              </w:rPr>
              <w:instrText xml:space="preserve"> PAGEREF _Toc159792324 \h </w:instrText>
            </w:r>
            <w:r w:rsidRPr="0020112D">
              <w:rPr>
                <w:rFonts w:ascii="Times New Roman" w:hAnsi="Times New Roman" w:cs="Times New Roman"/>
                <w:noProof/>
                <w:webHidden/>
                <w:rPrChange w:id="771" w:author="Nikola Karpić" w:date="2024-02-25T23:34:00Z">
                  <w:rPr>
                    <w:noProof/>
                    <w:webHidden/>
                  </w:rPr>
                </w:rPrChange>
              </w:rPr>
            </w:r>
          </w:ins>
          <w:r w:rsidRPr="0020112D">
            <w:rPr>
              <w:rFonts w:ascii="Times New Roman" w:hAnsi="Times New Roman" w:cs="Times New Roman"/>
              <w:noProof/>
              <w:webHidden/>
              <w:rPrChange w:id="772" w:author="Nikola Karpić" w:date="2024-02-25T23:34:00Z">
                <w:rPr>
                  <w:noProof/>
                  <w:webHidden/>
                </w:rPr>
              </w:rPrChange>
            </w:rPr>
            <w:fldChar w:fldCharType="separate"/>
          </w:r>
          <w:ins w:id="773" w:author="Nikola Karpić" w:date="2024-02-25T22:24:00Z">
            <w:r w:rsidRPr="0020112D">
              <w:rPr>
                <w:rFonts w:ascii="Times New Roman" w:hAnsi="Times New Roman" w:cs="Times New Roman"/>
                <w:noProof/>
                <w:webHidden/>
                <w:rPrChange w:id="774" w:author="Nikola Karpić" w:date="2024-02-25T23:34:00Z">
                  <w:rPr>
                    <w:noProof/>
                    <w:webHidden/>
                  </w:rPr>
                </w:rPrChange>
              </w:rPr>
              <w:t>32</w:t>
            </w:r>
            <w:r w:rsidRPr="0020112D">
              <w:rPr>
                <w:rFonts w:ascii="Times New Roman" w:hAnsi="Times New Roman" w:cs="Times New Roman"/>
                <w:noProof/>
                <w:webHidden/>
                <w:rPrChange w:id="775" w:author="Nikola Karpić" w:date="2024-02-25T23:34:00Z">
                  <w:rPr>
                    <w:noProof/>
                    <w:webHidden/>
                  </w:rPr>
                </w:rPrChange>
              </w:rPr>
              <w:fldChar w:fldCharType="end"/>
            </w:r>
            <w:r w:rsidRPr="0020112D">
              <w:rPr>
                <w:rStyle w:val="Hyperlink"/>
                <w:rFonts w:ascii="Times New Roman" w:hAnsi="Times New Roman" w:cs="Times New Roman"/>
                <w:noProof/>
                <w:rPrChange w:id="776" w:author="Nikola Karpić" w:date="2024-02-25T23:34:00Z">
                  <w:rPr>
                    <w:rStyle w:val="Hyperlink"/>
                    <w:noProof/>
                  </w:rPr>
                </w:rPrChange>
              </w:rPr>
              <w:fldChar w:fldCharType="end"/>
            </w:r>
          </w:ins>
        </w:p>
        <w:p w14:paraId="77C24AC5" w14:textId="4C0E37E0" w:rsidR="000D662C" w:rsidRPr="0020112D" w:rsidRDefault="000D662C" w:rsidP="000D662C">
          <w:pPr>
            <w:pStyle w:val="TOC1"/>
            <w:rPr>
              <w:ins w:id="777" w:author="Nikola Karpić" w:date="2024-02-25T22:24:00Z"/>
              <w:rFonts w:ascii="Times New Roman" w:eastAsiaTheme="minorEastAsia" w:hAnsi="Times New Roman" w:cs="Times New Roman"/>
              <w:noProof/>
              <w:kern w:val="2"/>
              <w:lang w:val="en-US"/>
              <w14:ligatures w14:val="standardContextual"/>
              <w:rPrChange w:id="778" w:author="Nikola Karpić" w:date="2024-02-25T23:34:00Z">
                <w:rPr>
                  <w:ins w:id="779" w:author="Nikola Karpić" w:date="2024-02-25T22:24:00Z"/>
                  <w:rFonts w:asciiTheme="minorHAnsi" w:eastAsiaTheme="minorEastAsia" w:hAnsiTheme="minorHAnsi" w:cstheme="minorBidi"/>
                  <w:noProof/>
                  <w:kern w:val="2"/>
                  <w:lang w:val="en-US"/>
                  <w14:ligatures w14:val="standardContextual"/>
                </w:rPr>
              </w:rPrChange>
            </w:rPr>
            <w:pPrChange w:id="780" w:author="Nikola Karpić" w:date="2024-02-25T22:24:00Z">
              <w:pPr>
                <w:pStyle w:val="TOC1"/>
                <w:tabs>
                  <w:tab w:val="left" w:pos="440"/>
                  <w:tab w:val="right" w:leader="dot" w:pos="9350"/>
                </w:tabs>
              </w:pPr>
            </w:pPrChange>
          </w:pPr>
          <w:ins w:id="781" w:author="Nikola Karpić" w:date="2024-02-25T22:24:00Z">
            <w:r w:rsidRPr="0020112D">
              <w:rPr>
                <w:rStyle w:val="Hyperlink"/>
                <w:rFonts w:ascii="Times New Roman" w:hAnsi="Times New Roman" w:cs="Times New Roman"/>
                <w:noProof/>
                <w:rPrChange w:id="782" w:author="Nikola Karpić" w:date="2024-02-25T23:34:00Z">
                  <w:rPr>
                    <w:rStyle w:val="Hyperlink"/>
                    <w:noProof/>
                  </w:rPr>
                </w:rPrChange>
              </w:rPr>
              <w:fldChar w:fldCharType="begin"/>
            </w:r>
            <w:r w:rsidRPr="0020112D">
              <w:rPr>
                <w:rStyle w:val="Hyperlink"/>
                <w:rFonts w:ascii="Times New Roman" w:hAnsi="Times New Roman" w:cs="Times New Roman"/>
                <w:noProof/>
                <w:rPrChange w:id="783" w:author="Nikola Karpić" w:date="2024-02-25T23:34:00Z">
                  <w:rPr>
                    <w:rStyle w:val="Hyperlink"/>
                    <w:noProof/>
                  </w:rPr>
                </w:rPrChange>
              </w:rPr>
              <w:instrText xml:space="preserve"> </w:instrText>
            </w:r>
            <w:r w:rsidRPr="0020112D">
              <w:rPr>
                <w:rFonts w:ascii="Times New Roman" w:hAnsi="Times New Roman" w:cs="Times New Roman"/>
                <w:noProof/>
                <w:rPrChange w:id="784" w:author="Nikola Karpić" w:date="2024-02-25T23:34:00Z">
                  <w:rPr>
                    <w:noProof/>
                  </w:rPr>
                </w:rPrChange>
              </w:rPr>
              <w:instrText>HYPERLINK \l "_Toc159792325"</w:instrText>
            </w:r>
            <w:r w:rsidRPr="0020112D">
              <w:rPr>
                <w:rStyle w:val="Hyperlink"/>
                <w:rFonts w:ascii="Times New Roman" w:hAnsi="Times New Roman" w:cs="Times New Roman"/>
                <w:noProof/>
                <w:rPrChange w:id="785"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786" w:author="Nikola Karpić" w:date="2024-02-25T23:34:00Z">
                  <w:rPr>
                    <w:rStyle w:val="Hyperlink"/>
                    <w:noProof/>
                  </w:rPr>
                </w:rPrChange>
              </w:rPr>
            </w:r>
            <w:r w:rsidRPr="0020112D">
              <w:rPr>
                <w:rStyle w:val="Hyperlink"/>
                <w:rFonts w:ascii="Times New Roman" w:hAnsi="Times New Roman" w:cs="Times New Roman"/>
                <w:noProof/>
                <w:rPrChange w:id="787"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788" w:author="Nikola Karpić" w:date="2024-02-25T23:34:00Z">
                  <w:rPr>
                    <w:rStyle w:val="Hyperlink"/>
                    <w:rFonts w:cs="Times New Roman"/>
                    <w:noProof/>
                    <w:lang w:val="sr-Cyrl-BA"/>
                  </w:rPr>
                </w:rPrChange>
              </w:rPr>
              <w:t>7.</w:t>
            </w:r>
            <w:r w:rsidRPr="0020112D">
              <w:rPr>
                <w:rFonts w:ascii="Times New Roman" w:eastAsiaTheme="minorEastAsia" w:hAnsi="Times New Roman" w:cs="Times New Roman"/>
                <w:noProof/>
                <w:kern w:val="2"/>
                <w:lang w:val="en-US"/>
                <w14:ligatures w14:val="standardContextual"/>
                <w:rPrChange w:id="789"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790" w:author="Nikola Karpić" w:date="2024-02-25T23:34:00Z">
                  <w:rPr>
                    <w:rStyle w:val="Hyperlink"/>
                    <w:rFonts w:cs="Times New Roman"/>
                    <w:noProof/>
                    <w:lang w:val="sr-Cyrl-BA"/>
                  </w:rPr>
                </w:rPrChange>
              </w:rPr>
              <w:t>Закључак</w:t>
            </w:r>
            <w:r w:rsidRPr="0020112D">
              <w:rPr>
                <w:rFonts w:ascii="Times New Roman" w:hAnsi="Times New Roman" w:cs="Times New Roman"/>
                <w:noProof/>
                <w:webHidden/>
                <w:rPrChange w:id="791" w:author="Nikola Karpić" w:date="2024-02-25T23:34:00Z">
                  <w:rPr>
                    <w:noProof/>
                    <w:webHidden/>
                  </w:rPr>
                </w:rPrChange>
              </w:rPr>
              <w:tab/>
            </w:r>
            <w:r w:rsidRPr="0020112D">
              <w:rPr>
                <w:rFonts w:ascii="Times New Roman" w:hAnsi="Times New Roman" w:cs="Times New Roman"/>
                <w:noProof/>
                <w:webHidden/>
                <w:rPrChange w:id="792" w:author="Nikola Karpić" w:date="2024-02-25T23:34:00Z">
                  <w:rPr>
                    <w:noProof/>
                    <w:webHidden/>
                  </w:rPr>
                </w:rPrChange>
              </w:rPr>
              <w:fldChar w:fldCharType="begin"/>
            </w:r>
            <w:r w:rsidRPr="0020112D">
              <w:rPr>
                <w:rFonts w:ascii="Times New Roman" w:hAnsi="Times New Roman" w:cs="Times New Roman"/>
                <w:noProof/>
                <w:webHidden/>
                <w:rPrChange w:id="793" w:author="Nikola Karpić" w:date="2024-02-25T23:34:00Z">
                  <w:rPr>
                    <w:noProof/>
                    <w:webHidden/>
                  </w:rPr>
                </w:rPrChange>
              </w:rPr>
              <w:instrText xml:space="preserve"> PAGEREF _Toc159792325 \h </w:instrText>
            </w:r>
            <w:r w:rsidRPr="0020112D">
              <w:rPr>
                <w:rFonts w:ascii="Times New Roman" w:hAnsi="Times New Roman" w:cs="Times New Roman"/>
                <w:noProof/>
                <w:webHidden/>
                <w:rPrChange w:id="794" w:author="Nikola Karpić" w:date="2024-02-25T23:34:00Z">
                  <w:rPr>
                    <w:noProof/>
                    <w:webHidden/>
                  </w:rPr>
                </w:rPrChange>
              </w:rPr>
            </w:r>
          </w:ins>
          <w:r w:rsidRPr="0020112D">
            <w:rPr>
              <w:rFonts w:ascii="Times New Roman" w:hAnsi="Times New Roman" w:cs="Times New Roman"/>
              <w:noProof/>
              <w:webHidden/>
              <w:rPrChange w:id="795" w:author="Nikola Karpić" w:date="2024-02-25T23:34:00Z">
                <w:rPr>
                  <w:noProof/>
                  <w:webHidden/>
                </w:rPr>
              </w:rPrChange>
            </w:rPr>
            <w:fldChar w:fldCharType="separate"/>
          </w:r>
          <w:ins w:id="796" w:author="Nikola Karpić" w:date="2024-02-25T22:24:00Z">
            <w:r w:rsidRPr="0020112D">
              <w:rPr>
                <w:rFonts w:ascii="Times New Roman" w:hAnsi="Times New Roman" w:cs="Times New Roman"/>
                <w:noProof/>
                <w:webHidden/>
                <w:rPrChange w:id="797" w:author="Nikola Karpić" w:date="2024-02-25T23:34:00Z">
                  <w:rPr>
                    <w:noProof/>
                    <w:webHidden/>
                  </w:rPr>
                </w:rPrChange>
              </w:rPr>
              <w:t>33</w:t>
            </w:r>
            <w:r w:rsidRPr="0020112D">
              <w:rPr>
                <w:rFonts w:ascii="Times New Roman" w:hAnsi="Times New Roman" w:cs="Times New Roman"/>
                <w:noProof/>
                <w:webHidden/>
                <w:rPrChange w:id="798" w:author="Nikola Karpić" w:date="2024-02-25T23:34:00Z">
                  <w:rPr>
                    <w:noProof/>
                    <w:webHidden/>
                  </w:rPr>
                </w:rPrChange>
              </w:rPr>
              <w:fldChar w:fldCharType="end"/>
            </w:r>
            <w:r w:rsidRPr="0020112D">
              <w:rPr>
                <w:rStyle w:val="Hyperlink"/>
                <w:rFonts w:ascii="Times New Roman" w:hAnsi="Times New Roman" w:cs="Times New Roman"/>
                <w:noProof/>
                <w:rPrChange w:id="799" w:author="Nikola Karpić" w:date="2024-02-25T23:34:00Z">
                  <w:rPr>
                    <w:rStyle w:val="Hyperlink"/>
                    <w:noProof/>
                  </w:rPr>
                </w:rPrChange>
              </w:rPr>
              <w:fldChar w:fldCharType="end"/>
            </w:r>
          </w:ins>
        </w:p>
        <w:p w14:paraId="73BB7076" w14:textId="409BAA3E" w:rsidR="000D662C" w:rsidRPr="0020112D" w:rsidRDefault="000D662C" w:rsidP="000D662C">
          <w:pPr>
            <w:pStyle w:val="TOC1"/>
            <w:rPr>
              <w:ins w:id="800" w:author="Nikola Karpić" w:date="2024-02-25T22:24:00Z"/>
              <w:rFonts w:ascii="Times New Roman" w:eastAsiaTheme="minorEastAsia" w:hAnsi="Times New Roman" w:cs="Times New Roman"/>
              <w:noProof/>
              <w:kern w:val="2"/>
              <w:lang w:val="en-US"/>
              <w14:ligatures w14:val="standardContextual"/>
              <w:rPrChange w:id="801" w:author="Nikola Karpić" w:date="2024-02-25T23:34:00Z">
                <w:rPr>
                  <w:ins w:id="802" w:author="Nikola Karpić" w:date="2024-02-25T22:24:00Z"/>
                  <w:rFonts w:asciiTheme="minorHAnsi" w:eastAsiaTheme="minorEastAsia" w:hAnsiTheme="minorHAnsi" w:cstheme="minorBidi"/>
                  <w:noProof/>
                  <w:kern w:val="2"/>
                  <w:lang w:val="en-US"/>
                  <w14:ligatures w14:val="standardContextual"/>
                </w:rPr>
              </w:rPrChange>
            </w:rPr>
            <w:pPrChange w:id="803" w:author="Nikola Karpić" w:date="2024-02-25T22:24:00Z">
              <w:pPr>
                <w:pStyle w:val="TOC1"/>
                <w:tabs>
                  <w:tab w:val="left" w:pos="440"/>
                  <w:tab w:val="right" w:leader="dot" w:pos="9350"/>
                </w:tabs>
              </w:pPr>
            </w:pPrChange>
          </w:pPr>
          <w:ins w:id="804" w:author="Nikola Karpić" w:date="2024-02-25T22:24:00Z">
            <w:r w:rsidRPr="0020112D">
              <w:rPr>
                <w:rStyle w:val="Hyperlink"/>
                <w:rFonts w:ascii="Times New Roman" w:hAnsi="Times New Roman" w:cs="Times New Roman"/>
                <w:noProof/>
                <w:rPrChange w:id="805" w:author="Nikola Karpić" w:date="2024-02-25T23:34:00Z">
                  <w:rPr>
                    <w:rStyle w:val="Hyperlink"/>
                    <w:noProof/>
                  </w:rPr>
                </w:rPrChange>
              </w:rPr>
              <w:fldChar w:fldCharType="begin"/>
            </w:r>
            <w:r w:rsidRPr="0020112D">
              <w:rPr>
                <w:rStyle w:val="Hyperlink"/>
                <w:rFonts w:ascii="Times New Roman" w:hAnsi="Times New Roman" w:cs="Times New Roman"/>
                <w:noProof/>
                <w:rPrChange w:id="806" w:author="Nikola Karpić" w:date="2024-02-25T23:34:00Z">
                  <w:rPr>
                    <w:rStyle w:val="Hyperlink"/>
                    <w:noProof/>
                  </w:rPr>
                </w:rPrChange>
              </w:rPr>
              <w:instrText xml:space="preserve"> </w:instrText>
            </w:r>
            <w:r w:rsidRPr="0020112D">
              <w:rPr>
                <w:rFonts w:ascii="Times New Roman" w:hAnsi="Times New Roman" w:cs="Times New Roman"/>
                <w:noProof/>
                <w:rPrChange w:id="807" w:author="Nikola Karpić" w:date="2024-02-25T23:34:00Z">
                  <w:rPr>
                    <w:noProof/>
                  </w:rPr>
                </w:rPrChange>
              </w:rPr>
              <w:instrText>HYPERLINK \l "_Toc159792326"</w:instrText>
            </w:r>
            <w:r w:rsidRPr="0020112D">
              <w:rPr>
                <w:rStyle w:val="Hyperlink"/>
                <w:rFonts w:ascii="Times New Roman" w:hAnsi="Times New Roman" w:cs="Times New Roman"/>
                <w:noProof/>
                <w:rPrChange w:id="808" w:author="Nikola Karpić" w:date="2024-02-25T23:34:00Z">
                  <w:rPr>
                    <w:rStyle w:val="Hyperlink"/>
                    <w:noProof/>
                  </w:rPr>
                </w:rPrChange>
              </w:rPr>
              <w:instrText xml:space="preserve"> </w:instrText>
            </w:r>
            <w:r w:rsidRPr="0020112D">
              <w:rPr>
                <w:rStyle w:val="Hyperlink"/>
                <w:rFonts w:ascii="Times New Roman" w:hAnsi="Times New Roman" w:cs="Times New Roman"/>
                <w:noProof/>
                <w:rPrChange w:id="809" w:author="Nikola Karpić" w:date="2024-02-25T23:34:00Z">
                  <w:rPr>
                    <w:rStyle w:val="Hyperlink"/>
                    <w:noProof/>
                  </w:rPr>
                </w:rPrChange>
              </w:rPr>
            </w:r>
            <w:r w:rsidRPr="0020112D">
              <w:rPr>
                <w:rStyle w:val="Hyperlink"/>
                <w:rFonts w:ascii="Times New Roman" w:hAnsi="Times New Roman" w:cs="Times New Roman"/>
                <w:noProof/>
                <w:rPrChange w:id="810" w:author="Nikola Karpić" w:date="2024-02-25T23:34:00Z">
                  <w:rPr>
                    <w:rStyle w:val="Hyperlink"/>
                    <w:noProof/>
                  </w:rPr>
                </w:rPrChange>
              </w:rPr>
              <w:fldChar w:fldCharType="separate"/>
            </w:r>
            <w:r w:rsidRPr="0020112D">
              <w:rPr>
                <w:rStyle w:val="Hyperlink"/>
                <w:rFonts w:ascii="Times New Roman" w:hAnsi="Times New Roman" w:cs="Times New Roman"/>
                <w:noProof/>
                <w:lang w:val="sr-Cyrl-BA"/>
                <w:rPrChange w:id="811" w:author="Nikola Karpić" w:date="2024-02-25T23:34:00Z">
                  <w:rPr>
                    <w:rStyle w:val="Hyperlink"/>
                    <w:rFonts w:cs="Times New Roman"/>
                    <w:noProof/>
                    <w:lang w:val="sr-Cyrl-BA"/>
                  </w:rPr>
                </w:rPrChange>
              </w:rPr>
              <w:t>8.</w:t>
            </w:r>
            <w:r w:rsidRPr="0020112D">
              <w:rPr>
                <w:rFonts w:ascii="Times New Roman" w:eastAsiaTheme="minorEastAsia" w:hAnsi="Times New Roman" w:cs="Times New Roman"/>
                <w:noProof/>
                <w:kern w:val="2"/>
                <w:lang w:val="en-US"/>
                <w14:ligatures w14:val="standardContextual"/>
                <w:rPrChange w:id="812" w:author="Nikola Karpić" w:date="2024-02-25T23:34:00Z">
                  <w:rPr>
                    <w:rFonts w:asciiTheme="minorHAnsi" w:eastAsiaTheme="minorEastAsia" w:hAnsiTheme="minorHAnsi" w:cstheme="minorBidi"/>
                    <w:noProof/>
                    <w:kern w:val="2"/>
                    <w:lang w:val="en-US"/>
                    <w14:ligatures w14:val="standardContextual"/>
                  </w:rPr>
                </w:rPrChange>
              </w:rPr>
              <w:tab/>
            </w:r>
            <w:r w:rsidRPr="0020112D">
              <w:rPr>
                <w:rStyle w:val="Hyperlink"/>
                <w:rFonts w:ascii="Times New Roman" w:hAnsi="Times New Roman" w:cs="Times New Roman"/>
                <w:noProof/>
                <w:lang w:val="sr-Cyrl-BA"/>
                <w:rPrChange w:id="813" w:author="Nikola Karpić" w:date="2024-02-25T23:34:00Z">
                  <w:rPr>
                    <w:rStyle w:val="Hyperlink"/>
                    <w:rFonts w:cs="Times New Roman"/>
                    <w:noProof/>
                    <w:lang w:val="sr-Cyrl-BA"/>
                  </w:rPr>
                </w:rPrChange>
              </w:rPr>
              <w:t>Литература</w:t>
            </w:r>
            <w:r w:rsidRPr="0020112D">
              <w:rPr>
                <w:rFonts w:ascii="Times New Roman" w:hAnsi="Times New Roman" w:cs="Times New Roman"/>
                <w:noProof/>
                <w:webHidden/>
                <w:rPrChange w:id="814" w:author="Nikola Karpić" w:date="2024-02-25T23:34:00Z">
                  <w:rPr>
                    <w:noProof/>
                    <w:webHidden/>
                  </w:rPr>
                </w:rPrChange>
              </w:rPr>
              <w:tab/>
            </w:r>
            <w:r w:rsidRPr="0020112D">
              <w:rPr>
                <w:rFonts w:ascii="Times New Roman" w:hAnsi="Times New Roman" w:cs="Times New Roman"/>
                <w:noProof/>
                <w:webHidden/>
                <w:rPrChange w:id="815" w:author="Nikola Karpić" w:date="2024-02-25T23:34:00Z">
                  <w:rPr>
                    <w:noProof/>
                    <w:webHidden/>
                  </w:rPr>
                </w:rPrChange>
              </w:rPr>
              <w:fldChar w:fldCharType="begin"/>
            </w:r>
            <w:r w:rsidRPr="0020112D">
              <w:rPr>
                <w:rFonts w:ascii="Times New Roman" w:hAnsi="Times New Roman" w:cs="Times New Roman"/>
                <w:noProof/>
                <w:webHidden/>
                <w:rPrChange w:id="816" w:author="Nikola Karpić" w:date="2024-02-25T23:34:00Z">
                  <w:rPr>
                    <w:noProof/>
                    <w:webHidden/>
                  </w:rPr>
                </w:rPrChange>
              </w:rPr>
              <w:instrText xml:space="preserve"> PAGEREF _Toc159792326 \h </w:instrText>
            </w:r>
            <w:r w:rsidRPr="0020112D">
              <w:rPr>
                <w:rFonts w:ascii="Times New Roman" w:hAnsi="Times New Roman" w:cs="Times New Roman"/>
                <w:noProof/>
                <w:webHidden/>
                <w:rPrChange w:id="817" w:author="Nikola Karpić" w:date="2024-02-25T23:34:00Z">
                  <w:rPr>
                    <w:noProof/>
                    <w:webHidden/>
                  </w:rPr>
                </w:rPrChange>
              </w:rPr>
            </w:r>
          </w:ins>
          <w:r w:rsidRPr="0020112D">
            <w:rPr>
              <w:rFonts w:ascii="Times New Roman" w:hAnsi="Times New Roman" w:cs="Times New Roman"/>
              <w:noProof/>
              <w:webHidden/>
              <w:rPrChange w:id="818" w:author="Nikola Karpić" w:date="2024-02-25T23:34:00Z">
                <w:rPr>
                  <w:noProof/>
                  <w:webHidden/>
                </w:rPr>
              </w:rPrChange>
            </w:rPr>
            <w:fldChar w:fldCharType="separate"/>
          </w:r>
          <w:ins w:id="819" w:author="Nikola Karpić" w:date="2024-02-25T22:24:00Z">
            <w:r w:rsidRPr="0020112D">
              <w:rPr>
                <w:rFonts w:ascii="Times New Roman" w:hAnsi="Times New Roman" w:cs="Times New Roman"/>
                <w:noProof/>
                <w:webHidden/>
                <w:rPrChange w:id="820" w:author="Nikola Karpić" w:date="2024-02-25T23:34:00Z">
                  <w:rPr>
                    <w:noProof/>
                    <w:webHidden/>
                  </w:rPr>
                </w:rPrChange>
              </w:rPr>
              <w:t>34</w:t>
            </w:r>
            <w:r w:rsidRPr="0020112D">
              <w:rPr>
                <w:rFonts w:ascii="Times New Roman" w:hAnsi="Times New Roman" w:cs="Times New Roman"/>
                <w:noProof/>
                <w:webHidden/>
                <w:rPrChange w:id="821" w:author="Nikola Karpić" w:date="2024-02-25T23:34:00Z">
                  <w:rPr>
                    <w:noProof/>
                    <w:webHidden/>
                  </w:rPr>
                </w:rPrChange>
              </w:rPr>
              <w:fldChar w:fldCharType="end"/>
            </w:r>
            <w:r w:rsidRPr="0020112D">
              <w:rPr>
                <w:rStyle w:val="Hyperlink"/>
                <w:rFonts w:ascii="Times New Roman" w:hAnsi="Times New Roman" w:cs="Times New Roman"/>
                <w:noProof/>
                <w:rPrChange w:id="822" w:author="Nikola Karpić" w:date="2024-02-25T23:34:00Z">
                  <w:rPr>
                    <w:rStyle w:val="Hyperlink"/>
                    <w:noProof/>
                  </w:rPr>
                </w:rPrChange>
              </w:rPr>
              <w:fldChar w:fldCharType="end"/>
            </w:r>
          </w:ins>
        </w:p>
        <w:p w14:paraId="34BA8C9B" w14:textId="78D64A3C" w:rsidR="00241E79" w:rsidRPr="0020112D" w:rsidDel="00B31D7F" w:rsidRDefault="00241E79">
          <w:pPr>
            <w:pStyle w:val="TOC1"/>
            <w:rPr>
              <w:del w:id="823" w:author="Nikola Karpić" w:date="2024-01-27T20:20:00Z"/>
              <w:rFonts w:ascii="Times New Roman" w:eastAsiaTheme="minorEastAsia" w:hAnsi="Times New Roman" w:cs="Times New Roman"/>
              <w:noProof/>
              <w:kern w:val="2"/>
              <w:lang w:val="en-US"/>
              <w14:ligatures w14:val="standardContextual"/>
              <w:rPrChange w:id="824" w:author="Nikola Karpić" w:date="2024-02-25T23:34:00Z">
                <w:rPr>
                  <w:del w:id="825" w:author="Nikola Karpić" w:date="2024-01-27T20:20:00Z"/>
                  <w:rFonts w:asciiTheme="minorHAnsi" w:eastAsiaTheme="minorEastAsia" w:hAnsiTheme="minorHAnsi" w:cstheme="minorBidi"/>
                  <w:noProof/>
                  <w:kern w:val="2"/>
                  <w:lang w:val="en-US"/>
                  <w14:ligatures w14:val="standardContextual"/>
                </w:rPr>
              </w:rPrChange>
            </w:rPr>
          </w:pPr>
          <w:del w:id="826" w:author="Nikola Karpić" w:date="2024-01-27T20:20:00Z">
            <w:r w:rsidRPr="0020112D" w:rsidDel="00B31D7F">
              <w:rPr>
                <w:rFonts w:ascii="Times New Roman" w:hAnsi="Times New Roman" w:cs="Times New Roman"/>
                <w:noProof/>
                <w:rPrChange w:id="827" w:author="Nikola Karpić" w:date="2024-02-25T23:34:00Z">
                  <w:rPr>
                    <w:rStyle w:val="Hyperlink"/>
                    <w:rFonts w:cs="Times New Roman"/>
                    <w:noProof/>
                    <w:lang w:val="sr-Cyrl-BA"/>
                  </w:rPr>
                </w:rPrChange>
              </w:rPr>
              <w:delText>1.</w:delText>
            </w:r>
            <w:r w:rsidRPr="0020112D" w:rsidDel="00B31D7F">
              <w:rPr>
                <w:rFonts w:ascii="Times New Roman" w:eastAsiaTheme="minorEastAsia" w:hAnsi="Times New Roman" w:cs="Times New Roman"/>
                <w:noProof/>
                <w:kern w:val="2"/>
                <w:lang w:val="en-US"/>
                <w14:ligatures w14:val="standardContextual"/>
                <w:rPrChange w:id="828"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829" w:author="Nikola Karpić" w:date="2024-02-25T23:34:00Z">
                  <w:rPr>
                    <w:rStyle w:val="Hyperlink"/>
                    <w:rFonts w:cs="Times New Roman"/>
                    <w:noProof/>
                    <w:lang w:val="sr-Cyrl-BA"/>
                  </w:rPr>
                </w:rPrChange>
              </w:rPr>
              <w:delText>Увод</w:delText>
            </w:r>
            <w:r w:rsidRPr="0020112D" w:rsidDel="00B31D7F">
              <w:rPr>
                <w:rFonts w:ascii="Times New Roman" w:hAnsi="Times New Roman" w:cs="Times New Roman"/>
                <w:noProof/>
                <w:webHidden/>
                <w:rPrChange w:id="830" w:author="Nikola Karpić" w:date="2024-02-25T23:34:00Z">
                  <w:rPr>
                    <w:noProof/>
                    <w:webHidden/>
                  </w:rPr>
                </w:rPrChange>
              </w:rPr>
              <w:tab/>
            </w:r>
            <w:r w:rsidR="007502E6" w:rsidRPr="0020112D" w:rsidDel="00B31D7F">
              <w:rPr>
                <w:rFonts w:ascii="Times New Roman" w:hAnsi="Times New Roman" w:cs="Times New Roman"/>
                <w:noProof/>
                <w:webHidden/>
                <w:rPrChange w:id="831" w:author="Nikola Karpić" w:date="2024-02-25T23:34:00Z">
                  <w:rPr>
                    <w:noProof/>
                    <w:webHidden/>
                  </w:rPr>
                </w:rPrChange>
              </w:rPr>
              <w:delText>1</w:delText>
            </w:r>
          </w:del>
        </w:p>
        <w:p w14:paraId="73B0E608" w14:textId="10D0371B" w:rsidR="00241E79" w:rsidRPr="0020112D" w:rsidDel="00B31D7F" w:rsidRDefault="00241E79">
          <w:pPr>
            <w:pStyle w:val="TOC1"/>
            <w:rPr>
              <w:del w:id="832" w:author="Nikola Karpić" w:date="2024-01-27T20:20:00Z"/>
              <w:rFonts w:ascii="Times New Roman" w:eastAsiaTheme="minorEastAsia" w:hAnsi="Times New Roman" w:cs="Times New Roman"/>
              <w:noProof/>
              <w:kern w:val="2"/>
              <w:lang w:val="en-US"/>
              <w14:ligatures w14:val="standardContextual"/>
              <w:rPrChange w:id="833" w:author="Nikola Karpić" w:date="2024-02-25T23:34:00Z">
                <w:rPr>
                  <w:del w:id="834" w:author="Nikola Karpić" w:date="2024-01-27T20:20:00Z"/>
                  <w:rFonts w:asciiTheme="minorHAnsi" w:eastAsiaTheme="minorEastAsia" w:hAnsiTheme="minorHAnsi" w:cstheme="minorBidi"/>
                  <w:noProof/>
                  <w:kern w:val="2"/>
                  <w:lang w:val="en-US"/>
                  <w14:ligatures w14:val="standardContextual"/>
                </w:rPr>
              </w:rPrChange>
            </w:rPr>
          </w:pPr>
          <w:del w:id="835" w:author="Nikola Karpić" w:date="2024-01-27T20:20:00Z">
            <w:r w:rsidRPr="0020112D" w:rsidDel="00B31D7F">
              <w:rPr>
                <w:rFonts w:ascii="Times New Roman" w:hAnsi="Times New Roman" w:cs="Times New Roman"/>
                <w:noProof/>
                <w:rPrChange w:id="836" w:author="Nikola Karpić" w:date="2024-02-25T23:34:00Z">
                  <w:rPr>
                    <w:rStyle w:val="Hyperlink"/>
                    <w:rFonts w:cs="Times New Roman"/>
                    <w:noProof/>
                    <w:lang w:val="sr-Cyrl-BA"/>
                  </w:rPr>
                </w:rPrChange>
              </w:rPr>
              <w:delText>2.</w:delText>
            </w:r>
            <w:r w:rsidRPr="0020112D" w:rsidDel="00B31D7F">
              <w:rPr>
                <w:rFonts w:ascii="Times New Roman" w:eastAsiaTheme="minorEastAsia" w:hAnsi="Times New Roman" w:cs="Times New Roman"/>
                <w:noProof/>
                <w:kern w:val="2"/>
                <w:lang w:val="en-US"/>
                <w14:ligatures w14:val="standardContextual"/>
                <w:rPrChange w:id="837"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838" w:author="Nikola Karpić" w:date="2024-02-25T23:34:00Z">
                  <w:rPr>
                    <w:rStyle w:val="Hyperlink"/>
                    <w:rFonts w:cs="Times New Roman"/>
                    <w:noProof/>
                    <w:lang w:val="sr-Cyrl-BA"/>
                  </w:rPr>
                </w:rPrChange>
              </w:rPr>
              <w:delText>Машинско учење</w:delText>
            </w:r>
            <w:r w:rsidRPr="0020112D" w:rsidDel="00B31D7F">
              <w:rPr>
                <w:rFonts w:ascii="Times New Roman" w:hAnsi="Times New Roman" w:cs="Times New Roman"/>
                <w:noProof/>
                <w:webHidden/>
                <w:rPrChange w:id="839" w:author="Nikola Karpić" w:date="2024-02-25T23:34:00Z">
                  <w:rPr>
                    <w:noProof/>
                    <w:webHidden/>
                  </w:rPr>
                </w:rPrChange>
              </w:rPr>
              <w:tab/>
            </w:r>
            <w:r w:rsidR="007502E6" w:rsidRPr="0020112D" w:rsidDel="00B31D7F">
              <w:rPr>
                <w:rFonts w:ascii="Times New Roman" w:hAnsi="Times New Roman" w:cs="Times New Roman"/>
                <w:noProof/>
                <w:webHidden/>
                <w:rPrChange w:id="840" w:author="Nikola Karpić" w:date="2024-02-25T23:34:00Z">
                  <w:rPr>
                    <w:noProof/>
                    <w:webHidden/>
                  </w:rPr>
                </w:rPrChange>
              </w:rPr>
              <w:delText>4</w:delText>
            </w:r>
          </w:del>
        </w:p>
        <w:p w14:paraId="6475A4EF" w14:textId="5781CBE4" w:rsidR="00241E79" w:rsidRPr="0020112D" w:rsidDel="00B31D7F" w:rsidRDefault="00241E79">
          <w:pPr>
            <w:pStyle w:val="TOC2"/>
            <w:tabs>
              <w:tab w:val="left" w:pos="880"/>
              <w:tab w:val="right" w:leader="dot" w:pos="9350"/>
            </w:tabs>
            <w:rPr>
              <w:del w:id="841" w:author="Nikola Karpić" w:date="2024-01-27T20:20:00Z"/>
              <w:rFonts w:ascii="Times New Roman" w:eastAsiaTheme="minorEastAsia" w:hAnsi="Times New Roman" w:cs="Times New Roman"/>
              <w:noProof/>
              <w:kern w:val="2"/>
              <w:lang w:val="en-US"/>
              <w14:ligatures w14:val="standardContextual"/>
              <w:rPrChange w:id="842" w:author="Nikola Karpić" w:date="2024-02-25T23:34:00Z">
                <w:rPr>
                  <w:del w:id="843" w:author="Nikola Karpić" w:date="2024-01-27T20:20:00Z"/>
                  <w:rFonts w:asciiTheme="minorHAnsi" w:eastAsiaTheme="minorEastAsia" w:hAnsiTheme="minorHAnsi" w:cstheme="minorBidi"/>
                  <w:noProof/>
                  <w:kern w:val="2"/>
                  <w:lang w:val="en-US"/>
                  <w14:ligatures w14:val="standardContextual"/>
                </w:rPr>
              </w:rPrChange>
            </w:rPr>
          </w:pPr>
          <w:del w:id="844" w:author="Nikola Karpić" w:date="2024-01-27T20:20:00Z">
            <w:r w:rsidRPr="0020112D" w:rsidDel="00B31D7F">
              <w:rPr>
                <w:rFonts w:ascii="Times New Roman" w:hAnsi="Times New Roman" w:cs="Times New Roman"/>
                <w:noProof/>
                <w:rPrChange w:id="845" w:author="Nikola Karpić" w:date="2024-02-25T23:34:00Z">
                  <w:rPr>
                    <w:rStyle w:val="Hyperlink"/>
                    <w:rFonts w:cs="Times New Roman"/>
                    <w:noProof/>
                    <w:lang w:val="sr-Cyrl-BA"/>
                  </w:rPr>
                </w:rPrChange>
              </w:rPr>
              <w:delText>2.1.</w:delText>
            </w:r>
            <w:r w:rsidRPr="0020112D" w:rsidDel="00B31D7F">
              <w:rPr>
                <w:rFonts w:ascii="Times New Roman" w:eastAsiaTheme="minorEastAsia" w:hAnsi="Times New Roman" w:cs="Times New Roman"/>
                <w:noProof/>
                <w:kern w:val="2"/>
                <w:lang w:val="en-US"/>
                <w14:ligatures w14:val="standardContextual"/>
                <w:rPrChange w:id="846"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847" w:author="Nikola Karpić" w:date="2024-02-25T23:34:00Z">
                  <w:rPr>
                    <w:rStyle w:val="Hyperlink"/>
                    <w:rFonts w:cs="Times New Roman"/>
                    <w:noProof/>
                    <w:lang w:val="sr-Cyrl-BA"/>
                  </w:rPr>
                </w:rPrChange>
              </w:rPr>
              <w:delText>Надгледано учење</w:delText>
            </w:r>
            <w:r w:rsidRPr="0020112D" w:rsidDel="00B31D7F">
              <w:rPr>
                <w:rFonts w:ascii="Times New Roman" w:hAnsi="Times New Roman" w:cs="Times New Roman"/>
                <w:noProof/>
                <w:webHidden/>
                <w:rPrChange w:id="848" w:author="Nikola Karpić" w:date="2024-02-25T23:34:00Z">
                  <w:rPr>
                    <w:noProof/>
                    <w:webHidden/>
                  </w:rPr>
                </w:rPrChange>
              </w:rPr>
              <w:tab/>
            </w:r>
            <w:r w:rsidR="007502E6" w:rsidRPr="0020112D" w:rsidDel="00B31D7F">
              <w:rPr>
                <w:rFonts w:ascii="Times New Roman" w:hAnsi="Times New Roman" w:cs="Times New Roman"/>
                <w:noProof/>
                <w:webHidden/>
                <w:rPrChange w:id="849" w:author="Nikola Karpić" w:date="2024-02-25T23:34:00Z">
                  <w:rPr>
                    <w:noProof/>
                    <w:webHidden/>
                  </w:rPr>
                </w:rPrChange>
              </w:rPr>
              <w:delText>7</w:delText>
            </w:r>
          </w:del>
        </w:p>
        <w:p w14:paraId="1045518C" w14:textId="06293554" w:rsidR="00241E79" w:rsidRPr="0020112D" w:rsidDel="00B31D7F" w:rsidRDefault="00241E79">
          <w:pPr>
            <w:pStyle w:val="TOC3"/>
            <w:tabs>
              <w:tab w:val="left" w:pos="1320"/>
              <w:tab w:val="right" w:leader="dot" w:pos="9350"/>
            </w:tabs>
            <w:rPr>
              <w:del w:id="850" w:author="Nikola Karpić" w:date="2024-01-27T20:20:00Z"/>
              <w:rFonts w:ascii="Times New Roman" w:eastAsiaTheme="minorEastAsia" w:hAnsi="Times New Roman" w:cs="Times New Roman"/>
              <w:noProof/>
              <w:kern w:val="2"/>
              <w:lang w:val="en-US"/>
              <w14:ligatures w14:val="standardContextual"/>
              <w:rPrChange w:id="851" w:author="Nikola Karpić" w:date="2024-02-25T23:34:00Z">
                <w:rPr>
                  <w:del w:id="852" w:author="Nikola Karpić" w:date="2024-01-27T20:20:00Z"/>
                  <w:rFonts w:asciiTheme="minorHAnsi" w:eastAsiaTheme="minorEastAsia" w:hAnsiTheme="minorHAnsi" w:cstheme="minorBidi"/>
                  <w:noProof/>
                  <w:kern w:val="2"/>
                  <w:lang w:val="en-US"/>
                  <w14:ligatures w14:val="standardContextual"/>
                </w:rPr>
              </w:rPrChange>
            </w:rPr>
          </w:pPr>
          <w:del w:id="853" w:author="Nikola Karpić" w:date="2024-01-27T20:20:00Z">
            <w:r w:rsidRPr="0020112D" w:rsidDel="00B31D7F">
              <w:rPr>
                <w:rFonts w:ascii="Times New Roman" w:hAnsi="Times New Roman" w:cs="Times New Roman"/>
                <w:noProof/>
                <w:rPrChange w:id="854" w:author="Nikola Karpić" w:date="2024-02-25T23:34:00Z">
                  <w:rPr>
                    <w:rStyle w:val="Hyperlink"/>
                    <w:noProof/>
                    <w:lang w:val="sr-Cyrl-BA"/>
                  </w:rPr>
                </w:rPrChange>
              </w:rPr>
              <w:delText>2.1.1.</w:delText>
            </w:r>
            <w:r w:rsidRPr="0020112D" w:rsidDel="00B31D7F">
              <w:rPr>
                <w:rFonts w:ascii="Times New Roman" w:eastAsiaTheme="minorEastAsia" w:hAnsi="Times New Roman" w:cs="Times New Roman"/>
                <w:noProof/>
                <w:kern w:val="2"/>
                <w:lang w:val="en-US"/>
                <w14:ligatures w14:val="standardContextual"/>
                <w:rPrChange w:id="855"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856" w:author="Nikola Karpić" w:date="2024-02-25T23:34:00Z">
                  <w:rPr>
                    <w:rStyle w:val="Hyperlink"/>
                    <w:noProof/>
                    <w:lang w:val="sr-Cyrl-BA"/>
                  </w:rPr>
                </w:rPrChange>
              </w:rPr>
              <w:delText>Класификација</w:delText>
            </w:r>
            <w:r w:rsidRPr="0020112D" w:rsidDel="00B31D7F">
              <w:rPr>
                <w:rFonts w:ascii="Times New Roman" w:hAnsi="Times New Roman" w:cs="Times New Roman"/>
                <w:noProof/>
                <w:webHidden/>
                <w:rPrChange w:id="857" w:author="Nikola Karpić" w:date="2024-02-25T23:34:00Z">
                  <w:rPr>
                    <w:noProof/>
                    <w:webHidden/>
                  </w:rPr>
                </w:rPrChange>
              </w:rPr>
              <w:tab/>
            </w:r>
            <w:r w:rsidR="007502E6" w:rsidRPr="0020112D" w:rsidDel="00B31D7F">
              <w:rPr>
                <w:rFonts w:ascii="Times New Roman" w:hAnsi="Times New Roman" w:cs="Times New Roman"/>
                <w:noProof/>
                <w:webHidden/>
                <w:rPrChange w:id="858" w:author="Nikola Karpić" w:date="2024-02-25T23:34:00Z">
                  <w:rPr>
                    <w:noProof/>
                    <w:webHidden/>
                  </w:rPr>
                </w:rPrChange>
              </w:rPr>
              <w:delText>9</w:delText>
            </w:r>
          </w:del>
        </w:p>
        <w:p w14:paraId="4E5630D7" w14:textId="168DC3C2" w:rsidR="00241E79" w:rsidRPr="0020112D" w:rsidDel="00B31D7F" w:rsidRDefault="00241E79">
          <w:pPr>
            <w:pStyle w:val="TOC3"/>
            <w:tabs>
              <w:tab w:val="left" w:pos="1320"/>
              <w:tab w:val="right" w:leader="dot" w:pos="9350"/>
            </w:tabs>
            <w:rPr>
              <w:del w:id="859" w:author="Nikola Karpić" w:date="2024-01-27T20:20:00Z"/>
              <w:rFonts w:ascii="Times New Roman" w:eastAsiaTheme="minorEastAsia" w:hAnsi="Times New Roman" w:cs="Times New Roman"/>
              <w:noProof/>
              <w:kern w:val="2"/>
              <w:lang w:val="en-US"/>
              <w14:ligatures w14:val="standardContextual"/>
              <w:rPrChange w:id="860" w:author="Nikola Karpić" w:date="2024-02-25T23:34:00Z">
                <w:rPr>
                  <w:del w:id="861" w:author="Nikola Karpić" w:date="2024-01-27T20:20:00Z"/>
                  <w:rFonts w:asciiTheme="minorHAnsi" w:eastAsiaTheme="minorEastAsia" w:hAnsiTheme="minorHAnsi" w:cstheme="minorBidi"/>
                  <w:noProof/>
                  <w:kern w:val="2"/>
                  <w:lang w:val="en-US"/>
                  <w14:ligatures w14:val="standardContextual"/>
                </w:rPr>
              </w:rPrChange>
            </w:rPr>
          </w:pPr>
          <w:del w:id="862" w:author="Nikola Karpić" w:date="2024-01-27T20:20:00Z">
            <w:r w:rsidRPr="0020112D" w:rsidDel="00B31D7F">
              <w:rPr>
                <w:rFonts w:ascii="Times New Roman" w:hAnsi="Times New Roman" w:cs="Times New Roman"/>
                <w:noProof/>
                <w:rPrChange w:id="863" w:author="Nikola Karpić" w:date="2024-02-25T23:34:00Z">
                  <w:rPr>
                    <w:rStyle w:val="Hyperlink"/>
                    <w:noProof/>
                    <w:lang w:val="sr-Cyrl-BA"/>
                  </w:rPr>
                </w:rPrChange>
              </w:rPr>
              <w:delText>2.1.2.</w:delText>
            </w:r>
            <w:r w:rsidRPr="0020112D" w:rsidDel="00B31D7F">
              <w:rPr>
                <w:rFonts w:ascii="Times New Roman" w:eastAsiaTheme="minorEastAsia" w:hAnsi="Times New Roman" w:cs="Times New Roman"/>
                <w:noProof/>
                <w:kern w:val="2"/>
                <w:lang w:val="en-US"/>
                <w14:ligatures w14:val="standardContextual"/>
                <w:rPrChange w:id="864"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865" w:author="Nikola Karpić" w:date="2024-02-25T23:34:00Z">
                  <w:rPr>
                    <w:rStyle w:val="Hyperlink"/>
                    <w:noProof/>
                    <w:lang w:val="sr-Cyrl-BA"/>
                  </w:rPr>
                </w:rPrChange>
              </w:rPr>
              <w:delText>Регресија</w:delText>
            </w:r>
            <w:r w:rsidRPr="0020112D" w:rsidDel="00B31D7F">
              <w:rPr>
                <w:rFonts w:ascii="Times New Roman" w:hAnsi="Times New Roman" w:cs="Times New Roman"/>
                <w:noProof/>
                <w:webHidden/>
                <w:rPrChange w:id="866" w:author="Nikola Karpić" w:date="2024-02-25T23:34:00Z">
                  <w:rPr>
                    <w:noProof/>
                    <w:webHidden/>
                  </w:rPr>
                </w:rPrChange>
              </w:rPr>
              <w:tab/>
            </w:r>
            <w:r w:rsidR="007502E6" w:rsidRPr="0020112D" w:rsidDel="00B31D7F">
              <w:rPr>
                <w:rFonts w:ascii="Times New Roman" w:hAnsi="Times New Roman" w:cs="Times New Roman"/>
                <w:noProof/>
                <w:webHidden/>
                <w:rPrChange w:id="867" w:author="Nikola Karpić" w:date="2024-02-25T23:34:00Z">
                  <w:rPr>
                    <w:noProof/>
                    <w:webHidden/>
                  </w:rPr>
                </w:rPrChange>
              </w:rPr>
              <w:delText>10</w:delText>
            </w:r>
          </w:del>
        </w:p>
        <w:p w14:paraId="5B9C7ECC" w14:textId="031432C3" w:rsidR="00241E79" w:rsidRPr="0020112D" w:rsidDel="00B31D7F" w:rsidRDefault="00241E79">
          <w:pPr>
            <w:pStyle w:val="TOC2"/>
            <w:tabs>
              <w:tab w:val="left" w:pos="880"/>
              <w:tab w:val="right" w:leader="dot" w:pos="9350"/>
            </w:tabs>
            <w:rPr>
              <w:del w:id="868" w:author="Nikola Karpić" w:date="2024-01-27T20:20:00Z"/>
              <w:rFonts w:ascii="Times New Roman" w:eastAsiaTheme="minorEastAsia" w:hAnsi="Times New Roman" w:cs="Times New Roman"/>
              <w:noProof/>
              <w:kern w:val="2"/>
              <w:lang w:val="en-US"/>
              <w14:ligatures w14:val="standardContextual"/>
              <w:rPrChange w:id="869" w:author="Nikola Karpić" w:date="2024-02-25T23:34:00Z">
                <w:rPr>
                  <w:del w:id="870" w:author="Nikola Karpić" w:date="2024-01-27T20:20:00Z"/>
                  <w:rFonts w:asciiTheme="minorHAnsi" w:eastAsiaTheme="minorEastAsia" w:hAnsiTheme="minorHAnsi" w:cstheme="minorBidi"/>
                  <w:noProof/>
                  <w:kern w:val="2"/>
                  <w:lang w:val="en-US"/>
                  <w14:ligatures w14:val="standardContextual"/>
                </w:rPr>
              </w:rPrChange>
            </w:rPr>
          </w:pPr>
          <w:del w:id="871" w:author="Nikola Karpić" w:date="2024-01-27T20:20:00Z">
            <w:r w:rsidRPr="0020112D" w:rsidDel="00B31D7F">
              <w:rPr>
                <w:rFonts w:ascii="Times New Roman" w:hAnsi="Times New Roman" w:cs="Times New Roman"/>
                <w:noProof/>
                <w:rPrChange w:id="872" w:author="Nikola Karpić" w:date="2024-02-25T23:34:00Z">
                  <w:rPr>
                    <w:rStyle w:val="Hyperlink"/>
                    <w:rFonts w:cs="Times New Roman"/>
                    <w:noProof/>
                    <w:lang w:val="sr-Cyrl-BA"/>
                  </w:rPr>
                </w:rPrChange>
              </w:rPr>
              <w:delText>2.2.</w:delText>
            </w:r>
            <w:r w:rsidRPr="0020112D" w:rsidDel="00B31D7F">
              <w:rPr>
                <w:rFonts w:ascii="Times New Roman" w:eastAsiaTheme="minorEastAsia" w:hAnsi="Times New Roman" w:cs="Times New Roman"/>
                <w:noProof/>
                <w:kern w:val="2"/>
                <w:lang w:val="en-US"/>
                <w14:ligatures w14:val="standardContextual"/>
                <w:rPrChange w:id="873"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874" w:author="Nikola Karpić" w:date="2024-02-25T23:34:00Z">
                  <w:rPr>
                    <w:rStyle w:val="Hyperlink"/>
                    <w:rFonts w:cs="Times New Roman"/>
                    <w:noProof/>
                    <w:lang w:val="sr-Cyrl-BA"/>
                  </w:rPr>
                </w:rPrChange>
              </w:rPr>
              <w:delText>Ненадгледано учење</w:delText>
            </w:r>
            <w:r w:rsidRPr="0020112D" w:rsidDel="00B31D7F">
              <w:rPr>
                <w:rFonts w:ascii="Times New Roman" w:hAnsi="Times New Roman" w:cs="Times New Roman"/>
                <w:noProof/>
                <w:webHidden/>
                <w:rPrChange w:id="875" w:author="Nikola Karpić" w:date="2024-02-25T23:34:00Z">
                  <w:rPr>
                    <w:noProof/>
                    <w:webHidden/>
                  </w:rPr>
                </w:rPrChange>
              </w:rPr>
              <w:tab/>
            </w:r>
            <w:r w:rsidR="007502E6" w:rsidRPr="0020112D" w:rsidDel="00B31D7F">
              <w:rPr>
                <w:rFonts w:ascii="Times New Roman" w:hAnsi="Times New Roman" w:cs="Times New Roman"/>
                <w:noProof/>
                <w:webHidden/>
                <w:rPrChange w:id="876" w:author="Nikola Karpić" w:date="2024-02-25T23:34:00Z">
                  <w:rPr>
                    <w:noProof/>
                    <w:webHidden/>
                  </w:rPr>
                </w:rPrChange>
              </w:rPr>
              <w:delText>11</w:delText>
            </w:r>
          </w:del>
        </w:p>
        <w:p w14:paraId="1DB93805" w14:textId="2B32D6A8" w:rsidR="00241E79" w:rsidRPr="0020112D" w:rsidDel="00B31D7F" w:rsidRDefault="00241E79">
          <w:pPr>
            <w:pStyle w:val="TOC3"/>
            <w:tabs>
              <w:tab w:val="left" w:pos="1320"/>
              <w:tab w:val="right" w:leader="dot" w:pos="9350"/>
            </w:tabs>
            <w:rPr>
              <w:del w:id="877" w:author="Nikola Karpić" w:date="2024-01-27T20:20:00Z"/>
              <w:rFonts w:ascii="Times New Roman" w:eastAsiaTheme="minorEastAsia" w:hAnsi="Times New Roman" w:cs="Times New Roman"/>
              <w:noProof/>
              <w:kern w:val="2"/>
              <w:lang w:val="en-US"/>
              <w14:ligatures w14:val="standardContextual"/>
              <w:rPrChange w:id="878" w:author="Nikola Karpić" w:date="2024-02-25T23:34:00Z">
                <w:rPr>
                  <w:del w:id="879" w:author="Nikola Karpić" w:date="2024-01-27T20:20:00Z"/>
                  <w:rFonts w:asciiTheme="minorHAnsi" w:eastAsiaTheme="minorEastAsia" w:hAnsiTheme="minorHAnsi" w:cstheme="minorBidi"/>
                  <w:noProof/>
                  <w:kern w:val="2"/>
                  <w:lang w:val="en-US"/>
                  <w14:ligatures w14:val="standardContextual"/>
                </w:rPr>
              </w:rPrChange>
            </w:rPr>
          </w:pPr>
          <w:del w:id="880" w:author="Nikola Karpić" w:date="2024-01-27T20:20:00Z">
            <w:r w:rsidRPr="0020112D" w:rsidDel="00B31D7F">
              <w:rPr>
                <w:rFonts w:ascii="Times New Roman" w:hAnsi="Times New Roman" w:cs="Times New Roman"/>
                <w:noProof/>
                <w:rPrChange w:id="881" w:author="Nikola Karpić" w:date="2024-02-25T23:34:00Z">
                  <w:rPr>
                    <w:rStyle w:val="Hyperlink"/>
                    <w:noProof/>
                    <w:lang w:val="sr-Cyrl-BA"/>
                  </w:rPr>
                </w:rPrChange>
              </w:rPr>
              <w:delText>2.2.1.</w:delText>
            </w:r>
            <w:r w:rsidRPr="0020112D" w:rsidDel="00B31D7F">
              <w:rPr>
                <w:rFonts w:ascii="Times New Roman" w:eastAsiaTheme="minorEastAsia" w:hAnsi="Times New Roman" w:cs="Times New Roman"/>
                <w:noProof/>
                <w:kern w:val="2"/>
                <w:lang w:val="en-US"/>
                <w14:ligatures w14:val="standardContextual"/>
                <w:rPrChange w:id="882"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883" w:author="Nikola Karpić" w:date="2024-02-25T23:34:00Z">
                  <w:rPr>
                    <w:rStyle w:val="Hyperlink"/>
                    <w:noProof/>
                    <w:lang w:val="sr-Cyrl-BA"/>
                  </w:rPr>
                </w:rPrChange>
              </w:rPr>
              <w:delText>Груписање</w:delText>
            </w:r>
            <w:r w:rsidRPr="0020112D" w:rsidDel="00B31D7F">
              <w:rPr>
                <w:rFonts w:ascii="Times New Roman" w:hAnsi="Times New Roman" w:cs="Times New Roman"/>
                <w:noProof/>
                <w:webHidden/>
                <w:rPrChange w:id="884" w:author="Nikola Karpić" w:date="2024-02-25T23:34:00Z">
                  <w:rPr>
                    <w:noProof/>
                    <w:webHidden/>
                  </w:rPr>
                </w:rPrChange>
              </w:rPr>
              <w:tab/>
            </w:r>
            <w:r w:rsidR="007502E6" w:rsidRPr="0020112D" w:rsidDel="00B31D7F">
              <w:rPr>
                <w:rFonts w:ascii="Times New Roman" w:hAnsi="Times New Roman" w:cs="Times New Roman"/>
                <w:noProof/>
                <w:webHidden/>
                <w:rPrChange w:id="885" w:author="Nikola Karpić" w:date="2024-02-25T23:34:00Z">
                  <w:rPr>
                    <w:noProof/>
                    <w:webHidden/>
                  </w:rPr>
                </w:rPrChange>
              </w:rPr>
              <w:delText>13</w:delText>
            </w:r>
          </w:del>
        </w:p>
        <w:p w14:paraId="65A6DE79" w14:textId="30E29ECB" w:rsidR="00241E79" w:rsidRPr="0020112D" w:rsidDel="00B31D7F" w:rsidRDefault="00241E79">
          <w:pPr>
            <w:pStyle w:val="TOC3"/>
            <w:tabs>
              <w:tab w:val="left" w:pos="1320"/>
              <w:tab w:val="right" w:leader="dot" w:pos="9350"/>
            </w:tabs>
            <w:rPr>
              <w:del w:id="886" w:author="Nikola Karpić" w:date="2024-01-27T20:20:00Z"/>
              <w:rFonts w:ascii="Times New Roman" w:eastAsiaTheme="minorEastAsia" w:hAnsi="Times New Roman" w:cs="Times New Roman"/>
              <w:noProof/>
              <w:kern w:val="2"/>
              <w:lang w:val="en-US"/>
              <w14:ligatures w14:val="standardContextual"/>
              <w:rPrChange w:id="887" w:author="Nikola Karpić" w:date="2024-02-25T23:34:00Z">
                <w:rPr>
                  <w:del w:id="888" w:author="Nikola Karpić" w:date="2024-01-27T20:20:00Z"/>
                  <w:rFonts w:asciiTheme="minorHAnsi" w:eastAsiaTheme="minorEastAsia" w:hAnsiTheme="minorHAnsi" w:cstheme="minorBidi"/>
                  <w:noProof/>
                  <w:kern w:val="2"/>
                  <w:lang w:val="en-US"/>
                  <w14:ligatures w14:val="standardContextual"/>
                </w:rPr>
              </w:rPrChange>
            </w:rPr>
          </w:pPr>
          <w:del w:id="889" w:author="Nikola Karpić" w:date="2024-01-27T20:20:00Z">
            <w:r w:rsidRPr="0020112D" w:rsidDel="00B31D7F">
              <w:rPr>
                <w:rFonts w:ascii="Times New Roman" w:hAnsi="Times New Roman" w:cs="Times New Roman"/>
                <w:noProof/>
                <w:rPrChange w:id="890" w:author="Nikola Karpić" w:date="2024-02-25T23:34:00Z">
                  <w:rPr>
                    <w:rStyle w:val="Hyperlink"/>
                    <w:noProof/>
                    <w:lang w:val="sr-Cyrl-BA"/>
                  </w:rPr>
                </w:rPrChange>
              </w:rPr>
              <w:delText>2.2.2.</w:delText>
            </w:r>
            <w:r w:rsidRPr="0020112D" w:rsidDel="00B31D7F">
              <w:rPr>
                <w:rFonts w:ascii="Times New Roman" w:eastAsiaTheme="minorEastAsia" w:hAnsi="Times New Roman" w:cs="Times New Roman"/>
                <w:noProof/>
                <w:kern w:val="2"/>
                <w:lang w:val="en-US"/>
                <w14:ligatures w14:val="standardContextual"/>
                <w:rPrChange w:id="891"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892" w:author="Nikola Karpić" w:date="2024-02-25T23:34:00Z">
                  <w:rPr>
                    <w:rStyle w:val="Hyperlink"/>
                    <w:noProof/>
                    <w:lang w:val="sr-Cyrl-BA"/>
                  </w:rPr>
                </w:rPrChange>
              </w:rPr>
              <w:delText>Смањење димензионалности</w:delText>
            </w:r>
            <w:r w:rsidRPr="0020112D" w:rsidDel="00B31D7F">
              <w:rPr>
                <w:rFonts w:ascii="Times New Roman" w:hAnsi="Times New Roman" w:cs="Times New Roman"/>
                <w:noProof/>
                <w:webHidden/>
                <w:rPrChange w:id="893" w:author="Nikola Karpić" w:date="2024-02-25T23:34:00Z">
                  <w:rPr>
                    <w:noProof/>
                    <w:webHidden/>
                  </w:rPr>
                </w:rPrChange>
              </w:rPr>
              <w:tab/>
            </w:r>
            <w:r w:rsidR="007502E6" w:rsidRPr="0020112D" w:rsidDel="00B31D7F">
              <w:rPr>
                <w:rFonts w:ascii="Times New Roman" w:hAnsi="Times New Roman" w:cs="Times New Roman"/>
                <w:noProof/>
                <w:webHidden/>
                <w:rPrChange w:id="894" w:author="Nikola Karpić" w:date="2024-02-25T23:34:00Z">
                  <w:rPr>
                    <w:noProof/>
                    <w:webHidden/>
                  </w:rPr>
                </w:rPrChange>
              </w:rPr>
              <w:delText>14</w:delText>
            </w:r>
          </w:del>
        </w:p>
        <w:p w14:paraId="4DB1ACCF" w14:textId="7456CDCC" w:rsidR="00241E79" w:rsidRPr="0020112D" w:rsidDel="00B31D7F" w:rsidRDefault="00241E79">
          <w:pPr>
            <w:pStyle w:val="TOC3"/>
            <w:tabs>
              <w:tab w:val="left" w:pos="1320"/>
              <w:tab w:val="right" w:leader="dot" w:pos="9350"/>
            </w:tabs>
            <w:rPr>
              <w:del w:id="895" w:author="Nikola Karpić" w:date="2024-01-27T20:20:00Z"/>
              <w:rFonts w:ascii="Times New Roman" w:eastAsiaTheme="minorEastAsia" w:hAnsi="Times New Roman" w:cs="Times New Roman"/>
              <w:noProof/>
              <w:kern w:val="2"/>
              <w:lang w:val="en-US"/>
              <w14:ligatures w14:val="standardContextual"/>
              <w:rPrChange w:id="896" w:author="Nikola Karpić" w:date="2024-02-25T23:34:00Z">
                <w:rPr>
                  <w:del w:id="897" w:author="Nikola Karpić" w:date="2024-01-27T20:20:00Z"/>
                  <w:rFonts w:asciiTheme="minorHAnsi" w:eastAsiaTheme="minorEastAsia" w:hAnsiTheme="minorHAnsi" w:cstheme="minorBidi"/>
                  <w:noProof/>
                  <w:kern w:val="2"/>
                  <w:lang w:val="en-US"/>
                  <w14:ligatures w14:val="standardContextual"/>
                </w:rPr>
              </w:rPrChange>
            </w:rPr>
          </w:pPr>
          <w:del w:id="898" w:author="Nikola Karpić" w:date="2024-01-27T20:20:00Z">
            <w:r w:rsidRPr="0020112D" w:rsidDel="00B31D7F">
              <w:rPr>
                <w:rFonts w:ascii="Times New Roman" w:hAnsi="Times New Roman" w:cs="Times New Roman"/>
                <w:noProof/>
                <w:rPrChange w:id="899" w:author="Nikola Karpić" w:date="2024-02-25T23:34:00Z">
                  <w:rPr>
                    <w:rStyle w:val="Hyperlink"/>
                    <w:noProof/>
                    <w:lang w:val="sr-Cyrl-BA"/>
                  </w:rPr>
                </w:rPrChange>
              </w:rPr>
              <w:delText>2.2.3.</w:delText>
            </w:r>
            <w:r w:rsidRPr="0020112D" w:rsidDel="00B31D7F">
              <w:rPr>
                <w:rFonts w:ascii="Times New Roman" w:eastAsiaTheme="minorEastAsia" w:hAnsi="Times New Roman" w:cs="Times New Roman"/>
                <w:noProof/>
                <w:kern w:val="2"/>
                <w:lang w:val="en-US"/>
                <w14:ligatures w14:val="standardContextual"/>
                <w:rPrChange w:id="900"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901" w:author="Nikola Karpić" w:date="2024-02-25T23:34:00Z">
                  <w:rPr>
                    <w:rStyle w:val="Hyperlink"/>
                    <w:noProof/>
                    <w:lang w:val="sr-Cyrl-BA"/>
                  </w:rPr>
                </w:rPrChange>
              </w:rPr>
              <w:delText>Учење уз подстицај</w:delText>
            </w:r>
            <w:r w:rsidRPr="0020112D" w:rsidDel="00B31D7F">
              <w:rPr>
                <w:rFonts w:ascii="Times New Roman" w:hAnsi="Times New Roman" w:cs="Times New Roman"/>
                <w:noProof/>
                <w:webHidden/>
                <w:rPrChange w:id="902" w:author="Nikola Karpić" w:date="2024-02-25T23:34:00Z">
                  <w:rPr>
                    <w:noProof/>
                    <w:webHidden/>
                  </w:rPr>
                </w:rPrChange>
              </w:rPr>
              <w:tab/>
            </w:r>
            <w:r w:rsidR="007502E6" w:rsidRPr="0020112D" w:rsidDel="00B31D7F">
              <w:rPr>
                <w:rFonts w:ascii="Times New Roman" w:hAnsi="Times New Roman" w:cs="Times New Roman"/>
                <w:noProof/>
                <w:webHidden/>
                <w:rPrChange w:id="903" w:author="Nikola Karpić" w:date="2024-02-25T23:34:00Z">
                  <w:rPr>
                    <w:noProof/>
                    <w:webHidden/>
                  </w:rPr>
                </w:rPrChange>
              </w:rPr>
              <w:delText>14</w:delText>
            </w:r>
          </w:del>
        </w:p>
        <w:p w14:paraId="343F6DC5" w14:textId="39E277E9" w:rsidR="00241E79" w:rsidRPr="0020112D" w:rsidDel="00B31D7F" w:rsidRDefault="00241E79">
          <w:pPr>
            <w:pStyle w:val="TOC1"/>
            <w:rPr>
              <w:del w:id="904" w:author="Nikola Karpić" w:date="2024-01-27T20:20:00Z"/>
              <w:rFonts w:ascii="Times New Roman" w:eastAsiaTheme="minorEastAsia" w:hAnsi="Times New Roman" w:cs="Times New Roman"/>
              <w:noProof/>
              <w:kern w:val="2"/>
              <w:lang w:val="en-US"/>
              <w14:ligatures w14:val="standardContextual"/>
              <w:rPrChange w:id="905" w:author="Nikola Karpić" w:date="2024-02-25T23:34:00Z">
                <w:rPr>
                  <w:del w:id="906" w:author="Nikola Karpić" w:date="2024-01-27T20:20:00Z"/>
                  <w:rFonts w:asciiTheme="minorHAnsi" w:eastAsiaTheme="minorEastAsia" w:hAnsiTheme="minorHAnsi" w:cstheme="minorBidi"/>
                  <w:noProof/>
                  <w:kern w:val="2"/>
                  <w:lang w:val="en-US"/>
                  <w14:ligatures w14:val="standardContextual"/>
                </w:rPr>
              </w:rPrChange>
            </w:rPr>
          </w:pPr>
          <w:del w:id="907" w:author="Nikola Karpić" w:date="2024-01-27T20:20:00Z">
            <w:r w:rsidRPr="0020112D" w:rsidDel="00B31D7F">
              <w:rPr>
                <w:rFonts w:ascii="Times New Roman" w:hAnsi="Times New Roman" w:cs="Times New Roman"/>
                <w:noProof/>
                <w:rPrChange w:id="908" w:author="Nikola Karpić" w:date="2024-02-25T23:34:00Z">
                  <w:rPr>
                    <w:rStyle w:val="Hyperlink"/>
                    <w:rFonts w:cs="Times New Roman"/>
                    <w:noProof/>
                    <w:lang w:val="sr-Cyrl-BA"/>
                  </w:rPr>
                </w:rPrChange>
              </w:rPr>
              <w:delText>3.</w:delText>
            </w:r>
            <w:r w:rsidRPr="0020112D" w:rsidDel="00B31D7F">
              <w:rPr>
                <w:rFonts w:ascii="Times New Roman" w:eastAsiaTheme="minorEastAsia" w:hAnsi="Times New Roman" w:cs="Times New Roman"/>
                <w:noProof/>
                <w:kern w:val="2"/>
                <w:lang w:val="en-US"/>
                <w14:ligatures w14:val="standardContextual"/>
                <w:rPrChange w:id="909"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910" w:author="Nikola Karpić" w:date="2024-02-25T23:34:00Z">
                  <w:rPr>
                    <w:rStyle w:val="Hyperlink"/>
                    <w:rFonts w:cs="Times New Roman"/>
                    <w:noProof/>
                    <w:lang w:val="sr-Cyrl-BA"/>
                  </w:rPr>
                </w:rPrChange>
              </w:rPr>
              <w:delText>Процес машинског учења</w:delText>
            </w:r>
            <w:r w:rsidRPr="0020112D" w:rsidDel="00B31D7F">
              <w:rPr>
                <w:rFonts w:ascii="Times New Roman" w:hAnsi="Times New Roman" w:cs="Times New Roman"/>
                <w:noProof/>
                <w:webHidden/>
                <w:rPrChange w:id="911" w:author="Nikola Karpić" w:date="2024-02-25T23:34:00Z">
                  <w:rPr>
                    <w:noProof/>
                    <w:webHidden/>
                  </w:rPr>
                </w:rPrChange>
              </w:rPr>
              <w:tab/>
            </w:r>
            <w:r w:rsidR="007502E6" w:rsidRPr="0020112D" w:rsidDel="00B31D7F">
              <w:rPr>
                <w:rFonts w:ascii="Times New Roman" w:hAnsi="Times New Roman" w:cs="Times New Roman"/>
                <w:noProof/>
                <w:webHidden/>
                <w:rPrChange w:id="912" w:author="Nikola Karpić" w:date="2024-02-25T23:34:00Z">
                  <w:rPr>
                    <w:noProof/>
                    <w:webHidden/>
                  </w:rPr>
                </w:rPrChange>
              </w:rPr>
              <w:delText>17</w:delText>
            </w:r>
          </w:del>
        </w:p>
        <w:p w14:paraId="0062FFFA" w14:textId="7BA76A65" w:rsidR="00241E79" w:rsidRPr="0020112D" w:rsidDel="00B31D7F" w:rsidRDefault="00241E79">
          <w:pPr>
            <w:pStyle w:val="TOC2"/>
            <w:tabs>
              <w:tab w:val="left" w:pos="880"/>
              <w:tab w:val="right" w:leader="dot" w:pos="9350"/>
            </w:tabs>
            <w:rPr>
              <w:del w:id="913" w:author="Nikola Karpić" w:date="2024-01-27T20:20:00Z"/>
              <w:rFonts w:ascii="Times New Roman" w:eastAsiaTheme="minorEastAsia" w:hAnsi="Times New Roman" w:cs="Times New Roman"/>
              <w:noProof/>
              <w:kern w:val="2"/>
              <w:lang w:val="en-US"/>
              <w14:ligatures w14:val="standardContextual"/>
              <w:rPrChange w:id="914" w:author="Nikola Karpić" w:date="2024-02-25T23:34:00Z">
                <w:rPr>
                  <w:del w:id="915" w:author="Nikola Karpić" w:date="2024-01-27T20:20:00Z"/>
                  <w:rFonts w:asciiTheme="minorHAnsi" w:eastAsiaTheme="minorEastAsia" w:hAnsiTheme="minorHAnsi" w:cstheme="minorBidi"/>
                  <w:noProof/>
                  <w:kern w:val="2"/>
                  <w:lang w:val="en-US"/>
                  <w14:ligatures w14:val="standardContextual"/>
                </w:rPr>
              </w:rPrChange>
            </w:rPr>
          </w:pPr>
          <w:del w:id="916" w:author="Nikola Karpić" w:date="2024-01-27T20:20:00Z">
            <w:r w:rsidRPr="0020112D" w:rsidDel="00B31D7F">
              <w:rPr>
                <w:rFonts w:ascii="Times New Roman" w:hAnsi="Times New Roman" w:cs="Times New Roman"/>
                <w:noProof/>
                <w:rPrChange w:id="917" w:author="Nikola Karpić" w:date="2024-02-25T23:34:00Z">
                  <w:rPr>
                    <w:rStyle w:val="Hyperlink"/>
                    <w:rFonts w:cs="Times New Roman"/>
                    <w:noProof/>
                    <w:lang w:val="sr-Cyrl-BA"/>
                  </w:rPr>
                </w:rPrChange>
              </w:rPr>
              <w:delText>3.1.</w:delText>
            </w:r>
            <w:r w:rsidRPr="0020112D" w:rsidDel="00B31D7F">
              <w:rPr>
                <w:rFonts w:ascii="Times New Roman" w:eastAsiaTheme="minorEastAsia" w:hAnsi="Times New Roman" w:cs="Times New Roman"/>
                <w:noProof/>
                <w:kern w:val="2"/>
                <w:lang w:val="en-US"/>
                <w14:ligatures w14:val="standardContextual"/>
                <w:rPrChange w:id="918"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919" w:author="Nikola Karpić" w:date="2024-02-25T23:34:00Z">
                  <w:rPr>
                    <w:rStyle w:val="Hyperlink"/>
                    <w:rFonts w:cs="Times New Roman"/>
                    <w:noProof/>
                    <w:lang w:val="sr-Cyrl-BA"/>
                  </w:rPr>
                </w:rPrChange>
              </w:rPr>
              <w:delText>Дефинисање проблема</w:delText>
            </w:r>
            <w:r w:rsidRPr="0020112D" w:rsidDel="00B31D7F">
              <w:rPr>
                <w:rFonts w:ascii="Times New Roman" w:hAnsi="Times New Roman" w:cs="Times New Roman"/>
                <w:noProof/>
                <w:webHidden/>
                <w:rPrChange w:id="920" w:author="Nikola Karpić" w:date="2024-02-25T23:34:00Z">
                  <w:rPr>
                    <w:noProof/>
                    <w:webHidden/>
                  </w:rPr>
                </w:rPrChange>
              </w:rPr>
              <w:tab/>
            </w:r>
            <w:r w:rsidR="007502E6" w:rsidRPr="0020112D" w:rsidDel="00B31D7F">
              <w:rPr>
                <w:rFonts w:ascii="Times New Roman" w:hAnsi="Times New Roman" w:cs="Times New Roman"/>
                <w:noProof/>
                <w:webHidden/>
                <w:rPrChange w:id="921" w:author="Nikola Karpić" w:date="2024-02-25T23:34:00Z">
                  <w:rPr>
                    <w:noProof/>
                    <w:webHidden/>
                  </w:rPr>
                </w:rPrChange>
              </w:rPr>
              <w:delText>17</w:delText>
            </w:r>
          </w:del>
        </w:p>
        <w:p w14:paraId="7102D263" w14:textId="36BEDC5C" w:rsidR="00241E79" w:rsidRPr="0020112D" w:rsidDel="00B31D7F" w:rsidRDefault="00241E79">
          <w:pPr>
            <w:pStyle w:val="TOC2"/>
            <w:tabs>
              <w:tab w:val="left" w:pos="880"/>
              <w:tab w:val="right" w:leader="dot" w:pos="9350"/>
            </w:tabs>
            <w:rPr>
              <w:del w:id="922" w:author="Nikola Karpić" w:date="2024-01-27T20:20:00Z"/>
              <w:rFonts w:ascii="Times New Roman" w:eastAsiaTheme="minorEastAsia" w:hAnsi="Times New Roman" w:cs="Times New Roman"/>
              <w:noProof/>
              <w:kern w:val="2"/>
              <w:lang w:val="en-US"/>
              <w14:ligatures w14:val="standardContextual"/>
              <w:rPrChange w:id="923" w:author="Nikola Karpić" w:date="2024-02-25T23:34:00Z">
                <w:rPr>
                  <w:del w:id="924" w:author="Nikola Karpić" w:date="2024-01-27T20:20:00Z"/>
                  <w:rFonts w:asciiTheme="minorHAnsi" w:eastAsiaTheme="minorEastAsia" w:hAnsiTheme="minorHAnsi" w:cstheme="minorBidi"/>
                  <w:noProof/>
                  <w:kern w:val="2"/>
                  <w:lang w:val="en-US"/>
                  <w14:ligatures w14:val="standardContextual"/>
                </w:rPr>
              </w:rPrChange>
            </w:rPr>
          </w:pPr>
          <w:del w:id="925" w:author="Nikola Karpić" w:date="2024-01-27T20:20:00Z">
            <w:r w:rsidRPr="0020112D" w:rsidDel="00B31D7F">
              <w:rPr>
                <w:rFonts w:ascii="Times New Roman" w:hAnsi="Times New Roman" w:cs="Times New Roman"/>
                <w:noProof/>
                <w:rPrChange w:id="926" w:author="Nikola Karpić" w:date="2024-02-25T23:34:00Z">
                  <w:rPr>
                    <w:rStyle w:val="Hyperlink"/>
                    <w:rFonts w:cs="Times New Roman"/>
                    <w:noProof/>
                    <w:lang w:val="sr-Cyrl-BA"/>
                  </w:rPr>
                </w:rPrChange>
              </w:rPr>
              <w:delText>3.2.</w:delText>
            </w:r>
            <w:r w:rsidRPr="0020112D" w:rsidDel="00B31D7F">
              <w:rPr>
                <w:rFonts w:ascii="Times New Roman" w:eastAsiaTheme="minorEastAsia" w:hAnsi="Times New Roman" w:cs="Times New Roman"/>
                <w:noProof/>
                <w:kern w:val="2"/>
                <w:lang w:val="en-US"/>
                <w14:ligatures w14:val="standardContextual"/>
                <w:rPrChange w:id="927"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928" w:author="Nikola Karpić" w:date="2024-02-25T23:34:00Z">
                  <w:rPr>
                    <w:rStyle w:val="Hyperlink"/>
                    <w:rFonts w:cs="Times New Roman"/>
                    <w:noProof/>
                    <w:lang w:val="sr-Cyrl-BA"/>
                  </w:rPr>
                </w:rPrChange>
              </w:rPr>
              <w:delText>Прикупљање података</w:delText>
            </w:r>
            <w:r w:rsidRPr="0020112D" w:rsidDel="00B31D7F">
              <w:rPr>
                <w:rFonts w:ascii="Times New Roman" w:hAnsi="Times New Roman" w:cs="Times New Roman"/>
                <w:noProof/>
                <w:webHidden/>
                <w:rPrChange w:id="929" w:author="Nikola Karpić" w:date="2024-02-25T23:34:00Z">
                  <w:rPr>
                    <w:noProof/>
                    <w:webHidden/>
                  </w:rPr>
                </w:rPrChange>
              </w:rPr>
              <w:tab/>
            </w:r>
            <w:r w:rsidR="007502E6" w:rsidRPr="0020112D" w:rsidDel="00B31D7F">
              <w:rPr>
                <w:rFonts w:ascii="Times New Roman" w:hAnsi="Times New Roman" w:cs="Times New Roman"/>
                <w:noProof/>
                <w:webHidden/>
                <w:rPrChange w:id="930" w:author="Nikola Karpić" w:date="2024-02-25T23:34:00Z">
                  <w:rPr>
                    <w:noProof/>
                    <w:webHidden/>
                  </w:rPr>
                </w:rPrChange>
              </w:rPr>
              <w:delText>18</w:delText>
            </w:r>
          </w:del>
        </w:p>
        <w:p w14:paraId="144E257E" w14:textId="53329659" w:rsidR="00241E79" w:rsidRPr="0020112D" w:rsidDel="00B31D7F" w:rsidRDefault="00241E79">
          <w:pPr>
            <w:pStyle w:val="TOC2"/>
            <w:tabs>
              <w:tab w:val="left" w:pos="880"/>
              <w:tab w:val="right" w:leader="dot" w:pos="9350"/>
            </w:tabs>
            <w:rPr>
              <w:del w:id="931" w:author="Nikola Karpić" w:date="2024-01-27T20:20:00Z"/>
              <w:rFonts w:ascii="Times New Roman" w:eastAsiaTheme="minorEastAsia" w:hAnsi="Times New Roman" w:cs="Times New Roman"/>
              <w:noProof/>
              <w:kern w:val="2"/>
              <w:lang w:val="en-US"/>
              <w14:ligatures w14:val="standardContextual"/>
              <w:rPrChange w:id="932" w:author="Nikola Karpić" w:date="2024-02-25T23:34:00Z">
                <w:rPr>
                  <w:del w:id="933" w:author="Nikola Karpić" w:date="2024-01-27T20:20:00Z"/>
                  <w:rFonts w:asciiTheme="minorHAnsi" w:eastAsiaTheme="minorEastAsia" w:hAnsiTheme="minorHAnsi" w:cstheme="minorBidi"/>
                  <w:noProof/>
                  <w:kern w:val="2"/>
                  <w:lang w:val="en-US"/>
                  <w14:ligatures w14:val="standardContextual"/>
                </w:rPr>
              </w:rPrChange>
            </w:rPr>
          </w:pPr>
          <w:del w:id="934" w:author="Nikola Karpić" w:date="2024-01-27T20:20:00Z">
            <w:r w:rsidRPr="0020112D" w:rsidDel="00B31D7F">
              <w:rPr>
                <w:rFonts w:ascii="Times New Roman" w:hAnsi="Times New Roman" w:cs="Times New Roman"/>
                <w:noProof/>
                <w:rPrChange w:id="935" w:author="Nikola Karpić" w:date="2024-02-25T23:34:00Z">
                  <w:rPr>
                    <w:rStyle w:val="Hyperlink"/>
                    <w:rFonts w:cs="Times New Roman"/>
                    <w:noProof/>
                    <w:lang w:val="sr-Cyrl-BA"/>
                  </w:rPr>
                </w:rPrChange>
              </w:rPr>
              <w:delText>3.3.</w:delText>
            </w:r>
            <w:r w:rsidRPr="0020112D" w:rsidDel="00B31D7F">
              <w:rPr>
                <w:rFonts w:ascii="Times New Roman" w:eastAsiaTheme="minorEastAsia" w:hAnsi="Times New Roman" w:cs="Times New Roman"/>
                <w:noProof/>
                <w:kern w:val="2"/>
                <w:lang w:val="en-US"/>
                <w14:ligatures w14:val="standardContextual"/>
                <w:rPrChange w:id="936"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937" w:author="Nikola Karpić" w:date="2024-02-25T23:34:00Z">
                  <w:rPr>
                    <w:rStyle w:val="Hyperlink"/>
                    <w:rFonts w:cs="Times New Roman"/>
                    <w:noProof/>
                    <w:lang w:val="sr-Cyrl-BA"/>
                  </w:rPr>
                </w:rPrChange>
              </w:rPr>
              <w:delText>Припрема података</w:delText>
            </w:r>
            <w:r w:rsidRPr="0020112D" w:rsidDel="00B31D7F">
              <w:rPr>
                <w:rFonts w:ascii="Times New Roman" w:hAnsi="Times New Roman" w:cs="Times New Roman"/>
                <w:noProof/>
                <w:webHidden/>
                <w:rPrChange w:id="938" w:author="Nikola Karpić" w:date="2024-02-25T23:34:00Z">
                  <w:rPr>
                    <w:noProof/>
                    <w:webHidden/>
                  </w:rPr>
                </w:rPrChange>
              </w:rPr>
              <w:tab/>
            </w:r>
            <w:r w:rsidR="007502E6" w:rsidRPr="0020112D" w:rsidDel="00B31D7F">
              <w:rPr>
                <w:rFonts w:ascii="Times New Roman" w:hAnsi="Times New Roman" w:cs="Times New Roman"/>
                <w:noProof/>
                <w:webHidden/>
                <w:rPrChange w:id="939" w:author="Nikola Karpić" w:date="2024-02-25T23:34:00Z">
                  <w:rPr>
                    <w:noProof/>
                    <w:webHidden/>
                  </w:rPr>
                </w:rPrChange>
              </w:rPr>
              <w:delText>18</w:delText>
            </w:r>
          </w:del>
        </w:p>
        <w:p w14:paraId="15010880" w14:textId="444FBAD3" w:rsidR="00241E79" w:rsidRPr="0020112D" w:rsidDel="00B31D7F" w:rsidRDefault="00241E79">
          <w:pPr>
            <w:pStyle w:val="TOC2"/>
            <w:tabs>
              <w:tab w:val="left" w:pos="880"/>
              <w:tab w:val="right" w:leader="dot" w:pos="9350"/>
            </w:tabs>
            <w:rPr>
              <w:del w:id="940" w:author="Nikola Karpić" w:date="2024-01-27T20:20:00Z"/>
              <w:rFonts w:ascii="Times New Roman" w:eastAsiaTheme="minorEastAsia" w:hAnsi="Times New Roman" w:cs="Times New Roman"/>
              <w:noProof/>
              <w:kern w:val="2"/>
              <w:lang w:val="en-US"/>
              <w14:ligatures w14:val="standardContextual"/>
              <w:rPrChange w:id="941" w:author="Nikola Karpić" w:date="2024-02-25T23:34:00Z">
                <w:rPr>
                  <w:del w:id="942" w:author="Nikola Karpić" w:date="2024-01-27T20:20:00Z"/>
                  <w:rFonts w:asciiTheme="minorHAnsi" w:eastAsiaTheme="minorEastAsia" w:hAnsiTheme="minorHAnsi" w:cstheme="minorBidi"/>
                  <w:noProof/>
                  <w:kern w:val="2"/>
                  <w:lang w:val="en-US"/>
                  <w14:ligatures w14:val="standardContextual"/>
                </w:rPr>
              </w:rPrChange>
            </w:rPr>
          </w:pPr>
          <w:del w:id="943" w:author="Nikola Karpić" w:date="2024-01-27T20:20:00Z">
            <w:r w:rsidRPr="0020112D" w:rsidDel="00B31D7F">
              <w:rPr>
                <w:rFonts w:ascii="Times New Roman" w:hAnsi="Times New Roman" w:cs="Times New Roman"/>
                <w:noProof/>
                <w:rPrChange w:id="944" w:author="Nikola Karpić" w:date="2024-02-25T23:34:00Z">
                  <w:rPr>
                    <w:rStyle w:val="Hyperlink"/>
                    <w:rFonts w:cs="Times New Roman"/>
                    <w:noProof/>
                    <w:lang w:val="sr-Cyrl-BA"/>
                  </w:rPr>
                </w:rPrChange>
              </w:rPr>
              <w:delText>3.4.</w:delText>
            </w:r>
            <w:r w:rsidRPr="0020112D" w:rsidDel="00B31D7F">
              <w:rPr>
                <w:rFonts w:ascii="Times New Roman" w:eastAsiaTheme="minorEastAsia" w:hAnsi="Times New Roman" w:cs="Times New Roman"/>
                <w:noProof/>
                <w:kern w:val="2"/>
                <w:lang w:val="en-US"/>
                <w14:ligatures w14:val="standardContextual"/>
                <w:rPrChange w:id="945"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946" w:author="Nikola Karpić" w:date="2024-02-25T23:34:00Z">
                  <w:rPr>
                    <w:rStyle w:val="Hyperlink"/>
                    <w:rFonts w:cs="Times New Roman"/>
                    <w:noProof/>
                    <w:lang w:val="sr-Cyrl-BA"/>
                  </w:rPr>
                </w:rPrChange>
              </w:rPr>
              <w:delText>Избор модела</w:delText>
            </w:r>
            <w:r w:rsidRPr="0020112D" w:rsidDel="00B31D7F">
              <w:rPr>
                <w:rFonts w:ascii="Times New Roman" w:hAnsi="Times New Roman" w:cs="Times New Roman"/>
                <w:noProof/>
                <w:webHidden/>
                <w:rPrChange w:id="947" w:author="Nikola Karpić" w:date="2024-02-25T23:34:00Z">
                  <w:rPr>
                    <w:noProof/>
                    <w:webHidden/>
                  </w:rPr>
                </w:rPrChange>
              </w:rPr>
              <w:tab/>
            </w:r>
            <w:r w:rsidR="007502E6" w:rsidRPr="0020112D" w:rsidDel="00B31D7F">
              <w:rPr>
                <w:rFonts w:ascii="Times New Roman" w:hAnsi="Times New Roman" w:cs="Times New Roman"/>
                <w:noProof/>
                <w:webHidden/>
                <w:rPrChange w:id="948" w:author="Nikola Karpić" w:date="2024-02-25T23:34:00Z">
                  <w:rPr>
                    <w:noProof/>
                    <w:webHidden/>
                  </w:rPr>
                </w:rPrChange>
              </w:rPr>
              <w:delText>19</w:delText>
            </w:r>
          </w:del>
        </w:p>
        <w:p w14:paraId="63AFD30A" w14:textId="61233860" w:rsidR="00241E79" w:rsidRPr="0020112D" w:rsidDel="00B31D7F" w:rsidRDefault="00241E79">
          <w:pPr>
            <w:pStyle w:val="TOC2"/>
            <w:tabs>
              <w:tab w:val="left" w:pos="880"/>
              <w:tab w:val="right" w:leader="dot" w:pos="9350"/>
            </w:tabs>
            <w:rPr>
              <w:del w:id="949" w:author="Nikola Karpić" w:date="2024-01-27T20:20:00Z"/>
              <w:rFonts w:ascii="Times New Roman" w:eastAsiaTheme="minorEastAsia" w:hAnsi="Times New Roman" w:cs="Times New Roman"/>
              <w:noProof/>
              <w:kern w:val="2"/>
              <w:lang w:val="en-US"/>
              <w14:ligatures w14:val="standardContextual"/>
              <w:rPrChange w:id="950" w:author="Nikola Karpić" w:date="2024-02-25T23:34:00Z">
                <w:rPr>
                  <w:del w:id="951" w:author="Nikola Karpić" w:date="2024-01-27T20:20:00Z"/>
                  <w:rFonts w:asciiTheme="minorHAnsi" w:eastAsiaTheme="minorEastAsia" w:hAnsiTheme="minorHAnsi" w:cstheme="minorBidi"/>
                  <w:noProof/>
                  <w:kern w:val="2"/>
                  <w:lang w:val="en-US"/>
                  <w14:ligatures w14:val="standardContextual"/>
                </w:rPr>
              </w:rPrChange>
            </w:rPr>
          </w:pPr>
          <w:del w:id="952" w:author="Nikola Karpić" w:date="2024-01-27T20:20:00Z">
            <w:r w:rsidRPr="0020112D" w:rsidDel="00B31D7F">
              <w:rPr>
                <w:rFonts w:ascii="Times New Roman" w:hAnsi="Times New Roman" w:cs="Times New Roman"/>
                <w:noProof/>
                <w:rPrChange w:id="953" w:author="Nikola Karpić" w:date="2024-02-25T23:34:00Z">
                  <w:rPr>
                    <w:rStyle w:val="Hyperlink"/>
                    <w:rFonts w:cs="Times New Roman"/>
                    <w:noProof/>
                    <w:lang w:val="sr-Cyrl-BA"/>
                  </w:rPr>
                </w:rPrChange>
              </w:rPr>
              <w:delText>3.5.</w:delText>
            </w:r>
            <w:r w:rsidRPr="0020112D" w:rsidDel="00B31D7F">
              <w:rPr>
                <w:rFonts w:ascii="Times New Roman" w:eastAsiaTheme="minorEastAsia" w:hAnsi="Times New Roman" w:cs="Times New Roman"/>
                <w:noProof/>
                <w:kern w:val="2"/>
                <w:lang w:val="en-US"/>
                <w14:ligatures w14:val="standardContextual"/>
                <w:rPrChange w:id="954"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955" w:author="Nikola Karpić" w:date="2024-02-25T23:34:00Z">
                  <w:rPr>
                    <w:rStyle w:val="Hyperlink"/>
                    <w:rFonts w:cs="Times New Roman"/>
                    <w:noProof/>
                    <w:lang w:val="sr-Cyrl-BA"/>
                  </w:rPr>
                </w:rPrChange>
              </w:rPr>
              <w:delText>Тренирање модела</w:delText>
            </w:r>
            <w:r w:rsidRPr="0020112D" w:rsidDel="00B31D7F">
              <w:rPr>
                <w:rFonts w:ascii="Times New Roman" w:hAnsi="Times New Roman" w:cs="Times New Roman"/>
                <w:noProof/>
                <w:webHidden/>
                <w:rPrChange w:id="956" w:author="Nikola Karpić" w:date="2024-02-25T23:34:00Z">
                  <w:rPr>
                    <w:noProof/>
                    <w:webHidden/>
                  </w:rPr>
                </w:rPrChange>
              </w:rPr>
              <w:tab/>
            </w:r>
            <w:r w:rsidR="007502E6" w:rsidRPr="0020112D" w:rsidDel="00B31D7F">
              <w:rPr>
                <w:rFonts w:ascii="Times New Roman" w:hAnsi="Times New Roman" w:cs="Times New Roman"/>
                <w:noProof/>
                <w:webHidden/>
                <w:rPrChange w:id="957" w:author="Nikola Karpić" w:date="2024-02-25T23:34:00Z">
                  <w:rPr>
                    <w:noProof/>
                    <w:webHidden/>
                  </w:rPr>
                </w:rPrChange>
              </w:rPr>
              <w:delText>19</w:delText>
            </w:r>
          </w:del>
        </w:p>
        <w:p w14:paraId="6B401DD7" w14:textId="4C662FB7" w:rsidR="00241E79" w:rsidRPr="0020112D" w:rsidDel="00B31D7F" w:rsidRDefault="00241E79">
          <w:pPr>
            <w:pStyle w:val="TOC2"/>
            <w:tabs>
              <w:tab w:val="left" w:pos="880"/>
              <w:tab w:val="right" w:leader="dot" w:pos="9350"/>
            </w:tabs>
            <w:rPr>
              <w:del w:id="958" w:author="Nikola Karpić" w:date="2024-01-27T20:20:00Z"/>
              <w:rFonts w:ascii="Times New Roman" w:eastAsiaTheme="minorEastAsia" w:hAnsi="Times New Roman" w:cs="Times New Roman"/>
              <w:noProof/>
              <w:kern w:val="2"/>
              <w:lang w:val="en-US"/>
              <w14:ligatures w14:val="standardContextual"/>
              <w:rPrChange w:id="959" w:author="Nikola Karpić" w:date="2024-02-25T23:34:00Z">
                <w:rPr>
                  <w:del w:id="960" w:author="Nikola Karpić" w:date="2024-01-27T20:20:00Z"/>
                  <w:rFonts w:asciiTheme="minorHAnsi" w:eastAsiaTheme="minorEastAsia" w:hAnsiTheme="minorHAnsi" w:cstheme="minorBidi"/>
                  <w:noProof/>
                  <w:kern w:val="2"/>
                  <w:lang w:val="en-US"/>
                  <w14:ligatures w14:val="standardContextual"/>
                </w:rPr>
              </w:rPrChange>
            </w:rPr>
          </w:pPr>
          <w:del w:id="961" w:author="Nikola Karpić" w:date="2024-01-27T20:20:00Z">
            <w:r w:rsidRPr="0020112D" w:rsidDel="00B31D7F">
              <w:rPr>
                <w:rFonts w:ascii="Times New Roman" w:hAnsi="Times New Roman" w:cs="Times New Roman"/>
                <w:noProof/>
                <w:rPrChange w:id="962" w:author="Nikola Karpić" w:date="2024-02-25T23:34:00Z">
                  <w:rPr>
                    <w:rStyle w:val="Hyperlink"/>
                    <w:rFonts w:cs="Times New Roman"/>
                    <w:noProof/>
                    <w:lang w:val="sr-Cyrl-BA"/>
                  </w:rPr>
                </w:rPrChange>
              </w:rPr>
              <w:delText>3.6.</w:delText>
            </w:r>
            <w:r w:rsidRPr="0020112D" w:rsidDel="00B31D7F">
              <w:rPr>
                <w:rFonts w:ascii="Times New Roman" w:eastAsiaTheme="minorEastAsia" w:hAnsi="Times New Roman" w:cs="Times New Roman"/>
                <w:noProof/>
                <w:kern w:val="2"/>
                <w:lang w:val="en-US"/>
                <w14:ligatures w14:val="standardContextual"/>
                <w:rPrChange w:id="963"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964" w:author="Nikola Karpić" w:date="2024-02-25T23:34:00Z">
                  <w:rPr>
                    <w:rStyle w:val="Hyperlink"/>
                    <w:rFonts w:cs="Times New Roman"/>
                    <w:noProof/>
                    <w:lang w:val="sr-Cyrl-BA"/>
                  </w:rPr>
                </w:rPrChange>
              </w:rPr>
              <w:delText>Оцјењивање модела</w:delText>
            </w:r>
            <w:r w:rsidRPr="0020112D" w:rsidDel="00B31D7F">
              <w:rPr>
                <w:rFonts w:ascii="Times New Roman" w:hAnsi="Times New Roman" w:cs="Times New Roman"/>
                <w:noProof/>
                <w:webHidden/>
                <w:rPrChange w:id="965" w:author="Nikola Karpić" w:date="2024-02-25T23:34:00Z">
                  <w:rPr>
                    <w:noProof/>
                    <w:webHidden/>
                  </w:rPr>
                </w:rPrChange>
              </w:rPr>
              <w:tab/>
            </w:r>
            <w:r w:rsidR="007502E6" w:rsidRPr="0020112D" w:rsidDel="00B31D7F">
              <w:rPr>
                <w:rFonts w:ascii="Times New Roman" w:hAnsi="Times New Roman" w:cs="Times New Roman"/>
                <w:noProof/>
                <w:webHidden/>
                <w:rPrChange w:id="966" w:author="Nikola Karpić" w:date="2024-02-25T23:34:00Z">
                  <w:rPr>
                    <w:noProof/>
                    <w:webHidden/>
                  </w:rPr>
                </w:rPrChange>
              </w:rPr>
              <w:delText>20</w:delText>
            </w:r>
          </w:del>
        </w:p>
        <w:p w14:paraId="15C5C0F0" w14:textId="570379AC" w:rsidR="00241E79" w:rsidRPr="0020112D" w:rsidDel="00B31D7F" w:rsidRDefault="00241E79">
          <w:pPr>
            <w:pStyle w:val="TOC2"/>
            <w:tabs>
              <w:tab w:val="left" w:pos="880"/>
              <w:tab w:val="right" w:leader="dot" w:pos="9350"/>
            </w:tabs>
            <w:rPr>
              <w:del w:id="967" w:author="Nikola Karpić" w:date="2024-01-27T20:20:00Z"/>
              <w:rFonts w:ascii="Times New Roman" w:eastAsiaTheme="minorEastAsia" w:hAnsi="Times New Roman" w:cs="Times New Roman"/>
              <w:noProof/>
              <w:kern w:val="2"/>
              <w:lang w:val="en-US"/>
              <w14:ligatures w14:val="standardContextual"/>
              <w:rPrChange w:id="968" w:author="Nikola Karpić" w:date="2024-02-25T23:34:00Z">
                <w:rPr>
                  <w:del w:id="969" w:author="Nikola Karpić" w:date="2024-01-27T20:20:00Z"/>
                  <w:rFonts w:asciiTheme="minorHAnsi" w:eastAsiaTheme="minorEastAsia" w:hAnsiTheme="minorHAnsi" w:cstheme="minorBidi"/>
                  <w:noProof/>
                  <w:kern w:val="2"/>
                  <w:lang w:val="en-US"/>
                  <w14:ligatures w14:val="standardContextual"/>
                </w:rPr>
              </w:rPrChange>
            </w:rPr>
          </w:pPr>
          <w:del w:id="970" w:author="Nikola Karpić" w:date="2024-01-27T20:20:00Z">
            <w:r w:rsidRPr="0020112D" w:rsidDel="00B31D7F">
              <w:rPr>
                <w:rFonts w:ascii="Times New Roman" w:hAnsi="Times New Roman" w:cs="Times New Roman"/>
                <w:noProof/>
                <w:rPrChange w:id="971" w:author="Nikola Karpić" w:date="2024-02-25T23:34:00Z">
                  <w:rPr>
                    <w:rStyle w:val="Hyperlink"/>
                    <w:rFonts w:cs="Times New Roman"/>
                    <w:noProof/>
                    <w:lang w:val="sr-Cyrl-BA"/>
                  </w:rPr>
                </w:rPrChange>
              </w:rPr>
              <w:delText>3.7.</w:delText>
            </w:r>
            <w:r w:rsidRPr="0020112D" w:rsidDel="00B31D7F">
              <w:rPr>
                <w:rFonts w:ascii="Times New Roman" w:eastAsiaTheme="minorEastAsia" w:hAnsi="Times New Roman" w:cs="Times New Roman"/>
                <w:noProof/>
                <w:kern w:val="2"/>
                <w:lang w:val="en-US"/>
                <w14:ligatures w14:val="standardContextual"/>
                <w:rPrChange w:id="972"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973" w:author="Nikola Karpić" w:date="2024-02-25T23:34:00Z">
                  <w:rPr>
                    <w:rStyle w:val="Hyperlink"/>
                    <w:rFonts w:cs="Times New Roman"/>
                    <w:noProof/>
                    <w:lang w:val="sr-Cyrl-BA"/>
                  </w:rPr>
                </w:rPrChange>
              </w:rPr>
              <w:delText>Прилагођавање модела</w:delText>
            </w:r>
            <w:r w:rsidRPr="0020112D" w:rsidDel="00B31D7F">
              <w:rPr>
                <w:rFonts w:ascii="Times New Roman" w:hAnsi="Times New Roman" w:cs="Times New Roman"/>
                <w:noProof/>
                <w:webHidden/>
                <w:rPrChange w:id="974" w:author="Nikola Karpić" w:date="2024-02-25T23:34:00Z">
                  <w:rPr>
                    <w:noProof/>
                    <w:webHidden/>
                  </w:rPr>
                </w:rPrChange>
              </w:rPr>
              <w:tab/>
            </w:r>
            <w:r w:rsidR="007502E6" w:rsidRPr="0020112D" w:rsidDel="00B31D7F">
              <w:rPr>
                <w:rFonts w:ascii="Times New Roman" w:hAnsi="Times New Roman" w:cs="Times New Roman"/>
                <w:noProof/>
                <w:webHidden/>
                <w:rPrChange w:id="975" w:author="Nikola Karpić" w:date="2024-02-25T23:34:00Z">
                  <w:rPr>
                    <w:noProof/>
                    <w:webHidden/>
                  </w:rPr>
                </w:rPrChange>
              </w:rPr>
              <w:delText>20</w:delText>
            </w:r>
          </w:del>
        </w:p>
        <w:p w14:paraId="5E87662A" w14:textId="2D0C4D38" w:rsidR="00241E79" w:rsidRPr="0020112D" w:rsidDel="00B31D7F" w:rsidRDefault="00241E79">
          <w:pPr>
            <w:pStyle w:val="TOC2"/>
            <w:tabs>
              <w:tab w:val="left" w:pos="880"/>
              <w:tab w:val="right" w:leader="dot" w:pos="9350"/>
            </w:tabs>
            <w:rPr>
              <w:del w:id="976" w:author="Nikola Karpić" w:date="2024-01-27T20:20:00Z"/>
              <w:rFonts w:ascii="Times New Roman" w:eastAsiaTheme="minorEastAsia" w:hAnsi="Times New Roman" w:cs="Times New Roman"/>
              <w:noProof/>
              <w:kern w:val="2"/>
              <w:lang w:val="en-US"/>
              <w14:ligatures w14:val="standardContextual"/>
              <w:rPrChange w:id="977" w:author="Nikola Karpić" w:date="2024-02-25T23:34:00Z">
                <w:rPr>
                  <w:del w:id="978" w:author="Nikola Karpić" w:date="2024-01-27T20:20:00Z"/>
                  <w:rFonts w:asciiTheme="minorHAnsi" w:eastAsiaTheme="minorEastAsia" w:hAnsiTheme="minorHAnsi" w:cstheme="minorBidi"/>
                  <w:noProof/>
                  <w:kern w:val="2"/>
                  <w:lang w:val="en-US"/>
                  <w14:ligatures w14:val="standardContextual"/>
                </w:rPr>
              </w:rPrChange>
            </w:rPr>
          </w:pPr>
          <w:del w:id="979" w:author="Nikola Karpić" w:date="2024-01-27T20:20:00Z">
            <w:r w:rsidRPr="0020112D" w:rsidDel="00B31D7F">
              <w:rPr>
                <w:rFonts w:ascii="Times New Roman" w:hAnsi="Times New Roman" w:cs="Times New Roman"/>
                <w:noProof/>
                <w:rPrChange w:id="980" w:author="Nikola Karpić" w:date="2024-02-25T23:34:00Z">
                  <w:rPr>
                    <w:rStyle w:val="Hyperlink"/>
                    <w:rFonts w:cs="Times New Roman"/>
                    <w:noProof/>
                    <w:lang w:val="sr-Cyrl-BA"/>
                  </w:rPr>
                </w:rPrChange>
              </w:rPr>
              <w:delText>3.8.</w:delText>
            </w:r>
            <w:r w:rsidRPr="0020112D" w:rsidDel="00B31D7F">
              <w:rPr>
                <w:rFonts w:ascii="Times New Roman" w:eastAsiaTheme="minorEastAsia" w:hAnsi="Times New Roman" w:cs="Times New Roman"/>
                <w:noProof/>
                <w:kern w:val="2"/>
                <w:lang w:val="en-US"/>
                <w14:ligatures w14:val="standardContextual"/>
                <w:rPrChange w:id="981"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982" w:author="Nikola Karpić" w:date="2024-02-25T23:34:00Z">
                  <w:rPr>
                    <w:rStyle w:val="Hyperlink"/>
                    <w:rFonts w:cs="Times New Roman"/>
                    <w:noProof/>
                    <w:lang w:val="sr-Cyrl-BA"/>
                  </w:rPr>
                </w:rPrChange>
              </w:rPr>
              <w:delText>Тестирање и примјена модела</w:delText>
            </w:r>
            <w:r w:rsidRPr="0020112D" w:rsidDel="00B31D7F">
              <w:rPr>
                <w:rFonts w:ascii="Times New Roman" w:hAnsi="Times New Roman" w:cs="Times New Roman"/>
                <w:noProof/>
                <w:webHidden/>
                <w:rPrChange w:id="983" w:author="Nikola Karpić" w:date="2024-02-25T23:34:00Z">
                  <w:rPr>
                    <w:noProof/>
                    <w:webHidden/>
                  </w:rPr>
                </w:rPrChange>
              </w:rPr>
              <w:tab/>
            </w:r>
            <w:r w:rsidR="007502E6" w:rsidRPr="0020112D" w:rsidDel="00B31D7F">
              <w:rPr>
                <w:rFonts w:ascii="Times New Roman" w:hAnsi="Times New Roman" w:cs="Times New Roman"/>
                <w:noProof/>
                <w:webHidden/>
                <w:rPrChange w:id="984" w:author="Nikola Karpić" w:date="2024-02-25T23:34:00Z">
                  <w:rPr>
                    <w:noProof/>
                    <w:webHidden/>
                  </w:rPr>
                </w:rPrChange>
              </w:rPr>
              <w:delText>21</w:delText>
            </w:r>
          </w:del>
        </w:p>
        <w:p w14:paraId="0B675531" w14:textId="4B12056D" w:rsidR="00241E79" w:rsidRPr="0020112D" w:rsidDel="00B31D7F" w:rsidRDefault="00241E79">
          <w:pPr>
            <w:pStyle w:val="TOC1"/>
            <w:rPr>
              <w:del w:id="985" w:author="Nikola Karpić" w:date="2024-01-27T20:20:00Z"/>
              <w:rFonts w:ascii="Times New Roman" w:eastAsiaTheme="minorEastAsia" w:hAnsi="Times New Roman" w:cs="Times New Roman"/>
              <w:noProof/>
              <w:kern w:val="2"/>
              <w:lang w:val="en-US"/>
              <w14:ligatures w14:val="standardContextual"/>
              <w:rPrChange w:id="986" w:author="Nikola Karpić" w:date="2024-02-25T23:34:00Z">
                <w:rPr>
                  <w:del w:id="987" w:author="Nikola Karpić" w:date="2024-01-27T20:20:00Z"/>
                  <w:rFonts w:asciiTheme="minorHAnsi" w:eastAsiaTheme="minorEastAsia" w:hAnsiTheme="minorHAnsi" w:cstheme="minorBidi"/>
                  <w:noProof/>
                  <w:kern w:val="2"/>
                  <w:lang w:val="en-US"/>
                  <w14:ligatures w14:val="standardContextual"/>
                </w:rPr>
              </w:rPrChange>
            </w:rPr>
          </w:pPr>
          <w:del w:id="988" w:author="Nikola Karpić" w:date="2024-01-27T20:20:00Z">
            <w:r w:rsidRPr="0020112D" w:rsidDel="00B31D7F">
              <w:rPr>
                <w:rFonts w:ascii="Times New Roman" w:hAnsi="Times New Roman" w:cs="Times New Roman"/>
                <w:noProof/>
                <w:rPrChange w:id="989" w:author="Nikola Karpić" w:date="2024-02-25T23:34:00Z">
                  <w:rPr>
                    <w:rStyle w:val="Hyperlink"/>
                    <w:rFonts w:cs="Times New Roman"/>
                    <w:noProof/>
                    <w:lang w:val="sr-Cyrl-BA"/>
                  </w:rPr>
                </w:rPrChange>
              </w:rPr>
              <w:delText>4.</w:delText>
            </w:r>
            <w:r w:rsidRPr="0020112D" w:rsidDel="00B31D7F">
              <w:rPr>
                <w:rFonts w:ascii="Times New Roman" w:eastAsiaTheme="minorEastAsia" w:hAnsi="Times New Roman" w:cs="Times New Roman"/>
                <w:noProof/>
                <w:kern w:val="2"/>
                <w:lang w:val="en-US"/>
                <w14:ligatures w14:val="standardContextual"/>
                <w:rPrChange w:id="990"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991" w:author="Nikola Karpić" w:date="2024-02-25T23:34:00Z">
                  <w:rPr>
                    <w:rStyle w:val="Hyperlink"/>
                    <w:rFonts w:cs="Times New Roman"/>
                    <w:noProof/>
                    <w:lang w:val="sr-Cyrl-BA"/>
                  </w:rPr>
                </w:rPrChange>
              </w:rPr>
              <w:delText>Избор алгоритма</w:delText>
            </w:r>
            <w:r w:rsidRPr="0020112D" w:rsidDel="00B31D7F">
              <w:rPr>
                <w:rFonts w:ascii="Times New Roman" w:hAnsi="Times New Roman" w:cs="Times New Roman"/>
                <w:noProof/>
                <w:webHidden/>
                <w:rPrChange w:id="992" w:author="Nikola Karpić" w:date="2024-02-25T23:34:00Z">
                  <w:rPr>
                    <w:noProof/>
                    <w:webHidden/>
                  </w:rPr>
                </w:rPrChange>
              </w:rPr>
              <w:tab/>
            </w:r>
            <w:r w:rsidR="007502E6" w:rsidRPr="0020112D" w:rsidDel="00B31D7F">
              <w:rPr>
                <w:rFonts w:ascii="Times New Roman" w:hAnsi="Times New Roman" w:cs="Times New Roman"/>
                <w:noProof/>
                <w:webHidden/>
                <w:rPrChange w:id="993" w:author="Nikola Karpić" w:date="2024-02-25T23:34:00Z">
                  <w:rPr>
                    <w:noProof/>
                    <w:webHidden/>
                  </w:rPr>
                </w:rPrChange>
              </w:rPr>
              <w:delText>22</w:delText>
            </w:r>
          </w:del>
        </w:p>
        <w:p w14:paraId="163BFCEA" w14:textId="2DFB0785" w:rsidR="00241E79" w:rsidRPr="0020112D" w:rsidDel="00B31D7F" w:rsidRDefault="00241E79">
          <w:pPr>
            <w:pStyle w:val="TOC2"/>
            <w:tabs>
              <w:tab w:val="left" w:pos="880"/>
              <w:tab w:val="right" w:leader="dot" w:pos="9350"/>
            </w:tabs>
            <w:rPr>
              <w:del w:id="994" w:author="Nikola Karpić" w:date="2024-01-27T20:20:00Z"/>
              <w:rFonts w:ascii="Times New Roman" w:eastAsiaTheme="minorEastAsia" w:hAnsi="Times New Roman" w:cs="Times New Roman"/>
              <w:noProof/>
              <w:kern w:val="2"/>
              <w:lang w:val="en-US"/>
              <w14:ligatures w14:val="standardContextual"/>
              <w:rPrChange w:id="995" w:author="Nikola Karpić" w:date="2024-02-25T23:34:00Z">
                <w:rPr>
                  <w:del w:id="996" w:author="Nikola Karpić" w:date="2024-01-27T20:20:00Z"/>
                  <w:rFonts w:asciiTheme="minorHAnsi" w:eastAsiaTheme="minorEastAsia" w:hAnsiTheme="minorHAnsi" w:cstheme="minorBidi"/>
                  <w:noProof/>
                  <w:kern w:val="2"/>
                  <w:lang w:val="en-US"/>
                  <w14:ligatures w14:val="standardContextual"/>
                </w:rPr>
              </w:rPrChange>
            </w:rPr>
          </w:pPr>
          <w:del w:id="997" w:author="Nikola Karpić" w:date="2024-01-27T20:20:00Z">
            <w:r w:rsidRPr="0020112D" w:rsidDel="00B31D7F">
              <w:rPr>
                <w:rFonts w:ascii="Times New Roman" w:hAnsi="Times New Roman" w:cs="Times New Roman"/>
                <w:noProof/>
                <w:rPrChange w:id="998" w:author="Nikola Karpić" w:date="2024-02-25T23:34:00Z">
                  <w:rPr>
                    <w:rStyle w:val="Hyperlink"/>
                    <w:rFonts w:cs="Times New Roman"/>
                    <w:noProof/>
                    <w:lang w:val="sr-Cyrl-BA"/>
                  </w:rPr>
                </w:rPrChange>
              </w:rPr>
              <w:delText>4.1.</w:delText>
            </w:r>
            <w:r w:rsidRPr="0020112D" w:rsidDel="00B31D7F">
              <w:rPr>
                <w:rFonts w:ascii="Times New Roman" w:eastAsiaTheme="minorEastAsia" w:hAnsi="Times New Roman" w:cs="Times New Roman"/>
                <w:noProof/>
                <w:kern w:val="2"/>
                <w:lang w:val="en-US"/>
                <w14:ligatures w14:val="standardContextual"/>
                <w:rPrChange w:id="999"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00" w:author="Nikola Karpić" w:date="2024-02-25T23:34:00Z">
                  <w:rPr>
                    <w:rStyle w:val="Hyperlink"/>
                    <w:rFonts w:cs="Times New Roman"/>
                    <w:noProof/>
                    <w:lang w:val="sr-Cyrl-BA"/>
                  </w:rPr>
                </w:rPrChange>
              </w:rPr>
              <w:delText>Логистичка регресија</w:delText>
            </w:r>
            <w:r w:rsidRPr="0020112D" w:rsidDel="00B31D7F">
              <w:rPr>
                <w:rFonts w:ascii="Times New Roman" w:hAnsi="Times New Roman" w:cs="Times New Roman"/>
                <w:noProof/>
                <w:webHidden/>
                <w:rPrChange w:id="1001" w:author="Nikola Karpić" w:date="2024-02-25T23:34:00Z">
                  <w:rPr>
                    <w:noProof/>
                    <w:webHidden/>
                  </w:rPr>
                </w:rPrChange>
              </w:rPr>
              <w:tab/>
            </w:r>
            <w:r w:rsidR="007502E6" w:rsidRPr="0020112D" w:rsidDel="00B31D7F">
              <w:rPr>
                <w:rFonts w:ascii="Times New Roman" w:hAnsi="Times New Roman" w:cs="Times New Roman"/>
                <w:noProof/>
                <w:webHidden/>
                <w:rPrChange w:id="1002" w:author="Nikola Karpić" w:date="2024-02-25T23:34:00Z">
                  <w:rPr>
                    <w:noProof/>
                    <w:webHidden/>
                  </w:rPr>
                </w:rPrChange>
              </w:rPr>
              <w:delText>22</w:delText>
            </w:r>
          </w:del>
        </w:p>
        <w:p w14:paraId="166254C2" w14:textId="0DAC870F" w:rsidR="00241E79" w:rsidRPr="0020112D" w:rsidDel="00B31D7F" w:rsidRDefault="00241E79">
          <w:pPr>
            <w:pStyle w:val="TOC2"/>
            <w:tabs>
              <w:tab w:val="left" w:pos="880"/>
              <w:tab w:val="right" w:leader="dot" w:pos="9350"/>
            </w:tabs>
            <w:rPr>
              <w:del w:id="1003" w:author="Nikola Karpić" w:date="2024-01-27T20:20:00Z"/>
              <w:rFonts w:ascii="Times New Roman" w:eastAsiaTheme="minorEastAsia" w:hAnsi="Times New Roman" w:cs="Times New Roman"/>
              <w:noProof/>
              <w:kern w:val="2"/>
              <w:lang w:val="en-US"/>
              <w14:ligatures w14:val="standardContextual"/>
              <w:rPrChange w:id="1004" w:author="Nikola Karpić" w:date="2024-02-25T23:34:00Z">
                <w:rPr>
                  <w:del w:id="1005" w:author="Nikola Karpić" w:date="2024-01-27T20:20:00Z"/>
                  <w:rFonts w:asciiTheme="minorHAnsi" w:eastAsiaTheme="minorEastAsia" w:hAnsiTheme="minorHAnsi" w:cstheme="minorBidi"/>
                  <w:noProof/>
                  <w:kern w:val="2"/>
                  <w:lang w:val="en-US"/>
                  <w14:ligatures w14:val="standardContextual"/>
                </w:rPr>
              </w:rPrChange>
            </w:rPr>
          </w:pPr>
          <w:del w:id="1006" w:author="Nikola Karpić" w:date="2024-01-27T20:20:00Z">
            <w:r w:rsidRPr="0020112D" w:rsidDel="00B31D7F">
              <w:rPr>
                <w:rFonts w:ascii="Times New Roman" w:hAnsi="Times New Roman" w:cs="Times New Roman"/>
                <w:noProof/>
                <w:rPrChange w:id="1007" w:author="Nikola Karpić" w:date="2024-02-25T23:34:00Z">
                  <w:rPr>
                    <w:rStyle w:val="Hyperlink"/>
                    <w:rFonts w:cs="Times New Roman"/>
                    <w:noProof/>
                  </w:rPr>
                </w:rPrChange>
              </w:rPr>
              <w:delText>4.2.</w:delText>
            </w:r>
            <w:r w:rsidRPr="0020112D" w:rsidDel="00B31D7F">
              <w:rPr>
                <w:rFonts w:ascii="Times New Roman" w:eastAsiaTheme="minorEastAsia" w:hAnsi="Times New Roman" w:cs="Times New Roman"/>
                <w:noProof/>
                <w:kern w:val="2"/>
                <w:lang w:val="en-US"/>
                <w14:ligatures w14:val="standardContextual"/>
                <w:rPrChange w:id="1008"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09" w:author="Nikola Karpić" w:date="2024-02-25T23:34:00Z">
                  <w:rPr>
                    <w:rStyle w:val="Hyperlink"/>
                    <w:rFonts w:cs="Times New Roman"/>
                    <w:noProof/>
                  </w:rPr>
                </w:rPrChange>
              </w:rPr>
              <w:delText>Gaussian Naive Byes Classifier</w:delText>
            </w:r>
            <w:r w:rsidRPr="0020112D" w:rsidDel="00B31D7F">
              <w:rPr>
                <w:rFonts w:ascii="Times New Roman" w:hAnsi="Times New Roman" w:cs="Times New Roman"/>
                <w:noProof/>
                <w:webHidden/>
                <w:rPrChange w:id="1010" w:author="Nikola Karpić" w:date="2024-02-25T23:34:00Z">
                  <w:rPr>
                    <w:noProof/>
                    <w:webHidden/>
                  </w:rPr>
                </w:rPrChange>
              </w:rPr>
              <w:tab/>
            </w:r>
            <w:r w:rsidR="007502E6" w:rsidRPr="0020112D" w:rsidDel="00B31D7F">
              <w:rPr>
                <w:rFonts w:ascii="Times New Roman" w:hAnsi="Times New Roman" w:cs="Times New Roman"/>
                <w:noProof/>
                <w:webHidden/>
                <w:rPrChange w:id="1011" w:author="Nikola Karpić" w:date="2024-02-25T23:34:00Z">
                  <w:rPr>
                    <w:noProof/>
                    <w:webHidden/>
                  </w:rPr>
                </w:rPrChange>
              </w:rPr>
              <w:delText>23</w:delText>
            </w:r>
          </w:del>
        </w:p>
        <w:p w14:paraId="555A4F59" w14:textId="7CD1B245" w:rsidR="00241E79" w:rsidRPr="0020112D" w:rsidDel="00B31D7F" w:rsidRDefault="00241E79">
          <w:pPr>
            <w:pStyle w:val="TOC2"/>
            <w:tabs>
              <w:tab w:val="left" w:pos="880"/>
              <w:tab w:val="right" w:leader="dot" w:pos="9350"/>
            </w:tabs>
            <w:rPr>
              <w:del w:id="1012" w:author="Nikola Karpić" w:date="2024-01-27T20:20:00Z"/>
              <w:rFonts w:ascii="Times New Roman" w:eastAsiaTheme="minorEastAsia" w:hAnsi="Times New Roman" w:cs="Times New Roman"/>
              <w:noProof/>
              <w:kern w:val="2"/>
              <w:lang w:val="en-US"/>
              <w14:ligatures w14:val="standardContextual"/>
              <w:rPrChange w:id="1013" w:author="Nikola Karpić" w:date="2024-02-25T23:34:00Z">
                <w:rPr>
                  <w:del w:id="1014" w:author="Nikola Karpić" w:date="2024-01-27T20:20:00Z"/>
                  <w:rFonts w:asciiTheme="minorHAnsi" w:eastAsiaTheme="minorEastAsia" w:hAnsiTheme="minorHAnsi" w:cstheme="minorBidi"/>
                  <w:noProof/>
                  <w:kern w:val="2"/>
                  <w:lang w:val="en-US"/>
                  <w14:ligatures w14:val="standardContextual"/>
                </w:rPr>
              </w:rPrChange>
            </w:rPr>
          </w:pPr>
          <w:del w:id="1015" w:author="Nikola Karpić" w:date="2024-01-27T20:20:00Z">
            <w:r w:rsidRPr="0020112D" w:rsidDel="00B31D7F">
              <w:rPr>
                <w:rFonts w:ascii="Times New Roman" w:hAnsi="Times New Roman" w:cs="Times New Roman"/>
                <w:noProof/>
                <w:rPrChange w:id="1016" w:author="Nikola Karpić" w:date="2024-02-25T23:34:00Z">
                  <w:rPr>
                    <w:rStyle w:val="Hyperlink"/>
                    <w:rFonts w:cs="Times New Roman"/>
                    <w:noProof/>
                    <w:lang w:val="en-US"/>
                  </w:rPr>
                </w:rPrChange>
              </w:rPr>
              <w:delText>4.3.</w:delText>
            </w:r>
            <w:r w:rsidRPr="0020112D" w:rsidDel="00B31D7F">
              <w:rPr>
                <w:rFonts w:ascii="Times New Roman" w:eastAsiaTheme="minorEastAsia" w:hAnsi="Times New Roman" w:cs="Times New Roman"/>
                <w:noProof/>
                <w:kern w:val="2"/>
                <w:lang w:val="en-US"/>
                <w14:ligatures w14:val="standardContextual"/>
                <w:rPrChange w:id="1017"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18" w:author="Nikola Karpić" w:date="2024-02-25T23:34:00Z">
                  <w:rPr>
                    <w:rStyle w:val="Hyperlink"/>
                    <w:rFonts w:cs="Times New Roman"/>
                    <w:noProof/>
                    <w:lang w:val="en-US"/>
                  </w:rPr>
                </w:rPrChange>
              </w:rPr>
              <w:delText>K Nearest Neighbors Classifier</w:delText>
            </w:r>
            <w:r w:rsidRPr="0020112D" w:rsidDel="00B31D7F">
              <w:rPr>
                <w:rFonts w:ascii="Times New Roman" w:hAnsi="Times New Roman" w:cs="Times New Roman"/>
                <w:noProof/>
                <w:webHidden/>
                <w:rPrChange w:id="1019" w:author="Nikola Karpić" w:date="2024-02-25T23:34:00Z">
                  <w:rPr>
                    <w:noProof/>
                    <w:webHidden/>
                  </w:rPr>
                </w:rPrChange>
              </w:rPr>
              <w:tab/>
            </w:r>
            <w:r w:rsidR="007502E6" w:rsidRPr="0020112D" w:rsidDel="00B31D7F">
              <w:rPr>
                <w:rFonts w:ascii="Times New Roman" w:hAnsi="Times New Roman" w:cs="Times New Roman"/>
                <w:noProof/>
                <w:webHidden/>
                <w:rPrChange w:id="1020" w:author="Nikola Karpić" w:date="2024-02-25T23:34:00Z">
                  <w:rPr>
                    <w:noProof/>
                    <w:webHidden/>
                  </w:rPr>
                </w:rPrChange>
              </w:rPr>
              <w:delText>23</w:delText>
            </w:r>
          </w:del>
        </w:p>
        <w:p w14:paraId="04A2DE01" w14:textId="251924AC" w:rsidR="00241E79" w:rsidRPr="0020112D" w:rsidDel="00B31D7F" w:rsidRDefault="00241E79">
          <w:pPr>
            <w:pStyle w:val="TOC2"/>
            <w:tabs>
              <w:tab w:val="left" w:pos="880"/>
              <w:tab w:val="right" w:leader="dot" w:pos="9350"/>
            </w:tabs>
            <w:rPr>
              <w:del w:id="1021" w:author="Nikola Karpić" w:date="2024-01-27T20:20:00Z"/>
              <w:rFonts w:ascii="Times New Roman" w:eastAsiaTheme="minorEastAsia" w:hAnsi="Times New Roman" w:cs="Times New Roman"/>
              <w:noProof/>
              <w:kern w:val="2"/>
              <w:lang w:val="en-US"/>
              <w14:ligatures w14:val="standardContextual"/>
              <w:rPrChange w:id="1022" w:author="Nikola Karpić" w:date="2024-02-25T23:34:00Z">
                <w:rPr>
                  <w:del w:id="1023" w:author="Nikola Karpić" w:date="2024-01-27T20:20:00Z"/>
                  <w:rFonts w:asciiTheme="minorHAnsi" w:eastAsiaTheme="minorEastAsia" w:hAnsiTheme="minorHAnsi" w:cstheme="minorBidi"/>
                  <w:noProof/>
                  <w:kern w:val="2"/>
                  <w:lang w:val="en-US"/>
                  <w14:ligatures w14:val="standardContextual"/>
                </w:rPr>
              </w:rPrChange>
            </w:rPr>
          </w:pPr>
          <w:del w:id="1024" w:author="Nikola Karpić" w:date="2024-01-27T20:20:00Z">
            <w:r w:rsidRPr="0020112D" w:rsidDel="00B31D7F">
              <w:rPr>
                <w:rFonts w:ascii="Times New Roman" w:hAnsi="Times New Roman" w:cs="Times New Roman"/>
                <w:noProof/>
                <w:rPrChange w:id="1025" w:author="Nikola Karpić" w:date="2024-02-25T23:34:00Z">
                  <w:rPr>
                    <w:rStyle w:val="Hyperlink"/>
                    <w:rFonts w:cs="Times New Roman"/>
                    <w:noProof/>
                    <w:lang w:val="en-US"/>
                  </w:rPr>
                </w:rPrChange>
              </w:rPr>
              <w:delText>4.4.</w:delText>
            </w:r>
            <w:r w:rsidRPr="0020112D" w:rsidDel="00B31D7F">
              <w:rPr>
                <w:rFonts w:ascii="Times New Roman" w:eastAsiaTheme="minorEastAsia" w:hAnsi="Times New Roman" w:cs="Times New Roman"/>
                <w:noProof/>
                <w:kern w:val="2"/>
                <w:lang w:val="en-US"/>
                <w14:ligatures w14:val="standardContextual"/>
                <w:rPrChange w:id="1026"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27" w:author="Nikola Karpić" w:date="2024-02-25T23:34:00Z">
                  <w:rPr>
                    <w:rStyle w:val="Hyperlink"/>
                    <w:rFonts w:cs="Times New Roman"/>
                    <w:noProof/>
                    <w:lang w:val="en-US"/>
                  </w:rPr>
                </w:rPrChange>
              </w:rPr>
              <w:delText>Decision Tree Classifier</w:delText>
            </w:r>
            <w:r w:rsidRPr="0020112D" w:rsidDel="00B31D7F">
              <w:rPr>
                <w:rFonts w:ascii="Times New Roman" w:hAnsi="Times New Roman" w:cs="Times New Roman"/>
                <w:noProof/>
                <w:webHidden/>
                <w:rPrChange w:id="1028" w:author="Nikola Karpić" w:date="2024-02-25T23:34:00Z">
                  <w:rPr>
                    <w:noProof/>
                    <w:webHidden/>
                  </w:rPr>
                </w:rPrChange>
              </w:rPr>
              <w:tab/>
            </w:r>
            <w:r w:rsidR="007502E6" w:rsidRPr="0020112D" w:rsidDel="00B31D7F">
              <w:rPr>
                <w:rFonts w:ascii="Times New Roman" w:hAnsi="Times New Roman" w:cs="Times New Roman"/>
                <w:noProof/>
                <w:webHidden/>
                <w:rPrChange w:id="1029" w:author="Nikola Karpić" w:date="2024-02-25T23:34:00Z">
                  <w:rPr>
                    <w:noProof/>
                    <w:webHidden/>
                  </w:rPr>
                </w:rPrChange>
              </w:rPr>
              <w:delText>23</w:delText>
            </w:r>
          </w:del>
        </w:p>
        <w:p w14:paraId="772B8994" w14:textId="72CC4D27" w:rsidR="00241E79" w:rsidRPr="0020112D" w:rsidDel="00B31D7F" w:rsidRDefault="00241E79">
          <w:pPr>
            <w:pStyle w:val="TOC2"/>
            <w:tabs>
              <w:tab w:val="left" w:pos="880"/>
              <w:tab w:val="right" w:leader="dot" w:pos="9350"/>
            </w:tabs>
            <w:rPr>
              <w:del w:id="1030" w:author="Nikola Karpić" w:date="2024-01-27T20:20:00Z"/>
              <w:rFonts w:ascii="Times New Roman" w:eastAsiaTheme="minorEastAsia" w:hAnsi="Times New Roman" w:cs="Times New Roman"/>
              <w:noProof/>
              <w:kern w:val="2"/>
              <w:lang w:val="en-US"/>
              <w14:ligatures w14:val="standardContextual"/>
              <w:rPrChange w:id="1031" w:author="Nikola Karpić" w:date="2024-02-25T23:34:00Z">
                <w:rPr>
                  <w:del w:id="1032" w:author="Nikola Karpić" w:date="2024-01-27T20:20:00Z"/>
                  <w:rFonts w:asciiTheme="minorHAnsi" w:eastAsiaTheme="minorEastAsia" w:hAnsiTheme="minorHAnsi" w:cstheme="minorBidi"/>
                  <w:noProof/>
                  <w:kern w:val="2"/>
                  <w:lang w:val="en-US"/>
                  <w14:ligatures w14:val="standardContextual"/>
                </w:rPr>
              </w:rPrChange>
            </w:rPr>
          </w:pPr>
          <w:del w:id="1033" w:author="Nikola Karpić" w:date="2024-01-27T20:20:00Z">
            <w:r w:rsidRPr="0020112D" w:rsidDel="00B31D7F">
              <w:rPr>
                <w:rFonts w:ascii="Times New Roman" w:hAnsi="Times New Roman" w:cs="Times New Roman"/>
                <w:noProof/>
                <w:rPrChange w:id="1034" w:author="Nikola Karpić" w:date="2024-02-25T23:34:00Z">
                  <w:rPr>
                    <w:rStyle w:val="Hyperlink"/>
                    <w:rFonts w:cs="Times New Roman"/>
                    <w:noProof/>
                    <w:lang w:val="en-US"/>
                  </w:rPr>
                </w:rPrChange>
              </w:rPr>
              <w:delText>4.5.</w:delText>
            </w:r>
            <w:r w:rsidRPr="0020112D" w:rsidDel="00B31D7F">
              <w:rPr>
                <w:rFonts w:ascii="Times New Roman" w:eastAsiaTheme="minorEastAsia" w:hAnsi="Times New Roman" w:cs="Times New Roman"/>
                <w:noProof/>
                <w:kern w:val="2"/>
                <w:lang w:val="en-US"/>
                <w14:ligatures w14:val="standardContextual"/>
                <w:rPrChange w:id="1035"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36" w:author="Nikola Karpić" w:date="2024-02-25T23:34:00Z">
                  <w:rPr>
                    <w:rStyle w:val="Hyperlink"/>
                    <w:rFonts w:cs="Times New Roman"/>
                    <w:noProof/>
                    <w:lang w:val="en-US"/>
                  </w:rPr>
                </w:rPrChange>
              </w:rPr>
              <w:delText>Random Forest Classifier</w:delText>
            </w:r>
            <w:r w:rsidRPr="0020112D" w:rsidDel="00B31D7F">
              <w:rPr>
                <w:rFonts w:ascii="Times New Roman" w:hAnsi="Times New Roman" w:cs="Times New Roman"/>
                <w:noProof/>
                <w:webHidden/>
                <w:rPrChange w:id="1037" w:author="Nikola Karpić" w:date="2024-02-25T23:34:00Z">
                  <w:rPr>
                    <w:noProof/>
                    <w:webHidden/>
                  </w:rPr>
                </w:rPrChange>
              </w:rPr>
              <w:tab/>
            </w:r>
            <w:r w:rsidR="007502E6" w:rsidRPr="0020112D" w:rsidDel="00B31D7F">
              <w:rPr>
                <w:rFonts w:ascii="Times New Roman" w:hAnsi="Times New Roman" w:cs="Times New Roman"/>
                <w:noProof/>
                <w:webHidden/>
                <w:rPrChange w:id="1038" w:author="Nikola Karpić" w:date="2024-02-25T23:34:00Z">
                  <w:rPr>
                    <w:noProof/>
                    <w:webHidden/>
                  </w:rPr>
                </w:rPrChange>
              </w:rPr>
              <w:delText>24</w:delText>
            </w:r>
          </w:del>
        </w:p>
        <w:p w14:paraId="5C49DBF7" w14:textId="36CF9839" w:rsidR="00241E79" w:rsidRPr="0020112D" w:rsidDel="00B31D7F" w:rsidRDefault="00241E79">
          <w:pPr>
            <w:pStyle w:val="TOC2"/>
            <w:tabs>
              <w:tab w:val="left" w:pos="880"/>
              <w:tab w:val="right" w:leader="dot" w:pos="9350"/>
            </w:tabs>
            <w:rPr>
              <w:del w:id="1039" w:author="Nikola Karpić" w:date="2024-01-27T20:20:00Z"/>
              <w:rFonts w:ascii="Times New Roman" w:eastAsiaTheme="minorEastAsia" w:hAnsi="Times New Roman" w:cs="Times New Roman"/>
              <w:noProof/>
              <w:kern w:val="2"/>
              <w:lang w:val="en-US"/>
              <w14:ligatures w14:val="standardContextual"/>
              <w:rPrChange w:id="1040" w:author="Nikola Karpić" w:date="2024-02-25T23:34:00Z">
                <w:rPr>
                  <w:del w:id="1041" w:author="Nikola Karpić" w:date="2024-01-27T20:20:00Z"/>
                  <w:rFonts w:asciiTheme="minorHAnsi" w:eastAsiaTheme="minorEastAsia" w:hAnsiTheme="minorHAnsi" w:cstheme="minorBidi"/>
                  <w:noProof/>
                  <w:kern w:val="2"/>
                  <w:lang w:val="en-US"/>
                  <w14:ligatures w14:val="standardContextual"/>
                </w:rPr>
              </w:rPrChange>
            </w:rPr>
          </w:pPr>
          <w:del w:id="1042" w:author="Nikola Karpić" w:date="2024-01-27T20:20:00Z">
            <w:r w:rsidRPr="0020112D" w:rsidDel="00B31D7F">
              <w:rPr>
                <w:rFonts w:ascii="Times New Roman" w:hAnsi="Times New Roman" w:cs="Times New Roman"/>
                <w:noProof/>
                <w:rPrChange w:id="1043" w:author="Nikola Karpić" w:date="2024-02-25T23:34:00Z">
                  <w:rPr>
                    <w:rStyle w:val="Hyperlink"/>
                    <w:rFonts w:cs="Times New Roman"/>
                    <w:noProof/>
                    <w:lang w:val="en-US"/>
                  </w:rPr>
                </w:rPrChange>
              </w:rPr>
              <w:delText>4.6.</w:delText>
            </w:r>
            <w:r w:rsidRPr="0020112D" w:rsidDel="00B31D7F">
              <w:rPr>
                <w:rFonts w:ascii="Times New Roman" w:eastAsiaTheme="minorEastAsia" w:hAnsi="Times New Roman" w:cs="Times New Roman"/>
                <w:noProof/>
                <w:kern w:val="2"/>
                <w:lang w:val="en-US"/>
                <w14:ligatures w14:val="standardContextual"/>
                <w:rPrChange w:id="1044"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45" w:author="Nikola Karpić" w:date="2024-02-25T23:34:00Z">
                  <w:rPr>
                    <w:rStyle w:val="Hyperlink"/>
                    <w:rFonts w:cs="Times New Roman"/>
                    <w:noProof/>
                    <w:lang w:val="en-US"/>
                  </w:rPr>
                </w:rPrChange>
              </w:rPr>
              <w:delText>Gradient Boosting Classifier</w:delText>
            </w:r>
            <w:r w:rsidRPr="0020112D" w:rsidDel="00B31D7F">
              <w:rPr>
                <w:rFonts w:ascii="Times New Roman" w:hAnsi="Times New Roman" w:cs="Times New Roman"/>
                <w:noProof/>
                <w:webHidden/>
                <w:rPrChange w:id="1046" w:author="Nikola Karpić" w:date="2024-02-25T23:34:00Z">
                  <w:rPr>
                    <w:noProof/>
                    <w:webHidden/>
                  </w:rPr>
                </w:rPrChange>
              </w:rPr>
              <w:tab/>
            </w:r>
            <w:r w:rsidR="007502E6" w:rsidRPr="0020112D" w:rsidDel="00B31D7F">
              <w:rPr>
                <w:rFonts w:ascii="Times New Roman" w:hAnsi="Times New Roman" w:cs="Times New Roman"/>
                <w:noProof/>
                <w:webHidden/>
                <w:rPrChange w:id="1047" w:author="Nikola Karpić" w:date="2024-02-25T23:34:00Z">
                  <w:rPr>
                    <w:noProof/>
                    <w:webHidden/>
                  </w:rPr>
                </w:rPrChange>
              </w:rPr>
              <w:delText>24</w:delText>
            </w:r>
          </w:del>
        </w:p>
        <w:p w14:paraId="18886D79" w14:textId="6B814EBE" w:rsidR="00241E79" w:rsidRPr="0020112D" w:rsidDel="00B31D7F" w:rsidRDefault="00241E79">
          <w:pPr>
            <w:pStyle w:val="TOC2"/>
            <w:tabs>
              <w:tab w:val="left" w:pos="880"/>
              <w:tab w:val="right" w:leader="dot" w:pos="9350"/>
            </w:tabs>
            <w:rPr>
              <w:del w:id="1048" w:author="Nikola Karpić" w:date="2024-01-27T20:20:00Z"/>
              <w:rFonts w:ascii="Times New Roman" w:eastAsiaTheme="minorEastAsia" w:hAnsi="Times New Roman" w:cs="Times New Roman"/>
              <w:noProof/>
              <w:kern w:val="2"/>
              <w:lang w:val="en-US"/>
              <w14:ligatures w14:val="standardContextual"/>
              <w:rPrChange w:id="1049" w:author="Nikola Karpić" w:date="2024-02-25T23:34:00Z">
                <w:rPr>
                  <w:del w:id="1050" w:author="Nikola Karpić" w:date="2024-01-27T20:20:00Z"/>
                  <w:rFonts w:asciiTheme="minorHAnsi" w:eastAsiaTheme="minorEastAsia" w:hAnsiTheme="minorHAnsi" w:cstheme="minorBidi"/>
                  <w:noProof/>
                  <w:kern w:val="2"/>
                  <w:lang w:val="en-US"/>
                  <w14:ligatures w14:val="standardContextual"/>
                </w:rPr>
              </w:rPrChange>
            </w:rPr>
          </w:pPr>
          <w:del w:id="1051" w:author="Nikola Karpić" w:date="2024-01-27T20:20:00Z">
            <w:r w:rsidRPr="0020112D" w:rsidDel="00B31D7F">
              <w:rPr>
                <w:rFonts w:ascii="Times New Roman" w:hAnsi="Times New Roman" w:cs="Times New Roman"/>
                <w:noProof/>
                <w:rPrChange w:id="1052" w:author="Nikola Karpić" w:date="2024-02-25T23:34:00Z">
                  <w:rPr>
                    <w:rStyle w:val="Hyperlink"/>
                    <w:rFonts w:cs="Times New Roman"/>
                    <w:noProof/>
                    <w:lang w:val="en-US"/>
                  </w:rPr>
                </w:rPrChange>
              </w:rPr>
              <w:delText>4.7.</w:delText>
            </w:r>
            <w:r w:rsidRPr="0020112D" w:rsidDel="00B31D7F">
              <w:rPr>
                <w:rFonts w:ascii="Times New Roman" w:eastAsiaTheme="minorEastAsia" w:hAnsi="Times New Roman" w:cs="Times New Roman"/>
                <w:noProof/>
                <w:kern w:val="2"/>
                <w:lang w:val="en-US"/>
                <w14:ligatures w14:val="standardContextual"/>
                <w:rPrChange w:id="1053"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54" w:author="Nikola Karpić" w:date="2024-02-25T23:34:00Z">
                  <w:rPr>
                    <w:rStyle w:val="Hyperlink"/>
                    <w:rFonts w:cs="Times New Roman"/>
                    <w:noProof/>
                    <w:lang w:val="en-US"/>
                  </w:rPr>
                </w:rPrChange>
              </w:rPr>
              <w:delText>Support Vector Machine Classifier</w:delText>
            </w:r>
            <w:r w:rsidRPr="0020112D" w:rsidDel="00B31D7F">
              <w:rPr>
                <w:rFonts w:ascii="Times New Roman" w:hAnsi="Times New Roman" w:cs="Times New Roman"/>
                <w:noProof/>
                <w:webHidden/>
                <w:rPrChange w:id="1055" w:author="Nikola Karpić" w:date="2024-02-25T23:34:00Z">
                  <w:rPr>
                    <w:noProof/>
                    <w:webHidden/>
                  </w:rPr>
                </w:rPrChange>
              </w:rPr>
              <w:tab/>
            </w:r>
            <w:r w:rsidR="007502E6" w:rsidRPr="0020112D" w:rsidDel="00B31D7F">
              <w:rPr>
                <w:rFonts w:ascii="Times New Roman" w:hAnsi="Times New Roman" w:cs="Times New Roman"/>
                <w:noProof/>
                <w:webHidden/>
                <w:rPrChange w:id="1056" w:author="Nikola Karpić" w:date="2024-02-25T23:34:00Z">
                  <w:rPr>
                    <w:noProof/>
                    <w:webHidden/>
                  </w:rPr>
                </w:rPrChange>
              </w:rPr>
              <w:delText>25</w:delText>
            </w:r>
          </w:del>
        </w:p>
        <w:p w14:paraId="44DC6D29" w14:textId="27EB28BB" w:rsidR="00241E79" w:rsidRPr="0020112D" w:rsidDel="00B31D7F" w:rsidRDefault="00241E79">
          <w:pPr>
            <w:pStyle w:val="TOC2"/>
            <w:tabs>
              <w:tab w:val="left" w:pos="880"/>
              <w:tab w:val="right" w:leader="dot" w:pos="9350"/>
            </w:tabs>
            <w:rPr>
              <w:del w:id="1057" w:author="Nikola Karpić" w:date="2024-01-27T20:20:00Z"/>
              <w:rFonts w:ascii="Times New Roman" w:eastAsiaTheme="minorEastAsia" w:hAnsi="Times New Roman" w:cs="Times New Roman"/>
              <w:noProof/>
              <w:kern w:val="2"/>
              <w:lang w:val="en-US"/>
              <w14:ligatures w14:val="standardContextual"/>
              <w:rPrChange w:id="1058" w:author="Nikola Karpić" w:date="2024-02-25T23:34:00Z">
                <w:rPr>
                  <w:del w:id="1059" w:author="Nikola Karpić" w:date="2024-01-27T20:20:00Z"/>
                  <w:rFonts w:asciiTheme="minorHAnsi" w:eastAsiaTheme="minorEastAsia" w:hAnsiTheme="minorHAnsi" w:cstheme="minorBidi"/>
                  <w:noProof/>
                  <w:kern w:val="2"/>
                  <w:lang w:val="en-US"/>
                  <w14:ligatures w14:val="standardContextual"/>
                </w:rPr>
              </w:rPrChange>
            </w:rPr>
          </w:pPr>
          <w:del w:id="1060" w:author="Nikola Karpić" w:date="2024-01-27T20:20:00Z">
            <w:r w:rsidRPr="0020112D" w:rsidDel="00B31D7F">
              <w:rPr>
                <w:rFonts w:ascii="Times New Roman" w:hAnsi="Times New Roman" w:cs="Times New Roman"/>
                <w:noProof/>
                <w:rPrChange w:id="1061" w:author="Nikola Karpić" w:date="2024-02-25T23:34:00Z">
                  <w:rPr>
                    <w:rStyle w:val="Hyperlink"/>
                    <w:rFonts w:cs="Times New Roman"/>
                    <w:noProof/>
                    <w:lang w:val="en-US"/>
                  </w:rPr>
                </w:rPrChange>
              </w:rPr>
              <w:delText>4.8.</w:delText>
            </w:r>
            <w:r w:rsidRPr="0020112D" w:rsidDel="00B31D7F">
              <w:rPr>
                <w:rFonts w:ascii="Times New Roman" w:eastAsiaTheme="minorEastAsia" w:hAnsi="Times New Roman" w:cs="Times New Roman"/>
                <w:noProof/>
                <w:kern w:val="2"/>
                <w:lang w:val="en-US"/>
                <w14:ligatures w14:val="standardContextual"/>
                <w:rPrChange w:id="1062"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63" w:author="Nikola Karpić" w:date="2024-02-25T23:34:00Z">
                  <w:rPr>
                    <w:rStyle w:val="Hyperlink"/>
                    <w:rFonts w:cs="Times New Roman"/>
                    <w:noProof/>
                    <w:lang w:val="en-US"/>
                  </w:rPr>
                </w:rPrChange>
              </w:rPr>
              <w:delText>LightGBM Classifier</w:delText>
            </w:r>
            <w:r w:rsidRPr="0020112D" w:rsidDel="00B31D7F">
              <w:rPr>
                <w:rFonts w:ascii="Times New Roman" w:hAnsi="Times New Roman" w:cs="Times New Roman"/>
                <w:noProof/>
                <w:webHidden/>
                <w:rPrChange w:id="1064" w:author="Nikola Karpić" w:date="2024-02-25T23:34:00Z">
                  <w:rPr>
                    <w:noProof/>
                    <w:webHidden/>
                  </w:rPr>
                </w:rPrChange>
              </w:rPr>
              <w:tab/>
            </w:r>
            <w:r w:rsidR="007502E6" w:rsidRPr="0020112D" w:rsidDel="00B31D7F">
              <w:rPr>
                <w:rFonts w:ascii="Times New Roman" w:hAnsi="Times New Roman" w:cs="Times New Roman"/>
                <w:noProof/>
                <w:webHidden/>
                <w:rPrChange w:id="1065" w:author="Nikola Karpić" w:date="2024-02-25T23:34:00Z">
                  <w:rPr>
                    <w:noProof/>
                    <w:webHidden/>
                  </w:rPr>
                </w:rPrChange>
              </w:rPr>
              <w:delText>25</w:delText>
            </w:r>
          </w:del>
        </w:p>
        <w:p w14:paraId="57548C32" w14:textId="6B5468E0" w:rsidR="00241E79" w:rsidRPr="0020112D" w:rsidDel="00B31D7F" w:rsidRDefault="00241E79">
          <w:pPr>
            <w:pStyle w:val="TOC2"/>
            <w:tabs>
              <w:tab w:val="left" w:pos="880"/>
              <w:tab w:val="right" w:leader="dot" w:pos="9350"/>
            </w:tabs>
            <w:rPr>
              <w:del w:id="1066" w:author="Nikola Karpić" w:date="2024-01-27T20:20:00Z"/>
              <w:rFonts w:ascii="Times New Roman" w:eastAsiaTheme="minorEastAsia" w:hAnsi="Times New Roman" w:cs="Times New Roman"/>
              <w:noProof/>
              <w:kern w:val="2"/>
              <w:lang w:val="en-US"/>
              <w14:ligatures w14:val="standardContextual"/>
              <w:rPrChange w:id="1067" w:author="Nikola Karpić" w:date="2024-02-25T23:34:00Z">
                <w:rPr>
                  <w:del w:id="1068" w:author="Nikola Karpić" w:date="2024-01-27T20:20:00Z"/>
                  <w:rFonts w:asciiTheme="minorHAnsi" w:eastAsiaTheme="minorEastAsia" w:hAnsiTheme="minorHAnsi" w:cstheme="minorBidi"/>
                  <w:noProof/>
                  <w:kern w:val="2"/>
                  <w:lang w:val="en-US"/>
                  <w14:ligatures w14:val="standardContextual"/>
                </w:rPr>
              </w:rPrChange>
            </w:rPr>
          </w:pPr>
          <w:del w:id="1069" w:author="Nikola Karpić" w:date="2024-01-27T20:20:00Z">
            <w:r w:rsidRPr="0020112D" w:rsidDel="00B31D7F">
              <w:rPr>
                <w:rFonts w:ascii="Times New Roman" w:hAnsi="Times New Roman" w:cs="Times New Roman"/>
                <w:noProof/>
                <w:rPrChange w:id="1070" w:author="Nikola Karpić" w:date="2024-02-25T23:34:00Z">
                  <w:rPr>
                    <w:rStyle w:val="Hyperlink"/>
                    <w:rFonts w:cs="Times New Roman"/>
                    <w:noProof/>
                    <w:lang w:val="en-US"/>
                  </w:rPr>
                </w:rPrChange>
              </w:rPr>
              <w:delText>4.9.</w:delText>
            </w:r>
            <w:r w:rsidRPr="0020112D" w:rsidDel="00B31D7F">
              <w:rPr>
                <w:rFonts w:ascii="Times New Roman" w:eastAsiaTheme="minorEastAsia" w:hAnsi="Times New Roman" w:cs="Times New Roman"/>
                <w:noProof/>
                <w:kern w:val="2"/>
                <w:lang w:val="en-US"/>
                <w14:ligatures w14:val="standardContextual"/>
                <w:rPrChange w:id="1071"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72" w:author="Nikola Karpić" w:date="2024-02-25T23:34:00Z">
                  <w:rPr>
                    <w:rStyle w:val="Hyperlink"/>
                    <w:rFonts w:cs="Times New Roman"/>
                    <w:noProof/>
                    <w:lang w:val="en-US"/>
                  </w:rPr>
                </w:rPrChange>
              </w:rPr>
              <w:delText>K Nearest Neighbors Regressor</w:delText>
            </w:r>
            <w:r w:rsidRPr="0020112D" w:rsidDel="00B31D7F">
              <w:rPr>
                <w:rFonts w:ascii="Times New Roman" w:hAnsi="Times New Roman" w:cs="Times New Roman"/>
                <w:noProof/>
                <w:webHidden/>
                <w:rPrChange w:id="1073" w:author="Nikola Karpić" w:date="2024-02-25T23:34:00Z">
                  <w:rPr>
                    <w:noProof/>
                    <w:webHidden/>
                  </w:rPr>
                </w:rPrChange>
              </w:rPr>
              <w:tab/>
            </w:r>
            <w:r w:rsidR="007502E6" w:rsidRPr="0020112D" w:rsidDel="00B31D7F">
              <w:rPr>
                <w:rFonts w:ascii="Times New Roman" w:hAnsi="Times New Roman" w:cs="Times New Roman"/>
                <w:noProof/>
                <w:webHidden/>
                <w:rPrChange w:id="1074" w:author="Nikola Karpić" w:date="2024-02-25T23:34:00Z">
                  <w:rPr>
                    <w:noProof/>
                    <w:webHidden/>
                  </w:rPr>
                </w:rPrChange>
              </w:rPr>
              <w:delText>25</w:delText>
            </w:r>
          </w:del>
        </w:p>
        <w:p w14:paraId="61932CE2" w14:textId="45AD057C" w:rsidR="00241E79" w:rsidRPr="0020112D" w:rsidDel="00B31D7F" w:rsidRDefault="00241E79">
          <w:pPr>
            <w:pStyle w:val="TOC2"/>
            <w:tabs>
              <w:tab w:val="left" w:pos="1100"/>
              <w:tab w:val="right" w:leader="dot" w:pos="9350"/>
            </w:tabs>
            <w:rPr>
              <w:del w:id="1075" w:author="Nikola Karpić" w:date="2024-01-27T20:20:00Z"/>
              <w:rFonts w:ascii="Times New Roman" w:eastAsiaTheme="minorEastAsia" w:hAnsi="Times New Roman" w:cs="Times New Roman"/>
              <w:noProof/>
              <w:kern w:val="2"/>
              <w:lang w:val="en-US"/>
              <w14:ligatures w14:val="standardContextual"/>
              <w:rPrChange w:id="1076" w:author="Nikola Karpić" w:date="2024-02-25T23:34:00Z">
                <w:rPr>
                  <w:del w:id="1077" w:author="Nikola Karpić" w:date="2024-01-27T20:20:00Z"/>
                  <w:rFonts w:asciiTheme="minorHAnsi" w:eastAsiaTheme="minorEastAsia" w:hAnsiTheme="minorHAnsi" w:cstheme="minorBidi"/>
                  <w:noProof/>
                  <w:kern w:val="2"/>
                  <w:lang w:val="en-US"/>
                  <w14:ligatures w14:val="standardContextual"/>
                </w:rPr>
              </w:rPrChange>
            </w:rPr>
          </w:pPr>
          <w:del w:id="1078" w:author="Nikola Karpić" w:date="2024-01-27T20:20:00Z">
            <w:r w:rsidRPr="0020112D" w:rsidDel="00B31D7F">
              <w:rPr>
                <w:rFonts w:ascii="Times New Roman" w:hAnsi="Times New Roman" w:cs="Times New Roman"/>
                <w:noProof/>
                <w:rPrChange w:id="1079" w:author="Nikola Karpić" w:date="2024-02-25T23:34:00Z">
                  <w:rPr>
                    <w:rStyle w:val="Hyperlink"/>
                    <w:rFonts w:cs="Times New Roman"/>
                    <w:noProof/>
                    <w:lang w:val="sr-Cyrl-BA"/>
                  </w:rPr>
                </w:rPrChange>
              </w:rPr>
              <w:delText>4.10.</w:delText>
            </w:r>
            <w:r w:rsidRPr="0020112D" w:rsidDel="00B31D7F">
              <w:rPr>
                <w:rFonts w:ascii="Times New Roman" w:eastAsiaTheme="minorEastAsia" w:hAnsi="Times New Roman" w:cs="Times New Roman"/>
                <w:noProof/>
                <w:kern w:val="2"/>
                <w:lang w:val="en-US"/>
                <w14:ligatures w14:val="standardContextual"/>
                <w:rPrChange w:id="1080"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81" w:author="Nikola Karpić" w:date="2024-02-25T23:34:00Z">
                  <w:rPr>
                    <w:rStyle w:val="Hyperlink"/>
                    <w:rFonts w:cs="Times New Roman"/>
                    <w:noProof/>
                    <w:lang w:val="en-US"/>
                  </w:rPr>
                </w:rPrChange>
              </w:rPr>
              <w:delText>LightGBM Regressor</w:delText>
            </w:r>
            <w:r w:rsidRPr="0020112D" w:rsidDel="00B31D7F">
              <w:rPr>
                <w:rFonts w:ascii="Times New Roman" w:hAnsi="Times New Roman" w:cs="Times New Roman"/>
                <w:noProof/>
                <w:webHidden/>
                <w:rPrChange w:id="1082" w:author="Nikola Karpić" w:date="2024-02-25T23:34:00Z">
                  <w:rPr>
                    <w:noProof/>
                    <w:webHidden/>
                  </w:rPr>
                </w:rPrChange>
              </w:rPr>
              <w:tab/>
            </w:r>
            <w:r w:rsidR="007502E6" w:rsidRPr="0020112D" w:rsidDel="00B31D7F">
              <w:rPr>
                <w:rFonts w:ascii="Times New Roman" w:hAnsi="Times New Roman" w:cs="Times New Roman"/>
                <w:noProof/>
                <w:webHidden/>
                <w:rPrChange w:id="1083" w:author="Nikola Karpić" w:date="2024-02-25T23:34:00Z">
                  <w:rPr>
                    <w:noProof/>
                    <w:webHidden/>
                  </w:rPr>
                </w:rPrChange>
              </w:rPr>
              <w:delText>26</w:delText>
            </w:r>
          </w:del>
        </w:p>
        <w:p w14:paraId="662DC852" w14:textId="6147F25A" w:rsidR="00241E79" w:rsidRPr="0020112D" w:rsidDel="00B31D7F" w:rsidRDefault="00241E79">
          <w:pPr>
            <w:pStyle w:val="TOC1"/>
            <w:rPr>
              <w:del w:id="1084" w:author="Nikola Karpić" w:date="2024-01-27T20:20:00Z"/>
              <w:rFonts w:ascii="Times New Roman" w:eastAsiaTheme="minorEastAsia" w:hAnsi="Times New Roman" w:cs="Times New Roman"/>
              <w:noProof/>
              <w:kern w:val="2"/>
              <w:lang w:val="en-US"/>
              <w14:ligatures w14:val="standardContextual"/>
              <w:rPrChange w:id="1085" w:author="Nikola Karpić" w:date="2024-02-25T23:34:00Z">
                <w:rPr>
                  <w:del w:id="1086" w:author="Nikola Karpić" w:date="2024-01-27T20:20:00Z"/>
                  <w:rFonts w:asciiTheme="minorHAnsi" w:eastAsiaTheme="minorEastAsia" w:hAnsiTheme="minorHAnsi" w:cstheme="minorBidi"/>
                  <w:noProof/>
                  <w:kern w:val="2"/>
                  <w:lang w:val="en-US"/>
                  <w14:ligatures w14:val="standardContextual"/>
                </w:rPr>
              </w:rPrChange>
            </w:rPr>
          </w:pPr>
          <w:del w:id="1087" w:author="Nikola Karpić" w:date="2024-01-27T20:20:00Z">
            <w:r w:rsidRPr="0020112D" w:rsidDel="00B31D7F">
              <w:rPr>
                <w:rFonts w:ascii="Times New Roman" w:hAnsi="Times New Roman" w:cs="Times New Roman"/>
                <w:noProof/>
                <w:rPrChange w:id="1088" w:author="Nikola Karpić" w:date="2024-02-25T23:34:00Z">
                  <w:rPr>
                    <w:rStyle w:val="Hyperlink"/>
                    <w:rFonts w:cs="Times New Roman"/>
                    <w:noProof/>
                    <w:lang w:val="sr-Cyrl-BA"/>
                  </w:rPr>
                </w:rPrChange>
              </w:rPr>
              <w:delText>5.</w:delText>
            </w:r>
            <w:r w:rsidRPr="0020112D" w:rsidDel="00B31D7F">
              <w:rPr>
                <w:rFonts w:ascii="Times New Roman" w:eastAsiaTheme="minorEastAsia" w:hAnsi="Times New Roman" w:cs="Times New Roman"/>
                <w:noProof/>
                <w:kern w:val="2"/>
                <w:lang w:val="en-US"/>
                <w14:ligatures w14:val="standardContextual"/>
                <w:rPrChange w:id="1089"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90" w:author="Nikola Karpić" w:date="2024-02-25T23:34:00Z">
                  <w:rPr>
                    <w:rStyle w:val="Hyperlink"/>
                    <w:rFonts w:cs="Times New Roman"/>
                    <w:noProof/>
                    <w:lang w:val="sr-Cyrl-BA"/>
                  </w:rPr>
                </w:rPrChange>
              </w:rPr>
              <w:delText>Практични рад</w:delText>
            </w:r>
            <w:r w:rsidRPr="0020112D" w:rsidDel="00B31D7F">
              <w:rPr>
                <w:rFonts w:ascii="Times New Roman" w:hAnsi="Times New Roman" w:cs="Times New Roman"/>
                <w:noProof/>
                <w:webHidden/>
                <w:rPrChange w:id="1091" w:author="Nikola Karpić" w:date="2024-02-25T23:34:00Z">
                  <w:rPr>
                    <w:noProof/>
                    <w:webHidden/>
                  </w:rPr>
                </w:rPrChange>
              </w:rPr>
              <w:tab/>
            </w:r>
            <w:r w:rsidR="007502E6" w:rsidRPr="0020112D" w:rsidDel="00B31D7F">
              <w:rPr>
                <w:rFonts w:ascii="Times New Roman" w:hAnsi="Times New Roman" w:cs="Times New Roman"/>
                <w:noProof/>
                <w:webHidden/>
                <w:rPrChange w:id="1092" w:author="Nikola Karpić" w:date="2024-02-25T23:34:00Z">
                  <w:rPr>
                    <w:noProof/>
                    <w:webHidden/>
                  </w:rPr>
                </w:rPrChange>
              </w:rPr>
              <w:delText>27</w:delText>
            </w:r>
          </w:del>
        </w:p>
        <w:p w14:paraId="056AD30D" w14:textId="1E96EA9C" w:rsidR="00241E79" w:rsidRPr="0020112D" w:rsidDel="00B31D7F" w:rsidRDefault="00241E79">
          <w:pPr>
            <w:pStyle w:val="TOC2"/>
            <w:tabs>
              <w:tab w:val="left" w:pos="880"/>
              <w:tab w:val="right" w:leader="dot" w:pos="9350"/>
            </w:tabs>
            <w:rPr>
              <w:del w:id="1093" w:author="Nikola Karpić" w:date="2024-01-27T20:20:00Z"/>
              <w:rFonts w:ascii="Times New Roman" w:eastAsiaTheme="minorEastAsia" w:hAnsi="Times New Roman" w:cs="Times New Roman"/>
              <w:noProof/>
              <w:kern w:val="2"/>
              <w:lang w:val="en-US"/>
              <w14:ligatures w14:val="standardContextual"/>
              <w:rPrChange w:id="1094" w:author="Nikola Karpić" w:date="2024-02-25T23:34:00Z">
                <w:rPr>
                  <w:del w:id="1095" w:author="Nikola Karpić" w:date="2024-01-27T20:20:00Z"/>
                  <w:rFonts w:asciiTheme="minorHAnsi" w:eastAsiaTheme="minorEastAsia" w:hAnsiTheme="minorHAnsi" w:cstheme="minorBidi"/>
                  <w:noProof/>
                  <w:kern w:val="2"/>
                  <w:lang w:val="en-US"/>
                  <w14:ligatures w14:val="standardContextual"/>
                </w:rPr>
              </w:rPrChange>
            </w:rPr>
          </w:pPr>
          <w:del w:id="1096" w:author="Nikola Karpić" w:date="2024-01-27T20:20:00Z">
            <w:r w:rsidRPr="0020112D" w:rsidDel="00B31D7F">
              <w:rPr>
                <w:rFonts w:ascii="Times New Roman" w:hAnsi="Times New Roman" w:cs="Times New Roman"/>
                <w:noProof/>
                <w:rPrChange w:id="1097" w:author="Nikola Karpić" w:date="2024-02-25T23:34:00Z">
                  <w:rPr>
                    <w:rStyle w:val="Hyperlink"/>
                    <w:noProof/>
                    <w:lang w:val="sr-Cyrl-BA"/>
                  </w:rPr>
                </w:rPrChange>
              </w:rPr>
              <w:delText>5.1.</w:delText>
            </w:r>
            <w:r w:rsidRPr="0020112D" w:rsidDel="00B31D7F">
              <w:rPr>
                <w:rFonts w:ascii="Times New Roman" w:eastAsiaTheme="minorEastAsia" w:hAnsi="Times New Roman" w:cs="Times New Roman"/>
                <w:noProof/>
                <w:kern w:val="2"/>
                <w:lang w:val="en-US"/>
                <w14:ligatures w14:val="standardContextual"/>
                <w:rPrChange w:id="1098"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099" w:author="Nikola Karpić" w:date="2024-02-25T23:34:00Z">
                  <w:rPr>
                    <w:rStyle w:val="Hyperlink"/>
                    <w:noProof/>
                    <w:lang w:val="sr-Cyrl-BA"/>
                  </w:rPr>
                </w:rPrChange>
              </w:rPr>
              <w:delText>Помоћне функције</w:delText>
            </w:r>
            <w:r w:rsidRPr="0020112D" w:rsidDel="00B31D7F">
              <w:rPr>
                <w:rFonts w:ascii="Times New Roman" w:hAnsi="Times New Roman" w:cs="Times New Roman"/>
                <w:noProof/>
                <w:webHidden/>
                <w:rPrChange w:id="1100" w:author="Nikola Karpić" w:date="2024-02-25T23:34:00Z">
                  <w:rPr>
                    <w:noProof/>
                    <w:webHidden/>
                  </w:rPr>
                </w:rPrChange>
              </w:rPr>
              <w:tab/>
            </w:r>
            <w:r w:rsidR="007502E6" w:rsidRPr="0020112D" w:rsidDel="00B31D7F">
              <w:rPr>
                <w:rFonts w:ascii="Times New Roman" w:hAnsi="Times New Roman" w:cs="Times New Roman"/>
                <w:noProof/>
                <w:webHidden/>
                <w:rPrChange w:id="1101" w:author="Nikola Karpić" w:date="2024-02-25T23:34:00Z">
                  <w:rPr>
                    <w:noProof/>
                    <w:webHidden/>
                  </w:rPr>
                </w:rPrChange>
              </w:rPr>
              <w:delText>27</w:delText>
            </w:r>
          </w:del>
        </w:p>
        <w:p w14:paraId="6E2F445B" w14:textId="06EED3D0" w:rsidR="00241E79" w:rsidRPr="0020112D" w:rsidDel="00B31D7F" w:rsidRDefault="00241E79">
          <w:pPr>
            <w:pStyle w:val="TOC2"/>
            <w:tabs>
              <w:tab w:val="left" w:pos="880"/>
              <w:tab w:val="right" w:leader="dot" w:pos="9350"/>
            </w:tabs>
            <w:rPr>
              <w:del w:id="1102" w:author="Nikola Karpić" w:date="2024-01-27T20:20:00Z"/>
              <w:rFonts w:ascii="Times New Roman" w:eastAsiaTheme="minorEastAsia" w:hAnsi="Times New Roman" w:cs="Times New Roman"/>
              <w:noProof/>
              <w:kern w:val="2"/>
              <w:lang w:val="en-US"/>
              <w14:ligatures w14:val="standardContextual"/>
              <w:rPrChange w:id="1103" w:author="Nikola Karpić" w:date="2024-02-25T23:34:00Z">
                <w:rPr>
                  <w:del w:id="1104" w:author="Nikola Karpić" w:date="2024-01-27T20:20:00Z"/>
                  <w:rFonts w:asciiTheme="minorHAnsi" w:eastAsiaTheme="minorEastAsia" w:hAnsiTheme="minorHAnsi" w:cstheme="minorBidi"/>
                  <w:noProof/>
                  <w:kern w:val="2"/>
                  <w:lang w:val="en-US"/>
                  <w14:ligatures w14:val="standardContextual"/>
                </w:rPr>
              </w:rPrChange>
            </w:rPr>
          </w:pPr>
          <w:del w:id="1105" w:author="Nikola Karpić" w:date="2024-01-27T20:20:00Z">
            <w:r w:rsidRPr="0020112D" w:rsidDel="00B31D7F">
              <w:rPr>
                <w:rFonts w:ascii="Times New Roman" w:hAnsi="Times New Roman" w:cs="Times New Roman"/>
                <w:noProof/>
                <w:rPrChange w:id="1106" w:author="Nikola Karpić" w:date="2024-02-25T23:34:00Z">
                  <w:rPr>
                    <w:rStyle w:val="Hyperlink"/>
                    <w:noProof/>
                    <w:lang w:val="sr-Cyrl-BA"/>
                  </w:rPr>
                </w:rPrChange>
              </w:rPr>
              <w:delText>5.2.</w:delText>
            </w:r>
            <w:r w:rsidRPr="0020112D" w:rsidDel="00B31D7F">
              <w:rPr>
                <w:rFonts w:ascii="Times New Roman" w:eastAsiaTheme="minorEastAsia" w:hAnsi="Times New Roman" w:cs="Times New Roman"/>
                <w:noProof/>
                <w:kern w:val="2"/>
                <w:lang w:val="en-US"/>
                <w14:ligatures w14:val="standardContextual"/>
                <w:rPrChange w:id="1107"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108" w:author="Nikola Karpić" w:date="2024-02-25T23:34:00Z">
                  <w:rPr>
                    <w:rStyle w:val="Hyperlink"/>
                    <w:noProof/>
                    <w:lang w:val="sr-Cyrl-BA"/>
                  </w:rPr>
                </w:rPrChange>
              </w:rPr>
              <w:delText>Прикупљање података</w:delText>
            </w:r>
            <w:r w:rsidRPr="0020112D" w:rsidDel="00B31D7F">
              <w:rPr>
                <w:rFonts w:ascii="Times New Roman" w:hAnsi="Times New Roman" w:cs="Times New Roman"/>
                <w:noProof/>
                <w:webHidden/>
                <w:rPrChange w:id="1109" w:author="Nikola Karpić" w:date="2024-02-25T23:34:00Z">
                  <w:rPr>
                    <w:noProof/>
                    <w:webHidden/>
                  </w:rPr>
                </w:rPrChange>
              </w:rPr>
              <w:tab/>
            </w:r>
            <w:r w:rsidR="007502E6" w:rsidRPr="0020112D" w:rsidDel="00B31D7F">
              <w:rPr>
                <w:rFonts w:ascii="Times New Roman" w:hAnsi="Times New Roman" w:cs="Times New Roman"/>
                <w:noProof/>
                <w:webHidden/>
                <w:rPrChange w:id="1110" w:author="Nikola Karpić" w:date="2024-02-25T23:34:00Z">
                  <w:rPr>
                    <w:noProof/>
                    <w:webHidden/>
                  </w:rPr>
                </w:rPrChange>
              </w:rPr>
              <w:delText>29</w:delText>
            </w:r>
          </w:del>
        </w:p>
        <w:p w14:paraId="265E3E76" w14:textId="4DE50FD4" w:rsidR="00241E79" w:rsidRPr="0020112D" w:rsidDel="00B31D7F" w:rsidRDefault="00241E79">
          <w:pPr>
            <w:pStyle w:val="TOC2"/>
            <w:tabs>
              <w:tab w:val="left" w:pos="880"/>
              <w:tab w:val="right" w:leader="dot" w:pos="9350"/>
            </w:tabs>
            <w:rPr>
              <w:del w:id="1111" w:author="Nikola Karpić" w:date="2024-01-27T20:20:00Z"/>
              <w:rFonts w:ascii="Times New Roman" w:eastAsiaTheme="minorEastAsia" w:hAnsi="Times New Roman" w:cs="Times New Roman"/>
              <w:noProof/>
              <w:kern w:val="2"/>
              <w:lang w:val="en-US"/>
              <w14:ligatures w14:val="standardContextual"/>
              <w:rPrChange w:id="1112" w:author="Nikola Karpić" w:date="2024-02-25T23:34:00Z">
                <w:rPr>
                  <w:del w:id="1113" w:author="Nikola Karpić" w:date="2024-01-27T20:20:00Z"/>
                  <w:rFonts w:asciiTheme="minorHAnsi" w:eastAsiaTheme="minorEastAsia" w:hAnsiTheme="minorHAnsi" w:cstheme="minorBidi"/>
                  <w:noProof/>
                  <w:kern w:val="2"/>
                  <w:lang w:val="en-US"/>
                  <w14:ligatures w14:val="standardContextual"/>
                </w:rPr>
              </w:rPrChange>
            </w:rPr>
          </w:pPr>
          <w:del w:id="1114" w:author="Nikola Karpić" w:date="2024-01-27T20:20:00Z">
            <w:r w:rsidRPr="0020112D" w:rsidDel="00B31D7F">
              <w:rPr>
                <w:rFonts w:ascii="Times New Roman" w:hAnsi="Times New Roman" w:cs="Times New Roman"/>
                <w:noProof/>
                <w:rPrChange w:id="1115" w:author="Nikola Karpić" w:date="2024-02-25T23:34:00Z">
                  <w:rPr>
                    <w:rStyle w:val="Hyperlink"/>
                    <w:rFonts w:cs="Times New Roman"/>
                    <w:noProof/>
                    <w:lang w:val="sr-Cyrl-BA"/>
                  </w:rPr>
                </w:rPrChange>
              </w:rPr>
              <w:delText>5.3.</w:delText>
            </w:r>
            <w:r w:rsidRPr="0020112D" w:rsidDel="00B31D7F">
              <w:rPr>
                <w:rFonts w:ascii="Times New Roman" w:eastAsiaTheme="minorEastAsia" w:hAnsi="Times New Roman" w:cs="Times New Roman"/>
                <w:noProof/>
                <w:kern w:val="2"/>
                <w:lang w:val="en-US"/>
                <w14:ligatures w14:val="standardContextual"/>
                <w:rPrChange w:id="1116"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117" w:author="Nikola Karpić" w:date="2024-02-25T23:34:00Z">
                  <w:rPr>
                    <w:rStyle w:val="Hyperlink"/>
                    <w:rFonts w:cs="Times New Roman"/>
                    <w:noProof/>
                    <w:lang w:val="sr-Cyrl-BA"/>
                  </w:rPr>
                </w:rPrChange>
              </w:rPr>
              <w:delText>Припрема података</w:delText>
            </w:r>
            <w:r w:rsidRPr="0020112D" w:rsidDel="00B31D7F">
              <w:rPr>
                <w:rFonts w:ascii="Times New Roman" w:hAnsi="Times New Roman" w:cs="Times New Roman"/>
                <w:noProof/>
                <w:webHidden/>
                <w:rPrChange w:id="1118" w:author="Nikola Karpić" w:date="2024-02-25T23:34:00Z">
                  <w:rPr>
                    <w:noProof/>
                    <w:webHidden/>
                  </w:rPr>
                </w:rPrChange>
              </w:rPr>
              <w:tab/>
            </w:r>
            <w:r w:rsidR="007502E6" w:rsidRPr="0020112D" w:rsidDel="00B31D7F">
              <w:rPr>
                <w:rFonts w:ascii="Times New Roman" w:hAnsi="Times New Roman" w:cs="Times New Roman"/>
                <w:noProof/>
                <w:webHidden/>
                <w:rPrChange w:id="1119" w:author="Nikola Karpić" w:date="2024-02-25T23:34:00Z">
                  <w:rPr>
                    <w:noProof/>
                    <w:webHidden/>
                  </w:rPr>
                </w:rPrChange>
              </w:rPr>
              <w:delText>31</w:delText>
            </w:r>
          </w:del>
        </w:p>
        <w:p w14:paraId="088F01D2" w14:textId="787BF86B" w:rsidR="00241E79" w:rsidRPr="0020112D" w:rsidDel="00B31D7F" w:rsidRDefault="00241E79">
          <w:pPr>
            <w:pStyle w:val="TOC2"/>
            <w:tabs>
              <w:tab w:val="left" w:pos="880"/>
              <w:tab w:val="right" w:leader="dot" w:pos="9350"/>
            </w:tabs>
            <w:rPr>
              <w:del w:id="1120" w:author="Nikola Karpić" w:date="2024-01-27T20:20:00Z"/>
              <w:rFonts w:ascii="Times New Roman" w:eastAsiaTheme="minorEastAsia" w:hAnsi="Times New Roman" w:cs="Times New Roman"/>
              <w:noProof/>
              <w:kern w:val="2"/>
              <w:lang w:val="en-US"/>
              <w14:ligatures w14:val="standardContextual"/>
              <w:rPrChange w:id="1121" w:author="Nikola Karpić" w:date="2024-02-25T23:34:00Z">
                <w:rPr>
                  <w:del w:id="1122" w:author="Nikola Karpić" w:date="2024-01-27T20:20:00Z"/>
                  <w:rFonts w:asciiTheme="minorHAnsi" w:eastAsiaTheme="minorEastAsia" w:hAnsiTheme="minorHAnsi" w:cstheme="minorBidi"/>
                  <w:noProof/>
                  <w:kern w:val="2"/>
                  <w:lang w:val="en-US"/>
                  <w14:ligatures w14:val="standardContextual"/>
                </w:rPr>
              </w:rPrChange>
            </w:rPr>
          </w:pPr>
          <w:del w:id="1123" w:author="Nikola Karpić" w:date="2024-01-27T20:20:00Z">
            <w:r w:rsidRPr="0020112D" w:rsidDel="00B31D7F">
              <w:rPr>
                <w:rFonts w:ascii="Times New Roman" w:hAnsi="Times New Roman" w:cs="Times New Roman"/>
                <w:noProof/>
                <w:rPrChange w:id="1124" w:author="Nikola Karpić" w:date="2024-02-25T23:34:00Z">
                  <w:rPr>
                    <w:rStyle w:val="Hyperlink"/>
                    <w:rFonts w:cs="Times New Roman"/>
                    <w:noProof/>
                    <w:lang w:val="sr-Cyrl-BA"/>
                  </w:rPr>
                </w:rPrChange>
              </w:rPr>
              <w:delText>5.4.</w:delText>
            </w:r>
            <w:r w:rsidRPr="0020112D" w:rsidDel="00B31D7F">
              <w:rPr>
                <w:rFonts w:ascii="Times New Roman" w:eastAsiaTheme="minorEastAsia" w:hAnsi="Times New Roman" w:cs="Times New Roman"/>
                <w:noProof/>
                <w:kern w:val="2"/>
                <w:lang w:val="en-US"/>
                <w14:ligatures w14:val="standardContextual"/>
                <w:rPrChange w:id="1125"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126" w:author="Nikola Karpić" w:date="2024-02-25T23:34:00Z">
                  <w:rPr>
                    <w:rStyle w:val="Hyperlink"/>
                    <w:rFonts w:cs="Times New Roman"/>
                    <w:noProof/>
                    <w:lang w:val="sr-Cyrl-BA"/>
                  </w:rPr>
                </w:rPrChange>
              </w:rPr>
              <w:delText>Избор и тренирање модела</w:delText>
            </w:r>
            <w:r w:rsidRPr="0020112D" w:rsidDel="00B31D7F">
              <w:rPr>
                <w:rFonts w:ascii="Times New Roman" w:hAnsi="Times New Roman" w:cs="Times New Roman"/>
                <w:noProof/>
                <w:webHidden/>
                <w:rPrChange w:id="1127" w:author="Nikola Karpić" w:date="2024-02-25T23:34:00Z">
                  <w:rPr>
                    <w:noProof/>
                    <w:webHidden/>
                  </w:rPr>
                </w:rPrChange>
              </w:rPr>
              <w:tab/>
            </w:r>
            <w:r w:rsidR="007502E6" w:rsidRPr="0020112D" w:rsidDel="00B31D7F">
              <w:rPr>
                <w:rFonts w:ascii="Times New Roman" w:hAnsi="Times New Roman" w:cs="Times New Roman"/>
                <w:noProof/>
                <w:webHidden/>
                <w:rPrChange w:id="1128" w:author="Nikola Karpić" w:date="2024-02-25T23:34:00Z">
                  <w:rPr>
                    <w:noProof/>
                    <w:webHidden/>
                  </w:rPr>
                </w:rPrChange>
              </w:rPr>
              <w:delText>36</w:delText>
            </w:r>
          </w:del>
        </w:p>
        <w:p w14:paraId="71459DAB" w14:textId="6235311C" w:rsidR="00241E79" w:rsidRPr="0020112D" w:rsidDel="00B31D7F" w:rsidRDefault="00241E79">
          <w:pPr>
            <w:pStyle w:val="TOC2"/>
            <w:tabs>
              <w:tab w:val="left" w:pos="880"/>
              <w:tab w:val="right" w:leader="dot" w:pos="9350"/>
            </w:tabs>
            <w:rPr>
              <w:del w:id="1129" w:author="Nikola Karpić" w:date="2024-01-27T20:20:00Z"/>
              <w:rFonts w:ascii="Times New Roman" w:eastAsiaTheme="minorEastAsia" w:hAnsi="Times New Roman" w:cs="Times New Roman"/>
              <w:noProof/>
              <w:kern w:val="2"/>
              <w:lang w:val="en-US"/>
              <w14:ligatures w14:val="standardContextual"/>
              <w:rPrChange w:id="1130" w:author="Nikola Karpić" w:date="2024-02-25T23:34:00Z">
                <w:rPr>
                  <w:del w:id="1131" w:author="Nikola Karpić" w:date="2024-01-27T20:20:00Z"/>
                  <w:rFonts w:asciiTheme="minorHAnsi" w:eastAsiaTheme="minorEastAsia" w:hAnsiTheme="minorHAnsi" w:cstheme="minorBidi"/>
                  <w:noProof/>
                  <w:kern w:val="2"/>
                  <w:lang w:val="en-US"/>
                  <w14:ligatures w14:val="standardContextual"/>
                </w:rPr>
              </w:rPrChange>
            </w:rPr>
          </w:pPr>
          <w:del w:id="1132" w:author="Nikola Karpić" w:date="2024-01-27T20:20:00Z">
            <w:r w:rsidRPr="0020112D" w:rsidDel="00B31D7F">
              <w:rPr>
                <w:rFonts w:ascii="Times New Roman" w:hAnsi="Times New Roman" w:cs="Times New Roman"/>
                <w:noProof/>
                <w:rPrChange w:id="1133" w:author="Nikola Karpić" w:date="2024-02-25T23:34:00Z">
                  <w:rPr>
                    <w:rStyle w:val="Hyperlink"/>
                    <w:rFonts w:cs="Times New Roman"/>
                    <w:noProof/>
                    <w:lang w:val="sr-Cyrl-BA"/>
                  </w:rPr>
                </w:rPrChange>
              </w:rPr>
              <w:delText>5.5.</w:delText>
            </w:r>
            <w:r w:rsidRPr="0020112D" w:rsidDel="00B31D7F">
              <w:rPr>
                <w:rFonts w:ascii="Times New Roman" w:eastAsiaTheme="minorEastAsia" w:hAnsi="Times New Roman" w:cs="Times New Roman"/>
                <w:noProof/>
                <w:kern w:val="2"/>
                <w:lang w:val="en-US"/>
                <w14:ligatures w14:val="standardContextual"/>
                <w:rPrChange w:id="1134"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135" w:author="Nikola Karpić" w:date="2024-02-25T23:34:00Z">
                  <w:rPr>
                    <w:rStyle w:val="Hyperlink"/>
                    <w:rFonts w:cs="Times New Roman"/>
                    <w:noProof/>
                    <w:lang w:val="sr-Cyrl-BA"/>
                  </w:rPr>
                </w:rPrChange>
              </w:rPr>
              <w:delText>Оцјењивање модела</w:delText>
            </w:r>
            <w:r w:rsidRPr="0020112D" w:rsidDel="00B31D7F">
              <w:rPr>
                <w:rFonts w:ascii="Times New Roman" w:hAnsi="Times New Roman" w:cs="Times New Roman"/>
                <w:noProof/>
                <w:webHidden/>
                <w:rPrChange w:id="1136" w:author="Nikola Karpić" w:date="2024-02-25T23:34:00Z">
                  <w:rPr>
                    <w:noProof/>
                    <w:webHidden/>
                  </w:rPr>
                </w:rPrChange>
              </w:rPr>
              <w:tab/>
            </w:r>
            <w:r w:rsidR="007502E6" w:rsidRPr="0020112D" w:rsidDel="00B31D7F">
              <w:rPr>
                <w:rFonts w:ascii="Times New Roman" w:hAnsi="Times New Roman" w:cs="Times New Roman"/>
                <w:noProof/>
                <w:webHidden/>
                <w:rPrChange w:id="1137" w:author="Nikola Karpić" w:date="2024-02-25T23:34:00Z">
                  <w:rPr>
                    <w:noProof/>
                    <w:webHidden/>
                  </w:rPr>
                </w:rPrChange>
              </w:rPr>
              <w:delText>37</w:delText>
            </w:r>
          </w:del>
        </w:p>
        <w:p w14:paraId="16BE94CC" w14:textId="4EF64846" w:rsidR="00241E79" w:rsidRPr="0020112D" w:rsidDel="00B31D7F" w:rsidRDefault="00241E79">
          <w:pPr>
            <w:pStyle w:val="TOC1"/>
            <w:rPr>
              <w:del w:id="1138" w:author="Nikola Karpić" w:date="2024-01-27T20:20:00Z"/>
              <w:rFonts w:ascii="Times New Roman" w:eastAsiaTheme="minorEastAsia" w:hAnsi="Times New Roman" w:cs="Times New Roman"/>
              <w:noProof/>
              <w:kern w:val="2"/>
              <w:lang w:val="en-US"/>
              <w14:ligatures w14:val="standardContextual"/>
              <w:rPrChange w:id="1139" w:author="Nikola Karpić" w:date="2024-02-25T23:34:00Z">
                <w:rPr>
                  <w:del w:id="1140" w:author="Nikola Karpić" w:date="2024-01-27T20:20:00Z"/>
                  <w:rFonts w:asciiTheme="minorHAnsi" w:eastAsiaTheme="minorEastAsia" w:hAnsiTheme="minorHAnsi" w:cstheme="minorBidi"/>
                  <w:noProof/>
                  <w:kern w:val="2"/>
                  <w:lang w:val="en-US"/>
                  <w14:ligatures w14:val="standardContextual"/>
                </w:rPr>
              </w:rPrChange>
            </w:rPr>
          </w:pPr>
          <w:del w:id="1141" w:author="Nikola Karpić" w:date="2024-01-27T20:20:00Z">
            <w:r w:rsidRPr="0020112D" w:rsidDel="00B31D7F">
              <w:rPr>
                <w:rFonts w:ascii="Times New Roman" w:hAnsi="Times New Roman" w:cs="Times New Roman"/>
                <w:noProof/>
                <w:rPrChange w:id="1142" w:author="Nikola Karpić" w:date="2024-02-25T23:34:00Z">
                  <w:rPr>
                    <w:rStyle w:val="Hyperlink"/>
                    <w:rFonts w:cs="Times New Roman"/>
                    <w:noProof/>
                    <w:lang w:val="sr-Cyrl-BA"/>
                  </w:rPr>
                </w:rPrChange>
              </w:rPr>
              <w:delText>6.</w:delText>
            </w:r>
            <w:r w:rsidRPr="0020112D" w:rsidDel="00B31D7F">
              <w:rPr>
                <w:rFonts w:ascii="Times New Roman" w:eastAsiaTheme="minorEastAsia" w:hAnsi="Times New Roman" w:cs="Times New Roman"/>
                <w:noProof/>
                <w:kern w:val="2"/>
                <w:lang w:val="en-US"/>
                <w14:ligatures w14:val="standardContextual"/>
                <w:rPrChange w:id="1143"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144" w:author="Nikola Karpić" w:date="2024-02-25T23:34:00Z">
                  <w:rPr>
                    <w:rStyle w:val="Hyperlink"/>
                    <w:rFonts w:cs="Times New Roman"/>
                    <w:noProof/>
                    <w:lang w:val="sr-Cyrl-BA"/>
                  </w:rPr>
                </w:rPrChange>
              </w:rPr>
              <w:delText>Резутати</w:delText>
            </w:r>
            <w:r w:rsidRPr="0020112D" w:rsidDel="00B31D7F">
              <w:rPr>
                <w:rFonts w:ascii="Times New Roman" w:hAnsi="Times New Roman" w:cs="Times New Roman"/>
                <w:noProof/>
                <w:webHidden/>
                <w:rPrChange w:id="1145" w:author="Nikola Karpić" w:date="2024-02-25T23:34:00Z">
                  <w:rPr>
                    <w:noProof/>
                    <w:webHidden/>
                  </w:rPr>
                </w:rPrChange>
              </w:rPr>
              <w:tab/>
            </w:r>
            <w:r w:rsidR="007502E6" w:rsidRPr="0020112D" w:rsidDel="00B31D7F">
              <w:rPr>
                <w:rFonts w:ascii="Times New Roman" w:hAnsi="Times New Roman" w:cs="Times New Roman"/>
                <w:noProof/>
                <w:webHidden/>
                <w:rPrChange w:id="1146" w:author="Nikola Karpić" w:date="2024-02-25T23:34:00Z">
                  <w:rPr>
                    <w:noProof/>
                    <w:webHidden/>
                  </w:rPr>
                </w:rPrChange>
              </w:rPr>
              <w:delText>39</w:delText>
            </w:r>
          </w:del>
        </w:p>
        <w:p w14:paraId="285F0A56" w14:textId="34118344" w:rsidR="00241E79" w:rsidRPr="0020112D" w:rsidDel="00B31D7F" w:rsidRDefault="00241E79">
          <w:pPr>
            <w:pStyle w:val="TOC1"/>
            <w:rPr>
              <w:del w:id="1147" w:author="Nikola Karpić" w:date="2024-01-27T20:20:00Z"/>
              <w:rFonts w:ascii="Times New Roman" w:eastAsiaTheme="minorEastAsia" w:hAnsi="Times New Roman" w:cs="Times New Roman"/>
              <w:noProof/>
              <w:kern w:val="2"/>
              <w:lang w:val="en-US"/>
              <w14:ligatures w14:val="standardContextual"/>
              <w:rPrChange w:id="1148" w:author="Nikola Karpić" w:date="2024-02-25T23:34:00Z">
                <w:rPr>
                  <w:del w:id="1149" w:author="Nikola Karpić" w:date="2024-01-27T20:20:00Z"/>
                  <w:rFonts w:asciiTheme="minorHAnsi" w:eastAsiaTheme="minorEastAsia" w:hAnsiTheme="minorHAnsi" w:cstheme="minorBidi"/>
                  <w:noProof/>
                  <w:kern w:val="2"/>
                  <w:lang w:val="en-US"/>
                  <w14:ligatures w14:val="standardContextual"/>
                </w:rPr>
              </w:rPrChange>
            </w:rPr>
          </w:pPr>
          <w:del w:id="1150" w:author="Nikola Karpić" w:date="2024-01-27T20:20:00Z">
            <w:r w:rsidRPr="0020112D" w:rsidDel="00B31D7F">
              <w:rPr>
                <w:rFonts w:ascii="Times New Roman" w:hAnsi="Times New Roman" w:cs="Times New Roman"/>
                <w:noProof/>
                <w:rPrChange w:id="1151" w:author="Nikola Karpić" w:date="2024-02-25T23:34:00Z">
                  <w:rPr>
                    <w:rStyle w:val="Hyperlink"/>
                    <w:rFonts w:cs="Times New Roman"/>
                    <w:noProof/>
                    <w:lang w:val="sr-Cyrl-BA"/>
                  </w:rPr>
                </w:rPrChange>
              </w:rPr>
              <w:delText>7.</w:delText>
            </w:r>
            <w:r w:rsidRPr="0020112D" w:rsidDel="00B31D7F">
              <w:rPr>
                <w:rFonts w:ascii="Times New Roman" w:eastAsiaTheme="minorEastAsia" w:hAnsi="Times New Roman" w:cs="Times New Roman"/>
                <w:noProof/>
                <w:kern w:val="2"/>
                <w:lang w:val="en-US"/>
                <w14:ligatures w14:val="standardContextual"/>
                <w:rPrChange w:id="1152"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153" w:author="Nikola Karpić" w:date="2024-02-25T23:34:00Z">
                  <w:rPr>
                    <w:rStyle w:val="Hyperlink"/>
                    <w:rFonts w:cs="Times New Roman"/>
                    <w:noProof/>
                    <w:lang w:val="sr-Cyrl-BA"/>
                  </w:rPr>
                </w:rPrChange>
              </w:rPr>
              <w:delText>Закључак</w:delText>
            </w:r>
            <w:r w:rsidRPr="0020112D" w:rsidDel="00B31D7F">
              <w:rPr>
                <w:rFonts w:ascii="Times New Roman" w:hAnsi="Times New Roman" w:cs="Times New Roman"/>
                <w:noProof/>
                <w:webHidden/>
                <w:rPrChange w:id="1154" w:author="Nikola Karpić" w:date="2024-02-25T23:34:00Z">
                  <w:rPr>
                    <w:noProof/>
                    <w:webHidden/>
                  </w:rPr>
                </w:rPrChange>
              </w:rPr>
              <w:tab/>
            </w:r>
            <w:r w:rsidR="007502E6" w:rsidRPr="0020112D" w:rsidDel="00B31D7F">
              <w:rPr>
                <w:rFonts w:ascii="Times New Roman" w:hAnsi="Times New Roman" w:cs="Times New Roman"/>
                <w:noProof/>
                <w:webHidden/>
                <w:rPrChange w:id="1155" w:author="Nikola Karpić" w:date="2024-02-25T23:34:00Z">
                  <w:rPr>
                    <w:noProof/>
                    <w:webHidden/>
                  </w:rPr>
                </w:rPrChange>
              </w:rPr>
              <w:delText>40</w:delText>
            </w:r>
          </w:del>
        </w:p>
        <w:p w14:paraId="611C4FDE" w14:textId="60E20AB6" w:rsidR="00241E79" w:rsidRPr="0020112D" w:rsidDel="00B31D7F" w:rsidRDefault="00241E79">
          <w:pPr>
            <w:pStyle w:val="TOC1"/>
            <w:rPr>
              <w:del w:id="1156" w:author="Nikola Karpić" w:date="2024-01-27T20:20:00Z"/>
              <w:rFonts w:ascii="Times New Roman" w:eastAsiaTheme="minorEastAsia" w:hAnsi="Times New Roman" w:cs="Times New Roman"/>
              <w:noProof/>
              <w:kern w:val="2"/>
              <w:lang w:val="en-US"/>
              <w14:ligatures w14:val="standardContextual"/>
              <w:rPrChange w:id="1157" w:author="Nikola Karpić" w:date="2024-02-25T23:34:00Z">
                <w:rPr>
                  <w:del w:id="1158" w:author="Nikola Karpić" w:date="2024-01-27T20:20:00Z"/>
                  <w:rFonts w:asciiTheme="minorHAnsi" w:eastAsiaTheme="minorEastAsia" w:hAnsiTheme="minorHAnsi" w:cstheme="minorBidi"/>
                  <w:noProof/>
                  <w:kern w:val="2"/>
                  <w:lang w:val="en-US"/>
                  <w14:ligatures w14:val="standardContextual"/>
                </w:rPr>
              </w:rPrChange>
            </w:rPr>
          </w:pPr>
          <w:del w:id="1159" w:author="Nikola Karpić" w:date="2024-01-27T20:20:00Z">
            <w:r w:rsidRPr="0020112D" w:rsidDel="00B31D7F">
              <w:rPr>
                <w:rFonts w:ascii="Times New Roman" w:hAnsi="Times New Roman" w:cs="Times New Roman"/>
                <w:noProof/>
                <w:rPrChange w:id="1160" w:author="Nikola Karpić" w:date="2024-02-25T23:34:00Z">
                  <w:rPr>
                    <w:rStyle w:val="Hyperlink"/>
                    <w:rFonts w:cs="Times New Roman"/>
                    <w:noProof/>
                    <w:lang w:val="sr-Cyrl-BA"/>
                  </w:rPr>
                </w:rPrChange>
              </w:rPr>
              <w:delText>8.</w:delText>
            </w:r>
            <w:r w:rsidRPr="0020112D" w:rsidDel="00B31D7F">
              <w:rPr>
                <w:rFonts w:ascii="Times New Roman" w:eastAsiaTheme="minorEastAsia" w:hAnsi="Times New Roman" w:cs="Times New Roman"/>
                <w:noProof/>
                <w:kern w:val="2"/>
                <w:lang w:val="en-US"/>
                <w14:ligatures w14:val="standardContextual"/>
                <w:rPrChange w:id="1161" w:author="Nikola Karpić" w:date="2024-02-25T23:34:00Z">
                  <w:rPr>
                    <w:rFonts w:asciiTheme="minorHAnsi" w:eastAsiaTheme="minorEastAsia" w:hAnsiTheme="minorHAnsi" w:cstheme="minorBidi"/>
                    <w:noProof/>
                    <w:kern w:val="2"/>
                    <w:lang w:val="en-US"/>
                    <w14:ligatures w14:val="standardContextual"/>
                  </w:rPr>
                </w:rPrChange>
              </w:rPr>
              <w:tab/>
            </w:r>
            <w:r w:rsidRPr="0020112D" w:rsidDel="00B31D7F">
              <w:rPr>
                <w:rFonts w:ascii="Times New Roman" w:hAnsi="Times New Roman" w:cs="Times New Roman"/>
                <w:noProof/>
                <w:rPrChange w:id="1162" w:author="Nikola Karpić" w:date="2024-02-25T23:34:00Z">
                  <w:rPr>
                    <w:rStyle w:val="Hyperlink"/>
                    <w:rFonts w:cs="Times New Roman"/>
                    <w:noProof/>
                    <w:lang w:val="sr-Cyrl-BA"/>
                  </w:rPr>
                </w:rPrChange>
              </w:rPr>
              <w:delText>Литература</w:delText>
            </w:r>
            <w:r w:rsidRPr="0020112D" w:rsidDel="00B31D7F">
              <w:rPr>
                <w:rFonts w:ascii="Times New Roman" w:hAnsi="Times New Roman" w:cs="Times New Roman"/>
                <w:noProof/>
                <w:webHidden/>
                <w:rPrChange w:id="1163" w:author="Nikola Karpić" w:date="2024-02-25T23:34:00Z">
                  <w:rPr>
                    <w:noProof/>
                    <w:webHidden/>
                  </w:rPr>
                </w:rPrChange>
              </w:rPr>
              <w:tab/>
            </w:r>
            <w:r w:rsidR="007502E6" w:rsidRPr="0020112D" w:rsidDel="00B31D7F">
              <w:rPr>
                <w:rFonts w:ascii="Times New Roman" w:hAnsi="Times New Roman" w:cs="Times New Roman"/>
                <w:noProof/>
                <w:webHidden/>
                <w:rPrChange w:id="1164" w:author="Nikola Karpić" w:date="2024-02-25T23:34:00Z">
                  <w:rPr>
                    <w:noProof/>
                    <w:webHidden/>
                  </w:rPr>
                </w:rPrChange>
              </w:rPr>
              <w:delText>41</w:delText>
            </w:r>
          </w:del>
        </w:p>
        <w:p w14:paraId="7715B54E" w14:textId="1630F48F" w:rsidR="00DF7825" w:rsidRPr="0020112D" w:rsidRDefault="00C509AB">
          <w:pPr>
            <w:rPr>
              <w:rFonts w:ascii="Times New Roman" w:hAnsi="Times New Roman" w:cs="Times New Roman"/>
              <w:lang w:val="sr-Cyrl-BA"/>
              <w:rPrChange w:id="1165" w:author="Nikola Karpić" w:date="2024-02-25T23:34:00Z">
                <w:rPr>
                  <w:lang w:val="sr-Cyrl-BA"/>
                </w:rPr>
              </w:rPrChange>
            </w:rPr>
          </w:pPr>
          <w:r w:rsidRPr="0020112D">
            <w:rPr>
              <w:rFonts w:ascii="Times New Roman" w:hAnsi="Times New Roman" w:cs="Times New Roman"/>
              <w:b/>
              <w:bCs/>
              <w:noProof/>
              <w:lang w:val="sr-Cyrl-BA"/>
            </w:rPr>
            <w:fldChar w:fldCharType="end"/>
          </w:r>
        </w:p>
      </w:sdtContent>
    </w:sdt>
    <w:p w14:paraId="16D96EFE" w14:textId="77777777" w:rsidR="00DF7825" w:rsidRPr="0020112D" w:rsidRDefault="00DF7825">
      <w:pPr>
        <w:spacing w:line="240" w:lineRule="auto"/>
        <w:rPr>
          <w:rFonts w:ascii="Times New Roman" w:hAnsi="Times New Roman" w:cs="Times New Roman"/>
          <w:b/>
          <w:bCs/>
          <w:noProof/>
          <w:lang w:val="sr-Cyrl-BA"/>
        </w:rPr>
      </w:pPr>
    </w:p>
    <w:p w14:paraId="2E83D147" w14:textId="77777777" w:rsidR="00DF7825" w:rsidRPr="0020112D" w:rsidRDefault="00DF7825">
      <w:pPr>
        <w:spacing w:line="240" w:lineRule="auto"/>
        <w:rPr>
          <w:rFonts w:ascii="Times New Roman" w:hAnsi="Times New Roman" w:cs="Times New Roman"/>
          <w:b/>
          <w:bCs/>
          <w:noProof/>
          <w:lang w:val="sr-Cyrl-BA"/>
        </w:rPr>
      </w:pPr>
    </w:p>
    <w:p w14:paraId="120063D1" w14:textId="77777777" w:rsidR="00DF7825" w:rsidRPr="0020112D" w:rsidRDefault="00DF7825">
      <w:pPr>
        <w:spacing w:line="240" w:lineRule="auto"/>
        <w:rPr>
          <w:rFonts w:ascii="Times New Roman" w:hAnsi="Times New Roman" w:cs="Times New Roman"/>
          <w:b/>
          <w:bCs/>
          <w:noProof/>
          <w:lang w:val="sr-Cyrl-BA"/>
        </w:rPr>
      </w:pPr>
    </w:p>
    <w:p w14:paraId="3402064B" w14:textId="77777777" w:rsidR="00DF7825" w:rsidRPr="0020112D" w:rsidRDefault="00DF7825">
      <w:pPr>
        <w:spacing w:line="240" w:lineRule="auto"/>
        <w:rPr>
          <w:rFonts w:ascii="Times New Roman" w:hAnsi="Times New Roman" w:cs="Times New Roman"/>
          <w:b/>
          <w:bCs/>
          <w:noProof/>
          <w:lang w:val="sr-Cyrl-BA"/>
        </w:rPr>
      </w:pPr>
    </w:p>
    <w:p w14:paraId="4CB83C05" w14:textId="77777777" w:rsidR="00DF7825" w:rsidRPr="0020112D" w:rsidRDefault="00DF7825">
      <w:pPr>
        <w:spacing w:line="240" w:lineRule="auto"/>
        <w:rPr>
          <w:rFonts w:ascii="Times New Roman" w:hAnsi="Times New Roman" w:cs="Times New Roman"/>
          <w:b/>
          <w:bCs/>
          <w:noProof/>
          <w:lang w:val="sr-Cyrl-BA"/>
        </w:rPr>
      </w:pPr>
    </w:p>
    <w:p w14:paraId="52E35E50" w14:textId="77777777" w:rsidR="00DF7825" w:rsidRPr="0020112D" w:rsidRDefault="00DF7825">
      <w:pPr>
        <w:spacing w:line="240" w:lineRule="auto"/>
        <w:rPr>
          <w:rFonts w:ascii="Times New Roman" w:hAnsi="Times New Roman" w:cs="Times New Roman"/>
          <w:b/>
          <w:bCs/>
          <w:noProof/>
          <w:lang w:val="sr-Cyrl-BA"/>
        </w:rPr>
      </w:pPr>
    </w:p>
    <w:p w14:paraId="77A5FC60" w14:textId="77777777" w:rsidR="00DF7825" w:rsidRPr="0020112D" w:rsidRDefault="00DF7825">
      <w:pPr>
        <w:spacing w:line="240" w:lineRule="auto"/>
        <w:rPr>
          <w:rFonts w:ascii="Times New Roman" w:hAnsi="Times New Roman" w:cs="Times New Roman"/>
          <w:b/>
          <w:bCs/>
          <w:noProof/>
          <w:lang w:val="sr-Cyrl-BA"/>
        </w:rPr>
      </w:pPr>
    </w:p>
    <w:p w14:paraId="35CFDC7F" w14:textId="77777777" w:rsidR="00DF7825" w:rsidRPr="0020112D" w:rsidRDefault="00DF7825">
      <w:pPr>
        <w:spacing w:line="240" w:lineRule="auto"/>
        <w:rPr>
          <w:rFonts w:ascii="Times New Roman" w:hAnsi="Times New Roman" w:cs="Times New Roman"/>
          <w:b/>
          <w:bCs/>
          <w:noProof/>
          <w:lang w:val="sr-Cyrl-BA"/>
        </w:rPr>
      </w:pPr>
    </w:p>
    <w:p w14:paraId="024AC417" w14:textId="77777777" w:rsidR="00DF7825" w:rsidRPr="0020112D" w:rsidRDefault="00DF7825">
      <w:pPr>
        <w:spacing w:line="240" w:lineRule="auto"/>
        <w:rPr>
          <w:rFonts w:ascii="Times New Roman" w:hAnsi="Times New Roman" w:cs="Times New Roman"/>
          <w:b/>
          <w:bCs/>
          <w:noProof/>
          <w:lang w:val="sr-Cyrl-BA"/>
        </w:rPr>
      </w:pPr>
    </w:p>
    <w:p w14:paraId="09515291" w14:textId="77777777" w:rsidR="00DF7825" w:rsidRPr="0020112D" w:rsidRDefault="00DF7825">
      <w:pPr>
        <w:spacing w:line="240" w:lineRule="auto"/>
        <w:rPr>
          <w:rFonts w:ascii="Times New Roman" w:hAnsi="Times New Roman" w:cs="Times New Roman"/>
          <w:b/>
          <w:bCs/>
          <w:noProof/>
          <w:lang w:val="sr-Cyrl-BA"/>
        </w:rPr>
      </w:pPr>
    </w:p>
    <w:p w14:paraId="0FD93E9A" w14:textId="77777777" w:rsidR="00DF7825" w:rsidRPr="0020112D" w:rsidRDefault="00DF7825">
      <w:pPr>
        <w:spacing w:line="240" w:lineRule="auto"/>
        <w:rPr>
          <w:rFonts w:ascii="Times New Roman" w:hAnsi="Times New Roman" w:cs="Times New Roman"/>
          <w:lang w:val="sr-Cyrl-BA"/>
        </w:rPr>
        <w:sectPr w:rsidR="00DF7825" w:rsidRPr="0020112D" w:rsidSect="00483AF1">
          <w:headerReference w:type="default" r:id="rId8"/>
          <w:footerReference w:type="default" r:id="rId9"/>
          <w:pgSz w:w="12240" w:h="15840"/>
          <w:pgMar w:top="1440" w:right="1440" w:bottom="1440" w:left="1440" w:header="720" w:footer="720" w:gutter="0"/>
          <w:pgNumType w:start="1"/>
          <w:cols w:space="720"/>
        </w:sectPr>
      </w:pPr>
    </w:p>
    <w:p w14:paraId="1C434DB7" w14:textId="77777777" w:rsidR="00DF7825" w:rsidRPr="0020112D" w:rsidRDefault="00C509AB" w:rsidP="00532390">
      <w:pPr>
        <w:pStyle w:val="Heading1"/>
        <w:numPr>
          <w:ilvl w:val="0"/>
          <w:numId w:val="1"/>
        </w:numPr>
        <w:tabs>
          <w:tab w:val="left" w:pos="6663"/>
        </w:tabs>
        <w:spacing w:line="240" w:lineRule="auto"/>
        <w:rPr>
          <w:rFonts w:cs="Times New Roman"/>
          <w:lang w:val="sr-Cyrl-BA"/>
        </w:rPr>
      </w:pPr>
      <w:bookmarkStart w:id="1166" w:name="_Toc159792259"/>
      <w:r w:rsidRPr="0020112D">
        <w:rPr>
          <w:rFonts w:cs="Times New Roman"/>
          <w:lang w:val="sr-Cyrl-BA"/>
        </w:rPr>
        <w:lastRenderedPageBreak/>
        <w:t>Увод</w:t>
      </w:r>
      <w:bookmarkEnd w:id="1166"/>
    </w:p>
    <w:p w14:paraId="5D091D6A" w14:textId="60D74B01" w:rsidR="00DF7825" w:rsidRPr="0020112D" w:rsidRDefault="00C509AB">
      <w:pPr>
        <w:pStyle w:val="NoSpacing"/>
        <w:rPr>
          <w:rFonts w:cs="Times New Roman"/>
          <w:lang w:val="sr-Latn-BA"/>
        </w:rPr>
      </w:pPr>
      <w:r w:rsidRPr="0020112D">
        <w:rPr>
          <w:rFonts w:cs="Times New Roman"/>
          <w:lang w:val="sr-Cyrl-BA"/>
        </w:rPr>
        <w:t xml:space="preserve">У данашње вријеме се суочавамо са феноменом све веће производње дигиталних података у разним форматима. Количина података се експоненцијално повећава и ти подаци су огроман ресурс који </w:t>
      </w:r>
      <w:ins w:id="1167" w:author="Zoran Djuric" w:date="2023-12-02T21:34:00Z">
        <w:r w:rsidR="00F348D8" w:rsidRPr="0020112D">
          <w:rPr>
            <w:rFonts w:cs="Times New Roman"/>
            <w:lang w:val="sr-Cyrl-BA"/>
          </w:rPr>
          <w:t xml:space="preserve">често </w:t>
        </w:r>
      </w:ins>
      <w:r w:rsidRPr="0020112D">
        <w:rPr>
          <w:rFonts w:cs="Times New Roman"/>
          <w:lang w:val="sr-Cyrl-BA"/>
        </w:rPr>
        <w:t>остаје неискориштен. Због наглог повећања количине података, појавили су се могућност и потреба за обрадом тих података. Како је велики проценат тих података неструктурисан и некласификован, појавила се потреба и за креирањем ефикасних алгоритама и процеса за разврставање, именовање и анализу тих података. Једна од најзаступљенијих области вјештачке интелигенције</w:t>
      </w:r>
      <w:r w:rsidRPr="0020112D">
        <w:rPr>
          <w:rFonts w:cs="Times New Roman"/>
          <w:lang w:val="sr-Latn-BA"/>
        </w:rPr>
        <w:t xml:space="preserve"> (</w:t>
      </w:r>
      <w:r w:rsidR="00D806BC" w:rsidRPr="0020112D">
        <w:rPr>
          <w:rFonts w:cs="Times New Roman"/>
          <w:i/>
          <w:iCs/>
          <w:lang w:val="sr-Cyrl-BA"/>
          <w:rPrChange w:id="1168" w:author="Nikola Karpić" w:date="2024-02-25T23:34:00Z">
            <w:rPr>
              <w:rFonts w:cs="Times New Roman"/>
              <w:lang w:val="sr-Cyrl-BA"/>
            </w:rPr>
          </w:rPrChange>
        </w:rPr>
        <w:t>енг.</w:t>
      </w:r>
      <w:r w:rsidR="00D806BC" w:rsidRPr="0020112D">
        <w:rPr>
          <w:rFonts w:cs="Times New Roman"/>
          <w:lang w:val="sr-Cyrl-BA"/>
        </w:rPr>
        <w:t xml:space="preserve"> </w:t>
      </w:r>
      <w:del w:id="1169" w:author="Nikola Karpić" w:date="2024-01-27T20:04:00Z">
        <w:r w:rsidRPr="0020112D" w:rsidDel="00D05BB2">
          <w:rPr>
            <w:rFonts w:cs="Times New Roman"/>
            <w:i/>
            <w:iCs/>
            <w:lang w:val="sr-Latn-BA"/>
          </w:rPr>
          <w:delText xml:space="preserve">Artificial </w:delText>
        </w:r>
      </w:del>
      <w:ins w:id="1170" w:author="Nikola Karpić" w:date="2024-01-27T20:04:00Z">
        <w:r w:rsidR="00D05BB2" w:rsidRPr="0020112D">
          <w:rPr>
            <w:rFonts w:cs="Times New Roman"/>
            <w:i/>
            <w:iCs/>
            <w:lang w:val="sr-Latn-BA"/>
          </w:rPr>
          <w:t xml:space="preserve">Artificial </w:t>
        </w:r>
      </w:ins>
      <w:del w:id="1171" w:author="Nikola Karpić" w:date="2024-01-27T20:04:00Z">
        <w:r w:rsidRPr="0020112D" w:rsidDel="00D05BB2">
          <w:rPr>
            <w:rFonts w:cs="Times New Roman"/>
            <w:i/>
            <w:iCs/>
            <w:lang w:val="sr-Latn-BA"/>
          </w:rPr>
          <w:delText>Intelligence</w:delText>
        </w:r>
      </w:del>
      <w:ins w:id="1172" w:author="Nikola Karpić" w:date="2024-01-27T20:04:00Z">
        <w:r w:rsidR="00D05BB2" w:rsidRPr="0020112D">
          <w:rPr>
            <w:rFonts w:cs="Times New Roman"/>
            <w:i/>
            <w:iCs/>
            <w:lang w:val="sr-Latn-BA"/>
          </w:rPr>
          <w:t>Intelligence</w:t>
        </w:r>
      </w:ins>
      <w:r w:rsidRPr="0020112D">
        <w:rPr>
          <w:rFonts w:cs="Times New Roman"/>
          <w:lang w:val="sr-Latn-BA"/>
        </w:rPr>
        <w:t>)</w:t>
      </w:r>
      <w:r w:rsidRPr="0020112D">
        <w:rPr>
          <w:rFonts w:cs="Times New Roman"/>
          <w:lang w:val="sr-Cyrl-BA"/>
        </w:rPr>
        <w:t xml:space="preserve"> која се бави разврставањем, именовањем и анализом података је машинско учење (</w:t>
      </w:r>
      <w:r w:rsidR="00D806BC" w:rsidRPr="0020112D">
        <w:rPr>
          <w:rFonts w:cs="Times New Roman"/>
          <w:i/>
          <w:iCs/>
          <w:lang w:val="sr-Cyrl-BA"/>
          <w:rPrChange w:id="1173" w:author="Nikola Karpić" w:date="2024-02-25T23:34:00Z">
            <w:rPr>
              <w:rFonts w:cs="Times New Roman"/>
              <w:lang w:val="sr-Cyrl-BA"/>
            </w:rPr>
          </w:rPrChange>
        </w:rPr>
        <w:t>енг.</w:t>
      </w:r>
      <w:r w:rsidR="00D806BC" w:rsidRPr="0020112D">
        <w:rPr>
          <w:rFonts w:cs="Times New Roman"/>
          <w:lang w:val="sr-Cyrl-BA"/>
        </w:rPr>
        <w:t xml:space="preserve"> </w:t>
      </w:r>
      <w:del w:id="1174" w:author="Nikola Karpić" w:date="2024-01-27T20:04:00Z">
        <w:r w:rsidRPr="0020112D" w:rsidDel="00D05BB2">
          <w:rPr>
            <w:rFonts w:cs="Times New Roman"/>
            <w:i/>
            <w:iCs/>
            <w:lang w:val="sr-Latn-BA"/>
            <w:rPrChange w:id="1175" w:author="Nikola Karpić" w:date="2024-02-25T23:34:00Z">
              <w:rPr>
                <w:rFonts w:cs="Times New Roman"/>
                <w:i/>
                <w:iCs/>
                <w:lang w:val="en-US"/>
              </w:rPr>
            </w:rPrChange>
          </w:rPr>
          <w:delText>Machine</w:delText>
        </w:r>
        <w:r w:rsidRPr="0020112D" w:rsidDel="00D05BB2">
          <w:rPr>
            <w:rFonts w:cs="Times New Roman"/>
            <w:i/>
            <w:iCs/>
            <w:lang w:val="sr-Cyrl-BA"/>
          </w:rPr>
          <w:delText xml:space="preserve"> </w:delText>
        </w:r>
      </w:del>
      <w:ins w:id="1176" w:author="Nikola Karpić" w:date="2024-01-27T20:04:00Z">
        <w:r w:rsidR="00D05BB2" w:rsidRPr="0020112D">
          <w:rPr>
            <w:rFonts w:cs="Times New Roman"/>
            <w:i/>
            <w:iCs/>
            <w:lang w:val="en-US"/>
          </w:rPr>
          <w:t>Machine</w:t>
        </w:r>
        <w:r w:rsidR="00D05BB2" w:rsidRPr="0020112D">
          <w:rPr>
            <w:rFonts w:cs="Times New Roman"/>
            <w:i/>
            <w:iCs/>
            <w:lang w:val="sr-Cyrl-BA"/>
          </w:rPr>
          <w:t xml:space="preserve"> </w:t>
        </w:r>
        <w:r w:rsidR="00D05BB2" w:rsidRPr="0020112D">
          <w:rPr>
            <w:rFonts w:cs="Times New Roman"/>
            <w:i/>
            <w:iCs/>
            <w:lang w:val="en-US"/>
          </w:rPr>
          <w:t>L</w:t>
        </w:r>
      </w:ins>
      <w:del w:id="1177" w:author="Nikola Karpić" w:date="2024-01-27T20:04:00Z">
        <w:r w:rsidRPr="0020112D" w:rsidDel="00D05BB2">
          <w:rPr>
            <w:rFonts w:cs="Times New Roman"/>
            <w:i/>
            <w:iCs/>
            <w:lang w:val="en-US"/>
          </w:rPr>
          <w:delText>l</w:delText>
        </w:r>
      </w:del>
      <w:r w:rsidRPr="0020112D">
        <w:rPr>
          <w:rFonts w:cs="Times New Roman"/>
          <w:i/>
          <w:iCs/>
          <w:lang w:val="en-US"/>
        </w:rPr>
        <w:t>earning</w:t>
      </w:r>
      <w:r w:rsidRPr="0020112D">
        <w:rPr>
          <w:rFonts w:cs="Times New Roman"/>
          <w:lang w:val="sr-Cyrl-BA"/>
        </w:rPr>
        <w:t>).</w:t>
      </w:r>
    </w:p>
    <w:p w14:paraId="41BA48FB" w14:textId="3F40293E" w:rsidR="00DF7825" w:rsidRPr="0020112D" w:rsidRDefault="00C509AB">
      <w:pPr>
        <w:pStyle w:val="NoSpacing"/>
        <w:spacing w:after="240"/>
        <w:rPr>
          <w:ins w:id="1178" w:author="Nikola Karpić" w:date="2024-01-09T21:46:00Z"/>
          <w:rFonts w:cs="Times New Roman"/>
          <w:lang w:val="sr-Cyrl-BA"/>
        </w:rPr>
        <w:pPrChange w:id="1179" w:author="Nikola Karpić" w:date="2024-01-27T19:54:00Z">
          <w:pPr>
            <w:pStyle w:val="NoSpacing"/>
          </w:pPr>
        </w:pPrChange>
      </w:pPr>
      <w:r w:rsidRPr="0020112D">
        <w:rPr>
          <w:rFonts w:cs="Times New Roman"/>
          <w:lang w:val="sr-Cyrl-BA"/>
        </w:rPr>
        <w:t xml:space="preserve">Велике компаније као што су </w:t>
      </w:r>
      <w:r w:rsidRPr="0020112D">
        <w:rPr>
          <w:rFonts w:cs="Times New Roman"/>
          <w:lang w:val="en-US"/>
        </w:rPr>
        <w:t>Google</w:t>
      </w:r>
      <w:r w:rsidRPr="0020112D">
        <w:rPr>
          <w:rStyle w:val="FootnoteReference"/>
          <w:rFonts w:cs="Times New Roman"/>
          <w:lang w:val="sr-Cyrl-BA"/>
        </w:rPr>
        <w:footnoteReference w:id="1"/>
      </w:r>
      <w:r w:rsidRPr="0020112D">
        <w:rPr>
          <w:rFonts w:cs="Times New Roman"/>
          <w:lang w:val="sr-Cyrl-BA"/>
        </w:rPr>
        <w:t xml:space="preserve">, </w:t>
      </w:r>
      <w:r w:rsidRPr="0020112D">
        <w:rPr>
          <w:rFonts w:cs="Times New Roman"/>
          <w:lang w:val="en-US"/>
        </w:rPr>
        <w:t>Microsoft</w:t>
      </w:r>
      <w:r w:rsidRPr="0020112D">
        <w:rPr>
          <w:rStyle w:val="FootnoteReference"/>
          <w:rFonts w:cs="Times New Roman"/>
          <w:lang w:val="sr-Cyrl-BA"/>
        </w:rPr>
        <w:footnoteReference w:id="2"/>
      </w:r>
      <w:r w:rsidRPr="0020112D">
        <w:rPr>
          <w:rFonts w:cs="Times New Roman"/>
          <w:lang w:val="sr-Cyrl-BA"/>
        </w:rPr>
        <w:t xml:space="preserve">, </w:t>
      </w:r>
      <w:r w:rsidRPr="0020112D">
        <w:rPr>
          <w:rFonts w:cs="Times New Roman"/>
          <w:lang w:val="en-US"/>
        </w:rPr>
        <w:t>Facebook</w:t>
      </w:r>
      <w:r w:rsidRPr="0020112D">
        <w:rPr>
          <w:rStyle w:val="FootnoteReference"/>
          <w:rFonts w:cs="Times New Roman"/>
          <w:lang w:val="sr-Cyrl-BA"/>
        </w:rPr>
        <w:footnoteReference w:id="3"/>
      </w:r>
      <w:r w:rsidRPr="0020112D">
        <w:rPr>
          <w:rFonts w:cs="Times New Roman"/>
          <w:lang w:val="sr-Cyrl-BA"/>
        </w:rPr>
        <w:t xml:space="preserve"> </w:t>
      </w:r>
      <w:r w:rsidRPr="0020112D">
        <w:rPr>
          <w:rFonts w:cs="Times New Roman"/>
          <w:lang w:val="en-US"/>
        </w:rPr>
        <w:t>Amazon</w:t>
      </w:r>
      <w:r w:rsidRPr="0020112D">
        <w:rPr>
          <w:rStyle w:val="FootnoteReference"/>
          <w:rFonts w:cs="Times New Roman"/>
          <w:lang w:val="en-US"/>
        </w:rPr>
        <w:footnoteReference w:id="4"/>
      </w:r>
      <w:r w:rsidR="00D806BC" w:rsidRPr="0020112D">
        <w:rPr>
          <w:rFonts w:cs="Times New Roman"/>
          <w:lang w:val="sr-Cyrl-BA"/>
        </w:rPr>
        <w:t xml:space="preserve"> и</w:t>
      </w:r>
      <w:r w:rsidRPr="0020112D">
        <w:rPr>
          <w:rFonts w:cs="Times New Roman"/>
          <w:lang w:val="sr-Cyrl-BA"/>
        </w:rPr>
        <w:t xml:space="preserve"> </w:t>
      </w:r>
      <w:r w:rsidR="00D806BC" w:rsidRPr="0020112D">
        <w:rPr>
          <w:rFonts w:cs="Times New Roman"/>
          <w:lang w:val="sr-Latn-BA"/>
        </w:rPr>
        <w:t>OpenAI</w:t>
      </w:r>
      <w:r w:rsidR="00D806BC" w:rsidRPr="0020112D">
        <w:rPr>
          <w:rStyle w:val="FootnoteReference"/>
          <w:rFonts w:cs="Times New Roman"/>
          <w:lang w:val="sr-Latn-BA"/>
        </w:rPr>
        <w:footnoteReference w:id="5"/>
      </w:r>
      <w:r w:rsidR="00D806BC" w:rsidRPr="0020112D">
        <w:rPr>
          <w:rFonts w:cs="Times New Roman"/>
          <w:lang w:val="sr-Latn-BA"/>
        </w:rPr>
        <w:t xml:space="preserve"> </w:t>
      </w:r>
      <w:r w:rsidRPr="0020112D">
        <w:rPr>
          <w:rFonts w:cs="Times New Roman"/>
          <w:lang w:val="sr-Cyrl-BA"/>
        </w:rPr>
        <w:t>су почеле да улажу огромне напоре и средства у своје могућности чувања</w:t>
      </w:r>
      <w:del w:id="1180" w:author="Zoran Djuric" w:date="2023-12-02T22:15:00Z">
        <w:r w:rsidRPr="0020112D" w:rsidDel="00C877D6">
          <w:rPr>
            <w:rFonts w:cs="Times New Roman"/>
            <w:lang w:val="sr-Cyrl-BA"/>
          </w:rPr>
          <w:delText xml:space="preserve">, </w:delText>
        </w:r>
      </w:del>
      <w:ins w:id="1181" w:author="Zoran Djuric" w:date="2023-12-02T22:15:00Z">
        <w:r w:rsidR="00C877D6" w:rsidRPr="0020112D">
          <w:rPr>
            <w:rFonts w:cs="Times New Roman"/>
            <w:lang w:val="sr-Cyrl-BA"/>
          </w:rPr>
          <w:t xml:space="preserve"> и </w:t>
        </w:r>
      </w:ins>
      <w:r w:rsidRPr="0020112D">
        <w:rPr>
          <w:rFonts w:cs="Times New Roman"/>
          <w:lang w:val="sr-Cyrl-BA"/>
        </w:rPr>
        <w:t xml:space="preserve">обраде </w:t>
      </w:r>
      <w:del w:id="1182" w:author="Zoran Djuric" w:date="2023-12-02T22:15:00Z">
        <w:r w:rsidRPr="0020112D" w:rsidDel="00C877D6">
          <w:rPr>
            <w:rFonts w:cs="Times New Roman"/>
            <w:lang w:val="sr-Cyrl-BA"/>
          </w:rPr>
          <w:delText xml:space="preserve">и класификације </w:delText>
        </w:r>
      </w:del>
      <w:r w:rsidRPr="0020112D">
        <w:rPr>
          <w:rFonts w:cs="Times New Roman"/>
          <w:lang w:val="sr-Cyrl-BA"/>
        </w:rPr>
        <w:t xml:space="preserve">великих количина несређених података како би остале релевантне и оствариле тржишну предност у данашњем брзорастућем и брзомијењајућем дигиталном пространству. Велика количина средстава која се улажу у ову област је довела до </w:t>
      </w:r>
      <w:ins w:id="1183" w:author="Aleksandar Kelec" w:date="2023-11-26T14:42:00Z">
        <w:r w:rsidR="00BC5174" w:rsidRPr="0020112D">
          <w:rPr>
            <w:rFonts w:cs="Times New Roman"/>
            <w:lang w:val="sr-Cyrl-BA"/>
          </w:rPr>
          <w:t>„</w:t>
        </w:r>
      </w:ins>
      <w:r w:rsidRPr="0020112D">
        <w:rPr>
          <w:rFonts w:cs="Times New Roman"/>
          <w:lang w:val="sr-Cyrl-BA"/>
        </w:rPr>
        <w:t>експлозије</w:t>
      </w:r>
      <w:ins w:id="1184" w:author="Aleksandar Kelec" w:date="2023-11-26T14:42:00Z">
        <w:r w:rsidR="00BC5174" w:rsidRPr="0020112D">
          <w:rPr>
            <w:rFonts w:cs="Times New Roman"/>
            <w:lang w:val="sr-Cyrl-BA"/>
          </w:rPr>
          <w:t>“</w:t>
        </w:r>
      </w:ins>
      <w:r w:rsidRPr="0020112D">
        <w:rPr>
          <w:rFonts w:cs="Times New Roman"/>
          <w:lang w:val="sr-Cyrl-BA"/>
        </w:rPr>
        <w:t xml:space="preserve"> научних радова на тему машинског учења у посљедњих 15 година (слика 1.1).</w:t>
      </w:r>
    </w:p>
    <w:p w14:paraId="5BCA79BF" w14:textId="69013A9C" w:rsidR="00106EBC" w:rsidRPr="0020112D" w:rsidRDefault="00106EBC">
      <w:pPr>
        <w:pStyle w:val="NoSpacing"/>
        <w:ind w:firstLine="0"/>
        <w:jc w:val="center"/>
        <w:rPr>
          <w:ins w:id="1185" w:author="Nikola Karpić" w:date="2024-01-09T21:46:00Z"/>
          <w:rFonts w:cs="Times New Roman"/>
          <w:lang w:val="sr-Cyrl-BA"/>
        </w:rPr>
        <w:pPrChange w:id="1186" w:author="Nikola Karpić" w:date="2024-01-09T23:03:00Z">
          <w:pPr>
            <w:pStyle w:val="NoSpacing"/>
            <w:jc w:val="center"/>
          </w:pPr>
        </w:pPrChange>
      </w:pPr>
      <w:ins w:id="1187" w:author="Nikola Karpić" w:date="2024-01-09T21:46:00Z">
        <w:r w:rsidRPr="0020112D">
          <w:rPr>
            <w:rFonts w:cs="Times New Roman"/>
            <w:noProof/>
            <w:lang w:val="sr-Latn-BA"/>
          </w:rPr>
          <w:drawing>
            <wp:inline distT="0" distB="0" distL="0" distR="0" wp14:anchorId="6F32727F" wp14:editId="314FB0C4">
              <wp:extent cx="3959305" cy="1866900"/>
              <wp:effectExtent l="19050" t="19050" r="22225" b="19050"/>
              <wp:docPr id="1233021568" name="Picture 123302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5486" cy="1902821"/>
                      </a:xfrm>
                      <a:prstGeom prst="rect">
                        <a:avLst/>
                      </a:prstGeom>
                      <a:noFill/>
                      <a:ln>
                        <a:solidFill>
                          <a:schemeClr val="tx1"/>
                        </a:solidFill>
                      </a:ln>
                    </pic:spPr>
                  </pic:pic>
                </a:graphicData>
              </a:graphic>
            </wp:inline>
          </w:drawing>
        </w:r>
      </w:ins>
    </w:p>
    <w:p w14:paraId="19C928AF" w14:textId="77777777" w:rsidR="00106EBC" w:rsidRPr="0020112D" w:rsidRDefault="00106EBC">
      <w:pPr>
        <w:pStyle w:val="NoSpacing"/>
        <w:spacing w:after="240"/>
        <w:ind w:firstLine="0"/>
        <w:jc w:val="center"/>
        <w:rPr>
          <w:moveTo w:id="1188" w:author="Nikola Karpić" w:date="2024-01-09T21:46:00Z"/>
          <w:rFonts w:cs="Times New Roman"/>
          <w:i/>
          <w:iCs/>
          <w:lang w:val="sr-Cyrl-BA"/>
        </w:rPr>
        <w:pPrChange w:id="1189" w:author="Nikola Karpić" w:date="2024-01-27T19:54:00Z">
          <w:pPr>
            <w:pStyle w:val="NoSpacing"/>
            <w:ind w:firstLine="0"/>
            <w:jc w:val="center"/>
          </w:pPr>
        </w:pPrChange>
      </w:pPr>
      <w:moveToRangeStart w:id="1190" w:author="Nikola Karpić" w:date="2024-01-09T21:46:00Z" w:name="move155729198"/>
      <w:moveTo w:id="1191" w:author="Nikola Karpić" w:date="2024-01-09T21:46:00Z">
        <w:r w:rsidRPr="0020112D">
          <w:rPr>
            <w:rFonts w:cs="Times New Roman"/>
            <w:i/>
            <w:iCs/>
            <w:lang w:val="sr-Cyrl-BA"/>
          </w:rPr>
          <w:t>Слика 1.1. Број научних радова на тему машинског учења у свијету од 2000. године</w:t>
        </w:r>
        <w:r w:rsidRPr="0020112D">
          <w:rPr>
            <w:rStyle w:val="FootnoteReference"/>
            <w:rFonts w:cs="Times New Roman"/>
            <w:i/>
            <w:iCs/>
            <w:lang w:val="sr-Cyrl-BA"/>
          </w:rPr>
          <w:footnoteReference w:id="6"/>
        </w:r>
      </w:moveTo>
    </w:p>
    <w:moveToRangeEnd w:id="1190"/>
    <w:p w14:paraId="4C79C439" w14:textId="6BEFBF9C" w:rsidR="00106EBC" w:rsidRPr="0020112D" w:rsidDel="00442DE9" w:rsidRDefault="00106EBC">
      <w:pPr>
        <w:pStyle w:val="NoSpacing"/>
        <w:jc w:val="center"/>
        <w:rPr>
          <w:del w:id="1194" w:author="Nikola Karpić" w:date="2024-01-27T19:54:00Z"/>
          <w:rFonts w:cs="Times New Roman"/>
          <w:lang w:val="sr-Cyrl-BA"/>
        </w:rPr>
        <w:pPrChange w:id="1195" w:author="Nikola Karpić" w:date="2024-01-09T21:46:00Z">
          <w:pPr>
            <w:pStyle w:val="NoSpacing"/>
          </w:pPr>
        </w:pPrChange>
      </w:pPr>
    </w:p>
    <w:p w14:paraId="228EA2B2" w14:textId="1BB52A8E" w:rsidR="00DF7825" w:rsidRPr="0020112D" w:rsidRDefault="00C509AB">
      <w:pPr>
        <w:pStyle w:val="NoSpacing"/>
        <w:rPr>
          <w:rFonts w:cs="Times New Roman"/>
          <w:lang w:val="sr-Cyrl-BA"/>
        </w:rPr>
      </w:pPr>
      <w:r w:rsidRPr="0020112D">
        <w:rPr>
          <w:rFonts w:cs="Times New Roman"/>
          <w:lang w:val="sr-Cyrl-BA"/>
        </w:rPr>
        <w:t xml:space="preserve">Владе, војске, </w:t>
      </w:r>
      <w:del w:id="1196" w:author="Zoran Djuric" w:date="2023-12-02T22:15:00Z">
        <w:r w:rsidRPr="0020112D" w:rsidDel="00C877D6">
          <w:rPr>
            <w:rFonts w:cs="Times New Roman"/>
            <w:lang w:val="sr-Cyrl-BA"/>
          </w:rPr>
          <w:delText xml:space="preserve">Министарства </w:delText>
        </w:r>
      </w:del>
      <w:ins w:id="1197" w:author="Zoran Djuric" w:date="2023-12-02T22:15:00Z">
        <w:r w:rsidR="00C877D6" w:rsidRPr="0020112D">
          <w:rPr>
            <w:rFonts w:cs="Times New Roman"/>
            <w:lang w:val="sr-Cyrl-RS"/>
          </w:rPr>
          <w:t>м</w:t>
        </w:r>
        <w:r w:rsidR="00C877D6" w:rsidRPr="0020112D">
          <w:rPr>
            <w:rFonts w:cs="Times New Roman"/>
            <w:lang w:val="sr-Cyrl-BA"/>
          </w:rPr>
          <w:t xml:space="preserve">инистарства </w:t>
        </w:r>
      </w:ins>
      <w:r w:rsidRPr="0020112D">
        <w:rPr>
          <w:rFonts w:cs="Times New Roman"/>
          <w:lang w:val="sr-Cyrl-BA"/>
        </w:rPr>
        <w:t>унутрашњих послова и остале институције разних држава улажу у ову област, такође, било због могућности да боље и ефикасније прате своје грађане и брже проналазе могуће терористе и преступнике, било због постизања предности над другим државама у војном или обавјештајном сектору.</w:t>
      </w:r>
    </w:p>
    <w:p w14:paraId="55045483" w14:textId="71CF66B7" w:rsidR="00DF7825" w:rsidRPr="0020112D" w:rsidRDefault="00C509AB">
      <w:pPr>
        <w:pStyle w:val="NoSpacing"/>
        <w:rPr>
          <w:rStyle w:val="jlqj4b"/>
          <w:rFonts w:cs="Times New Roman"/>
          <w:lang w:val="sr-Latn-RS"/>
        </w:rPr>
      </w:pPr>
      <w:r w:rsidRPr="0020112D">
        <w:rPr>
          <w:rStyle w:val="jlqj4b"/>
          <w:rFonts w:cs="Times New Roman"/>
          <w:lang w:val="sr-Latn-RS"/>
        </w:rPr>
        <w:t xml:space="preserve">Машинско учење је </w:t>
      </w:r>
      <w:del w:id="1198" w:author="Zoran Djuric" w:date="2023-12-02T22:16:00Z">
        <w:r w:rsidRPr="0020112D" w:rsidDel="00C877D6">
          <w:rPr>
            <w:rStyle w:val="jlqj4b"/>
            <w:rFonts w:cs="Times New Roman"/>
            <w:lang w:val="sr-Latn-RS"/>
          </w:rPr>
          <w:delText xml:space="preserve">облик </w:delText>
        </w:r>
      </w:del>
      <w:ins w:id="1199" w:author="Zoran Djuric" w:date="2023-12-02T22:16:00Z">
        <w:r w:rsidR="00C877D6" w:rsidRPr="0020112D">
          <w:rPr>
            <w:rStyle w:val="jlqj4b"/>
            <w:rFonts w:cs="Times New Roman"/>
            <w:lang w:val="sr-Cyrl-RS"/>
          </w:rPr>
          <w:t>област</w:t>
        </w:r>
        <w:r w:rsidR="00C877D6" w:rsidRPr="0020112D">
          <w:rPr>
            <w:rStyle w:val="jlqj4b"/>
            <w:rFonts w:cs="Times New Roman"/>
            <w:lang w:val="sr-Latn-RS"/>
          </w:rPr>
          <w:t xml:space="preserve"> </w:t>
        </w:r>
      </w:ins>
      <w:r w:rsidRPr="0020112D">
        <w:rPr>
          <w:rStyle w:val="jlqj4b"/>
          <w:rFonts w:cs="Times New Roman"/>
          <w:lang w:val="sr-Cyrl-BA"/>
        </w:rPr>
        <w:t>вјештачке интелигенције</w:t>
      </w:r>
      <w:r w:rsidRPr="0020112D">
        <w:rPr>
          <w:rStyle w:val="jlqj4b"/>
          <w:rFonts w:cs="Times New Roman"/>
          <w:lang w:val="sr-Latn-RS"/>
        </w:rPr>
        <w:t xml:space="preserve"> кој</w:t>
      </w:r>
      <w:ins w:id="1200" w:author="Zoran Djuric" w:date="2023-12-02T22:16:00Z">
        <w:r w:rsidR="00C877D6" w:rsidRPr="0020112D">
          <w:rPr>
            <w:rStyle w:val="jlqj4b"/>
            <w:rFonts w:cs="Times New Roman"/>
            <w:lang w:val="sr-Cyrl-RS"/>
          </w:rPr>
          <w:t>а</w:t>
        </w:r>
      </w:ins>
      <w:del w:id="1201" w:author="Zoran Djuric" w:date="2023-12-02T22:16:00Z">
        <w:r w:rsidRPr="0020112D" w:rsidDel="00C877D6">
          <w:rPr>
            <w:rStyle w:val="jlqj4b"/>
            <w:rFonts w:cs="Times New Roman"/>
            <w:lang w:val="sr-Latn-RS"/>
          </w:rPr>
          <w:delText>и</w:delText>
        </w:r>
      </w:del>
      <w:r w:rsidRPr="0020112D">
        <w:rPr>
          <w:rStyle w:val="jlqj4b"/>
          <w:rFonts w:cs="Times New Roman"/>
          <w:lang w:val="sr-Latn-RS"/>
        </w:rPr>
        <w:t xml:space="preserve"> омогућава систему да учи из података, а не путем експлицитног програмирања.</w:t>
      </w:r>
      <w:r w:rsidRPr="0020112D">
        <w:rPr>
          <w:rStyle w:val="viiyi"/>
          <w:rFonts w:cs="Times New Roman"/>
          <w:lang w:val="sr-Latn-RS"/>
        </w:rPr>
        <w:t xml:space="preserve"> </w:t>
      </w:r>
      <w:r w:rsidRPr="0020112D">
        <w:rPr>
          <w:rStyle w:val="jlqj4b"/>
          <w:rFonts w:cs="Times New Roman"/>
          <w:lang w:val="sr-Latn-RS"/>
        </w:rPr>
        <w:t>Машинско учење користи низ алгоритама који итеративно уче из података да би побољшали, описали податке и предвид</w:t>
      </w:r>
      <w:r w:rsidRPr="0020112D">
        <w:rPr>
          <w:rStyle w:val="jlqj4b"/>
          <w:rFonts w:cs="Times New Roman"/>
          <w:lang w:val="sr-Cyrl-BA"/>
        </w:rPr>
        <w:t>ј</w:t>
      </w:r>
      <w:r w:rsidRPr="0020112D">
        <w:rPr>
          <w:rStyle w:val="jlqj4b"/>
          <w:rFonts w:cs="Times New Roman"/>
          <w:lang w:val="sr-Latn-RS"/>
        </w:rPr>
        <w:t>ели исходе.</w:t>
      </w:r>
      <w:r w:rsidRPr="0020112D">
        <w:rPr>
          <w:rStyle w:val="viiyi"/>
          <w:rFonts w:cs="Times New Roman"/>
          <w:lang w:val="sr-Latn-RS"/>
        </w:rPr>
        <w:t xml:space="preserve"> </w:t>
      </w:r>
      <w:r w:rsidRPr="0020112D">
        <w:rPr>
          <w:rStyle w:val="jlqj4b"/>
          <w:rFonts w:cs="Times New Roman"/>
          <w:lang w:val="sr-Latn-RS"/>
        </w:rPr>
        <w:t xml:space="preserve">Како алгоритми уносе </w:t>
      </w:r>
      <w:r w:rsidRPr="0020112D">
        <w:rPr>
          <w:rStyle w:val="jlqj4b"/>
          <w:rFonts w:cs="Times New Roman"/>
          <w:lang w:val="sr-Cyrl-BA"/>
        </w:rPr>
        <w:t xml:space="preserve">више </w:t>
      </w:r>
      <w:r w:rsidRPr="0020112D">
        <w:rPr>
          <w:rStyle w:val="jlqj4b"/>
          <w:rFonts w:cs="Times New Roman"/>
          <w:lang w:val="sr-Latn-RS"/>
        </w:rPr>
        <w:t>подат</w:t>
      </w:r>
      <w:r w:rsidRPr="0020112D">
        <w:rPr>
          <w:rStyle w:val="jlqj4b"/>
          <w:rFonts w:cs="Times New Roman"/>
          <w:lang w:val="sr-Cyrl-BA"/>
        </w:rPr>
        <w:t>ака за учење</w:t>
      </w:r>
      <w:r w:rsidRPr="0020112D">
        <w:rPr>
          <w:rStyle w:val="jlqj4b"/>
          <w:rFonts w:cs="Times New Roman"/>
          <w:lang w:val="sr-Latn-RS"/>
        </w:rPr>
        <w:t xml:space="preserve">, </w:t>
      </w:r>
      <w:r w:rsidRPr="0020112D">
        <w:rPr>
          <w:rStyle w:val="jlqj4b"/>
          <w:rFonts w:cs="Times New Roman"/>
          <w:lang w:val="sr-Cyrl-BA"/>
        </w:rPr>
        <w:t xml:space="preserve">тако је </w:t>
      </w:r>
      <w:r w:rsidRPr="0020112D">
        <w:rPr>
          <w:rStyle w:val="jlqj4b"/>
          <w:rFonts w:cs="Times New Roman"/>
          <w:lang w:val="sr-Latn-RS"/>
        </w:rPr>
        <w:t xml:space="preserve">могуће произвести </w:t>
      </w:r>
      <w:r w:rsidRPr="0020112D">
        <w:rPr>
          <w:rStyle w:val="jlqj4b"/>
          <w:rFonts w:cs="Times New Roman"/>
          <w:lang w:val="sr-Cyrl-BA"/>
        </w:rPr>
        <w:t xml:space="preserve">све </w:t>
      </w:r>
      <w:r w:rsidRPr="0020112D">
        <w:rPr>
          <w:rStyle w:val="jlqj4b"/>
          <w:rFonts w:cs="Times New Roman"/>
          <w:lang w:val="sr-Latn-RS"/>
        </w:rPr>
        <w:t>прецизније моделе засноване на тим подацима.</w:t>
      </w:r>
      <w:sdt>
        <w:sdtPr>
          <w:rPr>
            <w:rStyle w:val="jlqj4b"/>
            <w:rFonts w:cs="Times New Roman"/>
            <w:lang w:val="sr-Latn-RS"/>
          </w:rPr>
          <w:id w:val="-830364474"/>
          <w:citation/>
        </w:sdtPr>
        <w:sdtContent>
          <w:r w:rsidRPr="0020112D">
            <w:rPr>
              <w:rStyle w:val="jlqj4b"/>
              <w:rFonts w:cs="Times New Roman"/>
              <w:lang w:val="sr-Latn-RS"/>
            </w:rPr>
            <w:fldChar w:fldCharType="begin"/>
          </w:r>
          <w:r w:rsidRPr="0020112D">
            <w:rPr>
              <w:rStyle w:val="jlqj4b"/>
              <w:rFonts w:cs="Times New Roman"/>
              <w:lang w:val="ru-RU"/>
            </w:rPr>
            <w:instrText xml:space="preserve"> </w:instrText>
          </w:r>
          <w:r w:rsidRPr="0020112D">
            <w:rPr>
              <w:rStyle w:val="jlqj4b"/>
              <w:rFonts w:cs="Times New Roman"/>
              <w:lang w:val="en-US"/>
            </w:rPr>
            <w:instrText>CITATION</w:instrText>
          </w:r>
          <w:r w:rsidRPr="0020112D">
            <w:rPr>
              <w:rStyle w:val="jlqj4b"/>
              <w:rFonts w:cs="Times New Roman"/>
              <w:lang w:val="ru-RU"/>
            </w:rPr>
            <w:instrText xml:space="preserve"> </w:instrText>
          </w:r>
          <w:r w:rsidRPr="0020112D">
            <w:rPr>
              <w:rStyle w:val="jlqj4b"/>
              <w:rFonts w:cs="Times New Roman"/>
              <w:lang w:val="en-US"/>
            </w:rPr>
            <w:instrText>Kir</w:instrText>
          </w:r>
          <w:r w:rsidRPr="0020112D">
            <w:rPr>
              <w:rStyle w:val="jlqj4b"/>
              <w:rFonts w:cs="Times New Roman"/>
              <w:lang w:val="ru-RU"/>
            </w:rPr>
            <w:instrText>18 \</w:instrText>
          </w:r>
          <w:r w:rsidRPr="0020112D">
            <w:rPr>
              <w:rStyle w:val="jlqj4b"/>
              <w:rFonts w:cs="Times New Roman"/>
              <w:lang w:val="en-US"/>
            </w:rPr>
            <w:instrText>l</w:instrText>
          </w:r>
          <w:r w:rsidRPr="0020112D">
            <w:rPr>
              <w:rStyle w:val="jlqj4b"/>
              <w:rFonts w:cs="Times New Roman"/>
              <w:lang w:val="ru-RU"/>
            </w:rPr>
            <w:instrText xml:space="preserve"> 1033 </w:instrText>
          </w:r>
          <w:r w:rsidRPr="0020112D">
            <w:rPr>
              <w:rStyle w:val="jlqj4b"/>
              <w:rFonts w:cs="Times New Roman"/>
              <w:lang w:val="sr-Latn-RS"/>
            </w:rPr>
            <w:fldChar w:fldCharType="separate"/>
          </w:r>
          <w:r w:rsidR="007779BE" w:rsidRPr="0020112D">
            <w:rPr>
              <w:rStyle w:val="jlqj4b"/>
              <w:rFonts w:cs="Times New Roman"/>
              <w:noProof/>
              <w:lang w:val="ru-RU"/>
            </w:rPr>
            <w:t xml:space="preserve"> </w:t>
          </w:r>
          <w:r w:rsidR="007779BE" w:rsidRPr="0020112D">
            <w:rPr>
              <w:rFonts w:cs="Times New Roman"/>
              <w:noProof/>
              <w:lang w:val="en-US"/>
            </w:rPr>
            <w:t>[1]</w:t>
          </w:r>
          <w:r w:rsidRPr="0020112D">
            <w:rPr>
              <w:rStyle w:val="jlqj4b"/>
              <w:rFonts w:cs="Times New Roman"/>
              <w:lang w:val="sr-Latn-RS"/>
            </w:rPr>
            <w:fldChar w:fldCharType="end"/>
          </w:r>
        </w:sdtContent>
      </w:sdt>
    </w:p>
    <w:p w14:paraId="02ABDD1A" w14:textId="48E2FC98" w:rsidR="00D806BC" w:rsidRPr="0020112D" w:rsidDel="00106EBC" w:rsidRDefault="00D806BC">
      <w:pPr>
        <w:pStyle w:val="NoSpacing"/>
        <w:rPr>
          <w:del w:id="1202" w:author="Nikola Karpić" w:date="2024-01-09T21:46:00Z"/>
          <w:rFonts w:cs="Times New Roman"/>
          <w:lang w:val="sr-Cyrl-BA"/>
        </w:rPr>
      </w:pPr>
    </w:p>
    <w:p w14:paraId="222B1B3B" w14:textId="69B24B08" w:rsidR="00DF7825" w:rsidRPr="0020112D" w:rsidDel="00106EBC" w:rsidRDefault="00C509AB">
      <w:pPr>
        <w:pStyle w:val="NoSpacing"/>
        <w:ind w:firstLine="0"/>
        <w:jc w:val="center"/>
        <w:rPr>
          <w:del w:id="1203" w:author="Nikola Karpić" w:date="2024-01-09T21:46:00Z"/>
          <w:rFonts w:cs="Times New Roman"/>
          <w:lang w:val="sr-Latn-BA"/>
        </w:rPr>
      </w:pPr>
      <w:commentRangeStart w:id="1204"/>
      <w:del w:id="1205" w:author="Nikola Karpić" w:date="2024-01-09T21:46:00Z">
        <w:r w:rsidRPr="0020112D" w:rsidDel="00106EBC">
          <w:rPr>
            <w:rFonts w:cs="Times New Roman"/>
            <w:noProof/>
          </w:rPr>
          <w:drawing>
            <wp:inline distT="0" distB="0" distL="0" distR="0" wp14:anchorId="6957B692" wp14:editId="7F06753D">
              <wp:extent cx="4080510" cy="1924050"/>
              <wp:effectExtent l="19050" t="19050" r="1524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1183" cy="1947943"/>
                      </a:xfrm>
                      <a:prstGeom prst="rect">
                        <a:avLst/>
                      </a:prstGeom>
                      <a:noFill/>
                      <a:ln>
                        <a:solidFill>
                          <a:schemeClr val="tx1"/>
                        </a:solidFill>
                      </a:ln>
                    </pic:spPr>
                  </pic:pic>
                </a:graphicData>
              </a:graphic>
            </wp:inline>
          </w:drawing>
        </w:r>
      </w:del>
      <w:commentRangeEnd w:id="1204"/>
      <w:r w:rsidR="00C877D6" w:rsidRPr="0020112D">
        <w:rPr>
          <w:rStyle w:val="CommentReference"/>
          <w:rFonts w:cs="Times New Roman"/>
          <w:lang w:val="sr-Latn-BA"/>
          <w:rPrChange w:id="1206" w:author="Nikola Karpić" w:date="2024-02-25T23:34:00Z">
            <w:rPr>
              <w:rStyle w:val="CommentReference"/>
              <w:rFonts w:ascii="Arial" w:hAnsi="Arial"/>
              <w:lang w:val="sr-Latn-BA"/>
            </w:rPr>
          </w:rPrChange>
        </w:rPr>
        <w:commentReference w:id="1204"/>
      </w:r>
    </w:p>
    <w:p w14:paraId="6AC060A7" w14:textId="29A50B70" w:rsidR="00DF7825" w:rsidRPr="0020112D" w:rsidDel="00106EBC" w:rsidRDefault="00C509AB" w:rsidP="00106EBC">
      <w:pPr>
        <w:pStyle w:val="NoSpacing"/>
        <w:ind w:firstLine="0"/>
        <w:jc w:val="center"/>
        <w:rPr>
          <w:moveFrom w:id="1207" w:author="Nikola Karpić" w:date="2024-01-09T21:46:00Z"/>
          <w:rFonts w:cs="Times New Roman"/>
          <w:i/>
          <w:iCs/>
          <w:lang w:val="sr-Cyrl-BA"/>
        </w:rPr>
      </w:pPr>
      <w:moveFromRangeStart w:id="1208" w:author="Nikola Karpić" w:date="2024-01-09T21:46:00Z" w:name="move155729198"/>
      <w:moveFrom w:id="1209" w:author="Nikola Karpić" w:date="2024-01-09T21:46:00Z">
        <w:r w:rsidRPr="0020112D" w:rsidDel="00106EBC">
          <w:rPr>
            <w:rFonts w:cs="Times New Roman"/>
            <w:i/>
            <w:iCs/>
            <w:lang w:val="sr-Cyrl-BA"/>
          </w:rPr>
          <w:t>Слика 1.1. Број научних радова на тему машинског учења у свијету од 2000. године</w:t>
        </w:r>
        <w:r w:rsidRPr="0020112D" w:rsidDel="00106EBC">
          <w:rPr>
            <w:rStyle w:val="FootnoteReference"/>
            <w:rFonts w:cs="Times New Roman"/>
            <w:i/>
            <w:iCs/>
            <w:lang w:val="sr-Cyrl-BA"/>
          </w:rPr>
          <w:footnoteReference w:id="7"/>
        </w:r>
      </w:moveFrom>
    </w:p>
    <w:moveFromRangeEnd w:id="1208"/>
    <w:p w14:paraId="7148C5AD" w14:textId="77777777" w:rsidR="00DF7825" w:rsidRPr="0020112D" w:rsidDel="00106EBC" w:rsidRDefault="00E84719">
      <w:pPr>
        <w:pStyle w:val="NoSpacing"/>
        <w:rPr>
          <w:del w:id="1212" w:author="Nikola Karpić" w:date="2024-01-09T21:46:00Z"/>
          <w:rFonts w:cs="Times New Roman"/>
          <w:lang w:val="sr-Cyrl-BA"/>
        </w:rPr>
      </w:pPr>
      <w:commentRangeStart w:id="1213"/>
      <w:commentRangeEnd w:id="1213"/>
      <w:r w:rsidRPr="0020112D">
        <w:rPr>
          <w:rStyle w:val="CommentReference"/>
          <w:rFonts w:cs="Times New Roman"/>
          <w:lang w:val="sr-Latn-BA"/>
          <w:rPrChange w:id="1214" w:author="Nikola Karpić" w:date="2024-02-25T23:34:00Z">
            <w:rPr>
              <w:rStyle w:val="CommentReference"/>
              <w:rFonts w:ascii="Arial" w:hAnsi="Arial"/>
              <w:lang w:val="sr-Latn-BA"/>
            </w:rPr>
          </w:rPrChange>
        </w:rPr>
        <w:commentReference w:id="1213"/>
      </w:r>
    </w:p>
    <w:p w14:paraId="1371C0C0" w14:textId="665DDE36" w:rsidR="00B833AD" w:rsidRPr="0020112D" w:rsidRDefault="00C509AB">
      <w:pPr>
        <w:pStyle w:val="NoSpacing"/>
        <w:spacing w:after="240"/>
        <w:rPr>
          <w:ins w:id="1215" w:author="Nikola Karpić" w:date="2024-01-09T22:21:00Z"/>
          <w:rFonts w:cs="Times New Roman"/>
          <w:lang w:val="sr-Cyrl-BA"/>
        </w:rPr>
        <w:pPrChange w:id="1216" w:author="Nikola Karpić" w:date="2024-01-27T19:53:00Z">
          <w:pPr>
            <w:pStyle w:val="NoSpacing"/>
          </w:pPr>
        </w:pPrChange>
      </w:pPr>
      <w:r w:rsidRPr="0020112D">
        <w:rPr>
          <w:rFonts w:cs="Times New Roman"/>
          <w:lang w:val="sr-Cyrl-BA"/>
        </w:rPr>
        <w:t>Алгоритми машинског учења се убрзано увлаче у све сфере живота данашњих људи. Све је чешће да породице посједују дигиталног асистента који се контролише звуком или помоћу паметног телефона. Све су чешћи паметни кућански уређаји и имплементације концепата као што су паметне куће са разним сензорима (камере, микрофони, детектори пожара, нивоа влаге, угљен-диоксида, освијетљености, итд.</w:t>
      </w:r>
      <w:del w:id="1217" w:author="Aleksandar Kelec" w:date="2023-11-26T14:43:00Z">
        <w:r w:rsidRPr="0020112D" w:rsidDel="001E6B9C">
          <w:rPr>
            <w:rFonts w:cs="Times New Roman"/>
            <w:lang w:val="sr-Cyrl-BA"/>
          </w:rPr>
          <w:delText>..</w:delText>
        </w:r>
      </w:del>
      <w:r w:rsidRPr="0020112D">
        <w:rPr>
          <w:rFonts w:cs="Times New Roman"/>
          <w:lang w:val="sr-Cyrl-BA"/>
        </w:rPr>
        <w:t>) у свим просторијама</w:t>
      </w:r>
      <w:ins w:id="1218" w:author="Nikola Karpić" w:date="2024-01-09T22:21:00Z">
        <w:r w:rsidR="00D80636" w:rsidRPr="0020112D">
          <w:rPr>
            <w:rFonts w:cs="Times New Roman"/>
            <w:lang w:val="sr-Cyrl-BA"/>
          </w:rPr>
          <w:t xml:space="preserve"> (слика 1.2).</w:t>
        </w:r>
      </w:ins>
      <w:del w:id="1219" w:author="Nikola Karpić" w:date="2024-01-09T22:21:00Z">
        <w:r w:rsidRPr="0020112D" w:rsidDel="00D80636">
          <w:rPr>
            <w:rFonts w:cs="Times New Roman"/>
            <w:lang w:val="sr-Cyrl-BA"/>
          </w:rPr>
          <w:delText xml:space="preserve">. </w:delText>
        </w:r>
      </w:del>
    </w:p>
    <w:p w14:paraId="2E660FDF" w14:textId="4AAEFF8E" w:rsidR="00D80636" w:rsidRPr="0020112D" w:rsidRDefault="00D80636">
      <w:pPr>
        <w:pStyle w:val="NoSpacing"/>
        <w:ind w:firstLine="0"/>
        <w:jc w:val="center"/>
        <w:rPr>
          <w:ins w:id="1220" w:author="Nikola Karpić" w:date="2024-01-09T22:21:00Z"/>
          <w:rFonts w:cs="Times New Roman"/>
          <w:lang w:val="sr-Cyrl-BA"/>
        </w:rPr>
        <w:pPrChange w:id="1221" w:author="Nikola Karpić" w:date="2024-01-27T19:54:00Z">
          <w:pPr>
            <w:pStyle w:val="NoSpacing"/>
            <w:jc w:val="center"/>
          </w:pPr>
        </w:pPrChange>
      </w:pPr>
      <w:moveToRangeStart w:id="1222" w:author="Nikola Karpić" w:date="2024-01-09T22:21:00Z" w:name="move155731302"/>
      <w:moveTo w:id="1223" w:author="Nikola Karpić" w:date="2024-01-09T22:21:00Z">
        <w:r w:rsidRPr="0020112D">
          <w:rPr>
            <w:rFonts w:cs="Times New Roman"/>
            <w:noProof/>
          </w:rPr>
          <w:drawing>
            <wp:inline distT="0" distB="0" distL="0" distR="0" wp14:anchorId="368ED07D" wp14:editId="0EDB3B65">
              <wp:extent cx="3085722" cy="2076450"/>
              <wp:effectExtent l="19050" t="19050" r="19685" b="19050"/>
              <wp:docPr id="334901038" name="Picture 8" descr="Trifo Lucy-S Robot vacuum cleaner | black | €267 | Now with a 30-Day Trial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ifo Lucy-S Robot vacuum cleaner | black | €267 | Now with a 30-Day Trial  Perio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393" r="7906" b="9599"/>
                      <a:stretch/>
                    </pic:blipFill>
                    <pic:spPr bwMode="auto">
                      <a:xfrm>
                        <a:off x="0" y="0"/>
                        <a:ext cx="3129084" cy="210562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moveTo>
      <w:moveToRangeEnd w:id="1222"/>
    </w:p>
    <w:p w14:paraId="41326DFE" w14:textId="01C46387" w:rsidR="00D80636" w:rsidRPr="0020112D" w:rsidDel="00442DE9" w:rsidRDefault="00D80636">
      <w:pPr>
        <w:pStyle w:val="NoSpacing"/>
        <w:spacing w:before="240" w:after="240"/>
        <w:ind w:firstLine="0"/>
        <w:jc w:val="center"/>
        <w:rPr>
          <w:del w:id="1224" w:author="Nikola Karpić" w:date="2024-01-27T19:52:00Z"/>
          <w:moveTo w:id="1225" w:author="Nikola Karpić" w:date="2024-01-09T22:21:00Z"/>
          <w:rFonts w:cs="Times New Roman"/>
          <w:i/>
          <w:iCs/>
          <w:lang w:val="ru-RU"/>
        </w:rPr>
        <w:pPrChange w:id="1226" w:author="Nikola Karpić" w:date="2024-01-27T19:55:00Z">
          <w:pPr>
            <w:pStyle w:val="NoSpacing"/>
            <w:ind w:firstLine="0"/>
            <w:jc w:val="center"/>
          </w:pPr>
        </w:pPrChange>
      </w:pPr>
      <w:moveToRangeStart w:id="1227" w:author="Nikola Karpić" w:date="2024-01-09T22:21:00Z" w:name="move155731313"/>
      <w:commentRangeStart w:id="1228"/>
      <w:moveTo w:id="1229" w:author="Nikola Karpić" w:date="2024-01-09T22:21:00Z">
        <w:r w:rsidRPr="0020112D">
          <w:rPr>
            <w:rFonts w:cs="Times New Roman"/>
            <w:i/>
            <w:iCs/>
            <w:lang w:val="sr-Cyrl-BA"/>
          </w:rPr>
          <w:t>Слика 1.2. Паметни усисивач LUCY</w:t>
        </w:r>
        <w:r w:rsidRPr="0020112D">
          <w:rPr>
            <w:rFonts w:cs="Times New Roman"/>
            <w:i/>
            <w:iCs/>
            <w:lang w:val="sr-Latn-BA"/>
          </w:rPr>
          <w:t xml:space="preserve"> </w:t>
        </w:r>
        <w:r w:rsidRPr="0020112D">
          <w:rPr>
            <w:rFonts w:cs="Times New Roman"/>
            <w:i/>
            <w:iCs/>
            <w:lang w:val="sr-Cyrl-BA"/>
          </w:rPr>
          <w:t>који посједује огроман број сензора (чак и камеру</w:t>
        </w:r>
      </w:moveTo>
      <w:ins w:id="1230" w:author="Nikola Karpić" w:date="2024-01-27T19:54:00Z">
        <w:r w:rsidR="00442DE9" w:rsidRPr="0020112D">
          <w:rPr>
            <w:rFonts w:cs="Times New Roman"/>
            <w:i/>
            <w:iCs/>
            <w:lang w:val="sr-Cyrl-BA"/>
          </w:rPr>
          <w:t>)</w:t>
        </w:r>
      </w:ins>
      <w:moveTo w:id="1231" w:author="Nikola Karpić" w:date="2024-01-09T22:21:00Z">
        <w:del w:id="1232" w:author="Nikola Karpić" w:date="2024-01-27T19:54:00Z">
          <w:r w:rsidRPr="0020112D" w:rsidDel="00442DE9">
            <w:rPr>
              <w:rFonts w:cs="Times New Roman"/>
              <w:i/>
              <w:iCs/>
              <w:lang w:val="sr-Cyrl-BA"/>
            </w:rPr>
            <w:delText>)</w:delText>
          </w:r>
        </w:del>
        <w:del w:id="1233" w:author="Nikola Karpić" w:date="2024-01-27T19:53:00Z">
          <w:r w:rsidRPr="0020112D" w:rsidDel="00442DE9">
            <w:rPr>
              <w:rFonts w:cs="Times New Roman"/>
              <w:i/>
              <w:iCs/>
              <w:lang w:val="sr-Cyrl-BA"/>
            </w:rPr>
            <w:delText xml:space="preserve"> </w:delText>
          </w:r>
          <w:commentRangeEnd w:id="1228"/>
          <w:r w:rsidRPr="0020112D" w:rsidDel="00442DE9">
            <w:rPr>
              <w:rStyle w:val="CommentReference"/>
              <w:rFonts w:cs="Times New Roman"/>
              <w:lang w:val="sr-Latn-BA"/>
              <w:rPrChange w:id="1234" w:author="Nikola Karpić" w:date="2024-02-25T23:34:00Z">
                <w:rPr>
                  <w:rStyle w:val="CommentReference"/>
                  <w:rFonts w:ascii="Arial" w:hAnsi="Arial"/>
                  <w:lang w:val="sr-Latn-BA"/>
                </w:rPr>
              </w:rPrChange>
            </w:rPr>
            <w:commentReference w:id="1228"/>
          </w:r>
        </w:del>
      </w:moveTo>
    </w:p>
    <w:moveToRangeEnd w:id="1227"/>
    <w:p w14:paraId="7509AE2D" w14:textId="77777777" w:rsidR="00D80636" w:rsidRPr="0020112D" w:rsidRDefault="00D80636">
      <w:pPr>
        <w:pStyle w:val="NoSpacing"/>
        <w:ind w:firstLine="0"/>
        <w:jc w:val="center"/>
        <w:rPr>
          <w:rFonts w:cs="Times New Roman"/>
          <w:lang w:val="sr-Cyrl-BA"/>
        </w:rPr>
        <w:pPrChange w:id="1235" w:author="Nikola Karpić" w:date="2024-01-27T19:53:00Z">
          <w:pPr>
            <w:pStyle w:val="NoSpacing"/>
          </w:pPr>
        </w:pPrChange>
      </w:pPr>
    </w:p>
    <w:p w14:paraId="0FD463FA" w14:textId="6F464AF5" w:rsidR="00DF7825" w:rsidRPr="0020112D" w:rsidDel="00106EBC" w:rsidRDefault="00C509AB">
      <w:pPr>
        <w:pStyle w:val="NoSpacing"/>
        <w:spacing w:before="240" w:after="240"/>
        <w:rPr>
          <w:del w:id="1236" w:author="Nikola Karpić" w:date="2024-01-09T21:48:00Z"/>
          <w:rFonts w:cs="Times New Roman"/>
          <w:lang w:val="sr-Cyrl-BA"/>
        </w:rPr>
        <w:pPrChange w:id="1237" w:author="Nikola Karpić" w:date="2024-01-27T19:55:00Z">
          <w:pPr>
            <w:pStyle w:val="NoSpacing"/>
          </w:pPr>
        </w:pPrChange>
      </w:pPr>
      <w:r w:rsidRPr="0020112D">
        <w:rPr>
          <w:rFonts w:cs="Times New Roman"/>
          <w:lang w:val="sr-Cyrl-BA"/>
        </w:rPr>
        <w:t>Компаније често користе податке о броју особа у просторији, како би направиле уштеде на трошковима гријања и како би смањиле свој угљенични отисак. Смањењем угљеничног отиска компаније повећавају своју прихватљивост у очима све више еколошки освијештених потенцијалних нових клијената и</w:t>
      </w:r>
      <w:r w:rsidRPr="0020112D">
        <w:rPr>
          <w:rStyle w:val="jlqj4b"/>
          <w:rFonts w:cs="Times New Roman"/>
          <w:lang w:val="sr-Cyrl-BA"/>
        </w:rPr>
        <w:t xml:space="preserve"> </w:t>
      </w:r>
      <w:r w:rsidRPr="0020112D">
        <w:rPr>
          <w:rStyle w:val="jlqj4b"/>
          <w:rFonts w:cs="Times New Roman"/>
          <w:lang w:val="sr-Latn-RS"/>
        </w:rPr>
        <w:t>генеришу милијард</w:t>
      </w:r>
      <w:r w:rsidRPr="0020112D">
        <w:rPr>
          <w:rStyle w:val="jlqj4b"/>
          <w:rFonts w:cs="Times New Roman"/>
          <w:lang w:val="sr-Cyrl-BA"/>
        </w:rPr>
        <w:t>е</w:t>
      </w:r>
      <w:r w:rsidRPr="0020112D">
        <w:rPr>
          <w:rStyle w:val="jlqj4b"/>
          <w:rFonts w:cs="Times New Roman"/>
          <w:lang w:val="sr-Latn-RS"/>
        </w:rPr>
        <w:t xml:space="preserve"> долара годишње продаје</w:t>
      </w:r>
      <w:r w:rsidRPr="0020112D">
        <w:rPr>
          <w:rStyle w:val="jlqj4b"/>
          <w:rFonts w:cs="Times New Roman"/>
          <w:lang w:val="sr-Cyrl-BA"/>
        </w:rPr>
        <w:t>.</w:t>
      </w:r>
      <w:sdt>
        <w:sdtPr>
          <w:rPr>
            <w:rStyle w:val="jlqj4b"/>
            <w:rFonts w:cs="Times New Roman"/>
            <w:lang w:val="sr-Cyrl-BA"/>
          </w:rPr>
          <w:id w:val="1789861934"/>
          <w:citation/>
        </w:sdtPr>
        <w:sdtContent>
          <w:r w:rsidRPr="0020112D">
            <w:rPr>
              <w:rStyle w:val="jlqj4b"/>
              <w:rFonts w:cs="Times New Roman"/>
              <w:lang w:val="sr-Cyrl-BA"/>
            </w:rPr>
            <w:fldChar w:fldCharType="begin"/>
          </w:r>
          <w:r w:rsidRPr="0020112D">
            <w:rPr>
              <w:rStyle w:val="jlqj4b"/>
              <w:rFonts w:cs="Times New Roman"/>
              <w:lang w:val="sr-Cyrl-BA"/>
            </w:rPr>
            <w:instrText xml:space="preserve"> CITATION Wil16 \l 7194 </w:instrText>
          </w:r>
          <w:r w:rsidRPr="0020112D">
            <w:rPr>
              <w:rStyle w:val="jlqj4b"/>
              <w:rFonts w:cs="Times New Roman"/>
              <w:lang w:val="sr-Cyrl-BA"/>
            </w:rPr>
            <w:fldChar w:fldCharType="separate"/>
          </w:r>
          <w:r w:rsidR="007779BE" w:rsidRPr="0020112D">
            <w:rPr>
              <w:rStyle w:val="jlqj4b"/>
              <w:rFonts w:cs="Times New Roman"/>
              <w:noProof/>
              <w:lang w:val="sr-Cyrl-BA"/>
            </w:rPr>
            <w:t xml:space="preserve"> </w:t>
          </w:r>
          <w:r w:rsidR="007779BE" w:rsidRPr="0020112D">
            <w:rPr>
              <w:rFonts w:cs="Times New Roman"/>
              <w:noProof/>
              <w:lang w:val="sr-Cyrl-BA"/>
            </w:rPr>
            <w:t>[2]</w:t>
          </w:r>
          <w:r w:rsidRPr="0020112D">
            <w:rPr>
              <w:rStyle w:val="jlqj4b"/>
              <w:rFonts w:cs="Times New Roman"/>
              <w:lang w:val="sr-Cyrl-BA"/>
            </w:rPr>
            <w:fldChar w:fldCharType="end"/>
          </w:r>
        </w:sdtContent>
      </w:sdt>
      <w:r w:rsidRPr="0020112D">
        <w:rPr>
          <w:rFonts w:cs="Times New Roman"/>
          <w:lang w:val="sr-Cyrl-BA"/>
        </w:rPr>
        <w:t xml:space="preserve"> Ти сензори могу да представљају проблем за осјећај приватности у дому или на радном мјесту. </w:t>
      </w:r>
    </w:p>
    <w:p w14:paraId="786FE38D" w14:textId="77777777" w:rsidR="00D806BC" w:rsidRPr="0020112D" w:rsidDel="00D80636" w:rsidRDefault="00D806BC">
      <w:pPr>
        <w:pStyle w:val="NoSpacing"/>
        <w:spacing w:before="240"/>
        <w:rPr>
          <w:del w:id="1238" w:author="Nikola Karpić" w:date="2024-01-09T22:21:00Z"/>
          <w:rFonts w:cs="Times New Roman"/>
          <w:lang w:val="sr-Latn-BA"/>
        </w:rPr>
        <w:pPrChange w:id="1239" w:author="Nikola Karpić" w:date="2024-01-27T19:55:00Z">
          <w:pPr>
            <w:pStyle w:val="NoSpacing"/>
          </w:pPr>
        </w:pPrChange>
      </w:pPr>
    </w:p>
    <w:p w14:paraId="4E6E1B5B" w14:textId="77777777" w:rsidR="00106EBC" w:rsidRPr="0020112D" w:rsidRDefault="00106EBC">
      <w:pPr>
        <w:pStyle w:val="NoSpacing"/>
        <w:spacing w:before="240"/>
        <w:rPr>
          <w:ins w:id="1240" w:author="Nikola Karpić" w:date="2024-01-09T21:48:00Z"/>
          <w:rFonts w:cs="Times New Roman"/>
          <w:noProof/>
          <w:lang w:val="ru-RU"/>
          <w:rPrChange w:id="1241" w:author="Nikola Karpić" w:date="2024-02-25T23:34:00Z">
            <w:rPr>
              <w:ins w:id="1242" w:author="Nikola Karpić" w:date="2024-01-09T21:48:00Z"/>
              <w:noProof/>
            </w:rPr>
          </w:rPrChange>
        </w:rPr>
        <w:pPrChange w:id="1243" w:author="Nikola Karpić" w:date="2024-01-27T19:55:00Z">
          <w:pPr>
            <w:pStyle w:val="NoSpacing"/>
            <w:ind w:firstLine="0"/>
            <w:jc w:val="center"/>
          </w:pPr>
        </w:pPrChange>
      </w:pPr>
    </w:p>
    <w:p w14:paraId="1331A9A6" w14:textId="5C5995DF" w:rsidR="00C65262" w:rsidRPr="0020112D" w:rsidDel="00D80636" w:rsidRDefault="00934A21">
      <w:pPr>
        <w:pStyle w:val="NoSpacing"/>
        <w:spacing w:before="240"/>
        <w:ind w:firstLine="0"/>
        <w:jc w:val="center"/>
        <w:rPr>
          <w:del w:id="1244" w:author="Nikola Karpić" w:date="2024-01-09T22:21:00Z"/>
          <w:rFonts w:cs="Times New Roman"/>
          <w:lang w:val="sr-Cyrl-BA"/>
        </w:rPr>
        <w:pPrChange w:id="1245" w:author="Nikola Karpić" w:date="2024-01-27T19:55:00Z">
          <w:pPr>
            <w:pStyle w:val="NoSpacing"/>
            <w:ind w:firstLine="0"/>
            <w:jc w:val="center"/>
          </w:pPr>
        </w:pPrChange>
      </w:pPr>
      <w:moveFromRangeStart w:id="1246" w:author="Nikola Karpić" w:date="2024-01-09T22:21:00Z" w:name="move155731302"/>
      <w:moveFrom w:id="1247" w:author="Nikola Karpić" w:date="2024-01-09T22:21:00Z">
        <w:del w:id="1248" w:author="Nikola Karpić" w:date="2024-01-09T22:21:00Z">
          <w:r w:rsidRPr="0020112D" w:rsidDel="00D80636">
            <w:rPr>
              <w:rFonts w:cs="Times New Roman"/>
              <w:noProof/>
            </w:rPr>
            <w:drawing>
              <wp:inline distT="0" distB="0" distL="0" distR="0" wp14:anchorId="560662C9" wp14:editId="3BB0F607">
                <wp:extent cx="3085722" cy="2076450"/>
                <wp:effectExtent l="19050" t="19050" r="19685" b="19050"/>
                <wp:docPr id="1240440586" name="Picture 8" descr="Trifo Lucy-S Robot vacuum cleaner | black | €267 | Now with a 30-Day Trial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ifo Lucy-S Robot vacuum cleaner | black | €267 | Now with a 30-Day Trial  Perio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393" r="7906" b="9599"/>
                        <a:stretch/>
                      </pic:blipFill>
                      <pic:spPr bwMode="auto">
                        <a:xfrm>
                          <a:off x="0" y="0"/>
                          <a:ext cx="3129084" cy="210562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del>
      </w:moveFrom>
      <w:moveFromRangeEnd w:id="1246"/>
    </w:p>
    <w:p w14:paraId="47598B1F" w14:textId="422FD2DB" w:rsidR="00C65262" w:rsidRPr="0020112D" w:rsidDel="00D80636" w:rsidRDefault="00C65262">
      <w:pPr>
        <w:pStyle w:val="NoSpacing"/>
        <w:spacing w:before="240"/>
        <w:ind w:firstLine="0"/>
        <w:jc w:val="center"/>
        <w:rPr>
          <w:moveFrom w:id="1249" w:author="Nikola Karpić" w:date="2024-01-09T22:21:00Z"/>
          <w:rFonts w:cs="Times New Roman"/>
          <w:i/>
          <w:iCs/>
          <w:lang w:val="ru-RU"/>
        </w:rPr>
        <w:pPrChange w:id="1250" w:author="Nikola Karpić" w:date="2024-01-27T19:55:00Z">
          <w:pPr>
            <w:pStyle w:val="NoSpacing"/>
            <w:ind w:firstLine="0"/>
            <w:jc w:val="center"/>
          </w:pPr>
        </w:pPrChange>
      </w:pPr>
      <w:moveFromRangeStart w:id="1251" w:author="Nikola Karpić" w:date="2024-01-09T22:21:00Z" w:name="move155731313"/>
      <w:commentRangeStart w:id="1252"/>
      <w:moveFrom w:id="1253" w:author="Nikola Karpić" w:date="2024-01-09T22:21:00Z">
        <w:r w:rsidRPr="0020112D" w:rsidDel="00D80636">
          <w:rPr>
            <w:rFonts w:cs="Times New Roman"/>
            <w:i/>
            <w:iCs/>
            <w:lang w:val="sr-Cyrl-BA"/>
          </w:rPr>
          <w:t>Слика 1.</w:t>
        </w:r>
        <w:r w:rsidR="004B2026" w:rsidRPr="0020112D" w:rsidDel="00D80636">
          <w:rPr>
            <w:rFonts w:cs="Times New Roman"/>
            <w:i/>
            <w:iCs/>
            <w:lang w:val="sr-Cyrl-BA"/>
          </w:rPr>
          <w:t>2</w:t>
        </w:r>
        <w:r w:rsidRPr="0020112D" w:rsidDel="00D80636">
          <w:rPr>
            <w:rFonts w:cs="Times New Roman"/>
            <w:i/>
            <w:iCs/>
            <w:lang w:val="sr-Cyrl-BA"/>
          </w:rPr>
          <w:t xml:space="preserve">. Паметни усисивач </w:t>
        </w:r>
        <w:r w:rsidR="00934A21" w:rsidRPr="0020112D" w:rsidDel="00D80636">
          <w:rPr>
            <w:rFonts w:cs="Times New Roman"/>
            <w:i/>
            <w:iCs/>
            <w:lang w:val="sr-Cyrl-BA"/>
          </w:rPr>
          <w:t>LUCY</w:t>
        </w:r>
        <w:r w:rsidR="00934A21" w:rsidRPr="0020112D" w:rsidDel="00D80636">
          <w:rPr>
            <w:rFonts w:cs="Times New Roman"/>
            <w:i/>
            <w:iCs/>
            <w:lang w:val="sr-Latn-BA"/>
          </w:rPr>
          <w:t xml:space="preserve"> </w:t>
        </w:r>
        <w:r w:rsidRPr="0020112D" w:rsidDel="00D80636">
          <w:rPr>
            <w:rFonts w:cs="Times New Roman"/>
            <w:i/>
            <w:iCs/>
            <w:lang w:val="sr-Cyrl-BA"/>
          </w:rPr>
          <w:t>који посједује</w:t>
        </w:r>
        <w:r w:rsidR="00934A21" w:rsidRPr="0020112D" w:rsidDel="00D80636">
          <w:rPr>
            <w:rFonts w:cs="Times New Roman"/>
            <w:i/>
            <w:iCs/>
            <w:lang w:val="sr-Cyrl-BA"/>
          </w:rPr>
          <w:t xml:space="preserve"> огроман број сензора (чак и камеру) </w:t>
        </w:r>
        <w:commentRangeEnd w:id="1252"/>
        <w:r w:rsidR="001E6B9C" w:rsidRPr="0020112D" w:rsidDel="00D80636">
          <w:rPr>
            <w:rStyle w:val="CommentReference"/>
            <w:rFonts w:cs="Times New Roman"/>
            <w:lang w:val="sr-Latn-BA"/>
            <w:rPrChange w:id="1254" w:author="Nikola Karpić" w:date="2024-02-25T23:34:00Z">
              <w:rPr>
                <w:rStyle w:val="CommentReference"/>
                <w:rFonts w:ascii="Arial" w:hAnsi="Arial"/>
                <w:lang w:val="sr-Latn-BA"/>
              </w:rPr>
            </w:rPrChange>
          </w:rPr>
          <w:commentReference w:id="1252"/>
        </w:r>
      </w:moveFrom>
    </w:p>
    <w:moveFromRangeEnd w:id="1251"/>
    <w:p w14:paraId="30CB7867" w14:textId="73D763D3" w:rsidR="00C65262" w:rsidRPr="00101F3B" w:rsidDel="00D80636" w:rsidRDefault="00C65262">
      <w:pPr>
        <w:pStyle w:val="NoSpacing"/>
        <w:spacing w:before="240"/>
        <w:ind w:firstLine="0"/>
        <w:rPr>
          <w:del w:id="1255" w:author="Nikola Karpić" w:date="2024-01-09T22:21:00Z"/>
          <w:rFonts w:cs="Times New Roman"/>
          <w:i/>
          <w:iCs/>
          <w:lang w:val="sr-Cyrl-BA"/>
        </w:rPr>
        <w:pPrChange w:id="1256" w:author="Nikola Karpić" w:date="2024-01-27T19:55:00Z">
          <w:pPr>
            <w:pStyle w:val="NoSpacing"/>
            <w:ind w:firstLine="0"/>
            <w:jc w:val="center"/>
          </w:pPr>
        </w:pPrChange>
      </w:pPr>
    </w:p>
    <w:p w14:paraId="09B90C01" w14:textId="2A1DED91" w:rsidR="00DF7825" w:rsidRPr="00101F3B" w:rsidDel="00E87F16" w:rsidRDefault="00C509AB">
      <w:pPr>
        <w:pStyle w:val="NoSpacing"/>
        <w:spacing w:before="240"/>
        <w:rPr>
          <w:del w:id="1257" w:author="Nikola Karpić" w:date="2024-01-09T21:54:00Z"/>
          <w:rFonts w:cs="Times New Roman"/>
          <w:lang w:val="sr-Latn-BA"/>
        </w:rPr>
        <w:pPrChange w:id="1258" w:author="Nikola Karpić" w:date="2024-01-27T19:55:00Z">
          <w:pPr>
            <w:pStyle w:val="NoSpacing"/>
          </w:pPr>
        </w:pPrChange>
      </w:pPr>
      <w:r w:rsidRPr="00101F3B">
        <w:rPr>
          <w:rFonts w:cs="Times New Roman"/>
          <w:lang w:val="sr-Cyrl-BA"/>
        </w:rPr>
        <w:t xml:space="preserve">Из </w:t>
      </w:r>
      <w:r w:rsidRPr="00101F3B">
        <w:rPr>
          <w:rFonts w:cs="Times New Roman"/>
          <w:lang w:val="ru-RU"/>
        </w:rPr>
        <w:t xml:space="preserve">наведених разлога се тежи да се што више корисних података добија из сензора који не нарушавају приватност директно као што то раде микрофони и камере, па се прибјегава техникама које индиректно процјењују тражене величине из података које нам дају сензори који нису толико инвазивни </w:t>
      </w:r>
      <w:r w:rsidR="00B833AD" w:rsidRPr="00101F3B">
        <w:rPr>
          <w:rFonts w:cs="Times New Roman"/>
          <w:lang w:val="sr-Cyrl-BA"/>
        </w:rPr>
        <w:t>у погледу</w:t>
      </w:r>
      <w:r w:rsidRPr="00101F3B">
        <w:rPr>
          <w:rFonts w:cs="Times New Roman"/>
          <w:lang w:val="ru-RU"/>
        </w:rPr>
        <w:t xml:space="preserve"> приватности. Још једна брига је и очување пословних тајни у компанијама, пошто се помоћу микрофона и камера, које се  могу користити за процјену броја особа у просторијама, релативно једноставно може доћи до пословних тајни изговорених на затвореним састанцима</w:t>
      </w:r>
      <w:r w:rsidR="00A07DAA" w:rsidRPr="00101F3B">
        <w:rPr>
          <w:rFonts w:cs="Times New Roman"/>
          <w:lang w:val="ru-RU"/>
        </w:rPr>
        <w:t>,</w:t>
      </w:r>
      <w:r w:rsidRPr="00101F3B">
        <w:rPr>
          <w:rFonts w:cs="Times New Roman"/>
          <w:lang w:val="ru-RU"/>
        </w:rPr>
        <w:t xml:space="preserve"> ако постоје и најмањи сигурносни пропусти у сигурносном</w:t>
      </w:r>
      <w:r w:rsidRPr="00101F3B">
        <w:rPr>
          <w:rFonts w:cs="Times New Roman"/>
          <w:lang w:val="sr-Cyrl-BA"/>
        </w:rPr>
        <w:t xml:space="preserve"> систему компаније</w:t>
      </w:r>
      <w:r w:rsidRPr="00101F3B">
        <w:rPr>
          <w:rFonts w:cs="Times New Roman"/>
          <w:lang w:val="sr-Latn-BA"/>
        </w:rPr>
        <w:t>.</w:t>
      </w:r>
    </w:p>
    <w:p w14:paraId="34E305CA" w14:textId="77777777" w:rsidR="00C65262" w:rsidRPr="00101F3B" w:rsidRDefault="00C65262">
      <w:pPr>
        <w:pStyle w:val="NoSpacing"/>
        <w:rPr>
          <w:rFonts w:cs="Times New Roman"/>
          <w:i/>
          <w:iCs/>
          <w:lang w:val="sr-Cyrl-BA"/>
        </w:rPr>
        <w:pPrChange w:id="1259" w:author="Nikola Karpić" w:date="2024-01-09T21:54:00Z">
          <w:pPr>
            <w:pStyle w:val="NoSpacing"/>
            <w:ind w:firstLine="0"/>
          </w:pPr>
        </w:pPrChange>
      </w:pPr>
    </w:p>
    <w:p w14:paraId="0C4DFE1B" w14:textId="757BF88F" w:rsidR="00DF7825" w:rsidRPr="00101F3B" w:rsidRDefault="00C509AB" w:rsidP="00A07DAA">
      <w:pPr>
        <w:pStyle w:val="NoSpacing"/>
        <w:rPr>
          <w:rFonts w:cs="Times New Roman"/>
        </w:rPr>
      </w:pPr>
      <w:r w:rsidRPr="00101F3B">
        <w:rPr>
          <w:rFonts w:cs="Times New Roman"/>
          <w:lang w:val="sr-Cyrl-BA"/>
        </w:rPr>
        <w:t xml:space="preserve">У овом раду </w:t>
      </w:r>
      <w:commentRangeStart w:id="1260"/>
      <w:del w:id="1261" w:author="Nikola Karpić" w:date="2024-01-09T21:50:00Z">
        <w:r w:rsidRPr="00101F3B" w:rsidDel="00106EBC">
          <w:rPr>
            <w:rFonts w:cs="Times New Roman"/>
            <w:lang w:val="sr-Cyrl-BA"/>
          </w:rPr>
          <w:delText xml:space="preserve">ће </w:delText>
        </w:r>
      </w:del>
      <w:r w:rsidRPr="00101F3B">
        <w:rPr>
          <w:rFonts w:cs="Times New Roman"/>
          <w:lang w:val="sr-Cyrl-BA"/>
        </w:rPr>
        <w:t xml:space="preserve">се </w:t>
      </w:r>
      <w:del w:id="1262" w:author="Nikola Karpić" w:date="2024-01-09T21:50:00Z">
        <w:r w:rsidRPr="00101F3B" w:rsidDel="00106EBC">
          <w:rPr>
            <w:rFonts w:cs="Times New Roman"/>
            <w:lang w:val="sr-Cyrl-BA"/>
          </w:rPr>
          <w:delText xml:space="preserve">обрађивати </w:delText>
        </w:r>
      </w:del>
      <w:commentRangeEnd w:id="1260"/>
      <w:ins w:id="1263" w:author="Nikola Karpić" w:date="2024-01-09T21:50:00Z">
        <w:r w:rsidR="00106EBC" w:rsidRPr="00101F3B">
          <w:rPr>
            <w:rFonts w:cs="Times New Roman"/>
            <w:lang w:val="sr-Cyrl-BA"/>
          </w:rPr>
          <w:t xml:space="preserve">обрађује </w:t>
        </w:r>
      </w:ins>
      <w:r w:rsidR="001E6B9C" w:rsidRPr="0020112D">
        <w:rPr>
          <w:rStyle w:val="CommentReference"/>
          <w:rFonts w:cs="Times New Roman"/>
          <w:lang w:val="sr-Latn-BA"/>
          <w:rPrChange w:id="1264" w:author="Nikola Karpić" w:date="2024-02-25T23:34:00Z">
            <w:rPr>
              <w:rStyle w:val="CommentReference"/>
              <w:rFonts w:ascii="Arial" w:hAnsi="Arial"/>
              <w:lang w:val="sr-Latn-BA"/>
            </w:rPr>
          </w:rPrChange>
        </w:rPr>
        <w:commentReference w:id="1260"/>
      </w:r>
      <w:r w:rsidRPr="00101F3B">
        <w:rPr>
          <w:rFonts w:cs="Times New Roman"/>
          <w:lang w:val="sr-Cyrl-BA"/>
        </w:rPr>
        <w:t>примје</w:t>
      </w:r>
      <w:ins w:id="1265" w:author="Nikola Karpić" w:date="2024-01-09T21:50:00Z">
        <w:r w:rsidR="00106EBC" w:rsidRPr="00101F3B">
          <w:rPr>
            <w:rFonts w:cs="Times New Roman"/>
            <w:lang w:val="sr-Cyrl-BA"/>
          </w:rPr>
          <w:t>на</w:t>
        </w:r>
      </w:ins>
      <w:del w:id="1266" w:author="Nikola Karpić" w:date="2024-01-09T21:50:00Z">
        <w:r w:rsidRPr="00101F3B" w:rsidDel="00106EBC">
          <w:rPr>
            <w:rFonts w:cs="Times New Roman"/>
            <w:lang w:val="sr-Cyrl-BA"/>
          </w:rPr>
          <w:delText>њивање</w:delText>
        </w:r>
      </w:del>
      <w:r w:rsidRPr="00101F3B">
        <w:rPr>
          <w:rFonts w:cs="Times New Roman"/>
          <w:lang w:val="sr-Cyrl-BA"/>
        </w:rPr>
        <w:t xml:space="preserve"> одређеног броја класификационих и регресионих машинских алгоритама </w:t>
      </w:r>
      <w:r w:rsidR="00A07DAA" w:rsidRPr="00101F3B">
        <w:rPr>
          <w:rFonts w:cs="Times New Roman"/>
          <w:lang w:val="sr-Cyrl-BA"/>
        </w:rPr>
        <w:t>з</w:t>
      </w:r>
      <w:r w:rsidRPr="00101F3B">
        <w:rPr>
          <w:rFonts w:cs="Times New Roman"/>
          <w:lang w:val="sr-Cyrl-BA"/>
        </w:rPr>
        <w:t xml:space="preserve">а процјену броја особа у просторији на основу датума, времена и података прикупљених сензорима за ниво угљен-диоксида у просторији, освијетљеност просторије, количину влаге у просторији и сензорима за количину кретања у просторији. Алгоритми машинског учења </w:t>
      </w:r>
      <w:commentRangeStart w:id="1267"/>
      <w:r w:rsidRPr="00101F3B">
        <w:rPr>
          <w:rFonts w:cs="Times New Roman"/>
          <w:lang w:val="sr-Cyrl-BA"/>
        </w:rPr>
        <w:t xml:space="preserve">које </w:t>
      </w:r>
      <w:del w:id="1268" w:author="Nikola Karpić" w:date="2024-01-09T21:54:00Z">
        <w:r w:rsidRPr="00101F3B" w:rsidDel="00E87F16">
          <w:rPr>
            <w:rFonts w:cs="Times New Roman"/>
            <w:lang w:val="sr-Cyrl-BA"/>
          </w:rPr>
          <w:delText>ће</w:delText>
        </w:r>
      </w:del>
      <w:del w:id="1269" w:author="Nikola Karpić" w:date="2024-01-09T21:55:00Z">
        <w:r w:rsidRPr="00101F3B" w:rsidDel="00E87F16">
          <w:rPr>
            <w:rFonts w:cs="Times New Roman"/>
            <w:lang w:val="sr-Cyrl-BA"/>
          </w:rPr>
          <w:delText xml:space="preserve">мо </w:delText>
        </w:r>
      </w:del>
      <w:r w:rsidRPr="00101F3B">
        <w:rPr>
          <w:rFonts w:cs="Times New Roman"/>
          <w:lang w:val="sr-Cyrl-BA"/>
        </w:rPr>
        <w:t>користи</w:t>
      </w:r>
      <w:del w:id="1270" w:author="Nikola Karpić" w:date="2024-01-09T21:55:00Z">
        <w:r w:rsidRPr="00101F3B" w:rsidDel="00E87F16">
          <w:rPr>
            <w:rFonts w:cs="Times New Roman"/>
            <w:lang w:val="sr-Cyrl-BA"/>
          </w:rPr>
          <w:delText>ти</w:delText>
        </w:r>
      </w:del>
      <w:ins w:id="1271" w:author="Nikola Karpić" w:date="2024-01-09T21:55:00Z">
        <w:r w:rsidR="00E87F16" w:rsidRPr="00101F3B">
          <w:rPr>
            <w:rFonts w:cs="Times New Roman"/>
            <w:lang w:val="sr-Cyrl-BA"/>
          </w:rPr>
          <w:t>мо</w:t>
        </w:r>
      </w:ins>
      <w:r w:rsidRPr="00101F3B">
        <w:rPr>
          <w:rFonts w:cs="Times New Roman"/>
          <w:lang w:val="sr-Cyrl-BA"/>
        </w:rPr>
        <w:t xml:space="preserve"> </w:t>
      </w:r>
      <w:commentRangeEnd w:id="1267"/>
      <w:r w:rsidR="00874C8A" w:rsidRPr="0020112D">
        <w:rPr>
          <w:rStyle w:val="CommentReference"/>
          <w:rFonts w:cs="Times New Roman"/>
          <w:lang w:val="sr-Latn-BA"/>
          <w:rPrChange w:id="1272" w:author="Nikola Karpić" w:date="2024-02-25T23:34:00Z">
            <w:rPr>
              <w:rStyle w:val="CommentReference"/>
              <w:rFonts w:ascii="Arial" w:hAnsi="Arial"/>
              <w:lang w:val="sr-Latn-BA"/>
            </w:rPr>
          </w:rPrChange>
        </w:rPr>
        <w:commentReference w:id="1267"/>
      </w:r>
      <w:r w:rsidRPr="00101F3B">
        <w:rPr>
          <w:rFonts w:cs="Times New Roman"/>
          <w:lang w:val="sr-Cyrl-BA"/>
        </w:rPr>
        <w:t xml:space="preserve">су: логистичка регресија, </w:t>
      </w:r>
      <w:r w:rsidRPr="00101F3B">
        <w:rPr>
          <w:rFonts w:cs="Times New Roman"/>
          <w:i/>
          <w:iCs/>
        </w:rPr>
        <w:t>Gaussian</w:t>
      </w:r>
      <w:r w:rsidRPr="00101F3B">
        <w:rPr>
          <w:rFonts w:cs="Times New Roman"/>
          <w:i/>
          <w:iCs/>
          <w:lang w:val="sr-Cyrl-BA"/>
        </w:rPr>
        <w:t xml:space="preserve"> </w:t>
      </w:r>
      <w:r w:rsidRPr="00101F3B">
        <w:rPr>
          <w:rFonts w:cs="Times New Roman"/>
          <w:i/>
          <w:iCs/>
        </w:rPr>
        <w:t>Naive</w:t>
      </w:r>
      <w:r w:rsidRPr="00101F3B">
        <w:rPr>
          <w:rFonts w:cs="Times New Roman"/>
          <w:i/>
          <w:iCs/>
          <w:lang w:val="sr-Cyrl-BA"/>
        </w:rPr>
        <w:t xml:space="preserve"> </w:t>
      </w:r>
      <w:r w:rsidRPr="00101F3B">
        <w:rPr>
          <w:rFonts w:cs="Times New Roman"/>
          <w:i/>
          <w:iCs/>
        </w:rPr>
        <w:t>Byes</w:t>
      </w:r>
      <w:r w:rsidRPr="00101F3B">
        <w:rPr>
          <w:rFonts w:cs="Times New Roman"/>
          <w:i/>
          <w:iCs/>
          <w:lang w:val="sr-Cyrl-BA"/>
        </w:rPr>
        <w:t xml:space="preserve">, </w:t>
      </w:r>
      <w:r w:rsidRPr="00101F3B">
        <w:rPr>
          <w:rFonts w:cs="Times New Roman"/>
          <w:i/>
          <w:iCs/>
        </w:rPr>
        <w:t>K</w:t>
      </w:r>
      <w:r w:rsidRPr="00101F3B">
        <w:rPr>
          <w:rFonts w:cs="Times New Roman"/>
          <w:i/>
          <w:iCs/>
          <w:lang w:val="sr-Cyrl-BA"/>
        </w:rPr>
        <w:t>-</w:t>
      </w:r>
      <w:r w:rsidRPr="00101F3B">
        <w:rPr>
          <w:rFonts w:cs="Times New Roman"/>
          <w:i/>
          <w:iCs/>
        </w:rPr>
        <w:t>Nearest</w:t>
      </w:r>
      <w:r w:rsidRPr="00101F3B">
        <w:rPr>
          <w:rFonts w:cs="Times New Roman"/>
          <w:i/>
          <w:iCs/>
          <w:lang w:val="sr-Cyrl-BA"/>
        </w:rPr>
        <w:t xml:space="preserve"> </w:t>
      </w:r>
      <w:r w:rsidRPr="00101F3B">
        <w:rPr>
          <w:rFonts w:cs="Times New Roman"/>
          <w:i/>
          <w:iCs/>
        </w:rPr>
        <w:t>Neighbors</w:t>
      </w:r>
      <w:r w:rsidRPr="00101F3B">
        <w:rPr>
          <w:rFonts w:cs="Times New Roman"/>
          <w:i/>
          <w:iCs/>
          <w:lang w:val="sr-Cyrl-BA"/>
        </w:rPr>
        <w:t xml:space="preserve">, </w:t>
      </w:r>
      <w:r w:rsidRPr="00101F3B">
        <w:rPr>
          <w:rFonts w:cs="Times New Roman"/>
          <w:i/>
          <w:iCs/>
        </w:rPr>
        <w:t>Decision</w:t>
      </w:r>
      <w:r w:rsidRPr="00101F3B">
        <w:rPr>
          <w:rFonts w:cs="Times New Roman"/>
          <w:i/>
          <w:iCs/>
          <w:lang w:val="sr-Cyrl-BA"/>
        </w:rPr>
        <w:t xml:space="preserve"> </w:t>
      </w:r>
      <w:r w:rsidRPr="00101F3B">
        <w:rPr>
          <w:rFonts w:cs="Times New Roman"/>
          <w:i/>
          <w:iCs/>
        </w:rPr>
        <w:t>Tree</w:t>
      </w:r>
      <w:r w:rsidRPr="00101F3B">
        <w:rPr>
          <w:rFonts w:cs="Times New Roman"/>
          <w:i/>
          <w:iCs/>
          <w:lang w:val="sr-Cyrl-BA"/>
        </w:rPr>
        <w:t xml:space="preserve">, </w:t>
      </w:r>
      <w:r w:rsidRPr="00101F3B">
        <w:rPr>
          <w:rFonts w:cs="Times New Roman"/>
          <w:i/>
          <w:iCs/>
        </w:rPr>
        <w:t>Random</w:t>
      </w:r>
      <w:r w:rsidRPr="00101F3B">
        <w:rPr>
          <w:rFonts w:cs="Times New Roman"/>
          <w:i/>
          <w:iCs/>
          <w:lang w:val="sr-Cyrl-BA"/>
        </w:rPr>
        <w:t xml:space="preserve"> </w:t>
      </w:r>
      <w:r w:rsidRPr="00101F3B">
        <w:rPr>
          <w:rFonts w:cs="Times New Roman"/>
          <w:i/>
          <w:iCs/>
        </w:rPr>
        <w:t>Forest</w:t>
      </w:r>
      <w:r w:rsidRPr="00101F3B">
        <w:rPr>
          <w:rFonts w:cs="Times New Roman"/>
          <w:i/>
          <w:iCs/>
          <w:lang w:val="sr-Cyrl-BA"/>
        </w:rPr>
        <w:t xml:space="preserve">, </w:t>
      </w:r>
      <w:r w:rsidRPr="00101F3B">
        <w:rPr>
          <w:rFonts w:cs="Times New Roman"/>
          <w:i/>
          <w:iCs/>
        </w:rPr>
        <w:t>Gradient</w:t>
      </w:r>
      <w:r w:rsidRPr="00101F3B">
        <w:rPr>
          <w:rFonts w:cs="Times New Roman"/>
          <w:i/>
          <w:iCs/>
          <w:lang w:val="sr-Cyrl-BA"/>
        </w:rPr>
        <w:t xml:space="preserve"> </w:t>
      </w:r>
      <w:r w:rsidRPr="00101F3B">
        <w:rPr>
          <w:rFonts w:cs="Times New Roman"/>
          <w:i/>
          <w:iCs/>
        </w:rPr>
        <w:t>Boosting</w:t>
      </w:r>
      <w:r w:rsidRPr="00101F3B">
        <w:rPr>
          <w:rFonts w:cs="Times New Roman"/>
          <w:i/>
          <w:iCs/>
          <w:lang w:val="sr-Cyrl-BA"/>
        </w:rPr>
        <w:t xml:space="preserve">, </w:t>
      </w:r>
      <w:r w:rsidRPr="00101F3B">
        <w:rPr>
          <w:rFonts w:cs="Times New Roman"/>
          <w:i/>
          <w:iCs/>
        </w:rPr>
        <w:t>Support Vector Machine</w:t>
      </w:r>
      <w:r w:rsidRPr="00101F3B">
        <w:rPr>
          <w:rFonts w:cs="Times New Roman"/>
          <w:i/>
          <w:iCs/>
          <w:lang w:val="sr-Cyrl-BA"/>
        </w:rPr>
        <w:t xml:space="preserve">, </w:t>
      </w:r>
      <w:r w:rsidRPr="00101F3B">
        <w:rPr>
          <w:rFonts w:cs="Times New Roman"/>
          <w:i/>
          <w:iCs/>
        </w:rPr>
        <w:t>LightGBM</w:t>
      </w:r>
      <w:r w:rsidRPr="00101F3B">
        <w:rPr>
          <w:rFonts w:cs="Times New Roman"/>
          <w:lang w:val="sr-Cyrl-BA"/>
        </w:rPr>
        <w:t>.</w:t>
      </w:r>
    </w:p>
    <w:p w14:paraId="271A16F8" w14:textId="6664B4C7" w:rsidR="00DF7825" w:rsidRPr="0020112D" w:rsidDel="00106EBC" w:rsidRDefault="00C509AB" w:rsidP="00A07DAA">
      <w:pPr>
        <w:pStyle w:val="NoSpacing"/>
        <w:rPr>
          <w:del w:id="1273" w:author="Nikola Karpić" w:date="2024-01-09T21:49:00Z"/>
          <w:rFonts w:cs="Times New Roman"/>
          <w:lang w:val="sr-Latn-BA"/>
          <w:rPrChange w:id="1274" w:author="Nikola Karpić" w:date="2024-02-25T23:34:00Z">
            <w:rPr>
              <w:del w:id="1275" w:author="Nikola Karpić" w:date="2024-01-09T21:49:00Z"/>
              <w:lang w:val="sr-Cyrl-BA"/>
            </w:rPr>
          </w:rPrChange>
        </w:rPr>
      </w:pPr>
      <w:commentRangeStart w:id="1276"/>
      <w:r w:rsidRPr="00101F3B">
        <w:rPr>
          <w:rFonts w:cs="Times New Roman"/>
          <w:lang w:val="sr-Cyrl-BA"/>
        </w:rPr>
        <w:t>У другој глави се даје објашњење вјештачке интелигенције и уопштено објашњење метода машинског учења и процеса примјене алгоритама машинског учења.</w:t>
      </w:r>
      <w:ins w:id="1277" w:author="Nikola Karpić" w:date="2024-01-09T21:49:00Z">
        <w:r w:rsidR="00106EBC" w:rsidRPr="00101F3B">
          <w:rPr>
            <w:rFonts w:cs="Times New Roman"/>
            <w:lang w:val="sr-Latn-BA"/>
          </w:rPr>
          <w:t xml:space="preserve"> </w:t>
        </w:r>
      </w:ins>
    </w:p>
    <w:p w14:paraId="2EEFF4AC" w14:textId="37973006" w:rsidR="00DF7825" w:rsidRPr="0020112D" w:rsidDel="00106EBC" w:rsidRDefault="00C509AB" w:rsidP="00106EBC">
      <w:pPr>
        <w:pStyle w:val="NoSpacing"/>
        <w:rPr>
          <w:del w:id="1278" w:author="Nikola Karpić" w:date="2024-01-09T21:49:00Z"/>
          <w:rFonts w:cs="Times New Roman"/>
          <w:lang w:val="sr-Latn-BA"/>
          <w:rPrChange w:id="1279" w:author="Nikola Karpić" w:date="2024-02-25T23:34:00Z">
            <w:rPr>
              <w:del w:id="1280" w:author="Nikola Karpić" w:date="2024-01-09T21:49:00Z"/>
              <w:lang w:val="sr-Cyrl-BA"/>
            </w:rPr>
          </w:rPrChange>
        </w:rPr>
      </w:pPr>
      <w:r w:rsidRPr="00101F3B">
        <w:rPr>
          <w:rFonts w:cs="Times New Roman"/>
          <w:lang w:val="sr-Cyrl-BA"/>
        </w:rPr>
        <w:t>У трећој глави су детаљно објашњени кораци креирања модела машинског учења помоћу алгоритама машинског учења.</w:t>
      </w:r>
      <w:ins w:id="1281" w:author="Nikola Karpić" w:date="2024-01-09T21:49:00Z">
        <w:r w:rsidR="00106EBC" w:rsidRPr="00101F3B">
          <w:rPr>
            <w:rFonts w:cs="Times New Roman"/>
            <w:lang w:val="sr-Latn-BA"/>
          </w:rPr>
          <w:t xml:space="preserve"> </w:t>
        </w:r>
      </w:ins>
    </w:p>
    <w:p w14:paraId="468A3663" w14:textId="770964BD" w:rsidR="00DF7825" w:rsidRPr="0020112D" w:rsidDel="00106EBC" w:rsidRDefault="00C509AB" w:rsidP="00106EBC">
      <w:pPr>
        <w:pStyle w:val="NoSpacing"/>
        <w:rPr>
          <w:del w:id="1282" w:author="Nikola Karpić" w:date="2024-01-09T21:49:00Z"/>
          <w:rFonts w:cs="Times New Roman"/>
          <w:lang w:val="sr-Latn-BA"/>
          <w:rPrChange w:id="1283" w:author="Nikola Karpić" w:date="2024-02-25T23:34:00Z">
            <w:rPr>
              <w:del w:id="1284" w:author="Nikola Karpić" w:date="2024-01-09T21:49:00Z"/>
              <w:lang w:val="sr-Cyrl-BA"/>
            </w:rPr>
          </w:rPrChange>
        </w:rPr>
      </w:pPr>
      <w:r w:rsidRPr="00101F3B">
        <w:rPr>
          <w:rFonts w:cs="Times New Roman"/>
          <w:lang w:val="sr-Cyrl-BA"/>
        </w:rPr>
        <w:t>У четвртој глави су детаљније описани алгоритми који су кориштени у овом раду.</w:t>
      </w:r>
      <w:ins w:id="1285" w:author="Nikola Karpić" w:date="2024-01-09T21:49:00Z">
        <w:r w:rsidR="00106EBC" w:rsidRPr="00101F3B">
          <w:rPr>
            <w:rFonts w:cs="Times New Roman"/>
            <w:lang w:val="sr-Latn-BA"/>
          </w:rPr>
          <w:t xml:space="preserve"> </w:t>
        </w:r>
      </w:ins>
    </w:p>
    <w:p w14:paraId="3F554DE1" w14:textId="03F4F914" w:rsidR="00DF7825" w:rsidRPr="0020112D" w:rsidDel="00106EBC" w:rsidRDefault="00C509AB" w:rsidP="00106EBC">
      <w:pPr>
        <w:pStyle w:val="NoSpacing"/>
        <w:rPr>
          <w:del w:id="1286" w:author="Nikola Karpić" w:date="2024-01-09T21:49:00Z"/>
          <w:rFonts w:cs="Times New Roman"/>
          <w:lang w:val="sr-Latn-BA"/>
          <w:rPrChange w:id="1287" w:author="Nikola Karpić" w:date="2024-02-25T23:34:00Z">
            <w:rPr>
              <w:del w:id="1288" w:author="Nikola Karpić" w:date="2024-01-09T21:49:00Z"/>
              <w:lang w:val="sr-Cyrl-BA"/>
            </w:rPr>
          </w:rPrChange>
        </w:rPr>
      </w:pPr>
      <w:r w:rsidRPr="00101F3B">
        <w:rPr>
          <w:rFonts w:cs="Times New Roman"/>
          <w:lang w:val="sr-Cyrl-BA"/>
        </w:rPr>
        <w:t>У петој глави се налазе појединости које се односе на практични</w:t>
      </w:r>
      <w:r w:rsidR="00A07DAA" w:rsidRPr="00101F3B">
        <w:rPr>
          <w:rFonts w:cs="Times New Roman"/>
          <w:lang w:val="sr-Latn-BA"/>
        </w:rPr>
        <w:t xml:space="preserve"> </w:t>
      </w:r>
      <w:r w:rsidR="00A07DAA" w:rsidRPr="00101F3B">
        <w:rPr>
          <w:rFonts w:cs="Times New Roman"/>
          <w:lang w:val="sr-Cyrl-BA"/>
        </w:rPr>
        <w:t>дио</w:t>
      </w:r>
      <w:r w:rsidRPr="00101F3B">
        <w:rPr>
          <w:rFonts w:cs="Times New Roman"/>
          <w:lang w:val="sr-Cyrl-BA"/>
        </w:rPr>
        <w:t xml:space="preserve">. У њој су </w:t>
      </w:r>
      <w:r w:rsidRPr="00101F3B">
        <w:rPr>
          <w:rFonts w:cs="Times New Roman"/>
          <w:lang w:val="sr-Cyrl-BA"/>
        </w:rPr>
        <w:lastRenderedPageBreak/>
        <w:t xml:space="preserve">детаљно описани подаци и примјена сваког алгоритма, те упоредна анализе резултата. Сав код је написан у програмском језику </w:t>
      </w:r>
      <w:r w:rsidRPr="00101F3B">
        <w:rPr>
          <w:rFonts w:cs="Times New Roman"/>
          <w:lang w:val="sr-Latn-BA"/>
        </w:rPr>
        <w:t>Python</w:t>
      </w:r>
      <w:r w:rsidRPr="00101F3B">
        <w:rPr>
          <w:rFonts w:cs="Times New Roman"/>
          <w:lang w:val="sr-Cyrl-BA"/>
        </w:rPr>
        <w:t>.</w:t>
      </w:r>
      <w:ins w:id="1289" w:author="Nikola Karpić" w:date="2024-01-09T21:49:00Z">
        <w:r w:rsidR="00106EBC" w:rsidRPr="00101F3B">
          <w:rPr>
            <w:rFonts w:cs="Times New Roman"/>
            <w:lang w:val="sr-Latn-BA"/>
          </w:rPr>
          <w:t xml:space="preserve"> </w:t>
        </w:r>
      </w:ins>
    </w:p>
    <w:p w14:paraId="2DD658EC" w14:textId="16338FE5" w:rsidR="00A07DAA" w:rsidRPr="00101F3B" w:rsidDel="00106EBC" w:rsidRDefault="00A07DAA" w:rsidP="00106EBC">
      <w:pPr>
        <w:pStyle w:val="NoSpacing"/>
        <w:rPr>
          <w:del w:id="1290" w:author="Nikola Karpić" w:date="2024-01-09T21:49:00Z"/>
          <w:rFonts w:cs="Times New Roman"/>
          <w:lang w:val="sr-Cyrl-BA"/>
        </w:rPr>
      </w:pPr>
      <w:r w:rsidRPr="00101F3B">
        <w:rPr>
          <w:rFonts w:cs="Times New Roman"/>
          <w:lang w:val="sr-Cyrl-BA"/>
        </w:rPr>
        <w:t>У седмој глави се налази опис упоредне анализ</w:t>
      </w:r>
      <w:r w:rsidR="00835E41" w:rsidRPr="00101F3B">
        <w:rPr>
          <w:rFonts w:cs="Times New Roman"/>
          <w:lang w:val="sr-Cyrl-BA"/>
        </w:rPr>
        <w:t>е</w:t>
      </w:r>
      <w:r w:rsidRPr="00101F3B">
        <w:rPr>
          <w:rFonts w:cs="Times New Roman"/>
          <w:lang w:val="sr-Cyrl-BA"/>
        </w:rPr>
        <w:t xml:space="preserve"> резултата и коначан одабир најбољег алгоритма. </w:t>
      </w:r>
    </w:p>
    <w:p w14:paraId="46998961" w14:textId="77777777" w:rsidR="00DF7825" w:rsidRPr="00101F3B" w:rsidRDefault="00C509AB" w:rsidP="00106EBC">
      <w:pPr>
        <w:pStyle w:val="NoSpacing"/>
        <w:rPr>
          <w:rFonts w:cs="Times New Roman"/>
          <w:lang w:val="ru-RU"/>
        </w:rPr>
        <w:sectPr w:rsidR="00DF7825" w:rsidRPr="00101F3B" w:rsidSect="00483AF1">
          <w:footerReference w:type="default" r:id="rId16"/>
          <w:footerReference w:type="first" r:id="rId17"/>
          <w:pgSz w:w="12240" w:h="15840"/>
          <w:pgMar w:top="1440" w:right="1440" w:bottom="1440" w:left="1440" w:header="720" w:footer="720" w:gutter="0"/>
          <w:pgNumType w:start="1"/>
          <w:cols w:space="720"/>
          <w:docGrid w:linePitch="299"/>
        </w:sectPr>
      </w:pPr>
      <w:r w:rsidRPr="00101F3B">
        <w:rPr>
          <w:rFonts w:cs="Times New Roman"/>
          <w:lang w:val="sr-Cyrl-BA"/>
        </w:rPr>
        <w:t>У шестој глави се налази закључак који је добијен у овом раду.</w:t>
      </w:r>
      <w:commentRangeEnd w:id="1276"/>
      <w:r w:rsidR="00C877D6" w:rsidRPr="0020112D">
        <w:rPr>
          <w:rStyle w:val="CommentReference"/>
          <w:rFonts w:cs="Times New Roman"/>
          <w:lang w:val="sr-Latn-BA"/>
          <w:rPrChange w:id="1291" w:author="Nikola Karpić" w:date="2024-02-25T23:34:00Z">
            <w:rPr>
              <w:rStyle w:val="CommentReference"/>
              <w:rFonts w:ascii="Arial" w:hAnsi="Arial"/>
              <w:lang w:val="sr-Latn-BA"/>
            </w:rPr>
          </w:rPrChange>
        </w:rPr>
        <w:commentReference w:id="1276"/>
      </w:r>
    </w:p>
    <w:p w14:paraId="0B382383" w14:textId="77777777" w:rsidR="00DF7825" w:rsidRPr="00101F3B" w:rsidRDefault="00C509AB" w:rsidP="00532390">
      <w:pPr>
        <w:pStyle w:val="Heading1"/>
        <w:numPr>
          <w:ilvl w:val="0"/>
          <w:numId w:val="1"/>
        </w:numPr>
        <w:rPr>
          <w:rFonts w:cs="Times New Roman"/>
          <w:lang w:val="sr-Cyrl-BA"/>
        </w:rPr>
      </w:pPr>
      <w:bookmarkStart w:id="1292" w:name="_Toc159792260"/>
      <w:r w:rsidRPr="00101F3B">
        <w:rPr>
          <w:rFonts w:cs="Times New Roman"/>
          <w:lang w:val="sr-Cyrl-BA"/>
        </w:rPr>
        <w:lastRenderedPageBreak/>
        <w:t>Машинско учење</w:t>
      </w:r>
      <w:bookmarkEnd w:id="1292"/>
    </w:p>
    <w:p w14:paraId="0E4811E9" w14:textId="252FBBC1" w:rsidR="00835E41" w:rsidRPr="00101F3B" w:rsidRDefault="00C509AB" w:rsidP="00450229">
      <w:pPr>
        <w:pStyle w:val="NoSpacing"/>
        <w:rPr>
          <w:rStyle w:val="jlqj4b"/>
          <w:rFonts w:cs="Times New Roman"/>
          <w:lang w:val="ru-RU"/>
        </w:rPr>
      </w:pPr>
      <w:r w:rsidRPr="00101F3B">
        <w:rPr>
          <w:rStyle w:val="jlqj4b"/>
          <w:rFonts w:cs="Times New Roman"/>
          <w:lang w:val="ru-RU"/>
        </w:rPr>
        <w:t>Вјештачка интелигенција је једно од најновијих поља у науци и инжењерству.</w:t>
      </w:r>
      <w:r w:rsidRPr="00101F3B">
        <w:rPr>
          <w:rStyle w:val="viiyi"/>
          <w:rFonts w:cs="Times New Roman"/>
          <w:lang w:val="ru-RU"/>
        </w:rPr>
        <w:t xml:space="preserve"> </w:t>
      </w:r>
      <w:r w:rsidRPr="00101F3B">
        <w:rPr>
          <w:rStyle w:val="jlqj4b"/>
          <w:rFonts w:cs="Times New Roman"/>
          <w:lang w:val="ru-RU"/>
        </w:rPr>
        <w:t>Ова област је почела озбиљно да се развија убрзо након Другог свјетског рата, а само име је настало 1956.</w:t>
      </w:r>
      <w:ins w:id="1293" w:author="Aleksandar Kelec" w:date="2023-11-26T14:50:00Z">
        <w:r w:rsidR="00874C8A" w:rsidRPr="00101F3B">
          <w:rPr>
            <w:rStyle w:val="jlqj4b"/>
            <w:rFonts w:cs="Times New Roman"/>
            <w:lang w:val="ru-RU"/>
          </w:rPr>
          <w:t xml:space="preserve"> </w:t>
        </w:r>
        <w:del w:id="1294" w:author="Nikola Karpić" w:date="2024-01-14T21:46:00Z">
          <w:r w:rsidR="00D80636" w:rsidRPr="00101F3B" w:rsidDel="00D3649A">
            <w:rPr>
              <w:rStyle w:val="jlqj4b"/>
              <w:rFonts w:cs="Times New Roman"/>
              <w:lang w:val="ru-RU"/>
            </w:rPr>
            <w:delText>Г</w:delText>
          </w:r>
        </w:del>
      </w:ins>
      <w:ins w:id="1295" w:author="Nikola Karpić" w:date="2024-01-14T21:46:00Z">
        <w:r w:rsidR="00D3649A" w:rsidRPr="00101F3B">
          <w:rPr>
            <w:rStyle w:val="jlqj4b"/>
            <w:rFonts w:cs="Times New Roman"/>
            <w:lang w:val="sr-Cyrl-BA"/>
          </w:rPr>
          <w:t>г</w:t>
        </w:r>
      </w:ins>
      <w:ins w:id="1296" w:author="Aleksandar Kelec" w:date="2023-11-26T14:50:00Z">
        <w:r w:rsidR="00874C8A" w:rsidRPr="00101F3B">
          <w:rPr>
            <w:rStyle w:val="jlqj4b"/>
            <w:rFonts w:cs="Times New Roman"/>
            <w:lang w:val="ru-RU"/>
          </w:rPr>
          <w:t>одине.</w:t>
        </w:r>
      </w:ins>
      <w:r w:rsidRPr="00101F3B">
        <w:rPr>
          <w:rStyle w:val="jlqj4b"/>
          <w:rFonts w:cs="Times New Roman"/>
          <w:lang w:val="ru-RU"/>
        </w:rPr>
        <w:t xml:space="preserve"> </w:t>
      </w:r>
      <w:commentRangeStart w:id="1297"/>
      <w:r w:rsidRPr="00101F3B">
        <w:rPr>
          <w:rStyle w:val="jlqj4b"/>
          <w:rFonts w:cs="Times New Roman"/>
          <w:lang w:val="ru-RU"/>
        </w:rPr>
        <w:t>Заједно са молекуларном биологијом, вјештачка интелигенција се редовно наводи као „поље у којем бих највише вол</w:t>
      </w:r>
      <w:r w:rsidR="00835E41" w:rsidRPr="00101F3B">
        <w:rPr>
          <w:rStyle w:val="jlqj4b"/>
          <w:rFonts w:cs="Times New Roman"/>
          <w:lang w:val="ru-RU"/>
        </w:rPr>
        <w:t>и</w:t>
      </w:r>
      <w:r w:rsidRPr="00101F3B">
        <w:rPr>
          <w:rStyle w:val="jlqj4b"/>
          <w:rFonts w:cs="Times New Roman"/>
          <w:lang w:val="ru-RU"/>
        </w:rPr>
        <w:t xml:space="preserve">о да будем“ од научника из других дисциплина. </w:t>
      </w:r>
      <w:commentRangeEnd w:id="1297"/>
      <w:r w:rsidR="00710A61" w:rsidRPr="0020112D">
        <w:rPr>
          <w:rStyle w:val="CommentReference"/>
          <w:rFonts w:cs="Times New Roman"/>
          <w:lang w:val="sr-Latn-BA"/>
          <w:rPrChange w:id="1298" w:author="Nikola Karpić" w:date="2024-02-25T23:34:00Z">
            <w:rPr>
              <w:rStyle w:val="CommentReference"/>
              <w:rFonts w:ascii="Arial" w:hAnsi="Arial"/>
              <w:lang w:val="sr-Latn-BA"/>
            </w:rPr>
          </w:rPrChange>
        </w:rPr>
        <w:commentReference w:id="1297"/>
      </w:r>
      <w:customXmlInsRangeStart w:id="1299" w:author="Nikola Karpić" w:date="2024-01-14T22:17:00Z"/>
      <w:sdt>
        <w:sdtPr>
          <w:rPr>
            <w:rStyle w:val="jlqj4b"/>
            <w:rFonts w:cs="Times New Roman"/>
            <w:lang w:val="ru-RU"/>
          </w:rPr>
          <w:id w:val="1175463144"/>
          <w:citation/>
        </w:sdtPr>
        <w:sdtContent>
          <w:customXmlInsRangeEnd w:id="1299"/>
          <w:ins w:id="1300" w:author="Nikola Karpić" w:date="2024-01-14T22:17:00Z">
            <w:r w:rsidR="00912128" w:rsidRPr="00101F3B">
              <w:rPr>
                <w:rStyle w:val="jlqj4b"/>
                <w:rFonts w:cs="Times New Roman"/>
                <w:lang w:val="ru-RU"/>
              </w:rPr>
              <w:fldChar w:fldCharType="begin"/>
            </w:r>
            <w:r w:rsidR="00912128" w:rsidRPr="00101F3B">
              <w:rPr>
                <w:rStyle w:val="jlqj4b"/>
                <w:rFonts w:cs="Times New Roman"/>
                <w:lang w:val="sr-Latn-BA"/>
              </w:rPr>
              <w:instrText xml:space="preserve"> CITATION Rus10 \l 6170 </w:instrText>
            </w:r>
          </w:ins>
          <w:r w:rsidR="00912128" w:rsidRPr="00101F3B">
            <w:rPr>
              <w:rStyle w:val="jlqj4b"/>
              <w:rFonts w:cs="Times New Roman"/>
              <w:lang w:val="ru-RU"/>
            </w:rPr>
            <w:fldChar w:fldCharType="separate"/>
          </w:r>
          <w:ins w:id="1301" w:author="Nikola Karpić" w:date="2024-01-14T22:17:00Z">
            <w:r w:rsidR="00912128" w:rsidRPr="00101F3B">
              <w:rPr>
                <w:rStyle w:val="jlqj4b"/>
                <w:rFonts w:cs="Times New Roman"/>
                <w:noProof/>
                <w:lang w:val="sr-Latn-BA"/>
              </w:rPr>
              <w:t xml:space="preserve"> </w:t>
            </w:r>
            <w:r w:rsidR="00912128" w:rsidRPr="0020112D">
              <w:rPr>
                <w:rFonts w:cs="Times New Roman"/>
                <w:noProof/>
                <w:lang w:val="sr-Latn-BA"/>
                <w:rPrChange w:id="1302" w:author="Nikola Karpić" w:date="2024-02-25T23:34:00Z">
                  <w:rPr>
                    <w:rFonts w:eastAsia="Times New Roman"/>
                  </w:rPr>
                </w:rPrChange>
              </w:rPr>
              <w:t>[3]</w:t>
            </w:r>
            <w:r w:rsidR="00912128" w:rsidRPr="00101F3B">
              <w:rPr>
                <w:rStyle w:val="jlqj4b"/>
                <w:rFonts w:cs="Times New Roman"/>
                <w:lang w:val="ru-RU"/>
              </w:rPr>
              <w:fldChar w:fldCharType="end"/>
            </w:r>
          </w:ins>
          <w:customXmlInsRangeStart w:id="1303" w:author="Nikola Karpić" w:date="2024-01-14T22:17:00Z"/>
        </w:sdtContent>
      </w:sdt>
      <w:customXmlInsRangeEnd w:id="1303"/>
    </w:p>
    <w:p w14:paraId="03B700D5" w14:textId="4707040B" w:rsidR="00DF7825" w:rsidRPr="00101F3B" w:rsidRDefault="00C509AB" w:rsidP="00450229">
      <w:pPr>
        <w:pStyle w:val="NoSpacing"/>
        <w:rPr>
          <w:rStyle w:val="jlqj4b"/>
          <w:rFonts w:cs="Times New Roman"/>
          <w:lang w:val="ru-RU"/>
        </w:rPr>
      </w:pPr>
      <w:commentRangeStart w:id="1304"/>
      <w:del w:id="1305" w:author="Nikola Karpić" w:date="2024-01-09T21:51:00Z">
        <w:r w:rsidRPr="00101F3B" w:rsidDel="00106EBC">
          <w:rPr>
            <w:rStyle w:val="jlqj4b"/>
            <w:rFonts w:cs="Times New Roman"/>
            <w:lang w:val="ru-RU"/>
          </w:rPr>
          <w:delText>Студент физике може</w:delText>
        </w:r>
        <w:r w:rsidRPr="00101F3B" w:rsidDel="00106EBC">
          <w:rPr>
            <w:rStyle w:val="viiyi"/>
            <w:rFonts w:cs="Times New Roman"/>
            <w:lang w:val="ru-RU"/>
          </w:rPr>
          <w:delText xml:space="preserve"> </w:delText>
        </w:r>
        <w:r w:rsidRPr="00101F3B" w:rsidDel="00106EBC">
          <w:rPr>
            <w:rStyle w:val="jlqj4b"/>
            <w:rFonts w:cs="Times New Roman"/>
            <w:lang w:val="ru-RU"/>
          </w:rPr>
          <w:delText xml:space="preserve">оправдано да сматра да су све добре идеје већ преузели Галилео, Њутн, </w:delText>
        </w:r>
        <w:r w:rsidR="002752E5" w:rsidRPr="00101F3B" w:rsidDel="00106EBC">
          <w:rPr>
            <w:rStyle w:val="jlqj4b"/>
            <w:rFonts w:cs="Times New Roman"/>
            <w:lang w:val="sr-Cyrl-BA"/>
          </w:rPr>
          <w:delText xml:space="preserve">Тесла, </w:delText>
        </w:r>
        <w:r w:rsidRPr="00101F3B" w:rsidDel="00106EBC">
          <w:rPr>
            <w:rStyle w:val="jlqj4b"/>
            <w:rFonts w:cs="Times New Roman"/>
            <w:lang w:val="ru-RU"/>
          </w:rPr>
          <w:delText>Ајнштајн и остали.</w:delText>
        </w:r>
        <w:r w:rsidRPr="00101F3B" w:rsidDel="00106EBC">
          <w:rPr>
            <w:rStyle w:val="viiyi"/>
            <w:rFonts w:cs="Times New Roman"/>
            <w:lang w:val="ru-RU"/>
          </w:rPr>
          <w:delText xml:space="preserve"> </w:delText>
        </w:r>
        <w:r w:rsidRPr="00101F3B" w:rsidDel="00106EBC">
          <w:rPr>
            <w:rStyle w:val="jlqj4b"/>
            <w:rFonts w:cs="Times New Roman"/>
            <w:lang w:val="ru-RU"/>
          </w:rPr>
          <w:delText>Вјештачка интелигенција, с</w:delText>
        </w:r>
      </w:del>
      <w:ins w:id="1306" w:author="Aleksandar Kelec" w:date="2023-11-26T14:50:00Z">
        <w:del w:id="1307" w:author="Nikola Karpić" w:date="2024-01-09T21:51:00Z">
          <w:r w:rsidR="00D700C9" w:rsidRPr="00101F3B" w:rsidDel="00106EBC">
            <w:rPr>
              <w:rStyle w:val="jlqj4b"/>
              <w:rFonts w:cs="Times New Roman"/>
              <w:lang w:val="ru-RU"/>
            </w:rPr>
            <w:delText>а</w:delText>
          </w:r>
        </w:del>
      </w:ins>
      <w:del w:id="1308" w:author="Nikola Karpić" w:date="2024-01-09T21:51:00Z">
        <w:r w:rsidRPr="00101F3B" w:rsidDel="00106EBC">
          <w:rPr>
            <w:rStyle w:val="jlqj4b"/>
            <w:rFonts w:cs="Times New Roman"/>
            <w:lang w:val="ru-RU"/>
          </w:rPr>
          <w:delText xml:space="preserve"> друге стране, још ув</w:delText>
        </w:r>
        <w:r w:rsidR="007B6A1A" w:rsidRPr="00101F3B" w:rsidDel="00106EBC">
          <w:rPr>
            <w:rStyle w:val="jlqj4b"/>
            <w:rFonts w:cs="Times New Roman"/>
            <w:lang w:val="ru-RU"/>
          </w:rPr>
          <w:delText>иј</w:delText>
        </w:r>
        <w:r w:rsidRPr="00101F3B" w:rsidDel="00106EBC">
          <w:rPr>
            <w:rStyle w:val="jlqj4b"/>
            <w:rFonts w:cs="Times New Roman"/>
            <w:lang w:val="ru-RU"/>
          </w:rPr>
          <w:delText xml:space="preserve">ек има мјеста за неколико нових Ајнштајна и </w:delText>
        </w:r>
        <w:r w:rsidR="002752E5" w:rsidRPr="00101F3B" w:rsidDel="00106EBC">
          <w:rPr>
            <w:rStyle w:val="jlqj4b"/>
            <w:rFonts w:cs="Times New Roman"/>
            <w:lang w:val="ru-RU"/>
          </w:rPr>
          <w:delText>Тесли</w:delText>
        </w:r>
        <w:r w:rsidRPr="00101F3B" w:rsidDel="00106EBC">
          <w:rPr>
            <w:rStyle w:val="jlqj4b"/>
            <w:rFonts w:cs="Times New Roman"/>
            <w:lang w:val="ru-RU"/>
          </w:rPr>
          <w:delText xml:space="preserve">. </w:delText>
        </w:r>
        <w:commentRangeEnd w:id="1304"/>
        <w:r w:rsidR="00710A61" w:rsidRPr="0020112D" w:rsidDel="00106EBC">
          <w:rPr>
            <w:rStyle w:val="CommentReference"/>
            <w:rFonts w:cs="Times New Roman"/>
            <w:lang w:val="sr-Latn-BA"/>
            <w:rPrChange w:id="1309" w:author="Nikola Karpić" w:date="2024-02-25T23:34:00Z">
              <w:rPr>
                <w:rStyle w:val="CommentReference"/>
                <w:rFonts w:ascii="Arial" w:hAnsi="Arial"/>
                <w:lang w:val="sr-Latn-BA"/>
              </w:rPr>
            </w:rPrChange>
          </w:rPr>
          <w:commentReference w:id="1304"/>
        </w:r>
      </w:del>
      <w:r w:rsidRPr="00101F3B">
        <w:rPr>
          <w:rStyle w:val="jlqj4b"/>
          <w:rFonts w:cs="Times New Roman"/>
          <w:lang w:val="ru-RU"/>
        </w:rPr>
        <w:t>Вјештачка интелигенција тренутно обухвата огроман број области</w:t>
      </w:r>
      <w:del w:id="1310" w:author="Nikola Karpić" w:date="2024-01-09T21:52:00Z">
        <w:r w:rsidRPr="00101F3B" w:rsidDel="00106EBC">
          <w:rPr>
            <w:rStyle w:val="jlqj4b"/>
            <w:rFonts w:cs="Times New Roman"/>
            <w:lang w:val="ru-RU"/>
          </w:rPr>
          <w:delText>,</w:delText>
        </w:r>
      </w:del>
      <w:del w:id="1311" w:author="Nikola Karpić" w:date="2024-01-09T21:51:00Z">
        <w:r w:rsidRPr="00101F3B" w:rsidDel="00106EBC">
          <w:rPr>
            <w:rStyle w:val="jlqj4b"/>
            <w:rFonts w:cs="Times New Roman"/>
            <w:lang w:val="ru-RU"/>
          </w:rPr>
          <w:delText xml:space="preserve"> у распону од општег (учење и перцепција) до специфичних</w:delText>
        </w:r>
      </w:del>
      <w:r w:rsidRPr="00101F3B">
        <w:rPr>
          <w:rStyle w:val="jlqj4b"/>
          <w:rFonts w:cs="Times New Roman"/>
          <w:lang w:val="ru-RU"/>
        </w:rPr>
        <w:t>, као што су играње шаха, доказивање математичких теорема, писање поезије,</w:t>
      </w:r>
      <w:r w:rsidRPr="00101F3B">
        <w:rPr>
          <w:rStyle w:val="viiyi"/>
          <w:rFonts w:cs="Times New Roman"/>
          <w:lang w:val="ru-RU"/>
        </w:rPr>
        <w:t xml:space="preserve"> </w:t>
      </w:r>
      <w:r w:rsidRPr="00101F3B">
        <w:rPr>
          <w:rStyle w:val="jlqj4b"/>
          <w:rFonts w:cs="Times New Roman"/>
          <w:lang w:val="ru-RU"/>
        </w:rPr>
        <w:t>вожњ</w:t>
      </w:r>
      <w:r w:rsidR="00835E41" w:rsidRPr="00101F3B">
        <w:rPr>
          <w:rStyle w:val="jlqj4b"/>
          <w:rFonts w:cs="Times New Roman"/>
          <w:lang w:val="ru-RU"/>
        </w:rPr>
        <w:t>а</w:t>
      </w:r>
      <w:r w:rsidRPr="00101F3B">
        <w:rPr>
          <w:rStyle w:val="jlqj4b"/>
          <w:rFonts w:cs="Times New Roman"/>
          <w:lang w:val="ru-RU"/>
        </w:rPr>
        <w:t xml:space="preserve"> аутомобила у препуној улици и дијагностиковањ</w:t>
      </w:r>
      <w:r w:rsidR="00835E41" w:rsidRPr="00101F3B">
        <w:rPr>
          <w:rStyle w:val="jlqj4b"/>
          <w:rFonts w:cs="Times New Roman"/>
          <w:lang w:val="ru-RU"/>
        </w:rPr>
        <w:t>е</w:t>
      </w:r>
      <w:r w:rsidRPr="00101F3B">
        <w:rPr>
          <w:rStyle w:val="jlqj4b"/>
          <w:rFonts w:cs="Times New Roman"/>
          <w:lang w:val="ru-RU"/>
        </w:rPr>
        <w:t xml:space="preserve"> болести.</w:t>
      </w:r>
      <w:r w:rsidRPr="00101F3B">
        <w:rPr>
          <w:rStyle w:val="viiyi"/>
          <w:rFonts w:cs="Times New Roman"/>
          <w:lang w:val="ru-RU"/>
        </w:rPr>
        <w:t xml:space="preserve"> </w:t>
      </w:r>
      <w:commentRangeStart w:id="1312"/>
      <w:del w:id="1313" w:author="Nikola Karpić" w:date="2024-01-09T22:01:00Z">
        <w:r w:rsidRPr="00101F3B" w:rsidDel="00E87F16">
          <w:rPr>
            <w:rStyle w:val="jlqj4b"/>
            <w:rFonts w:cs="Times New Roman"/>
            <w:lang w:val="ru-RU"/>
          </w:rPr>
          <w:delText>Вјештачка интелигенција</w:delText>
        </w:r>
      </w:del>
      <w:ins w:id="1314" w:author="Nikola Karpić" w:date="2024-01-09T22:01:00Z">
        <w:r w:rsidR="00E87F16" w:rsidRPr="00101F3B">
          <w:rPr>
            <w:rStyle w:val="jlqj4b"/>
            <w:rFonts w:cs="Times New Roman"/>
            <w:lang w:val="sr-Cyrl-BA"/>
          </w:rPr>
          <w:t>Она</w:t>
        </w:r>
      </w:ins>
      <w:r w:rsidRPr="00101F3B">
        <w:rPr>
          <w:rStyle w:val="jlqj4b"/>
          <w:rFonts w:cs="Times New Roman"/>
          <w:lang w:val="ru-RU"/>
        </w:rPr>
        <w:t xml:space="preserve"> </w:t>
      </w:r>
      <w:del w:id="1315" w:author="Nikola Karpić" w:date="2024-01-09T21:59:00Z">
        <w:r w:rsidRPr="00101F3B" w:rsidDel="00E87F16">
          <w:rPr>
            <w:rStyle w:val="jlqj4b"/>
            <w:rFonts w:cs="Times New Roman"/>
            <w:lang w:val="ru-RU"/>
          </w:rPr>
          <w:delText>је релевантна за било који интелектуални задатак;</w:delText>
        </w:r>
        <w:r w:rsidRPr="00101F3B" w:rsidDel="00E87F16">
          <w:rPr>
            <w:rStyle w:val="viiyi"/>
            <w:rFonts w:cs="Times New Roman"/>
            <w:lang w:val="ru-RU"/>
          </w:rPr>
          <w:delText xml:space="preserve"> </w:delText>
        </w:r>
        <w:r w:rsidRPr="00101F3B" w:rsidDel="00E87F16">
          <w:rPr>
            <w:rStyle w:val="jlqj4b"/>
            <w:rFonts w:cs="Times New Roman"/>
            <w:lang w:val="ru-RU"/>
          </w:rPr>
          <w:delText>то је заиста универзално поље</w:delText>
        </w:r>
        <w:commentRangeEnd w:id="1312"/>
        <w:r w:rsidR="005B5774" w:rsidRPr="0020112D" w:rsidDel="00E87F16">
          <w:rPr>
            <w:rStyle w:val="CommentReference"/>
            <w:rFonts w:cs="Times New Roman"/>
            <w:lang w:val="sr-Latn-BA"/>
            <w:rPrChange w:id="1316" w:author="Nikola Karpić" w:date="2024-02-25T23:34:00Z">
              <w:rPr>
                <w:rStyle w:val="CommentReference"/>
                <w:rFonts w:ascii="Arial" w:hAnsi="Arial"/>
                <w:lang w:val="sr-Latn-BA"/>
              </w:rPr>
            </w:rPrChange>
          </w:rPr>
          <w:commentReference w:id="1312"/>
        </w:r>
      </w:del>
      <w:ins w:id="1317" w:author="Nikola Karpić" w:date="2024-01-09T21:59:00Z">
        <w:r w:rsidR="00E87F16" w:rsidRPr="00101F3B">
          <w:rPr>
            <w:rStyle w:val="jlqj4b"/>
            <w:rFonts w:cs="Times New Roman"/>
            <w:lang w:val="sr-Cyrl-BA"/>
          </w:rPr>
          <w:t xml:space="preserve">може значајно унаприједити </w:t>
        </w:r>
      </w:ins>
      <w:ins w:id="1318" w:author="Nikola Karpić" w:date="2024-01-09T22:02:00Z">
        <w:r w:rsidR="00E87F16" w:rsidRPr="00101F3B">
          <w:rPr>
            <w:rStyle w:val="jlqj4b"/>
            <w:rFonts w:cs="Times New Roman"/>
            <w:lang w:val="sr-Cyrl-BA"/>
          </w:rPr>
          <w:t>многе</w:t>
        </w:r>
      </w:ins>
      <w:ins w:id="1319" w:author="Nikola Karpić" w:date="2024-01-14T21:46:00Z">
        <w:r w:rsidR="00D3649A" w:rsidRPr="00101F3B">
          <w:rPr>
            <w:rStyle w:val="jlqj4b"/>
            <w:rFonts w:cs="Times New Roman"/>
            <w:lang w:val="sr-Latn-BA"/>
          </w:rPr>
          <w:t xml:space="preserve"> </w:t>
        </w:r>
      </w:ins>
      <w:ins w:id="1320" w:author="Nikola Karpić" w:date="2024-01-10T12:17:00Z">
        <w:r w:rsidR="00A657BD" w:rsidRPr="00101F3B">
          <w:rPr>
            <w:rStyle w:val="jlqj4b"/>
            <w:rFonts w:cs="Times New Roman"/>
            <w:lang w:val="sr-Cyrl-BA"/>
          </w:rPr>
          <w:t xml:space="preserve">задатке за које </w:t>
        </w:r>
      </w:ins>
      <w:ins w:id="1321" w:author="Nikola Karpić" w:date="2024-01-14T23:39:00Z">
        <w:r w:rsidR="008E79AE" w:rsidRPr="00101F3B">
          <w:rPr>
            <w:rStyle w:val="jlqj4b"/>
            <w:rFonts w:cs="Times New Roman"/>
            <w:lang w:val="sr-Cyrl-BA"/>
          </w:rPr>
          <w:t>је</w:t>
        </w:r>
      </w:ins>
      <w:ins w:id="1322" w:author="Nikola Karpić" w:date="2024-01-10T12:17:00Z">
        <w:r w:rsidR="00A657BD" w:rsidRPr="00101F3B">
          <w:rPr>
            <w:rStyle w:val="jlqj4b"/>
            <w:rFonts w:cs="Times New Roman"/>
            <w:lang w:val="sr-Cyrl-BA"/>
          </w:rPr>
          <w:t xml:space="preserve"> до сада сматра</w:t>
        </w:r>
      </w:ins>
      <w:ins w:id="1323" w:author="Nikola Karpić" w:date="2024-01-14T23:39:00Z">
        <w:r w:rsidR="008E79AE" w:rsidRPr="00101F3B">
          <w:rPr>
            <w:rStyle w:val="jlqj4b"/>
            <w:rFonts w:cs="Times New Roman"/>
            <w:lang w:val="sr-Cyrl-BA"/>
          </w:rPr>
          <w:t>но</w:t>
        </w:r>
      </w:ins>
      <w:ins w:id="1324" w:author="Nikola Karpić" w:date="2024-01-10T12:17:00Z">
        <w:r w:rsidR="00A657BD" w:rsidRPr="00101F3B">
          <w:rPr>
            <w:rStyle w:val="jlqj4b"/>
            <w:rFonts w:cs="Times New Roman"/>
            <w:lang w:val="sr-Cyrl-BA"/>
          </w:rPr>
          <w:t xml:space="preserve"> да је потребна интелигенција</w:t>
        </w:r>
      </w:ins>
      <w:r w:rsidRPr="00101F3B">
        <w:rPr>
          <w:rStyle w:val="jlqj4b"/>
          <w:rFonts w:cs="Times New Roman"/>
          <w:lang w:val="ru-RU"/>
        </w:rPr>
        <w:t>.</w:t>
      </w:r>
      <w:sdt>
        <w:sdtPr>
          <w:rPr>
            <w:rStyle w:val="jlqj4b"/>
            <w:rFonts w:cs="Times New Roman"/>
          </w:rPr>
          <w:id w:val="-1562251557"/>
          <w:citation/>
        </w:sdtPr>
        <w:sdtContent>
          <w:r w:rsidRPr="00101F3B">
            <w:rPr>
              <w:rStyle w:val="jlqj4b"/>
              <w:rFonts w:cs="Times New Roman"/>
            </w:rPr>
            <w:fldChar w:fldCharType="begin"/>
          </w:r>
          <w:r w:rsidRPr="00101F3B">
            <w:rPr>
              <w:rStyle w:val="jlqj4b"/>
              <w:rFonts w:cs="Times New Roman"/>
              <w:lang w:val="ru-RU"/>
            </w:rPr>
            <w:instrText xml:space="preserve"> </w:instrText>
          </w:r>
          <w:r w:rsidRPr="00101F3B">
            <w:rPr>
              <w:rStyle w:val="jlqj4b"/>
              <w:rFonts w:cs="Times New Roman"/>
            </w:rPr>
            <w:instrText>CITATION</w:instrText>
          </w:r>
          <w:r w:rsidRPr="00101F3B">
            <w:rPr>
              <w:rStyle w:val="jlqj4b"/>
              <w:rFonts w:cs="Times New Roman"/>
              <w:lang w:val="ru-RU"/>
            </w:rPr>
            <w:instrText xml:space="preserve"> </w:instrText>
          </w:r>
          <w:r w:rsidRPr="00101F3B">
            <w:rPr>
              <w:rStyle w:val="jlqj4b"/>
              <w:rFonts w:cs="Times New Roman"/>
            </w:rPr>
            <w:instrText>Rus</w:instrText>
          </w:r>
          <w:r w:rsidRPr="00101F3B">
            <w:rPr>
              <w:rStyle w:val="jlqj4b"/>
              <w:rFonts w:cs="Times New Roman"/>
              <w:lang w:val="ru-RU"/>
            </w:rPr>
            <w:instrText>10 \</w:instrText>
          </w:r>
          <w:r w:rsidRPr="00101F3B">
            <w:rPr>
              <w:rStyle w:val="jlqj4b"/>
              <w:rFonts w:cs="Times New Roman"/>
            </w:rPr>
            <w:instrText>l</w:instrText>
          </w:r>
          <w:r w:rsidRPr="00101F3B">
            <w:rPr>
              <w:rStyle w:val="jlqj4b"/>
              <w:rFonts w:cs="Times New Roman"/>
              <w:lang w:val="ru-RU"/>
            </w:rPr>
            <w:instrText xml:space="preserve"> 6170 </w:instrText>
          </w:r>
          <w:r w:rsidRPr="00101F3B">
            <w:rPr>
              <w:rStyle w:val="jlqj4b"/>
              <w:rFonts w:cs="Times New Roman"/>
            </w:rPr>
            <w:fldChar w:fldCharType="separate"/>
          </w:r>
          <w:r w:rsidR="007779BE" w:rsidRPr="00101F3B">
            <w:rPr>
              <w:rStyle w:val="jlqj4b"/>
              <w:rFonts w:cs="Times New Roman"/>
              <w:noProof/>
              <w:lang w:val="ru-RU"/>
            </w:rPr>
            <w:t xml:space="preserve"> </w:t>
          </w:r>
          <w:r w:rsidR="007779BE" w:rsidRPr="00101F3B">
            <w:rPr>
              <w:rFonts w:cs="Times New Roman"/>
              <w:noProof/>
              <w:lang w:val="ru-RU"/>
            </w:rPr>
            <w:t>[3]</w:t>
          </w:r>
          <w:r w:rsidRPr="00101F3B">
            <w:rPr>
              <w:rStyle w:val="jlqj4b"/>
              <w:rFonts w:cs="Times New Roman"/>
            </w:rPr>
            <w:fldChar w:fldCharType="end"/>
          </w:r>
        </w:sdtContent>
      </w:sdt>
    </w:p>
    <w:p w14:paraId="1AD6A718" w14:textId="68179817" w:rsidR="0092316D" w:rsidRPr="00101F3B" w:rsidDel="00442DE9" w:rsidRDefault="0092316D">
      <w:pPr>
        <w:pStyle w:val="NoSpacing"/>
        <w:spacing w:after="240"/>
        <w:rPr>
          <w:del w:id="1325" w:author="Nikola Karpić" w:date="2024-01-27T19:52:00Z"/>
          <w:rStyle w:val="jlqj4b"/>
          <w:rFonts w:cs="Times New Roman"/>
          <w:lang w:val="sr-Cyrl-BA"/>
        </w:rPr>
        <w:pPrChange w:id="1326" w:author="Nikola Karpić" w:date="2024-01-27T19:52:00Z">
          <w:pPr>
            <w:pStyle w:val="NoSpacing"/>
          </w:pPr>
        </w:pPrChange>
      </w:pPr>
      <w:r w:rsidRPr="00101F3B">
        <w:rPr>
          <w:rStyle w:val="jlqj4b"/>
          <w:rFonts w:cs="Times New Roman"/>
          <w:lang w:val="sr-Cyrl-BA"/>
        </w:rPr>
        <w:t>До нагле популаризације вјештачке интелигенције и појачаног интересовања за њен</w:t>
      </w:r>
      <w:r w:rsidR="00835E41" w:rsidRPr="00101F3B">
        <w:rPr>
          <w:rStyle w:val="jlqj4b"/>
          <w:rFonts w:cs="Times New Roman"/>
          <w:lang w:val="sr-Cyrl-BA"/>
        </w:rPr>
        <w:t>е</w:t>
      </w:r>
      <w:r w:rsidRPr="00101F3B">
        <w:rPr>
          <w:rStyle w:val="jlqj4b"/>
          <w:rFonts w:cs="Times New Roman"/>
          <w:lang w:val="sr-Cyrl-BA"/>
        </w:rPr>
        <w:t xml:space="preserve"> могуће примјене у физичком свијету, довели су пројекти човјеколиког робота (Atlas) и роботског пса (Spot) америчке компаније </w:t>
      </w:r>
      <w:commentRangeStart w:id="1327"/>
      <w:r w:rsidRPr="00101F3B">
        <w:rPr>
          <w:rStyle w:val="jlqj4b"/>
          <w:rFonts w:cs="Times New Roman"/>
          <w:i/>
          <w:iCs/>
          <w:lang w:val="sr-Latn-BA"/>
        </w:rPr>
        <w:t xml:space="preserve">Boston </w:t>
      </w:r>
      <w:commentRangeStart w:id="1328"/>
      <w:r w:rsidRPr="00101F3B">
        <w:rPr>
          <w:rStyle w:val="jlqj4b"/>
          <w:rFonts w:cs="Times New Roman"/>
          <w:i/>
          <w:iCs/>
          <w:lang w:val="sr-Latn-BA"/>
        </w:rPr>
        <w:t>Dynamic</w:t>
      </w:r>
      <w:commentRangeEnd w:id="1327"/>
      <w:r w:rsidR="005B5774" w:rsidRPr="0020112D">
        <w:rPr>
          <w:rStyle w:val="CommentReference"/>
          <w:rFonts w:cs="Times New Roman"/>
          <w:lang w:val="sr-Latn-BA"/>
          <w:rPrChange w:id="1329" w:author="Nikola Karpić" w:date="2024-02-25T23:34:00Z">
            <w:rPr>
              <w:rStyle w:val="CommentReference"/>
              <w:rFonts w:ascii="Arial" w:hAnsi="Arial"/>
              <w:lang w:val="sr-Latn-BA"/>
            </w:rPr>
          </w:rPrChange>
        </w:rPr>
        <w:commentReference w:id="1327"/>
      </w:r>
      <w:ins w:id="1330" w:author="Nikola Karpić" w:date="2024-01-09T21:52:00Z">
        <w:r w:rsidR="00106EBC" w:rsidRPr="00101F3B">
          <w:rPr>
            <w:rStyle w:val="jlqj4b"/>
            <w:rFonts w:cs="Times New Roman"/>
            <w:i/>
            <w:iCs/>
            <w:lang w:val="sr-Latn-BA"/>
          </w:rPr>
          <w:t>s</w:t>
        </w:r>
        <w:r w:rsidR="00106EBC" w:rsidRPr="00101F3B">
          <w:rPr>
            <w:rStyle w:val="FootnoteReference"/>
            <w:rFonts w:cs="Times New Roman"/>
            <w:i/>
            <w:iCs/>
            <w:lang w:val="en-US"/>
          </w:rPr>
          <w:footnoteReference w:id="8"/>
        </w:r>
      </w:ins>
      <w:ins w:id="1333" w:author="Nikola Karpić" w:date="2024-01-09T22:21:00Z">
        <w:r w:rsidR="00D80636" w:rsidRPr="00101F3B">
          <w:rPr>
            <w:rStyle w:val="jlqj4b"/>
            <w:rFonts w:cs="Times New Roman"/>
            <w:i/>
            <w:iCs/>
            <w:lang w:val="sr-Latn-BA"/>
          </w:rPr>
          <w:t xml:space="preserve"> </w:t>
        </w:r>
      </w:ins>
      <w:ins w:id="1334" w:author="Nikola Karpić" w:date="2024-01-09T22:22:00Z">
        <w:r w:rsidR="00D80636" w:rsidRPr="00101F3B">
          <w:rPr>
            <w:rStyle w:val="jlqj4b"/>
            <w:rFonts w:cs="Times New Roman"/>
            <w:lang w:val="sr-Cyrl-BA"/>
          </w:rPr>
          <w:t>(слика 2.1)</w:t>
        </w:r>
      </w:ins>
      <w:r w:rsidRPr="00101F3B">
        <w:rPr>
          <w:rStyle w:val="jlqj4b"/>
          <w:rFonts w:cs="Times New Roman"/>
          <w:lang w:val="sr-Cyrl-BA"/>
        </w:rPr>
        <w:t>.</w:t>
      </w:r>
      <w:commentRangeEnd w:id="1328"/>
      <w:r w:rsidR="005B5774" w:rsidRPr="0020112D">
        <w:rPr>
          <w:rStyle w:val="CommentReference"/>
          <w:rFonts w:cs="Times New Roman"/>
          <w:lang w:val="sr-Latn-BA"/>
          <w:rPrChange w:id="1335" w:author="Nikola Karpić" w:date="2024-02-25T23:34:00Z">
            <w:rPr>
              <w:rStyle w:val="CommentReference"/>
              <w:rFonts w:ascii="Arial" w:hAnsi="Arial"/>
              <w:lang w:val="sr-Latn-BA"/>
            </w:rPr>
          </w:rPrChange>
        </w:rPr>
        <w:commentReference w:id="1328"/>
      </w:r>
    </w:p>
    <w:p w14:paraId="167F3E26" w14:textId="77777777" w:rsidR="002752E5" w:rsidRPr="0020112D" w:rsidDel="00E87F16" w:rsidRDefault="002752E5" w:rsidP="00A82E9D">
      <w:pPr>
        <w:pStyle w:val="NoSpacing"/>
        <w:rPr>
          <w:del w:id="1336" w:author="Nikola Karpić" w:date="2024-01-09T22:03:00Z"/>
          <w:rStyle w:val="jlqj4b"/>
          <w:rFonts w:cs="Times New Roman"/>
          <w:lang w:val="ru-RU"/>
          <w:rPrChange w:id="1337" w:author="Nikola Karpić" w:date="2024-02-25T23:34:00Z">
            <w:rPr>
              <w:del w:id="1338" w:author="Nikola Karpić" w:date="2024-01-09T22:03:00Z"/>
              <w:rStyle w:val="jlqj4b"/>
              <w:rFonts w:ascii="Arial" w:hAnsi="Arial"/>
              <w:sz w:val="22"/>
              <w:lang w:val="sr-Cyrl-BA"/>
            </w:rPr>
          </w:rPrChange>
        </w:rPr>
      </w:pPr>
    </w:p>
    <w:p w14:paraId="77E6F17A" w14:textId="77777777" w:rsidR="00E87F16" w:rsidRPr="0020112D" w:rsidRDefault="00E87F16">
      <w:pPr>
        <w:pStyle w:val="NoSpacing"/>
        <w:rPr>
          <w:ins w:id="1339" w:author="Nikola Karpić" w:date="2024-01-09T22:03:00Z"/>
          <w:rFonts w:cs="Times New Roman"/>
          <w:noProof/>
          <w:lang w:val="ru-RU"/>
          <w:rPrChange w:id="1340" w:author="Nikola Karpić" w:date="2024-02-25T23:34:00Z">
            <w:rPr>
              <w:ins w:id="1341" w:author="Nikola Karpić" w:date="2024-01-09T22:03:00Z"/>
              <w:noProof/>
            </w:rPr>
          </w:rPrChange>
        </w:rPr>
        <w:pPrChange w:id="1342" w:author="Nikola Karpić" w:date="2024-01-27T19:52:00Z">
          <w:pPr>
            <w:pStyle w:val="NoSpacing"/>
            <w:ind w:firstLine="0"/>
            <w:jc w:val="center"/>
          </w:pPr>
        </w:pPrChange>
      </w:pPr>
    </w:p>
    <w:p w14:paraId="3CDE6597" w14:textId="1C25F9A5" w:rsidR="0092316D" w:rsidRPr="00101F3B" w:rsidRDefault="0092316D">
      <w:pPr>
        <w:pStyle w:val="NoSpacing"/>
        <w:spacing w:before="240"/>
        <w:ind w:firstLine="0"/>
        <w:jc w:val="center"/>
        <w:rPr>
          <w:rFonts w:cs="Times New Roman"/>
          <w:lang w:val="ru-RU"/>
        </w:rPr>
        <w:pPrChange w:id="1343" w:author="Nikola Karpić" w:date="2024-01-27T19:52:00Z">
          <w:pPr>
            <w:pStyle w:val="NoSpacing"/>
            <w:ind w:firstLine="0"/>
            <w:jc w:val="center"/>
          </w:pPr>
        </w:pPrChange>
      </w:pPr>
      <w:r w:rsidRPr="00101F3B">
        <w:rPr>
          <w:rFonts w:cs="Times New Roman"/>
          <w:noProof/>
        </w:rPr>
        <w:drawing>
          <wp:inline distT="0" distB="0" distL="0" distR="0" wp14:anchorId="0EA05C82" wp14:editId="02E69DE2">
            <wp:extent cx="2374265" cy="2546350"/>
            <wp:effectExtent l="19050" t="19050" r="26035" b="25400"/>
            <wp:docPr id="2137095131" name="Picture 1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583" b="3248"/>
                    <a:stretch/>
                  </pic:blipFill>
                  <pic:spPr bwMode="auto">
                    <a:xfrm>
                      <a:off x="0" y="0"/>
                      <a:ext cx="2383891" cy="255667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EC19A3" w14:textId="175CC202" w:rsidR="0092316D" w:rsidRPr="00101F3B" w:rsidDel="00442DE9" w:rsidRDefault="0092316D" w:rsidP="0092316D">
      <w:pPr>
        <w:pStyle w:val="NoSpacing"/>
        <w:ind w:firstLine="0"/>
        <w:jc w:val="center"/>
        <w:rPr>
          <w:del w:id="1344" w:author="Nikola Karpić" w:date="2024-01-27T19:52:00Z"/>
          <w:rFonts w:cs="Times New Roman"/>
          <w:i/>
          <w:iCs/>
          <w:lang w:val="sr-Cyrl-BA"/>
        </w:rPr>
      </w:pPr>
      <w:r w:rsidRPr="00101F3B">
        <w:rPr>
          <w:rFonts w:cs="Times New Roman"/>
          <w:i/>
          <w:iCs/>
          <w:lang w:val="sr-Cyrl-BA"/>
        </w:rPr>
        <w:t xml:space="preserve">Слика </w:t>
      </w:r>
      <w:r w:rsidRPr="00101F3B">
        <w:rPr>
          <w:rFonts w:cs="Times New Roman"/>
          <w:i/>
          <w:iCs/>
          <w:lang w:val="sr-Latn-BA"/>
        </w:rPr>
        <w:t>2.</w:t>
      </w:r>
      <w:r w:rsidR="004B2026" w:rsidRPr="00101F3B">
        <w:rPr>
          <w:rFonts w:cs="Times New Roman"/>
          <w:i/>
          <w:iCs/>
          <w:lang w:val="sr-Cyrl-BA"/>
        </w:rPr>
        <w:t>1</w:t>
      </w:r>
      <w:r w:rsidRPr="00101F3B">
        <w:rPr>
          <w:rFonts w:cs="Times New Roman"/>
          <w:i/>
          <w:iCs/>
          <w:lang w:val="sr-Cyrl-BA"/>
        </w:rPr>
        <w:t xml:space="preserve">. Роботски пас и човјеколики робот компаније </w:t>
      </w:r>
      <w:r w:rsidRPr="00101F3B">
        <w:rPr>
          <w:rFonts w:cs="Times New Roman"/>
          <w:i/>
          <w:iCs/>
          <w:lang w:val="en-US"/>
        </w:rPr>
        <w:t>Boston</w:t>
      </w:r>
      <w:r w:rsidRPr="00101F3B">
        <w:rPr>
          <w:rFonts w:cs="Times New Roman"/>
          <w:i/>
          <w:iCs/>
          <w:lang w:val="ru-RU"/>
        </w:rPr>
        <w:t xml:space="preserve"> </w:t>
      </w:r>
      <w:r w:rsidRPr="00101F3B">
        <w:rPr>
          <w:rFonts w:cs="Times New Roman"/>
          <w:i/>
          <w:iCs/>
          <w:lang w:val="en-US"/>
        </w:rPr>
        <w:t>Dynamics</w:t>
      </w:r>
      <w:del w:id="1345" w:author="Nikola Karpić" w:date="2024-01-09T21:53:00Z">
        <w:r w:rsidR="00FC59DE" w:rsidRPr="00101F3B" w:rsidDel="00106EBC">
          <w:rPr>
            <w:rStyle w:val="FootnoteReference"/>
            <w:rFonts w:cs="Times New Roman"/>
            <w:i/>
            <w:iCs/>
            <w:lang w:val="en-US"/>
          </w:rPr>
          <w:footnoteReference w:id="9"/>
        </w:r>
        <w:r w:rsidRPr="00101F3B" w:rsidDel="00106EBC">
          <w:rPr>
            <w:rFonts w:cs="Times New Roman"/>
            <w:i/>
            <w:iCs/>
            <w:lang w:val="ru-RU"/>
          </w:rPr>
          <w:delText xml:space="preserve"> </w:delText>
        </w:r>
      </w:del>
    </w:p>
    <w:p w14:paraId="354F4387" w14:textId="77777777" w:rsidR="0092316D" w:rsidRPr="0020112D" w:rsidRDefault="0092316D">
      <w:pPr>
        <w:pStyle w:val="NoSpacing"/>
        <w:ind w:firstLine="0"/>
        <w:jc w:val="center"/>
        <w:rPr>
          <w:rStyle w:val="jlqj4b"/>
          <w:rFonts w:cs="Times New Roman"/>
          <w:sz w:val="22"/>
          <w:lang w:val="sr-Cyrl-BA"/>
          <w:rPrChange w:id="1348" w:author="Nikola Karpić" w:date="2024-02-25T23:34:00Z">
            <w:rPr>
              <w:rStyle w:val="jlqj4b"/>
              <w:rFonts w:ascii="Arial" w:hAnsi="Arial"/>
              <w:sz w:val="22"/>
              <w:lang w:val="sr-Cyrl-BA"/>
            </w:rPr>
          </w:rPrChange>
        </w:rPr>
        <w:pPrChange w:id="1349" w:author="Nikola Karpić" w:date="2024-01-27T19:52:00Z">
          <w:pPr>
            <w:pStyle w:val="NoSpacing"/>
          </w:pPr>
        </w:pPrChange>
      </w:pPr>
    </w:p>
    <w:p w14:paraId="1EA78D40" w14:textId="210E3F47" w:rsidR="00FF08FC" w:rsidRPr="00101F3B" w:rsidRDefault="00FF08FC">
      <w:pPr>
        <w:pStyle w:val="NoSpacing"/>
        <w:spacing w:before="240"/>
        <w:rPr>
          <w:ins w:id="1350" w:author="Nikola Karpić" w:date="2024-01-09T22:33:00Z"/>
          <w:rFonts w:cs="Times New Roman"/>
          <w:lang w:val="ru-RU"/>
        </w:rPr>
        <w:pPrChange w:id="1351" w:author="Nikola Karpić" w:date="2024-01-27T19:52:00Z">
          <w:pPr>
            <w:pStyle w:val="NoSpacing"/>
          </w:pPr>
        </w:pPrChange>
      </w:pPr>
      <w:r w:rsidRPr="0020112D">
        <w:rPr>
          <w:rFonts w:cs="Times New Roman"/>
          <w:lang w:val="sr-Cyrl-BA"/>
          <w:rPrChange w:id="1352" w:author="Nikola Karpić" w:date="2024-02-25T23:34:00Z">
            <w:rPr/>
          </w:rPrChange>
        </w:rPr>
        <w:t>У пос</w:t>
      </w:r>
      <w:r w:rsidR="007B6A1A" w:rsidRPr="0020112D">
        <w:rPr>
          <w:rFonts w:cs="Times New Roman"/>
          <w:lang w:val="sr-Cyrl-BA"/>
          <w:rPrChange w:id="1353" w:author="Nikola Karpić" w:date="2024-02-25T23:34:00Z">
            <w:rPr/>
          </w:rPrChange>
        </w:rPr>
        <w:t>љ</w:t>
      </w:r>
      <w:r w:rsidRPr="0020112D">
        <w:rPr>
          <w:rFonts w:cs="Times New Roman"/>
          <w:lang w:val="sr-Cyrl-BA"/>
          <w:rPrChange w:id="1354" w:author="Nikola Karpić" w:date="2024-02-25T23:34:00Z">
            <w:rPr/>
          </w:rPrChange>
        </w:rPr>
        <w:t>едње вр</w:t>
      </w:r>
      <w:r w:rsidR="007B6A1A" w:rsidRPr="0020112D">
        <w:rPr>
          <w:rFonts w:cs="Times New Roman"/>
          <w:lang w:val="sr-Cyrl-BA"/>
          <w:rPrChange w:id="1355" w:author="Nikola Karpić" w:date="2024-02-25T23:34:00Z">
            <w:rPr/>
          </w:rPrChange>
        </w:rPr>
        <w:t>иј</w:t>
      </w:r>
      <w:r w:rsidRPr="0020112D">
        <w:rPr>
          <w:rFonts w:cs="Times New Roman"/>
          <w:lang w:val="sr-Cyrl-BA"/>
          <w:rPrChange w:id="1356" w:author="Nikola Karpić" w:date="2024-02-25T23:34:00Z">
            <w:rPr/>
          </w:rPrChange>
        </w:rPr>
        <w:t xml:space="preserve">еме, </w:t>
      </w:r>
      <w:commentRangeStart w:id="1357"/>
      <w:r w:rsidRPr="00101F3B">
        <w:rPr>
          <w:rFonts w:cs="Times New Roman"/>
          <w:i/>
          <w:iCs/>
        </w:rPr>
        <w:t>ChatGPT</w:t>
      </w:r>
      <w:ins w:id="1358" w:author="Nikola Karpić" w:date="2024-01-09T21:53:00Z">
        <w:r w:rsidR="00627AA2" w:rsidRPr="00101F3B">
          <w:rPr>
            <w:rStyle w:val="FootnoteReference"/>
            <w:rFonts w:cs="Times New Roman"/>
            <w:i/>
            <w:iCs/>
            <w:lang w:val="sr-Cyrl-BA"/>
          </w:rPr>
          <w:footnoteReference w:id="10"/>
        </w:r>
      </w:ins>
      <w:r w:rsidRPr="0020112D">
        <w:rPr>
          <w:rFonts w:cs="Times New Roman"/>
          <w:lang w:val="sr-Cyrl-BA"/>
          <w:rPrChange w:id="1361" w:author="Nikola Karpić" w:date="2024-02-25T23:34:00Z">
            <w:rPr/>
          </w:rPrChange>
        </w:rPr>
        <w:t xml:space="preserve"> </w:t>
      </w:r>
      <w:commentRangeEnd w:id="1357"/>
      <w:r w:rsidR="005B5774" w:rsidRPr="0020112D">
        <w:rPr>
          <w:rStyle w:val="CommentReference"/>
          <w:rFonts w:cs="Times New Roman"/>
          <w:lang w:val="sr-Latn-BA"/>
          <w:rPrChange w:id="1362" w:author="Nikola Karpić" w:date="2024-02-25T23:34:00Z">
            <w:rPr>
              <w:rStyle w:val="CommentReference"/>
              <w:rFonts w:ascii="Arial" w:hAnsi="Arial"/>
              <w:lang w:val="sr-Latn-BA"/>
            </w:rPr>
          </w:rPrChange>
        </w:rPr>
        <w:commentReference w:id="1357"/>
      </w:r>
      <w:r w:rsidR="001C6FF9" w:rsidRPr="0020112D">
        <w:rPr>
          <w:rFonts w:cs="Times New Roman"/>
          <w:lang w:val="sr-Cyrl-BA"/>
          <w:rPrChange w:id="1363" w:author="Nikola Karpić" w:date="2024-02-25T23:34:00Z">
            <w:rPr/>
          </w:rPrChange>
        </w:rPr>
        <w:t xml:space="preserve">компаније </w:t>
      </w:r>
      <w:commentRangeStart w:id="1364"/>
      <w:r w:rsidR="001C6FF9" w:rsidRPr="00101F3B">
        <w:rPr>
          <w:rFonts w:cs="Times New Roman"/>
          <w:i/>
          <w:iCs/>
          <w:lang w:val="sr-Latn-BA"/>
        </w:rPr>
        <w:t>Open AI</w:t>
      </w:r>
      <w:ins w:id="1365" w:author="Nikola Karpić" w:date="2024-01-09T21:53:00Z">
        <w:r w:rsidR="00106EBC" w:rsidRPr="00101F3B">
          <w:rPr>
            <w:rStyle w:val="FootnoteReference"/>
            <w:rFonts w:cs="Times New Roman"/>
            <w:i/>
            <w:iCs/>
            <w:lang w:val="sr-Cyrl-BA"/>
          </w:rPr>
          <w:footnoteReference w:id="11"/>
        </w:r>
      </w:ins>
      <w:r w:rsidR="001C6FF9" w:rsidRPr="00101F3B">
        <w:rPr>
          <w:rFonts w:cs="Times New Roman"/>
          <w:lang w:val="sr-Latn-BA"/>
        </w:rPr>
        <w:t xml:space="preserve"> </w:t>
      </w:r>
      <w:commentRangeEnd w:id="1364"/>
      <w:r w:rsidR="005B5774" w:rsidRPr="0020112D">
        <w:rPr>
          <w:rStyle w:val="CommentReference"/>
          <w:rFonts w:cs="Times New Roman"/>
          <w:lang w:val="sr-Latn-BA"/>
          <w:rPrChange w:id="1375" w:author="Nikola Karpić" w:date="2024-02-25T23:34:00Z">
            <w:rPr>
              <w:rStyle w:val="CommentReference"/>
              <w:rFonts w:ascii="Arial" w:hAnsi="Arial"/>
              <w:lang w:val="sr-Latn-BA"/>
            </w:rPr>
          </w:rPrChange>
        </w:rPr>
        <w:commentReference w:id="1364"/>
      </w:r>
      <w:r w:rsidRPr="0020112D">
        <w:rPr>
          <w:rFonts w:cs="Times New Roman"/>
          <w:lang w:val="sr-Cyrl-BA"/>
          <w:rPrChange w:id="1376" w:author="Nikola Karpić" w:date="2024-02-25T23:34:00Z">
            <w:rPr/>
          </w:rPrChange>
        </w:rPr>
        <w:t xml:space="preserve">је довео до наглог повећања интересовања шире јавности за вјештачку интелигенцију. </w:t>
      </w:r>
      <w:r w:rsidRPr="00101F3B">
        <w:rPr>
          <w:rFonts w:cs="Times New Roman"/>
          <w:lang w:val="ru-RU"/>
        </w:rPr>
        <w:t>Међутим, ово повећање интересовања истовремено отвара и питање ограничавања развоја вјештачке интелигенције.</w:t>
      </w:r>
      <w:r w:rsidR="00AA14F0" w:rsidRPr="00101F3B">
        <w:rPr>
          <w:rFonts w:cs="Times New Roman"/>
          <w:lang w:val="ru-RU"/>
        </w:rPr>
        <w:t xml:space="preserve"> </w:t>
      </w:r>
      <w:r w:rsidRPr="00101F3B">
        <w:rPr>
          <w:rFonts w:cs="Times New Roman"/>
          <w:lang w:val="ru-RU"/>
        </w:rPr>
        <w:t>Људи постају свјесни важности етичких, правних и друштвених аспеката ове технологије и постаје све битније потражити одговоре на питања о томе како осигурати да вјештачка интелигенција буде развијена на начин који користи цјелокупном чов</w:t>
      </w:r>
      <w:r w:rsidR="007B6A1A" w:rsidRPr="00101F3B">
        <w:rPr>
          <w:rFonts w:cs="Times New Roman"/>
          <w:lang w:val="ru-RU"/>
        </w:rPr>
        <w:t>ј</w:t>
      </w:r>
      <w:r w:rsidRPr="00101F3B">
        <w:rPr>
          <w:rFonts w:cs="Times New Roman"/>
          <w:lang w:val="ru-RU"/>
        </w:rPr>
        <w:t>ечанству.</w:t>
      </w:r>
    </w:p>
    <w:p w14:paraId="604BD7B8" w14:textId="6915E8BB" w:rsidR="00602825" w:rsidRPr="00101F3B" w:rsidRDefault="00602825" w:rsidP="00D80636">
      <w:pPr>
        <w:pStyle w:val="NoSpacing"/>
        <w:rPr>
          <w:ins w:id="1377" w:author="Nikola Karpić" w:date="2024-01-09T22:35:00Z"/>
          <w:rFonts w:cs="Times New Roman"/>
          <w:lang w:val="sr-Cyrl-BA"/>
        </w:rPr>
      </w:pPr>
      <w:ins w:id="1378" w:author="Nikola Karpić" w:date="2024-01-09T22:33:00Z">
        <w:r w:rsidRPr="00101F3B">
          <w:rPr>
            <w:rFonts w:cs="Times New Roman"/>
            <w:lang w:val="sr-Latn-BA"/>
          </w:rPr>
          <w:t xml:space="preserve">ChatGPT </w:t>
        </w:r>
        <w:r w:rsidRPr="00101F3B">
          <w:rPr>
            <w:rFonts w:cs="Times New Roman"/>
            <w:lang w:val="sr-Cyrl-BA"/>
          </w:rPr>
          <w:t>је изазвао велики број расправа о будућности и регулацији вјештачке и</w:t>
        </w:r>
      </w:ins>
      <w:ins w:id="1379" w:author="Nikola Karpić" w:date="2024-01-09T22:34:00Z">
        <w:r w:rsidRPr="00101F3B">
          <w:rPr>
            <w:rFonts w:cs="Times New Roman"/>
            <w:lang w:val="sr-Cyrl-BA"/>
          </w:rPr>
          <w:t>нтелигенције. Ово се догодило јер је широј јавности први пут дочаран</w:t>
        </w:r>
      </w:ins>
      <w:ins w:id="1380" w:author="Nikola Karpić" w:date="2024-01-09T22:35:00Z">
        <w:r w:rsidRPr="00101F3B">
          <w:rPr>
            <w:rFonts w:cs="Times New Roman"/>
            <w:lang w:val="sr-Cyrl-BA"/>
          </w:rPr>
          <w:t xml:space="preserve"> прави потенцијал вјештачке интелигенције да „размишља“ и комуницира на начин који је до сада био могућ само у научној фантастици.</w:t>
        </w:r>
      </w:ins>
    </w:p>
    <w:p w14:paraId="4CE8AA14" w14:textId="61E9C32B" w:rsidR="00602825" w:rsidRPr="0020112D" w:rsidDel="00442DE9" w:rsidRDefault="00602825">
      <w:pPr>
        <w:pStyle w:val="NoSpacing"/>
        <w:spacing w:after="240"/>
        <w:rPr>
          <w:del w:id="1381" w:author="Nikola Karpić" w:date="2024-01-27T19:52:00Z"/>
          <w:rFonts w:cs="Times New Roman"/>
          <w:lang w:val="sr-Cyrl-BA"/>
          <w:rPrChange w:id="1382" w:author="Nikola Karpić" w:date="2024-02-25T23:34:00Z">
            <w:rPr>
              <w:del w:id="1383" w:author="Nikola Karpić" w:date="2024-01-27T19:52:00Z"/>
              <w:lang w:val="ru-RU"/>
            </w:rPr>
          </w:rPrChange>
        </w:rPr>
        <w:pPrChange w:id="1384" w:author="Nikola Karpić" w:date="2024-01-27T19:52:00Z">
          <w:pPr>
            <w:pStyle w:val="NoSpacing"/>
          </w:pPr>
        </w:pPrChange>
      </w:pPr>
      <w:ins w:id="1385" w:author="Nikola Karpić" w:date="2024-01-09T22:35:00Z">
        <w:r w:rsidRPr="00101F3B">
          <w:rPr>
            <w:rFonts w:cs="Times New Roman"/>
            <w:lang w:val="sr-Cyrl-BA"/>
          </w:rPr>
          <w:lastRenderedPageBreak/>
          <w:t>Њ</w:t>
        </w:r>
      </w:ins>
      <w:ins w:id="1386" w:author="Nikola Karpić" w:date="2024-01-09T22:36:00Z">
        <w:r w:rsidRPr="00101F3B">
          <w:rPr>
            <w:rFonts w:cs="Times New Roman"/>
            <w:lang w:val="sr-Cyrl-BA"/>
          </w:rPr>
          <w:t xml:space="preserve">егова могућност да генерише кохерентне и често импресивне текстове на основу корисничких упита и наредби </w:t>
        </w:r>
      </w:ins>
      <w:ins w:id="1387" w:author="Nikola Karpić" w:date="2024-01-14T22:24:00Z">
        <w:r w:rsidR="00912128" w:rsidRPr="00101F3B">
          <w:rPr>
            <w:rFonts w:cs="Times New Roman"/>
            <w:lang w:val="sr-Cyrl-BA"/>
          </w:rPr>
          <w:t xml:space="preserve">(слика 2.2) </w:t>
        </w:r>
      </w:ins>
      <w:ins w:id="1388" w:author="Nikola Karpić" w:date="2024-01-09T22:36:00Z">
        <w:r w:rsidRPr="00101F3B">
          <w:rPr>
            <w:rFonts w:cs="Times New Roman"/>
            <w:lang w:val="sr-Cyrl-BA"/>
          </w:rPr>
          <w:t>отворила је многе</w:t>
        </w:r>
      </w:ins>
      <w:ins w:id="1389" w:author="Nikola Karpić" w:date="2024-01-09T22:37:00Z">
        <w:r w:rsidRPr="00101F3B">
          <w:rPr>
            <w:rFonts w:cs="Times New Roman"/>
            <w:lang w:val="sr-Cyrl-BA"/>
          </w:rPr>
          <w:t xml:space="preserve"> етичке, филозофске и техничке расправе. Критичари су брзо скренули пажњу на потенцијалне оп</w:t>
        </w:r>
      </w:ins>
      <w:ins w:id="1390" w:author="Nikola Karpić" w:date="2024-01-09T22:38:00Z">
        <w:r w:rsidRPr="00101F3B">
          <w:rPr>
            <w:rFonts w:cs="Times New Roman"/>
            <w:lang w:val="sr-Cyrl-BA"/>
          </w:rPr>
          <w:t xml:space="preserve">асности које вјештачка интелигенција може </w:t>
        </w:r>
        <w:r w:rsidR="005C5460" w:rsidRPr="00101F3B">
          <w:rPr>
            <w:rFonts w:cs="Times New Roman"/>
            <w:lang w:val="sr-Cyrl-BA"/>
          </w:rPr>
          <w:t xml:space="preserve">представљати, позивајући на опрез и строже регулативе. </w:t>
        </w:r>
      </w:ins>
    </w:p>
    <w:p w14:paraId="42D84777" w14:textId="77777777" w:rsidR="007B6A1A" w:rsidRPr="00101F3B" w:rsidRDefault="007B6A1A" w:rsidP="00442DE9">
      <w:pPr>
        <w:pStyle w:val="NoSpacing"/>
        <w:rPr>
          <w:rFonts w:cs="Times New Roman"/>
          <w:lang w:val="ru-RU"/>
        </w:rPr>
      </w:pPr>
    </w:p>
    <w:p w14:paraId="3DDBFEAA" w14:textId="7EF81B99" w:rsidR="0092316D" w:rsidRPr="00101F3B" w:rsidRDefault="00D80636">
      <w:pPr>
        <w:pStyle w:val="NoSpacing"/>
        <w:spacing w:before="240"/>
        <w:ind w:firstLine="0"/>
        <w:jc w:val="center"/>
        <w:rPr>
          <w:rStyle w:val="jlqj4b"/>
          <w:rFonts w:cs="Times New Roman"/>
          <w:lang w:val="ru-RU"/>
        </w:rPr>
        <w:pPrChange w:id="1391" w:author="Nikola Karpić" w:date="2024-01-27T19:52:00Z">
          <w:pPr>
            <w:pStyle w:val="NoSpacing"/>
            <w:ind w:firstLine="0"/>
            <w:jc w:val="center"/>
          </w:pPr>
        </w:pPrChange>
      </w:pPr>
      <w:ins w:id="1392" w:author="Nikola Karpić" w:date="2024-01-09T22:18:00Z">
        <w:r w:rsidRPr="00101F3B">
          <w:rPr>
            <w:rStyle w:val="jlqj4b"/>
            <w:rFonts w:cs="Times New Roman"/>
            <w:noProof/>
            <w:lang w:val="ru-RU"/>
          </w:rPr>
          <w:drawing>
            <wp:inline distT="0" distB="0" distL="0" distR="0" wp14:anchorId="453FEEB7" wp14:editId="76456FF3">
              <wp:extent cx="3642847" cy="2470150"/>
              <wp:effectExtent l="19050" t="19050" r="15240" b="25400"/>
              <wp:docPr id="204656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90485" cy="2502453"/>
                      </a:xfrm>
                      <a:prstGeom prst="rect">
                        <a:avLst/>
                      </a:prstGeom>
                      <a:noFill/>
                      <a:ln>
                        <a:solidFill>
                          <a:schemeClr val="tx1"/>
                        </a:solidFill>
                      </a:ln>
                    </pic:spPr>
                  </pic:pic>
                </a:graphicData>
              </a:graphic>
            </wp:inline>
          </w:drawing>
        </w:r>
      </w:ins>
      <w:del w:id="1393" w:author="Nikola Karpić" w:date="2024-01-09T22:18:00Z">
        <w:r w:rsidR="0092316D" w:rsidRPr="00101F3B" w:rsidDel="00D80636">
          <w:rPr>
            <w:rStyle w:val="jlqj4b"/>
            <w:rFonts w:cs="Times New Roman"/>
            <w:noProof/>
            <w:lang w:val="ru-RU"/>
          </w:rPr>
          <w:drawing>
            <wp:inline distT="0" distB="0" distL="0" distR="0" wp14:anchorId="64A98029" wp14:editId="277FFFE5">
              <wp:extent cx="5943600" cy="5943600"/>
              <wp:effectExtent l="19050" t="19050" r="26670" b="26670"/>
              <wp:docPr id="60585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52107" name=""/>
                      <pic:cNvPicPr/>
                    </pic:nvPicPr>
                    <pic:blipFill>
                      <a:blip r:embed="rId20"/>
                      <a:stretch>
                        <a:fillRect/>
                      </a:stretch>
                    </pic:blipFill>
                    <pic:spPr>
                      <a:xfrm>
                        <a:off x="0" y="0"/>
                        <a:ext cx="5943600" cy="5943600"/>
                      </a:xfrm>
                      <a:prstGeom prst="rect">
                        <a:avLst/>
                      </a:prstGeom>
                      <a:ln>
                        <a:solidFill>
                          <a:schemeClr val="tx1"/>
                        </a:solidFill>
                      </a:ln>
                    </pic:spPr>
                  </pic:pic>
                </a:graphicData>
              </a:graphic>
            </wp:inline>
          </w:drawing>
        </w:r>
      </w:del>
    </w:p>
    <w:p w14:paraId="4ABCA471" w14:textId="6CFC07EB" w:rsidR="0092316D" w:rsidRPr="00101F3B" w:rsidDel="00D80636" w:rsidRDefault="0092316D" w:rsidP="00D80636">
      <w:pPr>
        <w:pStyle w:val="NoSpacing"/>
        <w:ind w:firstLine="0"/>
        <w:jc w:val="center"/>
        <w:rPr>
          <w:del w:id="1394" w:author="Nikola Karpić" w:date="2024-01-09T22:19:00Z"/>
          <w:rFonts w:cs="Times New Roman"/>
          <w:i/>
          <w:iCs/>
          <w:lang w:val="ru-RU"/>
        </w:rPr>
      </w:pPr>
      <w:r w:rsidRPr="00101F3B">
        <w:rPr>
          <w:rFonts w:cs="Times New Roman"/>
          <w:i/>
          <w:iCs/>
          <w:lang w:val="sr-Cyrl-BA"/>
        </w:rPr>
        <w:t xml:space="preserve">Слика </w:t>
      </w:r>
      <w:r w:rsidRPr="00101F3B">
        <w:rPr>
          <w:rFonts w:cs="Times New Roman"/>
          <w:i/>
          <w:iCs/>
          <w:lang w:val="sr-Latn-BA"/>
        </w:rPr>
        <w:t>2.</w:t>
      </w:r>
      <w:r w:rsidRPr="00101F3B">
        <w:rPr>
          <w:rFonts w:cs="Times New Roman"/>
          <w:i/>
          <w:iCs/>
          <w:lang w:val="sr-Cyrl-BA"/>
        </w:rPr>
        <w:t xml:space="preserve">2. </w:t>
      </w:r>
      <w:ins w:id="1395" w:author="Nikola Karpić" w:date="2024-01-09T22:19:00Z">
        <w:r w:rsidR="00D80636" w:rsidRPr="00101F3B">
          <w:rPr>
            <w:rFonts w:cs="Times New Roman"/>
            <w:i/>
            <w:iCs/>
            <w:lang w:val="sr-Latn-BA"/>
          </w:rPr>
          <w:t xml:space="preserve">ChatGPT </w:t>
        </w:r>
        <w:r w:rsidR="00D80636" w:rsidRPr="00101F3B">
          <w:rPr>
            <w:rFonts w:cs="Times New Roman"/>
            <w:i/>
            <w:iCs/>
            <w:lang w:val="sr-Cyrl-BA"/>
          </w:rPr>
          <w:t>препознаје фотографију и пише пјесму о њој</w:t>
        </w:r>
        <w:r w:rsidR="00D80636" w:rsidRPr="00101F3B" w:rsidDel="00D80636">
          <w:rPr>
            <w:rFonts w:cs="Times New Roman"/>
            <w:i/>
            <w:iCs/>
            <w:lang w:val="sr-Cyrl-BA"/>
          </w:rPr>
          <w:t xml:space="preserve"> </w:t>
        </w:r>
      </w:ins>
      <w:del w:id="1396" w:author="Nikola Karpić" w:date="2024-01-09T22:19:00Z">
        <w:r w:rsidRPr="00101F3B" w:rsidDel="00D80636">
          <w:rPr>
            <w:rFonts w:cs="Times New Roman"/>
            <w:i/>
            <w:iCs/>
            <w:lang w:val="sr-Cyrl-BA"/>
          </w:rPr>
          <w:delText xml:space="preserve">Захтјев упућен систему </w:delText>
        </w:r>
        <w:r w:rsidRPr="00101F3B" w:rsidDel="00D80636">
          <w:rPr>
            <w:rFonts w:cs="Times New Roman"/>
            <w:i/>
            <w:iCs/>
            <w:lang w:val="sr-Latn-BA"/>
          </w:rPr>
          <w:delText xml:space="preserve">ChatGPT </w:delText>
        </w:r>
        <w:r w:rsidRPr="00101F3B" w:rsidDel="00D80636">
          <w:rPr>
            <w:rFonts w:cs="Times New Roman"/>
            <w:i/>
            <w:iCs/>
            <w:lang w:val="sr-Cyrl-BA"/>
          </w:rPr>
          <w:delText xml:space="preserve">компаније </w:delText>
        </w:r>
        <w:r w:rsidRPr="00101F3B" w:rsidDel="00D80636">
          <w:rPr>
            <w:rFonts w:cs="Times New Roman"/>
            <w:i/>
            <w:iCs/>
            <w:lang w:val="sr-Latn-BA"/>
          </w:rPr>
          <w:delText>Open AI</w:delText>
        </w:r>
      </w:del>
    </w:p>
    <w:p w14:paraId="34C37DC4" w14:textId="1BC8B504" w:rsidR="0092316D" w:rsidRPr="00101F3B" w:rsidDel="00D80636" w:rsidRDefault="0092316D" w:rsidP="00D80636">
      <w:pPr>
        <w:pStyle w:val="NoSpacing"/>
        <w:ind w:firstLine="0"/>
        <w:jc w:val="center"/>
        <w:rPr>
          <w:del w:id="1397" w:author="Nikola Karpić" w:date="2024-01-09T22:19:00Z"/>
          <w:rStyle w:val="jlqj4b"/>
          <w:rFonts w:cs="Times New Roman"/>
          <w:lang w:val="sr-Cyrl-BA"/>
        </w:rPr>
      </w:pPr>
    </w:p>
    <w:p w14:paraId="743D24F1" w14:textId="7DD50AA1" w:rsidR="0092316D" w:rsidRPr="00101F3B" w:rsidDel="00D80636" w:rsidRDefault="0092316D" w:rsidP="00D80636">
      <w:pPr>
        <w:pStyle w:val="NoSpacing"/>
        <w:ind w:firstLine="0"/>
        <w:jc w:val="center"/>
        <w:rPr>
          <w:del w:id="1398" w:author="Nikola Karpić" w:date="2024-01-09T22:19:00Z"/>
          <w:rStyle w:val="jlqj4b"/>
          <w:rFonts w:cs="Times New Roman"/>
          <w:lang w:val="ru-RU"/>
        </w:rPr>
      </w:pPr>
      <w:del w:id="1399" w:author="Nikola Karpić" w:date="2024-01-09T22:18:00Z">
        <w:r w:rsidRPr="00101F3B" w:rsidDel="00D80636">
          <w:rPr>
            <w:rStyle w:val="jlqj4b"/>
            <w:rFonts w:cs="Times New Roman"/>
            <w:noProof/>
            <w:lang w:val="ru-RU"/>
          </w:rPr>
          <w:drawing>
            <wp:inline distT="0" distB="0" distL="0" distR="0" wp14:anchorId="5DAF04F8" wp14:editId="1E44E973">
              <wp:extent cx="5943600" cy="6089650"/>
              <wp:effectExtent l="19050" t="19050" r="19050" b="25400"/>
              <wp:docPr id="32646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61360" name=""/>
                      <pic:cNvPicPr/>
                    </pic:nvPicPr>
                    <pic:blipFill>
                      <a:blip r:embed="rId21"/>
                      <a:stretch>
                        <a:fillRect/>
                      </a:stretch>
                    </pic:blipFill>
                    <pic:spPr>
                      <a:xfrm>
                        <a:off x="0" y="0"/>
                        <a:ext cx="5943600" cy="6089650"/>
                      </a:xfrm>
                      <a:prstGeom prst="rect">
                        <a:avLst/>
                      </a:prstGeom>
                      <a:ln>
                        <a:solidFill>
                          <a:schemeClr val="tx1"/>
                        </a:solidFill>
                      </a:ln>
                    </pic:spPr>
                  </pic:pic>
                </a:graphicData>
              </a:graphic>
            </wp:inline>
          </w:drawing>
        </w:r>
      </w:del>
    </w:p>
    <w:p w14:paraId="027C9191" w14:textId="0D1F9B38" w:rsidR="0092316D" w:rsidRPr="00101F3B" w:rsidDel="00442DE9" w:rsidRDefault="0092316D">
      <w:pPr>
        <w:pStyle w:val="NoSpacing"/>
        <w:spacing w:after="240"/>
        <w:ind w:firstLine="0"/>
        <w:jc w:val="center"/>
        <w:rPr>
          <w:del w:id="1400" w:author="Nikola Karpić" w:date="2024-01-27T19:52:00Z"/>
          <w:rFonts w:cs="Times New Roman"/>
          <w:i/>
          <w:iCs/>
          <w:lang w:val="sr-Cyrl-BA"/>
        </w:rPr>
        <w:pPrChange w:id="1401" w:author="Nikola Karpić" w:date="2024-01-27T19:52:00Z">
          <w:pPr>
            <w:pStyle w:val="NoSpacing"/>
            <w:ind w:firstLine="0"/>
            <w:jc w:val="center"/>
          </w:pPr>
        </w:pPrChange>
      </w:pPr>
      <w:del w:id="1402" w:author="Nikola Karpić" w:date="2024-01-09T22:19:00Z">
        <w:r w:rsidRPr="00101F3B" w:rsidDel="00D80636">
          <w:rPr>
            <w:rFonts w:cs="Times New Roman"/>
            <w:i/>
            <w:iCs/>
            <w:lang w:val="sr-Cyrl-BA"/>
          </w:rPr>
          <w:delText xml:space="preserve">Слика </w:delText>
        </w:r>
        <w:r w:rsidRPr="00101F3B" w:rsidDel="00D80636">
          <w:rPr>
            <w:rFonts w:cs="Times New Roman"/>
            <w:i/>
            <w:iCs/>
            <w:lang w:val="sr-Latn-BA"/>
          </w:rPr>
          <w:delText>2.</w:delText>
        </w:r>
        <w:r w:rsidR="001C6FF9" w:rsidRPr="00101F3B" w:rsidDel="00D80636">
          <w:rPr>
            <w:rFonts w:cs="Times New Roman"/>
            <w:i/>
            <w:iCs/>
            <w:lang w:val="sr-Latn-BA"/>
          </w:rPr>
          <w:delText>3</w:delText>
        </w:r>
        <w:r w:rsidRPr="00101F3B" w:rsidDel="00D80636">
          <w:rPr>
            <w:rFonts w:cs="Times New Roman"/>
            <w:i/>
            <w:iCs/>
            <w:lang w:val="sr-Cyrl-BA"/>
          </w:rPr>
          <w:delText xml:space="preserve">. </w:delText>
        </w:r>
        <w:r w:rsidRPr="00101F3B" w:rsidDel="00D80636">
          <w:rPr>
            <w:rFonts w:cs="Times New Roman"/>
            <w:i/>
            <w:iCs/>
            <w:lang w:val="sr-Latn-BA"/>
          </w:rPr>
          <w:delText xml:space="preserve">ChatGPT </w:delText>
        </w:r>
        <w:r w:rsidRPr="00101F3B" w:rsidDel="00D80636">
          <w:rPr>
            <w:rFonts w:cs="Times New Roman"/>
            <w:i/>
            <w:iCs/>
            <w:lang w:val="sr-Cyrl-BA"/>
          </w:rPr>
          <w:delText>препознаје фотографију</w:delText>
        </w:r>
      </w:del>
      <w:del w:id="1403" w:author="Nikola Karpić" w:date="2024-01-09T22:18:00Z">
        <w:r w:rsidRPr="00101F3B" w:rsidDel="00D80636">
          <w:rPr>
            <w:rFonts w:cs="Times New Roman"/>
            <w:i/>
            <w:iCs/>
            <w:lang w:val="sr-Cyrl-BA"/>
          </w:rPr>
          <w:delText xml:space="preserve">, описује је </w:delText>
        </w:r>
      </w:del>
      <w:del w:id="1404" w:author="Nikola Karpić" w:date="2024-01-09T22:19:00Z">
        <w:r w:rsidRPr="00101F3B" w:rsidDel="00D80636">
          <w:rPr>
            <w:rFonts w:cs="Times New Roman"/>
            <w:i/>
            <w:iCs/>
            <w:lang w:val="sr-Cyrl-BA"/>
          </w:rPr>
          <w:delText>и пише пјесму о њој</w:delText>
        </w:r>
      </w:del>
      <w:del w:id="1405" w:author="Nikola Karpić" w:date="2024-01-09T21:53:00Z">
        <w:r w:rsidR="00FC59DE" w:rsidRPr="00101F3B" w:rsidDel="00106EBC">
          <w:rPr>
            <w:rStyle w:val="FootnoteReference"/>
            <w:rFonts w:cs="Times New Roman"/>
            <w:i/>
            <w:iCs/>
            <w:lang w:val="sr-Cyrl-BA"/>
          </w:rPr>
          <w:footnoteReference w:id="12"/>
        </w:r>
      </w:del>
    </w:p>
    <w:p w14:paraId="5645B731" w14:textId="77777777" w:rsidR="00AA14F0" w:rsidRPr="00101F3B" w:rsidRDefault="00AA14F0" w:rsidP="00442DE9">
      <w:pPr>
        <w:pStyle w:val="NoSpacing"/>
        <w:ind w:firstLine="0"/>
        <w:jc w:val="center"/>
        <w:rPr>
          <w:rStyle w:val="jlqj4b"/>
          <w:rFonts w:cs="Times New Roman"/>
          <w:i/>
          <w:iCs/>
          <w:lang w:val="sr-Cyrl-BA"/>
        </w:rPr>
      </w:pPr>
    </w:p>
    <w:p w14:paraId="3979C185" w14:textId="1B672D95" w:rsidR="00DF7825" w:rsidRPr="00101F3B" w:rsidDel="00F95C59" w:rsidRDefault="00C509AB" w:rsidP="00AA14F0">
      <w:pPr>
        <w:pStyle w:val="NoSpacing"/>
        <w:rPr>
          <w:del w:id="1408" w:author="Nikola Karpić" w:date="2024-01-09T22:50:00Z"/>
          <w:rFonts w:cs="Times New Roman"/>
          <w:lang w:val="sr-Cyrl-BA"/>
        </w:rPr>
      </w:pPr>
      <w:del w:id="1409" w:author="Nikola Karpić" w:date="2024-01-09T22:41:00Z">
        <w:r w:rsidRPr="00101F3B" w:rsidDel="005C5460">
          <w:rPr>
            <w:rFonts w:cs="Times New Roman"/>
            <w:lang w:val="ru-RU"/>
          </w:rPr>
          <w:delText>Као што је већ речено у уводу, машинско учење је облик вјештачке интелигенције који омогућава систему да учи из података, а не путем експлицитног програмирања. Међутим, м</w:delText>
        </w:r>
      </w:del>
      <w:del w:id="1410" w:author="Nikola Karpić" w:date="2024-01-09T22:50:00Z">
        <w:r w:rsidRPr="00101F3B" w:rsidDel="00F95C59">
          <w:rPr>
            <w:rFonts w:cs="Times New Roman"/>
            <w:lang w:val="ru-RU"/>
          </w:rPr>
          <w:delText xml:space="preserve">ашинско учење није једноставан процес. </w:delText>
        </w:r>
      </w:del>
      <w:del w:id="1411" w:author="Nikola Karpić" w:date="2024-01-09T22:41:00Z">
        <w:r w:rsidRPr="00101F3B" w:rsidDel="005C5460">
          <w:rPr>
            <w:rFonts w:cs="Times New Roman"/>
            <w:lang w:val="ru-RU"/>
          </w:rPr>
          <w:delText>Машинско учење користи</w:delText>
        </w:r>
      </w:del>
      <w:del w:id="1412" w:author="Nikola Karpić" w:date="2024-01-09T22:42:00Z">
        <w:r w:rsidRPr="00101F3B" w:rsidDel="005C5460">
          <w:rPr>
            <w:rFonts w:cs="Times New Roman"/>
            <w:lang w:val="ru-RU"/>
          </w:rPr>
          <w:delText xml:space="preserve"> </w:delText>
        </w:r>
      </w:del>
      <w:del w:id="1413" w:author="Nikola Karpić" w:date="2024-01-09T22:50:00Z">
        <w:r w:rsidRPr="00101F3B" w:rsidDel="00F95C59">
          <w:rPr>
            <w:rFonts w:cs="Times New Roman"/>
            <w:lang w:val="ru-RU"/>
          </w:rPr>
          <w:delText>низ алгоритама који итеративно уче из података да би побољшали, описали податке и предвидјели исходе. Како алгоритми уносе више података за учење, тако је могуће произвести све прецизније моделе засноване на тим подацима. [1]</w:delText>
        </w:r>
      </w:del>
      <w:ins w:id="1414" w:author="Aleksandar Kelec" w:date="2023-11-26T14:54:00Z">
        <w:del w:id="1415" w:author="Nikola Karpić" w:date="2024-01-09T22:50:00Z">
          <w:r w:rsidR="00A54B59" w:rsidRPr="00101F3B" w:rsidDel="00F95C59">
            <w:rPr>
              <w:rFonts w:cs="Times New Roman"/>
              <w:lang w:val="ru-RU"/>
            </w:rPr>
            <w:delText>.</w:delText>
          </w:r>
        </w:del>
      </w:ins>
      <w:del w:id="1416" w:author="Nikola Karpić" w:date="2024-01-09T22:50:00Z">
        <w:r w:rsidRPr="00101F3B" w:rsidDel="00F95C59">
          <w:rPr>
            <w:rFonts w:cs="Times New Roman"/>
            <w:lang w:val="ru-RU"/>
          </w:rPr>
          <w:delText xml:space="preserve"> </w:delText>
        </w:r>
      </w:del>
      <w:del w:id="1417" w:author="Nikola Karpić" w:date="2024-01-09T22:42:00Z">
        <w:r w:rsidRPr="00101F3B" w:rsidDel="005C5460">
          <w:rPr>
            <w:rFonts w:cs="Times New Roman"/>
            <w:lang w:val="ru-RU"/>
          </w:rPr>
          <w:delText>Алгоритми машинског учења као улаз примају огромне скупове података који описују одређене појаве и обрађују их и у њима проналазе правилности, а као излаз стварају моделе који помоћу пронађених правилности могу да предвиђају резултате тих појава над невиђеним улазним подацима.</w:delText>
        </w:r>
      </w:del>
    </w:p>
    <w:p w14:paraId="018C111D" w14:textId="767E44ED" w:rsidR="005C5460" w:rsidRPr="00101F3B" w:rsidRDefault="00C509AB">
      <w:pPr>
        <w:pStyle w:val="NoSpacing"/>
        <w:spacing w:before="240" w:after="240"/>
        <w:rPr>
          <w:ins w:id="1418" w:author="Nikola Karpić" w:date="2024-01-09T22:41:00Z"/>
          <w:rFonts w:cs="Times New Roman"/>
          <w:lang w:val="ru-RU"/>
        </w:rPr>
        <w:pPrChange w:id="1419" w:author="Nikola Karpić" w:date="2024-01-27T19:52:00Z">
          <w:pPr>
            <w:pStyle w:val="NoSpacing"/>
          </w:pPr>
        </w:pPrChange>
      </w:pPr>
      <w:r w:rsidRPr="00101F3B">
        <w:rPr>
          <w:rFonts w:cs="Times New Roman"/>
          <w:lang w:val="ru-RU"/>
        </w:rPr>
        <w:t>Неки од типичних примјера у којима се машинско учење показало као одговарајући алат су аутономна возила</w:t>
      </w:r>
      <w:ins w:id="1420" w:author="Nikola Karpić" w:date="2024-01-09T22:42:00Z">
        <w:r w:rsidR="005C5460" w:rsidRPr="00101F3B">
          <w:rPr>
            <w:rFonts w:cs="Times New Roman"/>
            <w:lang w:val="sr-Cyrl-BA"/>
          </w:rPr>
          <w:t xml:space="preserve"> (слика </w:t>
        </w:r>
      </w:ins>
      <w:ins w:id="1421" w:author="Nikola Karpić" w:date="2024-01-09T22:43:00Z">
        <w:r w:rsidR="005C5460" w:rsidRPr="00101F3B">
          <w:rPr>
            <w:rFonts w:cs="Times New Roman"/>
            <w:lang w:val="sr-Cyrl-BA"/>
          </w:rPr>
          <w:t>2.4</w:t>
        </w:r>
      </w:ins>
      <w:ins w:id="1422" w:author="Nikola Karpić" w:date="2024-01-09T22:42:00Z">
        <w:r w:rsidR="005C5460" w:rsidRPr="00101F3B">
          <w:rPr>
            <w:rFonts w:cs="Times New Roman"/>
            <w:lang w:val="sr-Cyrl-BA"/>
          </w:rPr>
          <w:t>)</w:t>
        </w:r>
      </w:ins>
      <w:r w:rsidRPr="00101F3B">
        <w:rPr>
          <w:rFonts w:cs="Times New Roman"/>
          <w:lang w:val="ru-RU"/>
        </w:rPr>
        <w:t xml:space="preserve">, препоручена претрага код интернетских претраживача, добијање повратне информације о томе шта купци мисле о </w:t>
      </w:r>
      <w:r w:rsidR="009A448C" w:rsidRPr="00101F3B">
        <w:rPr>
          <w:rFonts w:cs="Times New Roman"/>
          <w:lang w:val="ru-RU"/>
        </w:rPr>
        <w:t>компанији</w:t>
      </w:r>
      <w:r w:rsidRPr="00101F3B">
        <w:rPr>
          <w:rFonts w:cs="Times New Roman"/>
          <w:lang w:val="ru-RU"/>
        </w:rPr>
        <w:t>, препознавање нежељених порука, откривање превара.</w:t>
      </w:r>
    </w:p>
    <w:p w14:paraId="48B28279" w14:textId="3A296836" w:rsidR="005C5460" w:rsidRPr="00101F3B" w:rsidRDefault="005C5460">
      <w:pPr>
        <w:pStyle w:val="NoSpacing"/>
        <w:ind w:firstLine="0"/>
        <w:jc w:val="center"/>
        <w:rPr>
          <w:ins w:id="1423" w:author="Nikola Karpić" w:date="2024-01-09T22:41:00Z"/>
          <w:rFonts w:cs="Times New Roman"/>
          <w:lang w:val="ru-RU"/>
        </w:rPr>
        <w:pPrChange w:id="1424" w:author="Nikola Karpić" w:date="2024-01-09T23:03:00Z">
          <w:pPr>
            <w:pStyle w:val="NoSpacing"/>
          </w:pPr>
        </w:pPrChange>
      </w:pPr>
      <w:moveToRangeStart w:id="1425" w:author="Nikola Karpić" w:date="2024-01-09T22:41:00Z" w:name="move155732499"/>
      <w:moveTo w:id="1426" w:author="Nikola Karpić" w:date="2024-01-09T22:41:00Z">
        <w:r w:rsidRPr="00101F3B">
          <w:rPr>
            <w:rFonts w:cs="Times New Roman"/>
            <w:noProof/>
          </w:rPr>
          <w:drawing>
            <wp:inline distT="0" distB="0" distL="0" distR="0" wp14:anchorId="618FB6AF" wp14:editId="72932E98">
              <wp:extent cx="3130550" cy="2322992"/>
              <wp:effectExtent l="19050" t="19050" r="12700" b="20320"/>
              <wp:docPr id="1593124881" name="Picture 11" descr="Tesla tests drivers to trust them to supervise experimental Autopilot | Ars  Tech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sla tests drivers to trust them to supervise experimental Autopilot | Ars  Technica"/>
                      <pic:cNvPicPr>
                        <a:picLocks noChangeAspect="1" noChangeArrowheads="1"/>
                      </pic:cNvPicPr>
                    </pic:nvPicPr>
                    <pic:blipFill rotWithShape="1">
                      <a:blip r:embed="rId22">
                        <a:extLst>
                          <a:ext uri="{28A0092B-C50C-407E-A947-70E740481C1C}">
                            <a14:useLocalDpi xmlns:a14="http://schemas.microsoft.com/office/drawing/2010/main" val="0"/>
                          </a:ext>
                        </a:extLst>
                      </a:blip>
                      <a:srcRect l="7749" r="7174"/>
                      <a:stretch/>
                    </pic:blipFill>
                    <pic:spPr bwMode="auto">
                      <a:xfrm>
                        <a:off x="0" y="0"/>
                        <a:ext cx="3164456" cy="234815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moveTo>
      <w:moveToRangeEnd w:id="1425"/>
    </w:p>
    <w:p w14:paraId="331CDE66" w14:textId="77777777" w:rsidR="005C5460" w:rsidRPr="00101F3B" w:rsidDel="005C5460" w:rsidRDefault="005C5460" w:rsidP="005C5460">
      <w:pPr>
        <w:pStyle w:val="NoSpacing"/>
        <w:ind w:firstLine="0"/>
        <w:jc w:val="center"/>
        <w:rPr>
          <w:del w:id="1427" w:author="Nikola Karpić" w:date="2024-01-09T22:41:00Z"/>
          <w:rFonts w:cs="Times New Roman"/>
          <w:lang w:val="sr-Cyrl-BA"/>
        </w:rPr>
      </w:pPr>
      <w:moveToRangeStart w:id="1428" w:author="Nikola Karpić" w:date="2024-01-09T22:41:00Z" w:name="move155732505"/>
      <w:moveTo w:id="1429" w:author="Nikola Karpić" w:date="2024-01-09T22:41:00Z">
        <w:r w:rsidRPr="00101F3B">
          <w:rPr>
            <w:rFonts w:cs="Times New Roman"/>
            <w:i/>
            <w:iCs/>
            <w:lang w:val="sr-Cyrl-BA"/>
          </w:rPr>
          <w:t xml:space="preserve">Слика </w:t>
        </w:r>
        <w:r w:rsidRPr="00101F3B">
          <w:rPr>
            <w:rFonts w:cs="Times New Roman"/>
            <w:i/>
            <w:iCs/>
            <w:lang w:val="sr-Latn-BA"/>
          </w:rPr>
          <w:t>2.</w:t>
        </w:r>
        <w:r w:rsidRPr="00101F3B">
          <w:rPr>
            <w:rFonts w:cs="Times New Roman"/>
            <w:i/>
            <w:iCs/>
            <w:lang w:val="sr-Cyrl-BA"/>
          </w:rPr>
          <w:t xml:space="preserve">4. Приказ аутономне промјене возне траке возила компаније </w:t>
        </w:r>
        <w:r w:rsidRPr="00101F3B">
          <w:rPr>
            <w:rFonts w:cs="Times New Roman"/>
            <w:i/>
            <w:iCs/>
            <w:lang w:val="sr-Latn-BA"/>
          </w:rPr>
          <w:t>Tesla Motors</w:t>
        </w:r>
        <w:r w:rsidRPr="00101F3B">
          <w:rPr>
            <w:rFonts w:cs="Times New Roman"/>
            <w:i/>
            <w:iCs/>
            <w:lang w:val="sr-Cyrl-BA"/>
          </w:rPr>
          <w:t xml:space="preserve"> </w:t>
        </w:r>
        <w:r w:rsidRPr="00101F3B">
          <w:rPr>
            <w:rStyle w:val="FootnoteReference"/>
            <w:rFonts w:cs="Times New Roman"/>
            <w:i/>
            <w:iCs/>
            <w:lang w:val="sr-Cyrl-BA"/>
          </w:rPr>
          <w:footnoteReference w:id="13"/>
        </w:r>
        <w:r w:rsidRPr="00101F3B">
          <w:rPr>
            <w:rFonts w:cs="Times New Roman"/>
            <w:i/>
            <w:iCs/>
            <w:lang w:val="sr-Cyrl-BA"/>
          </w:rPr>
          <w:t xml:space="preserve"> </w:t>
        </w:r>
      </w:moveTo>
    </w:p>
    <w:moveToRangeEnd w:id="1428"/>
    <w:p w14:paraId="313337B9" w14:textId="77777777" w:rsidR="005C5460" w:rsidRPr="0020112D" w:rsidRDefault="005C5460">
      <w:pPr>
        <w:pStyle w:val="NoSpacing"/>
        <w:spacing w:after="240"/>
        <w:ind w:firstLine="0"/>
        <w:jc w:val="center"/>
        <w:rPr>
          <w:ins w:id="1432" w:author="Nikola Karpić" w:date="2024-01-09T22:41:00Z"/>
          <w:rFonts w:cs="Times New Roman"/>
          <w:lang w:val="sr-Cyrl-BA"/>
          <w:rPrChange w:id="1433" w:author="Nikola Karpić" w:date="2024-02-25T23:34:00Z">
            <w:rPr>
              <w:ins w:id="1434" w:author="Nikola Karpić" w:date="2024-01-09T22:41:00Z"/>
              <w:lang w:val="ru-RU"/>
            </w:rPr>
          </w:rPrChange>
        </w:rPr>
        <w:pPrChange w:id="1435" w:author="Nikola Karpić" w:date="2024-01-27T19:51:00Z">
          <w:pPr>
            <w:pStyle w:val="NoSpacing"/>
          </w:pPr>
        </w:pPrChange>
      </w:pPr>
    </w:p>
    <w:p w14:paraId="0F01CE3B" w14:textId="537E69EE" w:rsidR="00FF08FC" w:rsidRPr="00101F3B" w:rsidDel="005C5460" w:rsidRDefault="00C509AB" w:rsidP="00FF08FC">
      <w:pPr>
        <w:pStyle w:val="NoSpacing"/>
        <w:rPr>
          <w:del w:id="1436" w:author="Nikola Karpić" w:date="2024-01-09T22:40:00Z"/>
          <w:rFonts w:cs="Times New Roman"/>
          <w:lang w:val="ru-RU"/>
        </w:rPr>
      </w:pPr>
      <w:del w:id="1437" w:author="Nikola Karpić" w:date="2024-01-09T22:41:00Z">
        <w:r w:rsidRPr="00101F3B" w:rsidDel="005C5460">
          <w:rPr>
            <w:rFonts w:cs="Times New Roman"/>
            <w:lang w:val="ru-RU"/>
          </w:rPr>
          <w:delText xml:space="preserve"> </w:delText>
        </w:r>
      </w:del>
      <w:r w:rsidRPr="00101F3B">
        <w:rPr>
          <w:rFonts w:cs="Times New Roman"/>
          <w:lang w:val="ru-RU"/>
        </w:rPr>
        <w:t>Технике машинског учења се обично дијеле на три области у зависности од врсте повратне информације доступне систему учења, а то су: надгледано учење, ненадгледано учење и учење уз подстицај</w:t>
      </w:r>
      <w:r w:rsidR="00FF08FC" w:rsidRPr="00101F3B">
        <w:rPr>
          <w:rFonts w:cs="Times New Roman"/>
          <w:lang w:val="ru-RU"/>
        </w:rPr>
        <w:t>.</w:t>
      </w:r>
    </w:p>
    <w:p w14:paraId="2D97B056" w14:textId="77777777" w:rsidR="005C5460" w:rsidRPr="00101F3B" w:rsidDel="005C5460" w:rsidRDefault="005C5460" w:rsidP="005C5460">
      <w:pPr>
        <w:pStyle w:val="NoSpacing"/>
        <w:rPr>
          <w:del w:id="1438" w:author="Nikola Karpić" w:date="2024-01-09T22:43:00Z"/>
          <w:rFonts w:cs="Times New Roman"/>
          <w:lang w:val="ru-RU"/>
        </w:rPr>
      </w:pPr>
    </w:p>
    <w:p w14:paraId="535168C7" w14:textId="59AD4EAE" w:rsidR="0073124C" w:rsidRPr="00101F3B" w:rsidRDefault="001C6FF9" w:rsidP="005C5460">
      <w:pPr>
        <w:pStyle w:val="NoSpacing"/>
        <w:ind w:firstLine="0"/>
        <w:rPr>
          <w:rFonts w:cs="Times New Roman"/>
          <w:lang w:val="sr-Cyrl-BA"/>
        </w:rPr>
      </w:pPr>
      <w:moveFromRangeStart w:id="1439" w:author="Nikola Karpić" w:date="2024-01-09T22:41:00Z" w:name="move155732499"/>
      <w:moveFrom w:id="1440" w:author="Nikola Karpić" w:date="2024-01-09T22:41:00Z">
        <w:r w:rsidRPr="00101F3B" w:rsidDel="005C5460">
          <w:rPr>
            <w:rFonts w:cs="Times New Roman"/>
            <w:noProof/>
          </w:rPr>
          <w:drawing>
            <wp:inline distT="0" distB="0" distL="0" distR="0" wp14:anchorId="24B9C204" wp14:editId="7C1E3574">
              <wp:extent cx="3670300" cy="2317073"/>
              <wp:effectExtent l="19050" t="19050" r="25400" b="26670"/>
              <wp:docPr id="1734695034" name="Picture 11" descr="Tesla tests drivers to trust them to supervise experimental Autopilot | Ars  Tech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sla tests drivers to trust them to supervise experimental Autopilot | Ars  Technic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7904" cy="2321873"/>
                      </a:xfrm>
                      <a:prstGeom prst="rect">
                        <a:avLst/>
                      </a:prstGeom>
                      <a:noFill/>
                      <a:ln>
                        <a:solidFill>
                          <a:schemeClr val="tx1"/>
                        </a:solidFill>
                      </a:ln>
                    </pic:spPr>
                  </pic:pic>
                </a:graphicData>
              </a:graphic>
            </wp:inline>
          </w:drawing>
        </w:r>
      </w:moveFrom>
      <w:moveFromRangeEnd w:id="1439"/>
    </w:p>
    <w:p w14:paraId="6223B2B1" w14:textId="26406486" w:rsidR="001C6FF9" w:rsidRPr="00101F3B" w:rsidDel="005C5460" w:rsidRDefault="001C6FF9" w:rsidP="001C6FF9">
      <w:pPr>
        <w:pStyle w:val="NoSpacing"/>
        <w:ind w:firstLine="0"/>
        <w:jc w:val="center"/>
        <w:rPr>
          <w:moveFrom w:id="1441" w:author="Nikola Karpić" w:date="2024-01-09T22:41:00Z"/>
          <w:rFonts w:cs="Times New Roman"/>
          <w:i/>
          <w:iCs/>
          <w:lang w:val="sr-Cyrl-BA"/>
        </w:rPr>
      </w:pPr>
      <w:moveFromRangeStart w:id="1442" w:author="Nikola Karpić" w:date="2024-01-09T22:41:00Z" w:name="move155732505"/>
      <w:moveFrom w:id="1443" w:author="Nikola Karpić" w:date="2024-01-09T22:41:00Z">
        <w:r w:rsidRPr="00101F3B" w:rsidDel="005C5460">
          <w:rPr>
            <w:rFonts w:cs="Times New Roman"/>
            <w:i/>
            <w:iCs/>
            <w:lang w:val="sr-Cyrl-BA"/>
          </w:rPr>
          <w:lastRenderedPageBreak/>
          <w:t xml:space="preserve">Слика </w:t>
        </w:r>
        <w:r w:rsidRPr="00101F3B" w:rsidDel="005C5460">
          <w:rPr>
            <w:rFonts w:cs="Times New Roman"/>
            <w:i/>
            <w:iCs/>
            <w:lang w:val="sr-Latn-BA"/>
          </w:rPr>
          <w:t>2.</w:t>
        </w:r>
        <w:r w:rsidR="004B2026" w:rsidRPr="00101F3B" w:rsidDel="005C5460">
          <w:rPr>
            <w:rFonts w:cs="Times New Roman"/>
            <w:i/>
            <w:iCs/>
            <w:lang w:val="sr-Cyrl-BA"/>
          </w:rPr>
          <w:t>4</w:t>
        </w:r>
        <w:r w:rsidRPr="00101F3B" w:rsidDel="005C5460">
          <w:rPr>
            <w:rFonts w:cs="Times New Roman"/>
            <w:i/>
            <w:iCs/>
            <w:lang w:val="sr-Cyrl-BA"/>
          </w:rPr>
          <w:t xml:space="preserve">. Приказ аутономне промјене возне траке возила компаније </w:t>
        </w:r>
        <w:r w:rsidRPr="00101F3B" w:rsidDel="005C5460">
          <w:rPr>
            <w:rFonts w:cs="Times New Roman"/>
            <w:i/>
            <w:iCs/>
            <w:lang w:val="sr-Latn-BA"/>
          </w:rPr>
          <w:t>Tesla Motors</w:t>
        </w:r>
        <w:r w:rsidRPr="00101F3B" w:rsidDel="005C5460">
          <w:rPr>
            <w:rFonts w:cs="Times New Roman"/>
            <w:i/>
            <w:iCs/>
            <w:lang w:val="sr-Cyrl-BA"/>
          </w:rPr>
          <w:t xml:space="preserve"> </w:t>
        </w:r>
        <w:r w:rsidR="00FC59DE" w:rsidRPr="00101F3B" w:rsidDel="005C5460">
          <w:rPr>
            <w:rStyle w:val="FootnoteReference"/>
            <w:rFonts w:cs="Times New Roman"/>
            <w:i/>
            <w:iCs/>
            <w:lang w:val="sr-Cyrl-BA"/>
          </w:rPr>
          <w:footnoteReference w:id="14"/>
        </w:r>
        <w:r w:rsidRPr="00101F3B" w:rsidDel="005C5460">
          <w:rPr>
            <w:rFonts w:cs="Times New Roman"/>
            <w:i/>
            <w:iCs/>
            <w:lang w:val="sr-Cyrl-BA"/>
          </w:rPr>
          <w:t xml:space="preserve"> </w:t>
        </w:r>
        <w:bookmarkStart w:id="1446" w:name="_Toc157279266"/>
        <w:bookmarkStart w:id="1447" w:name="_Toc159792261"/>
        <w:bookmarkEnd w:id="1446"/>
        <w:bookmarkEnd w:id="1447"/>
      </w:moveFrom>
    </w:p>
    <w:p w14:paraId="6AFE1755" w14:textId="77777777" w:rsidR="00DF7825" w:rsidRPr="00101F3B" w:rsidRDefault="00C509AB" w:rsidP="00532390">
      <w:pPr>
        <w:pStyle w:val="Heading2"/>
        <w:numPr>
          <w:ilvl w:val="1"/>
          <w:numId w:val="1"/>
        </w:numPr>
        <w:rPr>
          <w:rFonts w:cs="Times New Roman"/>
          <w:lang w:val="sr-Cyrl-BA"/>
        </w:rPr>
      </w:pPr>
      <w:bookmarkStart w:id="1448" w:name="_Toc159792262"/>
      <w:moveFromRangeEnd w:id="1442"/>
      <w:r w:rsidRPr="00101F3B">
        <w:rPr>
          <w:rFonts w:cs="Times New Roman"/>
          <w:lang w:val="sr-Cyrl-BA"/>
        </w:rPr>
        <w:t>Надгледано учење</w:t>
      </w:r>
      <w:bookmarkEnd w:id="1448"/>
    </w:p>
    <w:p w14:paraId="13A0631F" w14:textId="4A7F3BCD" w:rsidR="00F95C59" w:rsidRPr="00101F3B" w:rsidRDefault="00C509AB">
      <w:pPr>
        <w:pStyle w:val="NoSpacing"/>
        <w:spacing w:after="240"/>
        <w:rPr>
          <w:ins w:id="1449" w:author="Nikola Karpić" w:date="2024-01-09T22:52:00Z"/>
          <w:rStyle w:val="jlqj4b"/>
          <w:rFonts w:cs="Times New Roman"/>
          <w:sz w:val="28"/>
          <w:szCs w:val="32"/>
          <w:lang w:val="sr-Cyrl-BA"/>
        </w:rPr>
        <w:pPrChange w:id="1450" w:author="Nikola Karpić" w:date="2024-01-27T19:51:00Z">
          <w:pPr>
            <w:pStyle w:val="NoSpacing"/>
          </w:pPr>
        </w:pPrChange>
      </w:pPr>
      <w:r w:rsidRPr="00101F3B">
        <w:rPr>
          <w:rStyle w:val="jlqj4b"/>
          <w:rFonts w:cs="Times New Roman"/>
          <w:lang w:val="sr-Cyrl-BA"/>
        </w:rPr>
        <w:t>Надгледано</w:t>
      </w:r>
      <w:r w:rsidRPr="00101F3B">
        <w:rPr>
          <w:rStyle w:val="jlqj4b"/>
          <w:rFonts w:cs="Times New Roman"/>
          <w:lang w:val="sr-Latn-RS"/>
        </w:rPr>
        <w:t xml:space="preserve"> учење</w:t>
      </w:r>
      <w:r w:rsidR="00880E45" w:rsidRPr="00101F3B">
        <w:rPr>
          <w:rStyle w:val="jlqj4b"/>
          <w:rFonts w:cs="Times New Roman"/>
          <w:lang w:val="sr-Latn-RS"/>
        </w:rPr>
        <w:t xml:space="preserve"> </w:t>
      </w:r>
      <w:r w:rsidR="00880E45" w:rsidRPr="00101F3B">
        <w:rPr>
          <w:rStyle w:val="jlqj4b"/>
          <w:rFonts w:cs="Times New Roman"/>
          <w:i/>
          <w:lang w:val="sr-Latn-RS"/>
        </w:rPr>
        <w:t>(</w:t>
      </w:r>
      <w:r w:rsidR="008278A8" w:rsidRPr="00101F3B">
        <w:rPr>
          <w:rStyle w:val="jlqj4b"/>
          <w:rFonts w:cs="Times New Roman"/>
          <w:i/>
          <w:lang w:val="sr-Cyrl-BA"/>
        </w:rPr>
        <w:t xml:space="preserve">енг. </w:t>
      </w:r>
      <w:r w:rsidR="00880E45" w:rsidRPr="00101F3B">
        <w:rPr>
          <w:rStyle w:val="jlqj4b"/>
          <w:rFonts w:cs="Times New Roman"/>
          <w:i/>
          <w:lang w:val="sr-Latn-RS"/>
        </w:rPr>
        <w:t>Supervised Learning)</w:t>
      </w:r>
      <w:r w:rsidRPr="00101F3B">
        <w:rPr>
          <w:rStyle w:val="jlqj4b"/>
          <w:rFonts w:cs="Times New Roman"/>
          <w:lang w:val="sr-Latn-RS"/>
        </w:rPr>
        <w:t xml:space="preserve"> је </w:t>
      </w:r>
      <w:r w:rsidRPr="00101F3B">
        <w:rPr>
          <w:rStyle w:val="jlqj4b"/>
          <w:rFonts w:cs="Times New Roman"/>
          <w:lang w:val="sr-Cyrl-BA"/>
        </w:rPr>
        <w:t xml:space="preserve">врста </w:t>
      </w:r>
      <w:r w:rsidRPr="00101F3B">
        <w:rPr>
          <w:rStyle w:val="jlqj4b"/>
          <w:rFonts w:cs="Times New Roman"/>
          <w:lang w:val="sr-Latn-RS"/>
        </w:rPr>
        <w:t>машинског учења</w:t>
      </w:r>
      <w:r w:rsidR="00880E45" w:rsidRPr="00101F3B">
        <w:rPr>
          <w:rStyle w:val="jlqj4b"/>
          <w:rFonts w:cs="Times New Roman"/>
          <w:lang w:val="sr-Cyrl-BA"/>
        </w:rPr>
        <w:t xml:space="preserve"> у коме алгоритам проучава</w:t>
      </w:r>
      <w:r w:rsidRPr="00101F3B">
        <w:rPr>
          <w:rStyle w:val="jlqj4b"/>
          <w:rFonts w:cs="Times New Roman"/>
          <w:lang w:val="sr-Cyrl-BA"/>
        </w:rPr>
        <w:t xml:space="preserve"> </w:t>
      </w:r>
      <w:r w:rsidRPr="0020112D">
        <w:rPr>
          <w:rStyle w:val="jlqj4b"/>
          <w:rFonts w:cs="Times New Roman"/>
          <w:lang w:val="ru-RU"/>
          <w:rPrChange w:id="1451" w:author="Nikola Karpić" w:date="2024-02-25T23:34:00Z">
            <w:rPr>
              <w:rStyle w:val="jlqj4b"/>
              <w:lang w:val="sr-Latn-RS"/>
            </w:rPr>
          </w:rPrChange>
        </w:rPr>
        <w:t>функциј</w:t>
      </w:r>
      <w:r w:rsidR="00880E45" w:rsidRPr="0020112D">
        <w:rPr>
          <w:rStyle w:val="jlqj4b"/>
          <w:rFonts w:cs="Times New Roman"/>
          <w:lang w:val="ru-RU"/>
          <w:rPrChange w:id="1452" w:author="Nikola Karpić" w:date="2024-02-25T23:34:00Z">
            <w:rPr>
              <w:rStyle w:val="jlqj4b"/>
              <w:lang w:val="sr-Cyrl-BA"/>
            </w:rPr>
          </w:rPrChange>
        </w:rPr>
        <w:t>у</w:t>
      </w:r>
      <w:r w:rsidRPr="00101F3B">
        <w:rPr>
          <w:rStyle w:val="jlqj4b"/>
          <w:rFonts w:cs="Times New Roman"/>
          <w:lang w:val="sr-Latn-RS"/>
        </w:rPr>
        <w:t xml:space="preserve"> </w:t>
      </w:r>
      <w:ins w:id="1453" w:author="Nikola Karpić" w:date="2024-01-09T22:49:00Z">
        <w:r w:rsidR="00F95C59" w:rsidRPr="00101F3B">
          <w:rPr>
            <w:rStyle w:val="jlqj4b"/>
            <w:rFonts w:cs="Times New Roman"/>
            <w:lang w:val="sr-Cyrl-BA"/>
          </w:rPr>
          <w:t xml:space="preserve">(модел) </w:t>
        </w:r>
      </w:ins>
      <w:r w:rsidRPr="00101F3B">
        <w:rPr>
          <w:rStyle w:val="jlqj4b"/>
          <w:rFonts w:cs="Times New Roman"/>
          <w:lang w:val="sr-Latn-RS"/>
        </w:rPr>
        <w:t>која пресликава улаз</w:t>
      </w:r>
      <w:r w:rsidR="00773D01" w:rsidRPr="00101F3B">
        <w:rPr>
          <w:rStyle w:val="jlqj4b"/>
          <w:rFonts w:cs="Times New Roman"/>
          <w:lang w:val="sr-Cyrl-BA"/>
        </w:rPr>
        <w:t>не податке</w:t>
      </w:r>
      <w:r w:rsidRPr="00101F3B">
        <w:rPr>
          <w:rStyle w:val="jlqj4b"/>
          <w:rFonts w:cs="Times New Roman"/>
          <w:lang w:val="sr-Latn-RS"/>
        </w:rPr>
        <w:t xml:space="preserve"> </w:t>
      </w:r>
      <w:ins w:id="1454" w:author="Nikola Karpić" w:date="2024-01-09T22:44:00Z">
        <w:r w:rsidR="005C5460" w:rsidRPr="00101F3B">
          <w:rPr>
            <w:rStyle w:val="jlqj4b"/>
            <w:rFonts w:cs="Times New Roman"/>
            <w:lang w:val="sr-Cyrl-BA"/>
          </w:rPr>
          <w:t xml:space="preserve">(слика 2.5) </w:t>
        </w:r>
      </w:ins>
      <w:r w:rsidRPr="00101F3B">
        <w:rPr>
          <w:rStyle w:val="jlqj4b"/>
          <w:rFonts w:cs="Times New Roman"/>
          <w:lang w:val="sr-Latn-RS"/>
        </w:rPr>
        <w:t>на излаз</w:t>
      </w:r>
      <w:r w:rsidR="00773D01" w:rsidRPr="00101F3B">
        <w:rPr>
          <w:rStyle w:val="jlqj4b"/>
          <w:rFonts w:cs="Times New Roman"/>
          <w:lang w:val="sr-Cyrl-BA"/>
        </w:rPr>
        <w:t xml:space="preserve">не </w:t>
      </w:r>
      <w:r w:rsidR="00880E45" w:rsidRPr="00101F3B">
        <w:rPr>
          <w:rStyle w:val="jlqj4b"/>
          <w:rFonts w:cs="Times New Roman"/>
          <w:lang w:val="sr-Cyrl-BA"/>
        </w:rPr>
        <w:t>како би научио функцију којом може да предвиди излазе за нове, непознате улазне податке</w:t>
      </w:r>
      <w:r w:rsidRPr="00101F3B">
        <w:rPr>
          <w:rStyle w:val="jlqj4b"/>
          <w:rFonts w:cs="Times New Roman"/>
          <w:lang w:val="sr-Latn-RS"/>
        </w:rPr>
        <w:t>.</w:t>
      </w:r>
      <w:r w:rsidRPr="00101F3B">
        <w:rPr>
          <w:rStyle w:val="jlqj4b"/>
          <w:rFonts w:cs="Times New Roman"/>
          <w:lang w:val="sr-Cyrl-BA"/>
        </w:rPr>
        <w:t xml:space="preserve"> </w:t>
      </w:r>
    </w:p>
    <w:p w14:paraId="529529A2" w14:textId="291DCD6D" w:rsidR="00F95C59" w:rsidRPr="00101F3B" w:rsidRDefault="00F95C59">
      <w:pPr>
        <w:pStyle w:val="NoSpacing"/>
        <w:ind w:firstLine="0"/>
        <w:jc w:val="center"/>
        <w:rPr>
          <w:ins w:id="1455" w:author="Nikola Karpić" w:date="2024-01-09T22:52:00Z"/>
          <w:rStyle w:val="jlqj4b"/>
          <w:rFonts w:cs="Times New Roman"/>
          <w:lang w:val="sr-Cyrl-BA"/>
        </w:rPr>
        <w:pPrChange w:id="1456" w:author="Nikola Karpić" w:date="2024-01-09T23:00:00Z">
          <w:pPr>
            <w:pStyle w:val="NoSpacing"/>
            <w:jc w:val="center"/>
          </w:pPr>
        </w:pPrChange>
      </w:pPr>
      <w:moveToRangeStart w:id="1457" w:author="Nikola Karpić" w:date="2024-01-09T22:52:00Z" w:name="move155733180"/>
      <w:moveTo w:id="1458" w:author="Nikola Karpić" w:date="2024-01-09T22:52:00Z">
        <w:r w:rsidRPr="00101F3B">
          <w:rPr>
            <w:rStyle w:val="jlqj4b"/>
            <w:rFonts w:cs="Times New Roman"/>
            <w:noProof/>
            <w:lang w:val="sr-Cyrl-BA"/>
          </w:rPr>
          <w:drawing>
            <wp:inline distT="0" distB="0" distL="0" distR="0" wp14:anchorId="775EAA15" wp14:editId="05AFDF85">
              <wp:extent cx="3405740" cy="2235200"/>
              <wp:effectExtent l="19050" t="19050" r="23495" b="12700"/>
              <wp:docPr id="33117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6738" name=""/>
                      <pic:cNvPicPr/>
                    </pic:nvPicPr>
                    <pic:blipFill>
                      <a:blip r:embed="rId23"/>
                      <a:stretch>
                        <a:fillRect/>
                      </a:stretch>
                    </pic:blipFill>
                    <pic:spPr>
                      <a:xfrm>
                        <a:off x="0" y="0"/>
                        <a:ext cx="3505800" cy="2300870"/>
                      </a:xfrm>
                      <a:prstGeom prst="rect">
                        <a:avLst/>
                      </a:prstGeom>
                      <a:ln>
                        <a:solidFill>
                          <a:schemeClr val="tx1"/>
                        </a:solidFill>
                      </a:ln>
                    </pic:spPr>
                  </pic:pic>
                </a:graphicData>
              </a:graphic>
            </wp:inline>
          </w:drawing>
        </w:r>
      </w:moveTo>
      <w:moveToRangeEnd w:id="1457"/>
    </w:p>
    <w:p w14:paraId="6CB510E8" w14:textId="2B33155C" w:rsidR="00F95C59" w:rsidRPr="0020112D" w:rsidRDefault="00F95C59">
      <w:pPr>
        <w:pStyle w:val="NoSpacing"/>
        <w:spacing w:after="240"/>
        <w:ind w:firstLine="0"/>
        <w:jc w:val="center"/>
        <w:rPr>
          <w:ins w:id="1459" w:author="Nikola Karpić" w:date="2024-01-09T22:52:00Z"/>
          <w:rStyle w:val="jlqj4b"/>
          <w:rFonts w:cs="Times New Roman"/>
          <w:i/>
          <w:iCs/>
          <w:lang w:val="sr-Cyrl-BA"/>
          <w:rPrChange w:id="1460" w:author="Nikola Karpić" w:date="2024-02-25T23:34:00Z">
            <w:rPr>
              <w:ins w:id="1461" w:author="Nikola Karpić" w:date="2024-01-09T22:52:00Z"/>
              <w:rStyle w:val="jlqj4b"/>
              <w:lang w:val="sr-Cyrl-BA"/>
            </w:rPr>
          </w:rPrChange>
        </w:rPr>
        <w:pPrChange w:id="1462" w:author="Nikola Karpić" w:date="2024-01-27T19:51:00Z">
          <w:pPr>
            <w:pStyle w:val="NoSpacing"/>
            <w:spacing w:before="240"/>
          </w:pPr>
        </w:pPrChange>
      </w:pPr>
      <w:ins w:id="1463" w:author="Nikola Karpić" w:date="2024-01-09T22:52:00Z">
        <w:r w:rsidRPr="00101F3B">
          <w:rPr>
            <w:rFonts w:cs="Times New Roman"/>
            <w:i/>
            <w:iCs/>
            <w:lang w:val="sr-Cyrl-BA"/>
          </w:rPr>
          <w:t xml:space="preserve">Слика </w:t>
        </w:r>
        <w:r w:rsidRPr="00101F3B">
          <w:rPr>
            <w:rFonts w:cs="Times New Roman"/>
            <w:i/>
            <w:iCs/>
            <w:lang w:val="sr-Latn-BA"/>
          </w:rPr>
          <w:t>2.</w:t>
        </w:r>
        <w:r w:rsidRPr="00101F3B">
          <w:rPr>
            <w:rFonts w:cs="Times New Roman"/>
            <w:i/>
            <w:iCs/>
            <w:lang w:val="sr-Cyrl-BA"/>
          </w:rPr>
          <w:t xml:space="preserve">5. Примјер скупа улазних података </w:t>
        </w:r>
      </w:ins>
    </w:p>
    <w:p w14:paraId="30D20D98" w14:textId="62931589" w:rsidR="00516939" w:rsidRPr="00101F3B" w:rsidRDefault="00000000">
      <w:pPr>
        <w:pStyle w:val="NoSpacing"/>
        <w:rPr>
          <w:ins w:id="1464" w:author="Nikola Karpić" w:date="2024-01-09T22:52:00Z"/>
          <w:rStyle w:val="jlqj4b"/>
          <w:rFonts w:cs="Times New Roman"/>
          <w:lang w:val="sr-Cyrl-BA"/>
        </w:rPr>
        <w:pPrChange w:id="1465" w:author="Nikola Karpić" w:date="2024-01-09T22:52:00Z">
          <w:pPr>
            <w:pStyle w:val="NoSpacing"/>
            <w:spacing w:before="240"/>
          </w:pPr>
        </w:pPrChange>
      </w:pPr>
      <w:sdt>
        <w:sdtPr>
          <w:rPr>
            <w:rStyle w:val="jlqj4b"/>
            <w:rFonts w:cs="Times New Roman"/>
            <w:lang w:val="sr-Cyrl-BA"/>
          </w:rPr>
          <w:id w:val="1827477147"/>
          <w:citation/>
        </w:sdtPr>
        <w:sdtContent>
          <w:r w:rsidR="00C509AB" w:rsidRPr="00101F3B">
            <w:rPr>
              <w:rStyle w:val="jlqj4b"/>
              <w:rFonts w:cs="Times New Roman"/>
              <w:lang w:val="sr-Cyrl-BA"/>
            </w:rPr>
            <w:fldChar w:fldCharType="begin"/>
          </w:r>
          <w:r w:rsidR="00C509AB" w:rsidRPr="00101F3B">
            <w:rPr>
              <w:rStyle w:val="jlqj4b"/>
              <w:rFonts w:cs="Times New Roman"/>
              <w:lang w:val="sr-Cyrl-BA"/>
            </w:rPr>
            <w:instrText xml:space="preserve"> CITATION Rus10 \l 7194 </w:instrText>
          </w:r>
          <w:r w:rsidR="00C509AB" w:rsidRPr="00101F3B">
            <w:rPr>
              <w:rStyle w:val="jlqj4b"/>
              <w:rFonts w:cs="Times New Roman"/>
              <w:lang w:val="sr-Cyrl-BA"/>
            </w:rPr>
            <w:fldChar w:fldCharType="separate"/>
          </w:r>
          <w:r w:rsidR="007779BE" w:rsidRPr="00101F3B">
            <w:rPr>
              <w:rFonts w:cs="Times New Roman"/>
              <w:noProof/>
              <w:lang w:val="sr-Cyrl-BA"/>
            </w:rPr>
            <w:t>[3]</w:t>
          </w:r>
          <w:r w:rsidR="00C509AB" w:rsidRPr="00101F3B">
            <w:rPr>
              <w:rStyle w:val="jlqj4b"/>
              <w:rFonts w:cs="Times New Roman"/>
              <w:lang w:val="sr-Cyrl-BA"/>
            </w:rPr>
            <w:fldChar w:fldCharType="end"/>
          </w:r>
        </w:sdtContent>
      </w:sdt>
      <w:r w:rsidR="00C509AB" w:rsidRPr="00101F3B">
        <w:rPr>
          <w:rStyle w:val="jlqj4b"/>
          <w:rFonts w:cs="Times New Roman"/>
          <w:lang w:val="sr-Cyrl-BA"/>
        </w:rPr>
        <w:t xml:space="preserve"> </w:t>
      </w:r>
      <w:del w:id="1466" w:author="Nikola Karpić" w:date="2024-01-09T22:49:00Z">
        <w:r w:rsidR="00773D01" w:rsidRPr="00101F3B" w:rsidDel="00F95C59">
          <w:rPr>
            <w:rStyle w:val="jlqj4b"/>
            <w:rFonts w:cs="Times New Roman"/>
            <w:lang w:val="sr-Cyrl-BA"/>
          </w:rPr>
          <w:delText xml:space="preserve">Та функција се назива моделом. </w:delText>
        </w:r>
      </w:del>
      <w:r w:rsidR="00C509AB" w:rsidRPr="00101F3B">
        <w:rPr>
          <w:rStyle w:val="jlqj4b"/>
          <w:rFonts w:cs="Times New Roman"/>
          <w:lang w:val="sr-Cyrl-BA"/>
        </w:rPr>
        <w:t>Алгоритам учења</w:t>
      </w:r>
      <w:r w:rsidR="00C509AB" w:rsidRPr="00101F3B">
        <w:rPr>
          <w:rStyle w:val="jlqj4b"/>
          <w:rFonts w:cs="Times New Roman"/>
          <w:lang w:val="sr-Latn-RS"/>
        </w:rPr>
        <w:t xml:space="preserve"> добија</w:t>
      </w:r>
      <w:r w:rsidR="00516939" w:rsidRPr="00101F3B">
        <w:rPr>
          <w:rStyle w:val="jlqj4b"/>
          <w:rFonts w:cs="Times New Roman"/>
          <w:lang w:val="sr-Cyrl-BA"/>
        </w:rPr>
        <w:t xml:space="preserve"> одређен</w:t>
      </w:r>
      <w:r w:rsidR="00C509AB" w:rsidRPr="00101F3B">
        <w:rPr>
          <w:rStyle w:val="jlqj4b"/>
          <w:rFonts w:cs="Times New Roman"/>
          <w:lang w:val="sr-Latn-RS"/>
        </w:rPr>
        <w:t xml:space="preserve"> скуп </w:t>
      </w:r>
      <w:r w:rsidR="00516939" w:rsidRPr="00101F3B">
        <w:rPr>
          <w:rStyle w:val="jlqj4b"/>
          <w:rFonts w:cs="Times New Roman"/>
          <w:lang w:val="sr-Cyrl-BA"/>
        </w:rPr>
        <w:t>парова улаз-излаз</w:t>
      </w:r>
      <w:r w:rsidR="00C509AB" w:rsidRPr="00101F3B">
        <w:rPr>
          <w:rStyle w:val="jlqj4b"/>
          <w:rFonts w:cs="Times New Roman"/>
          <w:lang w:val="sr-Latn-RS"/>
        </w:rPr>
        <w:t xml:space="preserve"> као </w:t>
      </w:r>
      <w:r w:rsidR="00C509AB" w:rsidRPr="00101F3B">
        <w:rPr>
          <w:rStyle w:val="jlqj4b"/>
          <w:rFonts w:cs="Times New Roman"/>
          <w:lang w:val="sr-Cyrl-BA"/>
        </w:rPr>
        <w:t>скуп података за учење</w:t>
      </w:r>
      <w:r w:rsidR="00C509AB" w:rsidRPr="00101F3B">
        <w:rPr>
          <w:rStyle w:val="jlqj4b"/>
          <w:rFonts w:cs="Times New Roman"/>
          <w:lang w:val="sr-Latn-RS"/>
        </w:rPr>
        <w:t xml:space="preserve"> и даје </w:t>
      </w:r>
      <w:r w:rsidR="00516939" w:rsidRPr="00101F3B">
        <w:rPr>
          <w:rStyle w:val="jlqj4b"/>
          <w:rFonts w:cs="Times New Roman"/>
          <w:lang w:val="sr-Cyrl-BA"/>
        </w:rPr>
        <w:t xml:space="preserve">функцију </w:t>
      </w:r>
      <w:r w:rsidR="00C509AB" w:rsidRPr="00101F3B">
        <w:rPr>
          <w:rStyle w:val="jlqj4b"/>
          <w:rFonts w:cs="Times New Roman"/>
          <w:lang w:val="sr-Latn-RS"/>
        </w:rPr>
        <w:t xml:space="preserve">предвиђања за све </w:t>
      </w:r>
      <w:r w:rsidR="00516939" w:rsidRPr="00101F3B">
        <w:rPr>
          <w:rStyle w:val="jlqj4b"/>
          <w:rFonts w:cs="Times New Roman"/>
          <w:lang w:val="sr-Cyrl-BA"/>
        </w:rPr>
        <w:t>могуће</w:t>
      </w:r>
      <w:r w:rsidR="00C509AB" w:rsidRPr="00101F3B">
        <w:rPr>
          <w:rStyle w:val="jlqj4b"/>
          <w:rFonts w:cs="Times New Roman"/>
          <w:lang w:val="sr-Latn-RS"/>
        </w:rPr>
        <w:t xml:space="preserve"> </w:t>
      </w:r>
      <w:r w:rsidR="00516939" w:rsidRPr="00101F3B">
        <w:rPr>
          <w:rStyle w:val="jlqj4b"/>
          <w:rFonts w:cs="Times New Roman"/>
          <w:lang w:val="sr-Cyrl-BA"/>
        </w:rPr>
        <w:t>улазе</w:t>
      </w:r>
      <w:r w:rsidR="00C509AB" w:rsidRPr="00101F3B">
        <w:rPr>
          <w:rStyle w:val="jlqj4b"/>
          <w:rFonts w:cs="Times New Roman"/>
          <w:lang w:val="sr-Latn-RS"/>
        </w:rPr>
        <w:t>.</w:t>
      </w:r>
      <w:r w:rsidR="00C509AB" w:rsidRPr="00101F3B">
        <w:rPr>
          <w:rStyle w:val="viiyi"/>
          <w:rFonts w:cs="Times New Roman"/>
          <w:lang w:val="sr-Latn-RS"/>
        </w:rPr>
        <w:t xml:space="preserve"> </w:t>
      </w:r>
      <w:r w:rsidR="0038459B" w:rsidRPr="00101F3B">
        <w:rPr>
          <w:rStyle w:val="jlqj4b"/>
          <w:rFonts w:cs="Times New Roman"/>
          <w:lang w:val="sr-Cyrl-BA"/>
        </w:rPr>
        <w:t xml:space="preserve">Укупан број </w:t>
      </w:r>
      <w:r w:rsidR="00AF057B" w:rsidRPr="00101F3B">
        <w:rPr>
          <w:rStyle w:val="jlqj4b"/>
          <w:rFonts w:cs="Times New Roman"/>
          <w:lang w:val="sr-Cyrl-BA"/>
        </w:rPr>
        <w:t>ставки</w:t>
      </w:r>
      <w:r w:rsidR="0038459B" w:rsidRPr="00101F3B">
        <w:rPr>
          <w:rStyle w:val="jlqj4b"/>
          <w:rFonts w:cs="Times New Roman"/>
          <w:lang w:val="sr-Cyrl-BA"/>
        </w:rPr>
        <w:t xml:space="preserve"> и природа</w:t>
      </w:r>
      <w:r w:rsidR="005C75A8" w:rsidRPr="00101F3B">
        <w:rPr>
          <w:rStyle w:val="jlqj4b"/>
          <w:rFonts w:cs="Times New Roman"/>
          <w:lang w:val="sr-Cyrl-BA"/>
        </w:rPr>
        <w:t xml:space="preserve"> улазних </w:t>
      </w:r>
      <w:r w:rsidR="0038459B" w:rsidRPr="00101F3B">
        <w:rPr>
          <w:rStyle w:val="jlqj4b"/>
          <w:rFonts w:cs="Times New Roman"/>
          <w:lang w:val="sr-Cyrl-BA"/>
        </w:rPr>
        <w:t>података може утицати на одабир најбољег алгоритма за специфичан проблем.</w:t>
      </w:r>
      <w:r w:rsidR="005C75A8" w:rsidRPr="00101F3B">
        <w:rPr>
          <w:rStyle w:val="jlqj4b"/>
          <w:rFonts w:cs="Times New Roman"/>
          <w:lang w:val="sr-Cyrl-BA"/>
        </w:rPr>
        <w:t xml:space="preserve"> </w:t>
      </w:r>
    </w:p>
    <w:p w14:paraId="50D1B6EE" w14:textId="20FE12D4" w:rsidR="00F95C59" w:rsidRPr="00101F3B" w:rsidDel="00F95C59" w:rsidRDefault="00F95C59" w:rsidP="00516939">
      <w:pPr>
        <w:pStyle w:val="NoSpacing"/>
        <w:spacing w:before="240"/>
        <w:rPr>
          <w:del w:id="1467" w:author="Nikola Karpić" w:date="2024-01-09T22:52:00Z"/>
          <w:rStyle w:val="jlqj4b"/>
          <w:rFonts w:cs="Times New Roman"/>
          <w:lang w:val="sr-Cyrl-BA"/>
        </w:rPr>
      </w:pPr>
    </w:p>
    <w:p w14:paraId="73AEA3CD" w14:textId="4E250CE8" w:rsidR="0019171D" w:rsidRPr="00101F3B" w:rsidDel="00F95C59" w:rsidRDefault="001C6FF9" w:rsidP="001C6FF9">
      <w:pPr>
        <w:pStyle w:val="NoSpacing"/>
        <w:ind w:firstLine="0"/>
        <w:jc w:val="center"/>
        <w:rPr>
          <w:del w:id="1468" w:author="Nikola Karpić" w:date="2024-01-09T22:52:00Z"/>
          <w:rFonts w:cs="Times New Roman"/>
          <w:lang w:val="sr-Cyrl-BA"/>
        </w:rPr>
      </w:pPr>
      <w:moveFromRangeStart w:id="1469" w:author="Nikola Karpić" w:date="2024-01-09T22:52:00Z" w:name="move155733180"/>
      <w:moveFrom w:id="1470" w:author="Nikola Karpić" w:date="2024-01-09T22:52:00Z">
        <w:del w:id="1471" w:author="Nikola Karpić" w:date="2024-01-09T22:52:00Z">
          <w:r w:rsidRPr="00101F3B" w:rsidDel="00F95C59">
            <w:rPr>
              <w:rStyle w:val="jlqj4b"/>
              <w:rFonts w:cs="Times New Roman"/>
              <w:noProof/>
              <w:lang w:val="sr-Cyrl-BA"/>
            </w:rPr>
            <w:drawing>
              <wp:inline distT="0" distB="0" distL="0" distR="0" wp14:anchorId="71A58125" wp14:editId="12F24605">
                <wp:extent cx="3405740" cy="2235200"/>
                <wp:effectExtent l="19050" t="19050" r="23495" b="12700"/>
                <wp:docPr id="216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6738" name=""/>
                        <pic:cNvPicPr/>
                      </pic:nvPicPr>
                      <pic:blipFill>
                        <a:blip r:embed="rId23"/>
                        <a:stretch>
                          <a:fillRect/>
                        </a:stretch>
                      </pic:blipFill>
                      <pic:spPr>
                        <a:xfrm>
                          <a:off x="0" y="0"/>
                          <a:ext cx="3505800" cy="2300870"/>
                        </a:xfrm>
                        <a:prstGeom prst="rect">
                          <a:avLst/>
                        </a:prstGeom>
                        <a:ln>
                          <a:solidFill>
                            <a:schemeClr val="tx1"/>
                          </a:solidFill>
                        </a:ln>
                      </pic:spPr>
                    </pic:pic>
                  </a:graphicData>
                </a:graphic>
              </wp:inline>
            </w:drawing>
          </w:r>
        </w:del>
      </w:moveFrom>
      <w:moveFromRangeEnd w:id="1469"/>
    </w:p>
    <w:p w14:paraId="0698AC52" w14:textId="0CDBA4B6" w:rsidR="0019171D" w:rsidRPr="00101F3B" w:rsidDel="00F95C59" w:rsidRDefault="0019171D">
      <w:pPr>
        <w:pStyle w:val="NoSpacing"/>
        <w:ind w:firstLine="0"/>
        <w:rPr>
          <w:del w:id="1472" w:author="Nikola Karpić" w:date="2024-01-09T22:52:00Z"/>
          <w:rFonts w:cs="Times New Roman"/>
          <w:i/>
          <w:iCs/>
          <w:lang w:val="sr-Cyrl-BA"/>
        </w:rPr>
        <w:pPrChange w:id="1473" w:author="Nikola Karpić" w:date="2024-01-09T22:52:00Z">
          <w:pPr>
            <w:pStyle w:val="NoSpacing"/>
            <w:ind w:firstLine="0"/>
            <w:jc w:val="center"/>
          </w:pPr>
        </w:pPrChange>
      </w:pPr>
      <w:del w:id="1474" w:author="Nikola Karpić" w:date="2024-01-09T22:52:00Z">
        <w:r w:rsidRPr="00101F3B" w:rsidDel="00F95C59">
          <w:rPr>
            <w:rFonts w:cs="Times New Roman"/>
            <w:i/>
            <w:iCs/>
            <w:lang w:val="sr-Cyrl-BA"/>
          </w:rPr>
          <w:delText xml:space="preserve">Слика </w:delText>
        </w:r>
        <w:r w:rsidRPr="00101F3B" w:rsidDel="00F95C59">
          <w:rPr>
            <w:rFonts w:cs="Times New Roman"/>
            <w:i/>
            <w:iCs/>
            <w:lang w:val="sr-Latn-BA"/>
          </w:rPr>
          <w:delText>2.</w:delText>
        </w:r>
        <w:r w:rsidR="004B2026" w:rsidRPr="00101F3B" w:rsidDel="00F95C59">
          <w:rPr>
            <w:rFonts w:cs="Times New Roman"/>
            <w:i/>
            <w:iCs/>
            <w:lang w:val="sr-Cyrl-BA"/>
          </w:rPr>
          <w:delText>5</w:delText>
        </w:r>
        <w:r w:rsidRPr="00101F3B" w:rsidDel="00F95C59">
          <w:rPr>
            <w:rFonts w:cs="Times New Roman"/>
            <w:i/>
            <w:iCs/>
            <w:lang w:val="sr-Cyrl-BA"/>
          </w:rPr>
          <w:delText xml:space="preserve">. Примјер </w:delText>
        </w:r>
      </w:del>
      <w:del w:id="1475" w:author="Nikola Karpić" w:date="2024-01-09T22:47:00Z">
        <w:r w:rsidRPr="00101F3B" w:rsidDel="005C5460">
          <w:rPr>
            <w:rFonts w:cs="Times New Roman"/>
            <w:i/>
            <w:iCs/>
            <w:lang w:val="sr-Cyrl-BA"/>
          </w:rPr>
          <w:delText xml:space="preserve">означеног </w:delText>
        </w:r>
      </w:del>
      <w:del w:id="1476" w:author="Nikola Karpić" w:date="2024-01-09T22:52:00Z">
        <w:r w:rsidRPr="00101F3B" w:rsidDel="00F95C59">
          <w:rPr>
            <w:rFonts w:cs="Times New Roman"/>
            <w:i/>
            <w:iCs/>
            <w:lang w:val="sr-Cyrl-BA"/>
          </w:rPr>
          <w:delText xml:space="preserve">скупа података </w:delText>
        </w:r>
      </w:del>
    </w:p>
    <w:p w14:paraId="54217060" w14:textId="629E1FA6" w:rsidR="0019171D" w:rsidRPr="00101F3B" w:rsidDel="00F95C59" w:rsidRDefault="0019171D" w:rsidP="00F95C59">
      <w:pPr>
        <w:pStyle w:val="NoSpacing"/>
        <w:ind w:firstLine="0"/>
        <w:jc w:val="center"/>
        <w:rPr>
          <w:del w:id="1477" w:author="Nikola Karpić" w:date="2024-01-09T22:52:00Z"/>
          <w:rFonts w:cs="Times New Roman"/>
          <w:lang w:val="sr-Cyrl-BA"/>
        </w:rPr>
      </w:pPr>
    </w:p>
    <w:p w14:paraId="26565378" w14:textId="77777777" w:rsidR="00F95C59" w:rsidRPr="00101F3B" w:rsidRDefault="00AD1B67" w:rsidP="005D7072">
      <w:pPr>
        <w:pStyle w:val="NoSpacing"/>
        <w:rPr>
          <w:ins w:id="1478" w:author="Nikola Karpić" w:date="2024-01-09T22:51:00Z"/>
          <w:rFonts w:cs="Times New Roman"/>
          <w:lang w:val="sr-Cyrl-BA"/>
        </w:rPr>
      </w:pPr>
      <w:r w:rsidRPr="00101F3B">
        <w:rPr>
          <w:rFonts w:cs="Times New Roman"/>
          <w:lang w:val="sr-Cyrl-BA"/>
        </w:rPr>
        <w:t>Пошто у</w:t>
      </w:r>
      <w:r w:rsidRPr="00101F3B">
        <w:rPr>
          <w:rFonts w:cs="Times New Roman"/>
          <w:lang w:val="ru-RU"/>
        </w:rPr>
        <w:t>лаз модела чине подаци</w:t>
      </w:r>
      <w:r w:rsidRPr="00101F3B">
        <w:rPr>
          <w:rFonts w:cs="Times New Roman"/>
          <w:lang w:val="sr-Cyrl-BA"/>
        </w:rPr>
        <w:t>, они се могу јавити у структурисаном, неструктурисаном и полуструктурисаном облику</w:t>
      </w:r>
      <w:ins w:id="1479" w:author="Nikola Karpić" w:date="2024-01-09T22:46:00Z">
        <w:r w:rsidR="005C5460" w:rsidRPr="00101F3B">
          <w:rPr>
            <w:rFonts w:cs="Times New Roman"/>
            <w:lang w:val="sr-Cyrl-BA"/>
          </w:rPr>
          <w:t xml:space="preserve"> (слика 2.6)</w:t>
        </w:r>
      </w:ins>
      <w:r w:rsidRPr="00101F3B">
        <w:rPr>
          <w:rFonts w:cs="Times New Roman"/>
          <w:lang w:val="sr-Cyrl-BA"/>
        </w:rPr>
        <w:t xml:space="preserve">. </w:t>
      </w:r>
    </w:p>
    <w:p w14:paraId="350322F9" w14:textId="77777777" w:rsidR="00F95C59" w:rsidRPr="00101F3B" w:rsidRDefault="00F95C59" w:rsidP="005D7072">
      <w:pPr>
        <w:pStyle w:val="NoSpacing"/>
        <w:rPr>
          <w:ins w:id="1480" w:author="Nikola Karpić" w:date="2024-01-09T22:51:00Z"/>
          <w:rFonts w:cs="Times New Roman"/>
          <w:lang w:val="sr-Cyrl-BA"/>
        </w:rPr>
      </w:pPr>
    </w:p>
    <w:p w14:paraId="765ABA0E" w14:textId="3D16777A" w:rsidR="00F95C59" w:rsidRPr="00101F3B" w:rsidRDefault="00F95C59">
      <w:pPr>
        <w:pStyle w:val="NoSpacing"/>
        <w:ind w:firstLine="0"/>
        <w:jc w:val="center"/>
        <w:rPr>
          <w:ins w:id="1481" w:author="Nikola Karpić" w:date="2024-01-09T22:51:00Z"/>
          <w:rFonts w:cs="Times New Roman"/>
          <w:lang w:val="sr-Cyrl-BA"/>
        </w:rPr>
        <w:pPrChange w:id="1482" w:author="Nikola Karpić" w:date="2024-01-09T22:51:00Z">
          <w:pPr>
            <w:pStyle w:val="NoSpacing"/>
            <w:jc w:val="center"/>
          </w:pPr>
        </w:pPrChange>
      </w:pPr>
      <w:moveToRangeStart w:id="1483" w:author="Nikola Karpić" w:date="2024-01-09T22:51:00Z" w:name="move155733095"/>
      <w:moveTo w:id="1484" w:author="Nikola Karpić" w:date="2024-01-09T22:51:00Z">
        <w:r w:rsidRPr="00101F3B">
          <w:rPr>
            <w:rStyle w:val="jlqj4b"/>
            <w:rFonts w:cs="Times New Roman"/>
            <w:noProof/>
            <w:lang w:val="sr-Cyrl-BA"/>
          </w:rPr>
          <w:drawing>
            <wp:inline distT="0" distB="0" distL="0" distR="0" wp14:anchorId="21F248A2" wp14:editId="66D92300">
              <wp:extent cx="3009900" cy="2323853"/>
              <wp:effectExtent l="19050" t="19050" r="19050" b="19685"/>
              <wp:docPr id="13259414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6351" cy="2375158"/>
                      </a:xfrm>
                      <a:prstGeom prst="rect">
                        <a:avLst/>
                      </a:prstGeom>
                      <a:noFill/>
                      <a:ln>
                        <a:solidFill>
                          <a:schemeClr val="tx1"/>
                        </a:solidFill>
                      </a:ln>
                    </pic:spPr>
                  </pic:pic>
                </a:graphicData>
              </a:graphic>
            </wp:inline>
          </w:drawing>
        </w:r>
      </w:moveTo>
      <w:moveToRangeEnd w:id="1483"/>
    </w:p>
    <w:p w14:paraId="0C5A9023" w14:textId="6F22969C" w:rsidR="00F95C59" w:rsidRPr="0020112D" w:rsidRDefault="00F95C59">
      <w:pPr>
        <w:pStyle w:val="NoSpacing"/>
        <w:spacing w:after="240"/>
        <w:ind w:firstLine="0"/>
        <w:jc w:val="center"/>
        <w:rPr>
          <w:ins w:id="1485" w:author="Nikola Karpić" w:date="2024-01-09T22:51:00Z"/>
          <w:rFonts w:cs="Times New Roman"/>
          <w:i/>
          <w:iCs/>
          <w:lang w:val="sr-Cyrl-BA"/>
          <w:rPrChange w:id="1486" w:author="Nikola Karpić" w:date="2024-02-25T23:34:00Z">
            <w:rPr>
              <w:ins w:id="1487" w:author="Nikola Karpić" w:date="2024-01-09T22:51:00Z"/>
              <w:lang w:val="sr-Cyrl-BA"/>
            </w:rPr>
          </w:rPrChange>
        </w:rPr>
        <w:pPrChange w:id="1488" w:author="Nikola Karpić" w:date="2024-01-27T19:55:00Z">
          <w:pPr>
            <w:pStyle w:val="NoSpacing"/>
          </w:pPr>
        </w:pPrChange>
      </w:pPr>
      <w:ins w:id="1489" w:author="Nikola Karpić" w:date="2024-01-09T22:51:00Z">
        <w:r w:rsidRPr="00101F3B">
          <w:rPr>
            <w:rFonts w:cs="Times New Roman"/>
            <w:i/>
            <w:iCs/>
            <w:lang w:val="sr-Cyrl-BA"/>
          </w:rPr>
          <w:t xml:space="preserve">Слика </w:t>
        </w:r>
        <w:r w:rsidRPr="00101F3B">
          <w:rPr>
            <w:rFonts w:cs="Times New Roman"/>
            <w:i/>
            <w:iCs/>
            <w:lang w:val="sr-Latn-BA"/>
          </w:rPr>
          <w:t>2.</w:t>
        </w:r>
        <w:r w:rsidRPr="00101F3B">
          <w:rPr>
            <w:rFonts w:cs="Times New Roman"/>
            <w:i/>
            <w:iCs/>
            <w:lang w:val="sr-Cyrl-BA"/>
          </w:rPr>
          <w:t>6. Примјер означеног скупа података</w:t>
        </w:r>
      </w:ins>
    </w:p>
    <w:p w14:paraId="7A2FB425" w14:textId="5ACA84D2" w:rsidR="009B0B77" w:rsidRPr="00101F3B" w:rsidDel="00F95C59" w:rsidRDefault="00AD1B67" w:rsidP="005D7072">
      <w:pPr>
        <w:pStyle w:val="NoSpacing"/>
        <w:rPr>
          <w:del w:id="1490" w:author="Nikola Karpić" w:date="2024-01-09T22:52:00Z"/>
          <w:rFonts w:cs="Times New Roman"/>
          <w:i/>
          <w:iCs/>
          <w:lang w:val="sr-Cyrl-BA"/>
        </w:rPr>
      </w:pPr>
      <w:r w:rsidRPr="00101F3B">
        <w:rPr>
          <w:rFonts w:cs="Times New Roman"/>
          <w:lang w:val="sr-Cyrl-BA"/>
        </w:rPr>
        <w:t xml:space="preserve">Структурисани подаци су сви подаци који се могу интерпретирати у неком фиксном формату (физичка мјерења, </w:t>
      </w:r>
      <w:commentRangeStart w:id="1491"/>
      <w:r w:rsidR="007B6A1A" w:rsidRPr="00101F3B">
        <w:rPr>
          <w:rFonts w:cs="Times New Roman"/>
          <w:lang w:val="sr-Cyrl-BA"/>
        </w:rPr>
        <w:t>чов</w:t>
      </w:r>
      <w:ins w:id="1492" w:author="Nikola Karpić" w:date="2024-01-09T22:44:00Z">
        <w:r w:rsidR="005C5460" w:rsidRPr="00101F3B">
          <w:rPr>
            <w:rFonts w:cs="Times New Roman"/>
            <w:lang w:val="sr-Cyrl-BA"/>
          </w:rPr>
          <w:t>ј</w:t>
        </w:r>
      </w:ins>
      <w:r w:rsidR="007B6A1A" w:rsidRPr="00101F3B">
        <w:rPr>
          <w:rFonts w:cs="Times New Roman"/>
          <w:lang w:val="sr-Cyrl-BA"/>
        </w:rPr>
        <w:t>ечанству</w:t>
      </w:r>
      <w:commentRangeEnd w:id="1491"/>
      <w:r w:rsidR="00A54B59" w:rsidRPr="0020112D">
        <w:rPr>
          <w:rStyle w:val="CommentReference"/>
          <w:rFonts w:cs="Times New Roman"/>
          <w:lang w:val="sr-Latn-BA"/>
          <w:rPrChange w:id="1493" w:author="Nikola Karpić" w:date="2024-02-25T23:34:00Z">
            <w:rPr>
              <w:rStyle w:val="CommentReference"/>
              <w:rFonts w:ascii="Arial" w:hAnsi="Arial"/>
              <w:lang w:val="sr-Latn-BA"/>
            </w:rPr>
          </w:rPrChange>
        </w:rPr>
        <w:commentReference w:id="1491"/>
      </w:r>
      <w:r w:rsidRPr="00101F3B">
        <w:rPr>
          <w:rFonts w:cs="Times New Roman"/>
          <w:lang w:val="sr-Cyrl-BA"/>
        </w:rPr>
        <w:t xml:space="preserve">, бројеви телефона, број особа, </w:t>
      </w:r>
      <w:commentRangeStart w:id="1494"/>
      <w:del w:id="1495" w:author="Nikola Karpić" w:date="2024-01-09T22:44:00Z">
        <w:r w:rsidRPr="00101F3B" w:rsidDel="005C5460">
          <w:rPr>
            <w:rFonts w:cs="Times New Roman"/>
            <w:lang w:val="sr-Cyrl-BA"/>
          </w:rPr>
          <w:delText>с</w:delText>
        </w:r>
      </w:del>
      <w:r w:rsidRPr="00101F3B">
        <w:rPr>
          <w:rFonts w:cs="Times New Roman"/>
          <w:lang w:val="sr-Cyrl-BA"/>
        </w:rPr>
        <w:t>пол</w:t>
      </w:r>
      <w:commentRangeEnd w:id="1494"/>
      <w:r w:rsidR="00A54B59" w:rsidRPr="0020112D">
        <w:rPr>
          <w:rStyle w:val="CommentReference"/>
          <w:rFonts w:cs="Times New Roman"/>
          <w:lang w:val="sr-Latn-BA"/>
          <w:rPrChange w:id="1496" w:author="Nikola Karpić" w:date="2024-02-25T23:34:00Z">
            <w:rPr>
              <w:rStyle w:val="CommentReference"/>
              <w:rFonts w:ascii="Arial" w:hAnsi="Arial"/>
              <w:lang w:val="sr-Latn-BA"/>
            </w:rPr>
          </w:rPrChange>
        </w:rPr>
        <w:commentReference w:id="1494"/>
      </w:r>
      <w:r w:rsidRPr="00101F3B">
        <w:rPr>
          <w:rFonts w:cs="Times New Roman"/>
          <w:lang w:val="sr-Cyrl-BA"/>
        </w:rPr>
        <w:t xml:space="preserve">), док су неструктурисани подаци они подаци за које не постоји фиксна структура (разне текстуалне </w:t>
      </w:r>
      <w:r w:rsidRPr="00101F3B">
        <w:rPr>
          <w:rFonts w:cs="Times New Roman"/>
          <w:lang w:val="sr-Cyrl-BA"/>
        </w:rPr>
        <w:lastRenderedPageBreak/>
        <w:t>датотеке, фотографије, видео записи, звучни записи, веб странице, резултати претраживања на вебу).</w:t>
      </w:r>
      <w:r w:rsidR="009B0B77" w:rsidRPr="00101F3B">
        <w:rPr>
          <w:rFonts w:cs="Times New Roman"/>
          <w:i/>
          <w:iCs/>
          <w:lang w:val="sr-Cyrl-BA"/>
        </w:rPr>
        <w:t xml:space="preserve"> </w:t>
      </w:r>
    </w:p>
    <w:p w14:paraId="1FC11C86" w14:textId="77777777" w:rsidR="009A448C" w:rsidRPr="00101F3B" w:rsidDel="00F95C59" w:rsidRDefault="009A448C" w:rsidP="005D7072">
      <w:pPr>
        <w:pStyle w:val="NoSpacing"/>
        <w:rPr>
          <w:del w:id="1497" w:author="Nikola Karpić" w:date="2024-01-09T22:52:00Z"/>
          <w:rStyle w:val="jlqj4b"/>
          <w:rFonts w:cs="Times New Roman"/>
          <w:i/>
          <w:iCs/>
          <w:lang w:val="sr-Cyrl-BA"/>
        </w:rPr>
      </w:pPr>
    </w:p>
    <w:p w14:paraId="38003CE2" w14:textId="0C382FD2" w:rsidR="00AA14F0" w:rsidRPr="00101F3B" w:rsidDel="00F95C59" w:rsidRDefault="009B0B77">
      <w:pPr>
        <w:pStyle w:val="NoSpacing"/>
        <w:ind w:firstLine="0"/>
        <w:rPr>
          <w:del w:id="1498" w:author="Nikola Karpić" w:date="2024-01-09T22:51:00Z"/>
          <w:rFonts w:cs="Times New Roman"/>
          <w:i/>
          <w:iCs/>
          <w:lang w:val="sr-Cyrl-BA"/>
        </w:rPr>
        <w:pPrChange w:id="1499" w:author="Nikola Karpić" w:date="2024-01-09T22:52:00Z">
          <w:pPr>
            <w:pStyle w:val="NoSpacing"/>
            <w:ind w:firstLine="0"/>
            <w:jc w:val="center"/>
          </w:pPr>
        </w:pPrChange>
      </w:pPr>
      <w:moveFromRangeStart w:id="1500" w:author="Nikola Karpić" w:date="2024-01-09T22:51:00Z" w:name="move155733095"/>
      <w:moveFrom w:id="1501" w:author="Nikola Karpić" w:date="2024-01-09T22:51:00Z">
        <w:r w:rsidRPr="00101F3B" w:rsidDel="00F95C59">
          <w:rPr>
            <w:rStyle w:val="jlqj4b"/>
            <w:rFonts w:cs="Times New Roman"/>
            <w:noProof/>
            <w:lang w:val="sr-Cyrl-BA"/>
          </w:rPr>
          <w:drawing>
            <wp:inline distT="0" distB="0" distL="0" distR="0" wp14:anchorId="7094805B" wp14:editId="0C20099D">
              <wp:extent cx="3009900" cy="2323853"/>
              <wp:effectExtent l="19050" t="19050" r="19050" b="19685"/>
              <wp:docPr id="16072188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6351" cy="2375158"/>
                      </a:xfrm>
                      <a:prstGeom prst="rect">
                        <a:avLst/>
                      </a:prstGeom>
                      <a:noFill/>
                      <a:ln>
                        <a:solidFill>
                          <a:schemeClr val="tx1"/>
                        </a:solidFill>
                      </a:ln>
                    </pic:spPr>
                  </pic:pic>
                </a:graphicData>
              </a:graphic>
            </wp:inline>
          </w:drawing>
        </w:r>
        <w:r w:rsidRPr="00101F3B" w:rsidDel="00F95C59">
          <w:rPr>
            <w:rFonts w:cs="Times New Roman"/>
            <w:i/>
            <w:iCs/>
            <w:lang w:val="sr-Cyrl-BA"/>
          </w:rPr>
          <w:t xml:space="preserve"> </w:t>
        </w:r>
      </w:moveFrom>
      <w:moveFromRangeEnd w:id="1500"/>
    </w:p>
    <w:p w14:paraId="25A3497A" w14:textId="7AF39DB5" w:rsidR="009B0B77" w:rsidRPr="00101F3B" w:rsidRDefault="009B0B77">
      <w:pPr>
        <w:pStyle w:val="NoSpacing"/>
        <w:rPr>
          <w:rFonts w:cs="Times New Roman"/>
          <w:i/>
          <w:iCs/>
          <w:lang w:val="sr-Cyrl-BA"/>
        </w:rPr>
        <w:pPrChange w:id="1502" w:author="Nikola Karpić" w:date="2024-01-09T22:52:00Z">
          <w:pPr>
            <w:pStyle w:val="NoSpacing"/>
            <w:ind w:firstLine="0"/>
            <w:jc w:val="center"/>
          </w:pPr>
        </w:pPrChange>
      </w:pPr>
      <w:del w:id="1503" w:author="Nikola Karpić" w:date="2024-01-09T22:51:00Z">
        <w:r w:rsidRPr="00101F3B" w:rsidDel="00F95C59">
          <w:rPr>
            <w:rFonts w:cs="Times New Roman"/>
            <w:i/>
            <w:iCs/>
            <w:lang w:val="sr-Cyrl-BA"/>
          </w:rPr>
          <w:delText xml:space="preserve">Слика </w:delText>
        </w:r>
        <w:r w:rsidRPr="00101F3B" w:rsidDel="00F95C59">
          <w:rPr>
            <w:rFonts w:cs="Times New Roman"/>
            <w:i/>
            <w:iCs/>
            <w:lang w:val="sr-Latn-BA"/>
          </w:rPr>
          <w:delText>2.</w:delText>
        </w:r>
        <w:r w:rsidR="004B2026" w:rsidRPr="00101F3B" w:rsidDel="00F95C59">
          <w:rPr>
            <w:rFonts w:cs="Times New Roman"/>
            <w:i/>
            <w:iCs/>
            <w:lang w:val="sr-Cyrl-BA"/>
          </w:rPr>
          <w:delText>6</w:delText>
        </w:r>
        <w:r w:rsidRPr="00101F3B" w:rsidDel="00F95C59">
          <w:rPr>
            <w:rFonts w:cs="Times New Roman"/>
            <w:i/>
            <w:iCs/>
            <w:lang w:val="sr-Cyrl-BA"/>
          </w:rPr>
          <w:delText xml:space="preserve">. </w:delText>
        </w:r>
      </w:del>
      <w:commentRangeStart w:id="1504"/>
      <w:del w:id="1505" w:author="Nikola Karpić" w:date="2024-01-09T22:46:00Z">
        <w:r w:rsidRPr="00101F3B" w:rsidDel="005C5460">
          <w:rPr>
            <w:rFonts w:cs="Times New Roman"/>
            <w:i/>
            <w:iCs/>
            <w:lang w:val="sr-Cyrl-BA"/>
          </w:rPr>
          <w:delText xml:space="preserve">Примјер </w:delText>
        </w:r>
      </w:del>
      <w:del w:id="1506" w:author="Nikola Karpić" w:date="2024-01-09T22:45:00Z">
        <w:r w:rsidRPr="00101F3B" w:rsidDel="005C5460">
          <w:rPr>
            <w:rFonts w:cs="Times New Roman"/>
            <w:i/>
            <w:iCs/>
            <w:lang w:val="sr-Cyrl-BA"/>
          </w:rPr>
          <w:delText xml:space="preserve">означеног </w:delText>
        </w:r>
      </w:del>
      <w:del w:id="1507" w:author="Nikola Karpić" w:date="2024-01-09T22:46:00Z">
        <w:r w:rsidRPr="00101F3B" w:rsidDel="005C5460">
          <w:rPr>
            <w:rFonts w:cs="Times New Roman"/>
            <w:i/>
            <w:iCs/>
            <w:lang w:val="sr-Cyrl-BA"/>
          </w:rPr>
          <w:delText xml:space="preserve">скупа података </w:delText>
        </w:r>
        <w:commentRangeEnd w:id="1504"/>
        <w:r w:rsidR="009F5DB1" w:rsidRPr="0020112D" w:rsidDel="005C5460">
          <w:rPr>
            <w:rStyle w:val="CommentReference"/>
            <w:rFonts w:cs="Times New Roman"/>
            <w:lang w:val="sr-Latn-BA"/>
            <w:rPrChange w:id="1508" w:author="Nikola Karpić" w:date="2024-02-25T23:34:00Z">
              <w:rPr>
                <w:rStyle w:val="CommentReference"/>
                <w:rFonts w:ascii="Arial" w:hAnsi="Arial"/>
                <w:lang w:val="sr-Latn-BA"/>
              </w:rPr>
            </w:rPrChange>
          </w:rPr>
          <w:commentReference w:id="1504"/>
        </w:r>
      </w:del>
    </w:p>
    <w:p w14:paraId="6C00F362" w14:textId="4331F609" w:rsidR="0040526D" w:rsidRPr="00101F3B" w:rsidDel="00912128" w:rsidRDefault="005C75A8">
      <w:pPr>
        <w:pStyle w:val="NoSpacing"/>
        <w:spacing w:after="240"/>
        <w:rPr>
          <w:del w:id="1509" w:author="Nikola Karpić" w:date="2024-01-14T22:27:00Z"/>
          <w:rStyle w:val="jlqj4b"/>
          <w:rFonts w:cs="Times New Roman"/>
          <w:lang w:val="sr-Cyrl-BA"/>
        </w:rPr>
        <w:pPrChange w:id="1510" w:author="Nikola Karpić" w:date="2024-01-27T20:15:00Z">
          <w:pPr>
            <w:pStyle w:val="NoSpacing"/>
          </w:pPr>
        </w:pPrChange>
      </w:pPr>
      <w:r w:rsidRPr="00101F3B">
        <w:rPr>
          <w:rStyle w:val="jlqj4b"/>
          <w:rFonts w:cs="Times New Roman"/>
          <w:lang w:val="sr-Cyrl-BA"/>
        </w:rPr>
        <w:t>Надгледано</w:t>
      </w:r>
      <w:r w:rsidRPr="00101F3B">
        <w:rPr>
          <w:rStyle w:val="jlqj4b"/>
          <w:rFonts w:cs="Times New Roman"/>
          <w:lang w:val="sr-Latn-RS"/>
        </w:rPr>
        <w:t xml:space="preserve"> учење је најчешћ</w:t>
      </w:r>
      <w:r w:rsidRPr="00101F3B">
        <w:rPr>
          <w:rStyle w:val="jlqj4b"/>
          <w:rFonts w:cs="Times New Roman"/>
          <w:lang w:val="sr-Cyrl-BA"/>
        </w:rPr>
        <w:t>а врста машинског учења која се користи код</w:t>
      </w:r>
      <w:r w:rsidRPr="00101F3B">
        <w:rPr>
          <w:rStyle w:val="jlqj4b"/>
          <w:rFonts w:cs="Times New Roman"/>
          <w:lang w:val="sr-Latn-RS"/>
        </w:rPr>
        <w:t xml:space="preserve"> проблема класификације, регресије и рангирања.</w:t>
      </w:r>
      <w:r w:rsidRPr="00101F3B">
        <w:rPr>
          <w:rStyle w:val="viiyi"/>
          <w:rFonts w:cs="Times New Roman"/>
          <w:lang w:val="sr-Latn-RS"/>
        </w:rPr>
        <w:t xml:space="preserve"> </w:t>
      </w:r>
      <w:r w:rsidRPr="00101F3B">
        <w:rPr>
          <w:rStyle w:val="jlqj4b"/>
          <w:rFonts w:cs="Times New Roman"/>
          <w:lang w:val="sr-Latn-RS"/>
        </w:rPr>
        <w:t>Проблем откривања нежељене поште</w:t>
      </w:r>
      <w:r w:rsidRPr="00101F3B">
        <w:rPr>
          <w:rStyle w:val="jlqj4b"/>
          <w:rFonts w:cs="Times New Roman"/>
          <w:lang w:val="sr-Cyrl-BA"/>
        </w:rPr>
        <w:t xml:space="preserve"> је један од најпознатијих примјера код којих се користи надгледано учење.</w:t>
      </w:r>
      <w:sdt>
        <w:sdtPr>
          <w:rPr>
            <w:rStyle w:val="jlqj4b"/>
            <w:rFonts w:cs="Times New Roman"/>
            <w:lang w:val="sr-Cyrl-BA"/>
          </w:rPr>
          <w:id w:val="705991566"/>
          <w:citation/>
        </w:sdtPr>
        <w:sdtContent>
          <w:r w:rsidRPr="00101F3B">
            <w:rPr>
              <w:rStyle w:val="jlqj4b"/>
              <w:rFonts w:cs="Times New Roman"/>
              <w:lang w:val="sr-Cyrl-BA"/>
            </w:rPr>
            <w:fldChar w:fldCharType="begin"/>
          </w:r>
          <w:r w:rsidRPr="00101F3B">
            <w:rPr>
              <w:rStyle w:val="jlqj4b"/>
              <w:rFonts w:cs="Times New Roman"/>
              <w:lang w:val="sr-Cyrl-BA"/>
            </w:rPr>
            <w:instrText xml:space="preserve"> CITATION Moh18 \l 7194 </w:instrText>
          </w:r>
          <w:r w:rsidRPr="00101F3B">
            <w:rPr>
              <w:rStyle w:val="jlqj4b"/>
              <w:rFonts w:cs="Times New Roman"/>
              <w:lang w:val="sr-Cyrl-BA"/>
            </w:rPr>
            <w:fldChar w:fldCharType="separate"/>
          </w:r>
          <w:r w:rsidRPr="00101F3B">
            <w:rPr>
              <w:rStyle w:val="jlqj4b"/>
              <w:rFonts w:cs="Times New Roman"/>
              <w:noProof/>
              <w:lang w:val="sr-Cyrl-BA"/>
            </w:rPr>
            <w:t xml:space="preserve"> </w:t>
          </w:r>
          <w:r w:rsidRPr="00101F3B">
            <w:rPr>
              <w:rFonts w:cs="Times New Roman"/>
              <w:noProof/>
              <w:lang w:val="sr-Cyrl-BA"/>
            </w:rPr>
            <w:t>[4]</w:t>
          </w:r>
          <w:r w:rsidRPr="00101F3B">
            <w:rPr>
              <w:rStyle w:val="jlqj4b"/>
              <w:rFonts w:cs="Times New Roman"/>
              <w:lang w:val="sr-Cyrl-BA"/>
            </w:rPr>
            <w:fldChar w:fldCharType="end"/>
          </w:r>
        </w:sdtContent>
      </w:sdt>
      <w:r w:rsidRPr="00101F3B">
        <w:rPr>
          <w:rStyle w:val="jlqj4b"/>
          <w:rFonts w:cs="Times New Roman"/>
          <w:lang w:val="sr-Cyrl-BA"/>
        </w:rPr>
        <w:t xml:space="preserve"> </w:t>
      </w:r>
      <w:r w:rsidR="0038459B" w:rsidRPr="00101F3B">
        <w:rPr>
          <w:rStyle w:val="jlqj4b"/>
          <w:rFonts w:cs="Times New Roman"/>
          <w:lang w:val="sr-Cyrl-BA"/>
        </w:rPr>
        <w:t xml:space="preserve">Надгледано машинско учење се често користи </w:t>
      </w:r>
      <w:r w:rsidRPr="00101F3B">
        <w:rPr>
          <w:rStyle w:val="jlqj4b"/>
          <w:rFonts w:cs="Times New Roman"/>
          <w:lang w:val="sr-Cyrl-BA"/>
        </w:rPr>
        <w:t xml:space="preserve">и </w:t>
      </w:r>
      <w:r w:rsidR="0038459B" w:rsidRPr="00101F3B">
        <w:rPr>
          <w:rStyle w:val="jlqj4b"/>
          <w:rFonts w:cs="Times New Roman"/>
          <w:lang w:val="sr-Cyrl-BA"/>
        </w:rPr>
        <w:t>у апликацијама попут кредитне процјене, медицинске дијагностике, временске прогнозе</w:t>
      </w:r>
      <w:ins w:id="1511" w:author="Nikola Karpić" w:date="2024-01-09T22:54:00Z">
        <w:r w:rsidR="00F95C59" w:rsidRPr="00101F3B">
          <w:rPr>
            <w:rStyle w:val="jlqj4b"/>
            <w:rFonts w:cs="Times New Roman"/>
            <w:lang w:val="sr-Cyrl-BA"/>
          </w:rPr>
          <w:t>, препознавања лица (слика 2.7)</w:t>
        </w:r>
      </w:ins>
      <w:r w:rsidR="0038459B" w:rsidRPr="00101F3B">
        <w:rPr>
          <w:rStyle w:val="jlqj4b"/>
          <w:rFonts w:cs="Times New Roman"/>
          <w:lang w:val="sr-Cyrl-BA"/>
        </w:rPr>
        <w:t xml:space="preserve"> и персонализације реклама. </w:t>
      </w:r>
      <w:sdt>
        <w:sdtPr>
          <w:rPr>
            <w:rStyle w:val="jlqj4b"/>
            <w:rFonts w:cs="Times New Roman"/>
            <w:lang w:val="sr-Cyrl-BA"/>
          </w:rPr>
          <w:id w:val="347684804"/>
          <w:citation/>
        </w:sdtPr>
        <w:sdtContent>
          <w:r w:rsidR="0038459B" w:rsidRPr="00101F3B">
            <w:rPr>
              <w:rStyle w:val="jlqj4b"/>
              <w:rFonts w:cs="Times New Roman"/>
              <w:lang w:val="sr-Cyrl-BA"/>
            </w:rPr>
            <w:fldChar w:fldCharType="begin"/>
          </w:r>
          <w:r w:rsidR="0038459B" w:rsidRPr="00101F3B">
            <w:rPr>
              <w:rStyle w:val="jlqj4b"/>
              <w:rFonts w:cs="Times New Roman"/>
              <w:lang w:val="ru-RU"/>
            </w:rPr>
            <w:instrText xml:space="preserve"> </w:instrText>
          </w:r>
          <w:r w:rsidR="0038459B" w:rsidRPr="00101F3B">
            <w:rPr>
              <w:rStyle w:val="jlqj4b"/>
              <w:rFonts w:cs="Times New Roman"/>
            </w:rPr>
            <w:instrText>CITATION</w:instrText>
          </w:r>
          <w:r w:rsidR="0038459B" w:rsidRPr="00101F3B">
            <w:rPr>
              <w:rStyle w:val="jlqj4b"/>
              <w:rFonts w:cs="Times New Roman"/>
              <w:lang w:val="ru-RU"/>
            </w:rPr>
            <w:instrText xml:space="preserve"> </w:instrText>
          </w:r>
          <w:r w:rsidR="0038459B" w:rsidRPr="00101F3B">
            <w:rPr>
              <w:rStyle w:val="jlqj4b"/>
              <w:rFonts w:cs="Times New Roman"/>
            </w:rPr>
            <w:instrText>Mit</w:instrText>
          </w:r>
          <w:r w:rsidR="0038459B" w:rsidRPr="00101F3B">
            <w:rPr>
              <w:rStyle w:val="jlqj4b"/>
              <w:rFonts w:cs="Times New Roman"/>
              <w:lang w:val="ru-RU"/>
            </w:rPr>
            <w:instrText>97 \</w:instrText>
          </w:r>
          <w:r w:rsidR="0038459B" w:rsidRPr="00101F3B">
            <w:rPr>
              <w:rStyle w:val="jlqj4b"/>
              <w:rFonts w:cs="Times New Roman"/>
            </w:rPr>
            <w:instrText>l</w:instrText>
          </w:r>
          <w:r w:rsidR="0038459B" w:rsidRPr="00101F3B">
            <w:rPr>
              <w:rStyle w:val="jlqj4b"/>
              <w:rFonts w:cs="Times New Roman"/>
              <w:lang w:val="ru-RU"/>
            </w:rPr>
            <w:instrText xml:space="preserve"> 6170 </w:instrText>
          </w:r>
          <w:r w:rsidR="0038459B" w:rsidRPr="00101F3B">
            <w:rPr>
              <w:rStyle w:val="jlqj4b"/>
              <w:rFonts w:cs="Times New Roman"/>
              <w:lang w:val="sr-Cyrl-BA"/>
            </w:rPr>
            <w:fldChar w:fldCharType="separate"/>
          </w:r>
          <w:r w:rsidR="007779BE" w:rsidRPr="00101F3B">
            <w:rPr>
              <w:rFonts w:cs="Times New Roman"/>
              <w:noProof/>
              <w:lang w:val="ru-RU"/>
            </w:rPr>
            <w:t>[5]</w:t>
          </w:r>
          <w:r w:rsidR="0038459B" w:rsidRPr="00101F3B">
            <w:rPr>
              <w:rStyle w:val="jlqj4b"/>
              <w:rFonts w:cs="Times New Roman"/>
              <w:lang w:val="sr-Cyrl-BA"/>
            </w:rPr>
            <w:fldChar w:fldCharType="end"/>
          </w:r>
        </w:sdtContent>
      </w:sdt>
    </w:p>
    <w:p w14:paraId="1296D9D9" w14:textId="77777777" w:rsidR="009F6B6B" w:rsidRPr="00101F3B" w:rsidDel="00912128" w:rsidRDefault="009F6B6B" w:rsidP="00A82E9D">
      <w:pPr>
        <w:pStyle w:val="NoSpacing"/>
        <w:rPr>
          <w:del w:id="1512" w:author="Nikola Karpić" w:date="2024-01-14T22:27:00Z"/>
          <w:rStyle w:val="jlqj4b"/>
          <w:rFonts w:cs="Times New Roman"/>
          <w:lang w:val="sr-Cyrl-BA"/>
        </w:rPr>
      </w:pPr>
    </w:p>
    <w:p w14:paraId="269C28D2" w14:textId="77777777" w:rsidR="00912128" w:rsidRPr="00101F3B" w:rsidRDefault="00912128">
      <w:pPr>
        <w:pStyle w:val="NoSpacing"/>
        <w:rPr>
          <w:ins w:id="1513" w:author="Nikola Karpić" w:date="2024-01-14T22:26:00Z"/>
          <w:rFonts w:cs="Times New Roman"/>
          <w:noProof/>
        </w:rPr>
        <w:pPrChange w:id="1514" w:author="Nikola Karpić" w:date="2024-01-27T20:15:00Z">
          <w:pPr>
            <w:pStyle w:val="NoSpacing"/>
            <w:ind w:firstLine="0"/>
            <w:jc w:val="center"/>
          </w:pPr>
        </w:pPrChange>
      </w:pPr>
    </w:p>
    <w:p w14:paraId="783D888F" w14:textId="5AB681BD" w:rsidR="007E55E5" w:rsidRPr="00101F3B" w:rsidRDefault="007E55E5">
      <w:pPr>
        <w:pStyle w:val="NoSpacing"/>
        <w:spacing w:before="240"/>
        <w:ind w:firstLine="0"/>
        <w:jc w:val="center"/>
        <w:rPr>
          <w:rStyle w:val="jlqj4b"/>
          <w:rFonts w:cs="Times New Roman"/>
          <w:lang w:val="sr-Cyrl-BA"/>
        </w:rPr>
        <w:pPrChange w:id="1515" w:author="Nikola Karpić" w:date="2024-01-27T19:51:00Z">
          <w:pPr>
            <w:pStyle w:val="NoSpacing"/>
            <w:ind w:firstLine="0"/>
          </w:pPr>
        </w:pPrChange>
      </w:pPr>
      <w:r w:rsidRPr="00101F3B">
        <w:rPr>
          <w:rFonts w:cs="Times New Roman"/>
          <w:noProof/>
        </w:rPr>
        <w:drawing>
          <wp:inline distT="0" distB="0" distL="0" distR="0" wp14:anchorId="5829464F" wp14:editId="24D07EF5">
            <wp:extent cx="2717364" cy="2260600"/>
            <wp:effectExtent l="19050" t="19050" r="26035" b="25400"/>
            <wp:docPr id="539683790" name="Picture 14"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tails are in the caption following the imag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2850" t="5361" r="29314" b="32021"/>
                    <a:stretch/>
                  </pic:blipFill>
                  <pic:spPr bwMode="auto">
                    <a:xfrm>
                      <a:off x="0" y="0"/>
                      <a:ext cx="2750124" cy="228785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DE9FA7" w14:textId="5BCE200F" w:rsidR="007E55E5" w:rsidRPr="00101F3B" w:rsidRDefault="007E55E5" w:rsidP="007E55E5">
      <w:pPr>
        <w:pStyle w:val="NoSpacing"/>
        <w:ind w:firstLine="0"/>
        <w:jc w:val="center"/>
        <w:rPr>
          <w:rFonts w:cs="Times New Roman"/>
          <w:i/>
          <w:iCs/>
          <w:lang w:val="sr-Cyrl-BA"/>
        </w:rPr>
      </w:pPr>
      <w:r w:rsidRPr="00101F3B">
        <w:rPr>
          <w:rFonts w:cs="Times New Roman"/>
          <w:i/>
          <w:iCs/>
          <w:lang w:val="sr-Cyrl-BA"/>
        </w:rPr>
        <w:t xml:space="preserve">Слика </w:t>
      </w:r>
      <w:r w:rsidRPr="00101F3B">
        <w:rPr>
          <w:rFonts w:cs="Times New Roman"/>
          <w:i/>
          <w:iCs/>
          <w:lang w:val="sr-Latn-BA"/>
        </w:rPr>
        <w:t>2.</w:t>
      </w:r>
      <w:r w:rsidR="004B2026" w:rsidRPr="00101F3B">
        <w:rPr>
          <w:rFonts w:cs="Times New Roman"/>
          <w:i/>
          <w:iCs/>
          <w:lang w:val="sr-Cyrl-BA"/>
        </w:rPr>
        <w:t>7</w:t>
      </w:r>
      <w:r w:rsidRPr="00101F3B">
        <w:rPr>
          <w:rFonts w:cs="Times New Roman"/>
          <w:i/>
          <w:iCs/>
          <w:lang w:val="sr-Cyrl-BA"/>
        </w:rPr>
        <w:t>. Препознавање лица у реалном времену</w:t>
      </w:r>
      <w:sdt>
        <w:sdtPr>
          <w:rPr>
            <w:rFonts w:cs="Times New Roman"/>
            <w:i/>
            <w:iCs/>
            <w:lang w:val="sr-Cyrl-BA"/>
          </w:rPr>
          <w:id w:val="824328589"/>
          <w:citation/>
        </w:sdtPr>
        <w:sdtContent>
          <w:r w:rsidRPr="00101F3B">
            <w:rPr>
              <w:rFonts w:cs="Times New Roman"/>
              <w:i/>
              <w:iCs/>
              <w:lang w:val="sr-Cyrl-BA"/>
            </w:rPr>
            <w:fldChar w:fldCharType="begin"/>
          </w:r>
          <w:r w:rsidRPr="00101F3B">
            <w:rPr>
              <w:rFonts w:cs="Times New Roman"/>
              <w:i/>
              <w:iCs/>
              <w:lang w:val="ru-RU"/>
            </w:rPr>
            <w:instrText xml:space="preserve"> </w:instrText>
          </w:r>
          <w:r w:rsidRPr="00101F3B">
            <w:rPr>
              <w:rFonts w:cs="Times New Roman"/>
              <w:i/>
              <w:iCs/>
              <w:lang w:val="en-US"/>
            </w:rPr>
            <w:instrText>CITATION</w:instrText>
          </w:r>
          <w:r w:rsidRPr="00101F3B">
            <w:rPr>
              <w:rFonts w:cs="Times New Roman"/>
              <w:i/>
              <w:iCs/>
              <w:lang w:val="ru-RU"/>
            </w:rPr>
            <w:instrText xml:space="preserve"> </w:instrText>
          </w:r>
          <w:r w:rsidRPr="00101F3B">
            <w:rPr>
              <w:rFonts w:cs="Times New Roman"/>
              <w:i/>
              <w:iCs/>
              <w:lang w:val="en-US"/>
            </w:rPr>
            <w:instrText>Wei</w:instrText>
          </w:r>
          <w:r w:rsidRPr="00101F3B">
            <w:rPr>
              <w:rFonts w:cs="Times New Roman"/>
              <w:i/>
              <w:iCs/>
              <w:lang w:val="ru-RU"/>
            </w:rPr>
            <w:instrText>19 \</w:instrText>
          </w:r>
          <w:r w:rsidRPr="00101F3B">
            <w:rPr>
              <w:rFonts w:cs="Times New Roman"/>
              <w:i/>
              <w:iCs/>
              <w:lang w:val="en-US"/>
            </w:rPr>
            <w:instrText>l</w:instrText>
          </w:r>
          <w:r w:rsidRPr="00101F3B">
            <w:rPr>
              <w:rFonts w:cs="Times New Roman"/>
              <w:i/>
              <w:iCs/>
              <w:lang w:val="ru-RU"/>
            </w:rPr>
            <w:instrText xml:space="preserve"> 1033 </w:instrText>
          </w:r>
          <w:r w:rsidRPr="00101F3B">
            <w:rPr>
              <w:rFonts w:cs="Times New Roman"/>
              <w:i/>
              <w:iCs/>
              <w:lang w:val="sr-Cyrl-BA"/>
            </w:rPr>
            <w:fldChar w:fldCharType="separate"/>
          </w:r>
          <w:r w:rsidRPr="00101F3B">
            <w:rPr>
              <w:rFonts w:cs="Times New Roman"/>
              <w:i/>
              <w:iCs/>
              <w:noProof/>
              <w:lang w:val="ru-RU"/>
            </w:rPr>
            <w:t xml:space="preserve"> </w:t>
          </w:r>
          <w:r w:rsidRPr="00101F3B">
            <w:rPr>
              <w:rFonts w:cs="Times New Roman"/>
              <w:noProof/>
              <w:lang w:val="ru-RU"/>
            </w:rPr>
            <w:t>[6]</w:t>
          </w:r>
          <w:r w:rsidRPr="00101F3B">
            <w:rPr>
              <w:rFonts w:cs="Times New Roman"/>
              <w:i/>
              <w:iCs/>
              <w:lang w:val="sr-Cyrl-BA"/>
            </w:rPr>
            <w:fldChar w:fldCharType="end"/>
          </w:r>
        </w:sdtContent>
      </w:sdt>
    </w:p>
    <w:p w14:paraId="069FB0FF" w14:textId="77777777" w:rsidR="00DF7825" w:rsidRPr="00101F3B" w:rsidRDefault="00C509AB" w:rsidP="00532390">
      <w:pPr>
        <w:pStyle w:val="Heading3"/>
        <w:numPr>
          <w:ilvl w:val="2"/>
          <w:numId w:val="1"/>
        </w:numPr>
        <w:rPr>
          <w:rFonts w:cs="Times New Roman"/>
          <w:lang w:val="sr-Cyrl-BA"/>
        </w:rPr>
      </w:pPr>
      <w:bookmarkStart w:id="1516" w:name="_Toc159792263"/>
      <w:r w:rsidRPr="00101F3B">
        <w:rPr>
          <w:rFonts w:cs="Times New Roman"/>
          <w:lang w:val="sr-Cyrl-BA"/>
        </w:rPr>
        <w:t>Класификација</w:t>
      </w:r>
      <w:bookmarkEnd w:id="1516"/>
    </w:p>
    <w:p w14:paraId="400FB4E8" w14:textId="77777777" w:rsidR="004A532D" w:rsidRPr="00101F3B" w:rsidRDefault="00C509AB">
      <w:pPr>
        <w:pStyle w:val="NoSpacing"/>
        <w:spacing w:after="240"/>
        <w:rPr>
          <w:ins w:id="1517" w:author="Nikola Karpić" w:date="2024-01-14T22:31:00Z"/>
          <w:rFonts w:cs="Times New Roman"/>
          <w:lang w:val="sr-Cyrl-BA"/>
        </w:rPr>
        <w:pPrChange w:id="1518" w:author="Nikola Karpić" w:date="2024-01-27T19:50:00Z">
          <w:pPr>
            <w:pStyle w:val="NoSpacing"/>
          </w:pPr>
        </w:pPrChange>
      </w:pPr>
      <w:r w:rsidRPr="00101F3B">
        <w:rPr>
          <w:rFonts w:cs="Times New Roman"/>
          <w:lang w:val="sr-Cyrl-BA"/>
        </w:rPr>
        <w:t xml:space="preserve">Класификација </w:t>
      </w:r>
      <w:r w:rsidR="00AF057B" w:rsidRPr="00101F3B">
        <w:rPr>
          <w:rFonts w:cs="Times New Roman"/>
          <w:lang w:val="sr-Cyrl-BA"/>
        </w:rPr>
        <w:t>представља технику</w:t>
      </w:r>
      <w:r w:rsidRPr="00101F3B">
        <w:rPr>
          <w:rFonts w:cs="Times New Roman"/>
          <w:lang w:val="sr-Cyrl-BA"/>
        </w:rPr>
        <w:t xml:space="preserve"> дод</w:t>
      </w:r>
      <w:r w:rsidR="007B6A1A" w:rsidRPr="00101F3B">
        <w:rPr>
          <w:rFonts w:cs="Times New Roman"/>
          <w:lang w:val="sr-Cyrl-BA"/>
        </w:rPr>
        <w:t>ј</w:t>
      </w:r>
      <w:r w:rsidRPr="00101F3B">
        <w:rPr>
          <w:rFonts w:cs="Times New Roman"/>
          <w:lang w:val="sr-Cyrl-BA"/>
        </w:rPr>
        <w:t>ељивања категорије свакој ставци из скупа података</w:t>
      </w:r>
      <w:ins w:id="1519" w:author="Nikola Karpić" w:date="2024-01-14T22:29:00Z">
        <w:r w:rsidR="00836730" w:rsidRPr="00101F3B">
          <w:rPr>
            <w:rFonts w:cs="Times New Roman"/>
            <w:lang w:val="sr-Cyrl-BA"/>
          </w:rPr>
          <w:t xml:space="preserve"> (слика 2.8)</w:t>
        </w:r>
      </w:ins>
      <w:r w:rsidRPr="00101F3B">
        <w:rPr>
          <w:rFonts w:cs="Times New Roman"/>
          <w:lang w:val="sr-Cyrl-BA"/>
        </w:rPr>
        <w:t xml:space="preserve">. </w:t>
      </w:r>
    </w:p>
    <w:p w14:paraId="6A040CF2" w14:textId="77777777" w:rsidR="004A532D" w:rsidRPr="00101F3B" w:rsidRDefault="004A532D" w:rsidP="004A532D">
      <w:pPr>
        <w:pStyle w:val="NoSpacing"/>
        <w:ind w:firstLine="0"/>
        <w:jc w:val="center"/>
        <w:rPr>
          <w:moveTo w:id="1520" w:author="Nikola Karpić" w:date="2024-01-14T22:31:00Z"/>
          <w:rFonts w:cs="Times New Roman"/>
          <w:lang w:val="sr-Cyrl-BA"/>
        </w:rPr>
      </w:pPr>
      <w:moveToRangeStart w:id="1521" w:author="Nikola Karpić" w:date="2024-01-14T22:31:00Z" w:name="move156163925"/>
      <w:moveTo w:id="1522" w:author="Nikola Karpić" w:date="2024-01-14T22:31:00Z">
        <w:r w:rsidRPr="00101F3B">
          <w:rPr>
            <w:rFonts w:cs="Times New Roman"/>
            <w:noProof/>
            <w:lang w:val="sr-Cyrl-BA"/>
          </w:rPr>
          <w:drawing>
            <wp:inline distT="0" distB="0" distL="0" distR="0" wp14:anchorId="79EA72A3" wp14:editId="323CCC2E">
              <wp:extent cx="2400300" cy="2400300"/>
              <wp:effectExtent l="19050" t="19050" r="19050" b="19050"/>
              <wp:docPr id="363068760" name="Picture 36306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0540" cy="2400540"/>
                      </a:xfrm>
                      <a:prstGeom prst="rect">
                        <a:avLst/>
                      </a:prstGeom>
                      <a:noFill/>
                      <a:ln>
                        <a:solidFill>
                          <a:schemeClr val="tx1"/>
                        </a:solidFill>
                      </a:ln>
                    </pic:spPr>
                  </pic:pic>
                </a:graphicData>
              </a:graphic>
            </wp:inline>
          </w:drawing>
        </w:r>
      </w:moveTo>
    </w:p>
    <w:p w14:paraId="38719EEB" w14:textId="77777777" w:rsidR="004A532D" w:rsidRPr="00101F3B" w:rsidRDefault="004A532D">
      <w:pPr>
        <w:pStyle w:val="NoSpacing"/>
        <w:spacing w:after="240"/>
        <w:ind w:firstLine="0"/>
        <w:jc w:val="center"/>
        <w:rPr>
          <w:moveTo w:id="1523" w:author="Nikola Karpić" w:date="2024-01-14T22:31:00Z"/>
          <w:rFonts w:cs="Times New Roman"/>
          <w:i/>
          <w:iCs/>
          <w:lang w:val="sr-Cyrl-BA"/>
        </w:rPr>
        <w:pPrChange w:id="1524" w:author="Nikola Karpić" w:date="2024-01-27T19:50:00Z">
          <w:pPr>
            <w:pStyle w:val="NoSpacing"/>
            <w:ind w:firstLine="0"/>
            <w:jc w:val="center"/>
          </w:pPr>
        </w:pPrChange>
      </w:pPr>
      <w:moveTo w:id="1525" w:author="Nikola Karpić" w:date="2024-01-14T22:31:00Z">
        <w:r w:rsidRPr="00101F3B">
          <w:rPr>
            <w:rFonts w:cs="Times New Roman"/>
            <w:i/>
            <w:iCs/>
            <w:lang w:val="sr-Cyrl-BA"/>
          </w:rPr>
          <w:t>Слика 2.8. Примјер класификације у три класе</w:t>
        </w:r>
      </w:moveTo>
    </w:p>
    <w:moveToRangeEnd w:id="1521"/>
    <w:p w14:paraId="3755EC9F" w14:textId="1A18AF74" w:rsidR="00DF7825" w:rsidRPr="00101F3B" w:rsidDel="004A532D" w:rsidRDefault="00C509AB">
      <w:pPr>
        <w:pStyle w:val="NoSpacing"/>
        <w:spacing w:before="240"/>
        <w:rPr>
          <w:del w:id="1526" w:author="Nikola Karpić" w:date="2024-01-14T22:31:00Z"/>
          <w:rFonts w:cs="Times New Roman"/>
          <w:lang w:val="sr-Cyrl-BA"/>
        </w:rPr>
        <w:pPrChange w:id="1527" w:author="Nikola Karpić" w:date="2024-01-27T19:50:00Z">
          <w:pPr>
            <w:pStyle w:val="NoSpacing"/>
          </w:pPr>
        </w:pPrChange>
      </w:pPr>
      <w:r w:rsidRPr="00101F3B">
        <w:rPr>
          <w:rFonts w:cs="Times New Roman"/>
          <w:lang w:val="sr-Cyrl-BA"/>
        </w:rPr>
        <w:t>На прим</w:t>
      </w:r>
      <w:r w:rsidR="001B518E" w:rsidRPr="00101F3B">
        <w:rPr>
          <w:rFonts w:cs="Times New Roman"/>
          <w:lang w:val="sr-Cyrl-BA"/>
        </w:rPr>
        <w:t>ј</w:t>
      </w:r>
      <w:r w:rsidRPr="00101F3B">
        <w:rPr>
          <w:rFonts w:cs="Times New Roman"/>
          <w:lang w:val="sr-Cyrl-BA"/>
        </w:rPr>
        <w:t>ер, класификација докумената састоји се од дод</w:t>
      </w:r>
      <w:r w:rsidR="007B6A1A" w:rsidRPr="00101F3B">
        <w:rPr>
          <w:rFonts w:cs="Times New Roman"/>
          <w:lang w:val="sr-Cyrl-BA"/>
        </w:rPr>
        <w:t>ј</w:t>
      </w:r>
      <w:r w:rsidRPr="00101F3B">
        <w:rPr>
          <w:rFonts w:cs="Times New Roman"/>
          <w:lang w:val="sr-Cyrl-BA"/>
        </w:rPr>
        <w:t xml:space="preserve">ељивања категорија као што су политика, посао, спорт или вријеме сваком документу, док се класификација слика </w:t>
      </w:r>
      <w:r w:rsidRPr="00101F3B">
        <w:rPr>
          <w:rFonts w:cs="Times New Roman"/>
          <w:lang w:val="sr-Cyrl-BA"/>
        </w:rPr>
        <w:lastRenderedPageBreak/>
        <w:t>састоји од дод</w:t>
      </w:r>
      <w:r w:rsidR="007B6A1A" w:rsidRPr="00101F3B">
        <w:rPr>
          <w:rFonts w:cs="Times New Roman"/>
          <w:lang w:val="sr-Cyrl-BA"/>
        </w:rPr>
        <w:t>ј</w:t>
      </w:r>
      <w:r w:rsidRPr="00101F3B">
        <w:rPr>
          <w:rFonts w:cs="Times New Roman"/>
          <w:lang w:val="sr-Cyrl-BA"/>
        </w:rPr>
        <w:t>ељивања категорије свакој слици као што су аутомобил, воз или авион. Број категорија у таквим задацима често је мањи од неколико стотина, али може бити много већи у неким тешким задацима и чак неограничен као у класификацији текста или препознавању говора.</w:t>
      </w:r>
      <w:sdt>
        <w:sdtPr>
          <w:rPr>
            <w:rFonts w:cs="Times New Roman"/>
            <w:lang w:val="sr-Cyrl-BA"/>
          </w:rPr>
          <w:id w:val="-1277481075"/>
          <w:citation/>
        </w:sdtPr>
        <w:sdtContent>
          <w:r w:rsidRPr="00101F3B">
            <w:rPr>
              <w:rFonts w:cs="Times New Roman"/>
              <w:lang w:val="sr-Cyrl-BA"/>
            </w:rPr>
            <w:fldChar w:fldCharType="begin"/>
          </w:r>
          <w:r w:rsidRPr="00101F3B">
            <w:rPr>
              <w:rFonts w:cs="Times New Roman"/>
              <w:lang w:val="sr-Cyrl-BA"/>
            </w:rPr>
            <w:instrText xml:space="preserve"> CITATION Moh18 \l 7194 </w:instrText>
          </w:r>
          <w:r w:rsidRPr="00101F3B">
            <w:rPr>
              <w:rFonts w:cs="Times New Roman"/>
              <w:lang w:val="sr-Cyrl-BA"/>
            </w:rPr>
            <w:fldChar w:fldCharType="separate"/>
          </w:r>
          <w:r w:rsidR="007779BE" w:rsidRPr="00101F3B">
            <w:rPr>
              <w:rFonts w:cs="Times New Roman"/>
              <w:noProof/>
              <w:lang w:val="sr-Cyrl-BA"/>
            </w:rPr>
            <w:t xml:space="preserve"> [4]</w:t>
          </w:r>
          <w:r w:rsidRPr="00101F3B">
            <w:rPr>
              <w:rFonts w:cs="Times New Roman"/>
              <w:lang w:val="sr-Cyrl-BA"/>
            </w:rPr>
            <w:fldChar w:fldCharType="end"/>
          </w:r>
        </w:sdtContent>
      </w:sdt>
    </w:p>
    <w:p w14:paraId="11362441" w14:textId="691F195E" w:rsidR="00912541" w:rsidRPr="00101F3B" w:rsidDel="004A532D" w:rsidRDefault="00912541" w:rsidP="00912541">
      <w:pPr>
        <w:pStyle w:val="NoSpacing"/>
        <w:ind w:firstLine="0"/>
        <w:jc w:val="center"/>
        <w:rPr>
          <w:moveFrom w:id="1528" w:author="Nikola Karpić" w:date="2024-01-14T22:31:00Z"/>
          <w:rFonts w:cs="Times New Roman"/>
          <w:lang w:val="sr-Cyrl-BA"/>
        </w:rPr>
      </w:pPr>
      <w:moveFromRangeStart w:id="1529" w:author="Nikola Karpić" w:date="2024-01-14T22:31:00Z" w:name="move156163925"/>
      <w:moveFrom w:id="1530" w:author="Nikola Karpić" w:date="2024-01-14T22:31:00Z">
        <w:r w:rsidRPr="00101F3B" w:rsidDel="004A532D">
          <w:rPr>
            <w:rFonts w:cs="Times New Roman"/>
            <w:noProof/>
            <w:lang w:val="sr-Cyrl-BA"/>
          </w:rPr>
          <w:drawing>
            <wp:inline distT="0" distB="0" distL="0" distR="0" wp14:anchorId="1D4A8998" wp14:editId="021CED49">
              <wp:extent cx="2400300" cy="2400300"/>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0540" cy="2400540"/>
                      </a:xfrm>
                      <a:prstGeom prst="rect">
                        <a:avLst/>
                      </a:prstGeom>
                      <a:noFill/>
                      <a:ln>
                        <a:solidFill>
                          <a:schemeClr val="tx1"/>
                        </a:solidFill>
                      </a:ln>
                    </pic:spPr>
                  </pic:pic>
                </a:graphicData>
              </a:graphic>
            </wp:inline>
          </w:drawing>
        </w:r>
      </w:moveFrom>
    </w:p>
    <w:p w14:paraId="6519792C" w14:textId="096B6C5C" w:rsidR="00912541" w:rsidRPr="00101F3B" w:rsidDel="004A532D" w:rsidRDefault="00912541" w:rsidP="00912541">
      <w:pPr>
        <w:pStyle w:val="NoSpacing"/>
        <w:ind w:firstLine="0"/>
        <w:jc w:val="center"/>
        <w:rPr>
          <w:moveFrom w:id="1531" w:author="Nikola Karpić" w:date="2024-01-14T22:31:00Z"/>
          <w:rFonts w:cs="Times New Roman"/>
          <w:i/>
          <w:iCs/>
          <w:lang w:val="sr-Cyrl-BA"/>
        </w:rPr>
      </w:pPr>
      <w:moveFrom w:id="1532" w:author="Nikola Karpić" w:date="2024-01-14T22:31:00Z">
        <w:r w:rsidRPr="00101F3B" w:rsidDel="004A532D">
          <w:rPr>
            <w:rFonts w:cs="Times New Roman"/>
            <w:i/>
            <w:iCs/>
            <w:lang w:val="sr-Cyrl-BA"/>
          </w:rPr>
          <w:t>Слика 2.</w:t>
        </w:r>
        <w:r w:rsidR="004B2026" w:rsidRPr="00101F3B" w:rsidDel="004A532D">
          <w:rPr>
            <w:rFonts w:cs="Times New Roman"/>
            <w:i/>
            <w:iCs/>
            <w:lang w:val="sr-Cyrl-BA"/>
          </w:rPr>
          <w:t>8</w:t>
        </w:r>
        <w:r w:rsidRPr="00101F3B" w:rsidDel="004A532D">
          <w:rPr>
            <w:rFonts w:cs="Times New Roman"/>
            <w:i/>
            <w:iCs/>
            <w:lang w:val="sr-Cyrl-BA"/>
          </w:rPr>
          <w:t>. Примјер класификације у три класе</w:t>
        </w:r>
      </w:moveFrom>
    </w:p>
    <w:moveFromRangeEnd w:id="1529"/>
    <w:p w14:paraId="31B30043" w14:textId="77777777" w:rsidR="00912541" w:rsidRPr="00101F3B" w:rsidRDefault="00912541">
      <w:pPr>
        <w:pStyle w:val="NoSpacing"/>
        <w:rPr>
          <w:rFonts w:cs="Times New Roman"/>
          <w:lang w:val="sr-Cyrl-BA"/>
        </w:rPr>
        <w:pPrChange w:id="1533" w:author="Nikola Karpić" w:date="2024-01-14T22:31:00Z">
          <w:pPr>
            <w:pStyle w:val="NoSpacing"/>
            <w:ind w:firstLine="0"/>
            <w:jc w:val="center"/>
          </w:pPr>
        </w:pPrChange>
      </w:pPr>
    </w:p>
    <w:p w14:paraId="5CD761A3" w14:textId="4CF873EA" w:rsidR="0038459B" w:rsidRPr="00101F3B" w:rsidRDefault="00AF057B" w:rsidP="00450229">
      <w:pPr>
        <w:pStyle w:val="NoSpacing"/>
        <w:rPr>
          <w:rFonts w:cs="Times New Roman"/>
          <w:lang w:val="sr-Cyrl-BA"/>
        </w:rPr>
      </w:pPr>
      <w:r w:rsidRPr="00101F3B">
        <w:rPr>
          <w:rFonts w:cs="Times New Roman"/>
          <w:lang w:val="sr-Cyrl-BA"/>
        </w:rPr>
        <w:t>Постоје разне</w:t>
      </w:r>
      <w:r w:rsidR="0038459B" w:rsidRPr="00101F3B">
        <w:rPr>
          <w:rFonts w:cs="Times New Roman"/>
          <w:lang w:val="sr-Cyrl-BA"/>
        </w:rPr>
        <w:t xml:space="preserve"> технике класификације, укључујући </w:t>
      </w:r>
      <w:r w:rsidRPr="00101F3B">
        <w:rPr>
          <w:rFonts w:cs="Times New Roman"/>
          <w:lang w:val="sr-Cyrl-BA"/>
        </w:rPr>
        <w:t xml:space="preserve">логистичку </w:t>
      </w:r>
      <w:r w:rsidR="0038459B" w:rsidRPr="00101F3B">
        <w:rPr>
          <w:rFonts w:cs="Times New Roman"/>
          <w:lang w:val="sr-Cyrl-BA"/>
        </w:rPr>
        <w:t>регресиј</w:t>
      </w:r>
      <w:r w:rsidRPr="00101F3B">
        <w:rPr>
          <w:rFonts w:cs="Times New Roman"/>
          <w:lang w:val="sr-Cyrl-BA"/>
        </w:rPr>
        <w:t>у</w:t>
      </w:r>
      <w:r w:rsidR="0038459B" w:rsidRPr="00101F3B">
        <w:rPr>
          <w:rFonts w:cs="Times New Roman"/>
          <w:lang w:val="sr-Cyrl-BA"/>
        </w:rPr>
        <w:t xml:space="preserve">, </w:t>
      </w:r>
      <w:r w:rsidR="007B6A1A" w:rsidRPr="00101F3B">
        <w:rPr>
          <w:rFonts w:cs="Times New Roman"/>
          <w:lang w:val="sr-Cyrl-BA"/>
        </w:rPr>
        <w:t>К</w:t>
      </w:r>
      <w:r w:rsidR="0038459B" w:rsidRPr="00101F3B">
        <w:rPr>
          <w:rFonts w:cs="Times New Roman"/>
          <w:lang w:val="sr-Cyrl-BA"/>
        </w:rPr>
        <w:t>-</w:t>
      </w:r>
      <w:r w:rsidR="007B6A1A" w:rsidRPr="00101F3B">
        <w:rPr>
          <w:rFonts w:cs="Times New Roman"/>
          <w:lang w:val="sr-Latn-BA"/>
        </w:rPr>
        <w:t>nn</w:t>
      </w:r>
      <w:r w:rsidR="0038459B" w:rsidRPr="00101F3B">
        <w:rPr>
          <w:rFonts w:cs="Times New Roman"/>
          <w:lang w:val="sr-Cyrl-BA"/>
        </w:rPr>
        <w:t xml:space="preserve">, </w:t>
      </w:r>
      <w:r w:rsidRPr="00101F3B">
        <w:rPr>
          <w:rFonts w:cs="Times New Roman"/>
          <w:lang w:val="sr-Cyrl-BA"/>
        </w:rPr>
        <w:t>стабла</w:t>
      </w:r>
      <w:r w:rsidR="0038459B" w:rsidRPr="00101F3B">
        <w:rPr>
          <w:rFonts w:cs="Times New Roman"/>
          <w:lang w:val="sr-Cyrl-BA"/>
        </w:rPr>
        <w:t xml:space="preserve"> одлучивања, и наивни </w:t>
      </w:r>
      <w:r w:rsidR="00B54DCE" w:rsidRPr="00101F3B">
        <w:rPr>
          <w:rFonts w:cs="Times New Roman"/>
          <w:lang w:val="sr-Cyrl-BA"/>
        </w:rPr>
        <w:t>Бајес</w:t>
      </w:r>
      <w:r w:rsidR="0038459B" w:rsidRPr="00101F3B">
        <w:rPr>
          <w:rFonts w:cs="Times New Roman"/>
          <w:lang w:val="sr-Cyrl-BA"/>
        </w:rPr>
        <w:t xml:space="preserve">. Ове технике су различите по </w:t>
      </w:r>
      <w:r w:rsidR="0073124C" w:rsidRPr="00101F3B">
        <w:rPr>
          <w:rFonts w:cs="Times New Roman"/>
          <w:lang w:val="sr-Cyrl-BA"/>
        </w:rPr>
        <w:t>начину на који</w:t>
      </w:r>
      <w:r w:rsidR="0038459B" w:rsidRPr="00101F3B">
        <w:rPr>
          <w:rFonts w:cs="Times New Roman"/>
          <w:lang w:val="sr-Cyrl-BA"/>
        </w:rPr>
        <w:t xml:space="preserve"> се користе </w:t>
      </w:r>
      <w:r w:rsidR="0073124C" w:rsidRPr="00101F3B">
        <w:rPr>
          <w:rFonts w:cs="Times New Roman"/>
          <w:lang w:val="sr-Cyrl-BA"/>
        </w:rPr>
        <w:t>атрибути мјерења</w:t>
      </w:r>
      <w:r w:rsidR="0038459B" w:rsidRPr="00101F3B">
        <w:rPr>
          <w:rFonts w:cs="Times New Roman"/>
          <w:lang w:val="sr-Cyrl-BA"/>
        </w:rPr>
        <w:t xml:space="preserve"> и њихо</w:t>
      </w:r>
      <w:r w:rsidR="0073124C" w:rsidRPr="00101F3B">
        <w:rPr>
          <w:rFonts w:cs="Times New Roman"/>
          <w:lang w:val="sr-Cyrl-BA"/>
        </w:rPr>
        <w:t>ви</w:t>
      </w:r>
      <w:r w:rsidR="0038459B" w:rsidRPr="00101F3B">
        <w:rPr>
          <w:rFonts w:cs="Times New Roman"/>
          <w:lang w:val="sr-Cyrl-BA"/>
        </w:rPr>
        <w:t xml:space="preserve"> </w:t>
      </w:r>
      <w:r w:rsidRPr="00101F3B">
        <w:rPr>
          <w:rFonts w:cs="Times New Roman"/>
          <w:lang w:val="sr-Cyrl-BA"/>
        </w:rPr>
        <w:t>однос</w:t>
      </w:r>
      <w:r w:rsidR="0073124C" w:rsidRPr="00101F3B">
        <w:rPr>
          <w:rFonts w:cs="Times New Roman"/>
          <w:lang w:val="sr-Cyrl-BA"/>
        </w:rPr>
        <w:t>и</w:t>
      </w:r>
      <w:r w:rsidR="0038459B" w:rsidRPr="00101F3B">
        <w:rPr>
          <w:rFonts w:cs="Times New Roman"/>
          <w:lang w:val="sr-Cyrl-BA"/>
        </w:rPr>
        <w:t xml:space="preserve"> са познатим категоријама</w:t>
      </w:r>
      <w:r w:rsidR="0073124C" w:rsidRPr="00101F3B">
        <w:rPr>
          <w:rFonts w:cs="Times New Roman"/>
          <w:lang w:val="sr-Cyrl-BA"/>
        </w:rPr>
        <w:t xml:space="preserve">. Технике се разликују и </w:t>
      </w:r>
      <w:r w:rsidR="0038459B" w:rsidRPr="00101F3B">
        <w:rPr>
          <w:rFonts w:cs="Times New Roman"/>
          <w:lang w:val="sr-Cyrl-BA"/>
        </w:rPr>
        <w:t xml:space="preserve">по </w:t>
      </w:r>
      <w:r w:rsidR="0073124C" w:rsidRPr="00101F3B">
        <w:rPr>
          <w:rFonts w:cs="Times New Roman"/>
          <w:lang w:val="sr-Cyrl-BA"/>
        </w:rPr>
        <w:t>начину додјеле</w:t>
      </w:r>
      <w:r w:rsidR="0038459B" w:rsidRPr="00101F3B">
        <w:rPr>
          <w:rFonts w:cs="Times New Roman"/>
          <w:lang w:val="sr-Cyrl-BA"/>
        </w:rPr>
        <w:t xml:space="preserve"> нови</w:t>
      </w:r>
      <w:r w:rsidR="0073124C" w:rsidRPr="00101F3B">
        <w:rPr>
          <w:rFonts w:cs="Times New Roman"/>
          <w:lang w:val="sr-Cyrl-BA"/>
        </w:rPr>
        <w:t>х</w:t>
      </w:r>
      <w:r w:rsidR="0038459B" w:rsidRPr="00101F3B">
        <w:rPr>
          <w:rFonts w:cs="Times New Roman"/>
          <w:lang w:val="sr-Cyrl-BA"/>
        </w:rPr>
        <w:t xml:space="preserve"> објект</w:t>
      </w:r>
      <w:r w:rsidR="0073124C" w:rsidRPr="00101F3B">
        <w:rPr>
          <w:rFonts w:cs="Times New Roman"/>
          <w:lang w:val="sr-Cyrl-BA"/>
        </w:rPr>
        <w:t>а</w:t>
      </w:r>
      <w:r w:rsidR="0038459B" w:rsidRPr="00101F3B">
        <w:rPr>
          <w:rFonts w:cs="Times New Roman"/>
          <w:lang w:val="sr-Cyrl-BA"/>
        </w:rPr>
        <w:t xml:space="preserve"> у категорије.</w:t>
      </w:r>
    </w:p>
    <w:p w14:paraId="477CD784" w14:textId="395208DD" w:rsidR="00AF78BA" w:rsidRPr="00101F3B" w:rsidRDefault="0038459B" w:rsidP="00E07FC5">
      <w:pPr>
        <w:pStyle w:val="NoSpacing"/>
        <w:rPr>
          <w:rFonts w:cs="Times New Roman"/>
          <w:lang w:val="sr-Cyrl-BA"/>
        </w:rPr>
      </w:pPr>
      <w:r w:rsidRPr="00101F3B">
        <w:rPr>
          <w:rFonts w:cs="Times New Roman"/>
          <w:lang w:val="sr-Cyrl-BA"/>
        </w:rPr>
        <w:t>Класификација може бити надгледана или ненадгледана. У надгледаној класификацији, подаци садрже позитивне примјере за сваку категорију, док се у ненадгледаној класификацији тражи да алгоритам сам пронађе категорије</w:t>
      </w:r>
      <w:r w:rsidR="00AF78BA" w:rsidRPr="00101F3B">
        <w:rPr>
          <w:rFonts w:cs="Times New Roman"/>
          <w:lang w:val="sr-Cyrl-BA"/>
        </w:rPr>
        <w:t xml:space="preserve">, а </w:t>
      </w:r>
      <w:r w:rsidR="001B518E" w:rsidRPr="00101F3B">
        <w:rPr>
          <w:rFonts w:cs="Times New Roman"/>
          <w:lang w:val="sr-Cyrl-BA"/>
        </w:rPr>
        <w:t>може</w:t>
      </w:r>
      <w:ins w:id="1534" w:author="Aleksandar Kelec" w:date="2023-11-26T14:59:00Z">
        <w:r w:rsidR="00620BCC" w:rsidRPr="00101F3B">
          <w:rPr>
            <w:rFonts w:cs="Times New Roman"/>
            <w:lang w:val="sr-Cyrl-BA"/>
          </w:rPr>
          <w:t xml:space="preserve"> </w:t>
        </w:r>
      </w:ins>
      <w:r w:rsidR="001B518E" w:rsidRPr="00101F3B">
        <w:rPr>
          <w:rFonts w:cs="Times New Roman"/>
          <w:lang w:val="sr-Cyrl-BA"/>
        </w:rPr>
        <w:t>му</w:t>
      </w:r>
      <w:ins w:id="1535" w:author="Aleksandar Kelec" w:date="2023-11-26T14:59:00Z">
        <w:r w:rsidR="00620BCC" w:rsidRPr="00101F3B">
          <w:rPr>
            <w:rFonts w:cs="Times New Roman"/>
            <w:lang w:val="sr-Cyrl-BA"/>
          </w:rPr>
          <w:t xml:space="preserve"> </w:t>
        </w:r>
      </w:ins>
      <w:r w:rsidR="001B518E" w:rsidRPr="00101F3B">
        <w:rPr>
          <w:rFonts w:cs="Times New Roman"/>
          <w:lang w:val="sr-Cyrl-BA"/>
        </w:rPr>
        <w:t>се и</w:t>
      </w:r>
      <w:r w:rsidR="00AF78BA" w:rsidRPr="00101F3B">
        <w:rPr>
          <w:rFonts w:cs="Times New Roman"/>
          <w:lang w:val="sr-Cyrl-BA"/>
        </w:rPr>
        <w:t xml:space="preserve"> </w:t>
      </w:r>
      <w:del w:id="1536" w:author="Aleksandar Kelec" w:date="2023-11-26T15:00:00Z">
        <w:r w:rsidR="00AF78BA" w:rsidRPr="00101F3B" w:rsidDel="00620BCC">
          <w:rPr>
            <w:rFonts w:cs="Times New Roman"/>
            <w:lang w:val="sr-Cyrl-BA"/>
          </w:rPr>
          <w:delText xml:space="preserve">и </w:delText>
        </w:r>
      </w:del>
      <w:r w:rsidR="001B518E" w:rsidRPr="00101F3B">
        <w:rPr>
          <w:rFonts w:cs="Times New Roman"/>
          <w:lang w:val="sr-Cyrl-BA"/>
        </w:rPr>
        <w:t>спецификовати</w:t>
      </w:r>
      <w:r w:rsidR="00AF78BA" w:rsidRPr="00101F3B">
        <w:rPr>
          <w:rFonts w:cs="Times New Roman"/>
          <w:lang w:val="sr-Cyrl-BA"/>
        </w:rPr>
        <w:t xml:space="preserve"> колико </w:t>
      </w:r>
      <w:r w:rsidR="001B518E" w:rsidRPr="00101F3B">
        <w:rPr>
          <w:rFonts w:cs="Times New Roman"/>
          <w:lang w:val="sr-Cyrl-BA"/>
        </w:rPr>
        <w:t xml:space="preserve">тачно </w:t>
      </w:r>
      <w:r w:rsidR="00AF78BA" w:rsidRPr="00101F3B">
        <w:rPr>
          <w:rFonts w:cs="Times New Roman"/>
          <w:lang w:val="sr-Cyrl-BA"/>
        </w:rPr>
        <w:t>категорија има у улазном скупу података</w:t>
      </w:r>
      <w:r w:rsidRPr="00101F3B">
        <w:rPr>
          <w:rFonts w:cs="Times New Roman"/>
          <w:lang w:val="sr-Cyrl-BA"/>
        </w:rPr>
        <w:t xml:space="preserve">. </w:t>
      </w:r>
      <w:r w:rsidR="00AF057B" w:rsidRPr="00101F3B">
        <w:rPr>
          <w:rFonts w:cs="Times New Roman"/>
          <w:lang w:val="sr-Cyrl-BA"/>
        </w:rPr>
        <w:t>Да би класификација била квалитетно одрађена</w:t>
      </w:r>
      <w:ins w:id="1537" w:author="Aleksandar Kelec" w:date="2023-11-26T15:00:00Z">
        <w:r w:rsidR="00001E6A" w:rsidRPr="00101F3B">
          <w:rPr>
            <w:rFonts w:cs="Times New Roman"/>
            <w:lang w:val="sr-Cyrl-BA"/>
          </w:rPr>
          <w:t>,</w:t>
        </w:r>
      </w:ins>
      <w:r w:rsidR="00AF057B" w:rsidRPr="00101F3B">
        <w:rPr>
          <w:rFonts w:cs="Times New Roman"/>
          <w:lang w:val="sr-Cyrl-BA"/>
        </w:rPr>
        <w:t xml:space="preserve"> по</w:t>
      </w:r>
      <w:ins w:id="1538" w:author="Aleksandar Kelec" w:date="2023-11-26T15:00:00Z">
        <w:r w:rsidR="00620BCC" w:rsidRPr="00101F3B">
          <w:rPr>
            <w:rFonts w:cs="Times New Roman"/>
            <w:lang w:val="sr-Cyrl-BA"/>
          </w:rPr>
          <w:t>т</w:t>
        </w:r>
      </w:ins>
      <w:del w:id="1539" w:author="Aleksandar Kelec" w:date="2023-11-26T15:00:00Z">
        <w:r w:rsidR="00AF057B" w:rsidRPr="00101F3B" w:rsidDel="00620BCC">
          <w:rPr>
            <w:rFonts w:cs="Times New Roman"/>
            <w:lang w:val="sr-Cyrl-BA"/>
          </w:rPr>
          <w:delText>д</w:delText>
        </w:r>
      </w:del>
      <w:r w:rsidR="00AF057B" w:rsidRPr="00101F3B">
        <w:rPr>
          <w:rFonts w:cs="Times New Roman"/>
          <w:lang w:val="sr-Cyrl-BA"/>
        </w:rPr>
        <w:t>ребно</w:t>
      </w:r>
      <w:r w:rsidRPr="00101F3B">
        <w:rPr>
          <w:rFonts w:cs="Times New Roman"/>
          <w:lang w:val="sr-Cyrl-BA"/>
        </w:rPr>
        <w:t xml:space="preserve"> </w:t>
      </w:r>
      <w:r w:rsidR="00AF057B" w:rsidRPr="00101F3B">
        <w:rPr>
          <w:rFonts w:cs="Times New Roman"/>
          <w:lang w:val="sr-Cyrl-BA"/>
        </w:rPr>
        <w:t>је</w:t>
      </w:r>
      <w:ins w:id="1540" w:author="Nikola Karpić" w:date="2024-01-09T22:57:00Z">
        <w:r w:rsidR="00F95C59" w:rsidRPr="00101F3B">
          <w:rPr>
            <w:rFonts w:cs="Times New Roman"/>
            <w:lang w:val="sr-Cyrl-BA"/>
          </w:rPr>
          <w:t xml:space="preserve"> </w:t>
        </w:r>
      </w:ins>
      <w:commentRangeStart w:id="1541"/>
      <w:del w:id="1542" w:author="Nikola Karpić" w:date="2024-01-09T22:57:00Z">
        <w:r w:rsidR="00AF057B" w:rsidRPr="00101F3B" w:rsidDel="00F95C59">
          <w:rPr>
            <w:rFonts w:cs="Times New Roman"/>
            <w:lang w:val="sr-Cyrl-BA"/>
          </w:rPr>
          <w:delText xml:space="preserve"> </w:delText>
        </w:r>
        <w:commentRangeEnd w:id="1541"/>
        <w:r w:rsidR="00001E6A" w:rsidRPr="0020112D" w:rsidDel="00F95C59">
          <w:rPr>
            <w:rStyle w:val="CommentReference"/>
            <w:rFonts w:cs="Times New Roman"/>
            <w:lang w:val="sr-Latn-BA"/>
            <w:rPrChange w:id="1543" w:author="Nikola Karpić" w:date="2024-02-25T23:34:00Z">
              <w:rPr>
                <w:rStyle w:val="CommentReference"/>
                <w:rFonts w:ascii="Arial" w:hAnsi="Arial"/>
                <w:lang w:val="sr-Latn-BA"/>
              </w:rPr>
            </w:rPrChange>
          </w:rPr>
          <w:commentReference w:id="1541"/>
        </w:r>
        <w:r w:rsidRPr="00101F3B" w:rsidDel="00F95C59">
          <w:rPr>
            <w:rFonts w:cs="Times New Roman"/>
            <w:lang w:val="sr-Cyrl-BA"/>
          </w:rPr>
          <w:delText xml:space="preserve"> </w:delText>
        </w:r>
      </w:del>
      <w:r w:rsidRPr="00101F3B">
        <w:rPr>
          <w:rFonts w:cs="Times New Roman"/>
          <w:lang w:val="sr-Cyrl-BA"/>
        </w:rPr>
        <w:t>да се припрем</w:t>
      </w:r>
      <w:r w:rsidR="00AF057B" w:rsidRPr="00101F3B">
        <w:rPr>
          <w:rFonts w:cs="Times New Roman"/>
          <w:lang w:val="sr-Cyrl-BA"/>
        </w:rPr>
        <w:t>е</w:t>
      </w:r>
      <w:r w:rsidRPr="00101F3B">
        <w:rPr>
          <w:rFonts w:cs="Times New Roman"/>
          <w:lang w:val="sr-Cyrl-BA"/>
        </w:rPr>
        <w:t xml:space="preserve"> </w:t>
      </w:r>
      <w:r w:rsidR="00AF057B" w:rsidRPr="00101F3B">
        <w:rPr>
          <w:rFonts w:cs="Times New Roman"/>
          <w:lang w:val="sr-Cyrl-BA"/>
        </w:rPr>
        <w:t>подаци</w:t>
      </w:r>
      <w:r w:rsidRPr="00101F3B">
        <w:rPr>
          <w:rFonts w:cs="Times New Roman"/>
          <w:lang w:val="sr-Cyrl-BA"/>
        </w:rPr>
        <w:t xml:space="preserve"> за класификацију, укључујући процес нормализације и екстракције </w:t>
      </w:r>
      <w:r w:rsidR="00AF057B" w:rsidRPr="00101F3B">
        <w:rPr>
          <w:rFonts w:cs="Times New Roman"/>
          <w:lang w:val="sr-Cyrl-BA"/>
        </w:rPr>
        <w:t>ставки</w:t>
      </w:r>
      <w:r w:rsidRPr="00101F3B">
        <w:rPr>
          <w:rFonts w:cs="Times New Roman"/>
          <w:lang w:val="sr-Cyrl-BA"/>
        </w:rPr>
        <w:t>.</w:t>
      </w:r>
    </w:p>
    <w:p w14:paraId="1B64BBBF" w14:textId="6FEB724D" w:rsidR="0038459B" w:rsidRPr="00101F3B" w:rsidRDefault="00AF057B" w:rsidP="00450229">
      <w:pPr>
        <w:pStyle w:val="NoSpacing"/>
        <w:rPr>
          <w:rFonts w:cs="Times New Roman"/>
          <w:lang w:val="sr-Cyrl-BA"/>
        </w:rPr>
      </w:pPr>
      <w:r w:rsidRPr="00101F3B">
        <w:rPr>
          <w:rFonts w:cs="Times New Roman"/>
          <w:lang w:val="sr-Cyrl-BA"/>
        </w:rPr>
        <w:t>П</w:t>
      </w:r>
      <w:r w:rsidR="0038459B" w:rsidRPr="00101F3B">
        <w:rPr>
          <w:rFonts w:cs="Times New Roman"/>
          <w:lang w:val="sr-Cyrl-BA"/>
        </w:rPr>
        <w:t>роцјен</w:t>
      </w:r>
      <w:r w:rsidRPr="00101F3B">
        <w:rPr>
          <w:rFonts w:cs="Times New Roman"/>
          <w:lang w:val="sr-Cyrl-BA"/>
        </w:rPr>
        <w:t>а</w:t>
      </w:r>
      <w:r w:rsidR="0038459B" w:rsidRPr="00101F3B">
        <w:rPr>
          <w:rFonts w:cs="Times New Roman"/>
          <w:lang w:val="sr-Cyrl-BA"/>
        </w:rPr>
        <w:t xml:space="preserve"> и </w:t>
      </w:r>
      <w:r w:rsidRPr="00101F3B">
        <w:rPr>
          <w:rFonts w:cs="Times New Roman"/>
          <w:lang w:val="sr-Cyrl-BA"/>
        </w:rPr>
        <w:t>оцјењивање</w:t>
      </w:r>
      <w:r w:rsidR="0038459B" w:rsidRPr="00101F3B">
        <w:rPr>
          <w:rFonts w:cs="Times New Roman"/>
          <w:lang w:val="sr-Cyrl-BA"/>
        </w:rPr>
        <w:t xml:space="preserve"> квалитет</w:t>
      </w:r>
      <w:r w:rsidRPr="00101F3B">
        <w:rPr>
          <w:rFonts w:cs="Times New Roman"/>
          <w:lang w:val="sr-Cyrl-BA"/>
        </w:rPr>
        <w:t>а</w:t>
      </w:r>
      <w:r w:rsidR="0038459B" w:rsidRPr="00101F3B">
        <w:rPr>
          <w:rFonts w:cs="Times New Roman"/>
          <w:lang w:val="sr-Cyrl-BA"/>
        </w:rPr>
        <w:t xml:space="preserve"> класификације</w:t>
      </w:r>
      <w:r w:rsidRPr="00101F3B">
        <w:rPr>
          <w:rFonts w:cs="Times New Roman"/>
          <w:lang w:val="sr-Cyrl-BA"/>
        </w:rPr>
        <w:t xml:space="preserve"> се ради помоћу</w:t>
      </w:r>
      <w:r w:rsidR="0038459B" w:rsidRPr="00101F3B">
        <w:rPr>
          <w:rFonts w:cs="Times New Roman"/>
          <w:lang w:val="sr-Cyrl-BA"/>
        </w:rPr>
        <w:t xml:space="preserve"> метрика </w:t>
      </w:r>
      <w:r w:rsidRPr="00101F3B">
        <w:rPr>
          <w:rFonts w:cs="Times New Roman"/>
          <w:lang w:val="sr-Cyrl-BA"/>
        </w:rPr>
        <w:t>као што су</w:t>
      </w:r>
      <w:r w:rsidR="0038459B" w:rsidRPr="00101F3B">
        <w:rPr>
          <w:rFonts w:cs="Times New Roman"/>
          <w:lang w:val="sr-Cyrl-BA"/>
        </w:rPr>
        <w:t xml:space="preserve"> </w:t>
      </w:r>
      <w:commentRangeStart w:id="1544"/>
      <w:r w:rsidR="0038459B" w:rsidRPr="00101F3B">
        <w:rPr>
          <w:rFonts w:cs="Times New Roman"/>
          <w:lang w:val="sr-Cyrl-BA"/>
        </w:rPr>
        <w:t>тачности</w:t>
      </w:r>
      <w:ins w:id="1545" w:author="Nikola Karpić" w:date="2024-01-14T23:00:00Z">
        <w:r w:rsidR="003514BA" w:rsidRPr="00101F3B">
          <w:rPr>
            <w:rFonts w:cs="Times New Roman"/>
            <w:lang w:val="sr-Cyrl-BA"/>
          </w:rPr>
          <w:t xml:space="preserve"> (</w:t>
        </w:r>
        <w:r w:rsidR="003514BA" w:rsidRPr="0020112D">
          <w:rPr>
            <w:rFonts w:cs="Times New Roman"/>
            <w:i/>
            <w:iCs/>
            <w:lang w:val="sr-Cyrl-BA"/>
            <w:rPrChange w:id="1546" w:author="Nikola Karpić" w:date="2024-02-25T23:34:00Z">
              <w:rPr>
                <w:lang w:val="sr-Cyrl-BA"/>
              </w:rPr>
            </w:rPrChange>
          </w:rPr>
          <w:t>енг.</w:t>
        </w:r>
      </w:ins>
      <w:ins w:id="1547" w:author="Nikola Karpić" w:date="2024-01-14T23:01:00Z">
        <w:r w:rsidR="003514BA" w:rsidRPr="00101F3B">
          <w:rPr>
            <w:rFonts w:cs="Times New Roman"/>
            <w:i/>
            <w:iCs/>
            <w:lang w:val="sr-Cyrl-BA"/>
          </w:rPr>
          <w:t xml:space="preserve"> Accuracy</w:t>
        </w:r>
      </w:ins>
      <w:ins w:id="1548" w:author="Nikola Karpić" w:date="2024-01-14T23:00:00Z">
        <w:r w:rsidR="003514BA" w:rsidRPr="00101F3B">
          <w:rPr>
            <w:rFonts w:cs="Times New Roman"/>
            <w:lang w:val="sr-Cyrl-BA"/>
          </w:rPr>
          <w:t>)</w:t>
        </w:r>
      </w:ins>
      <w:r w:rsidR="0038459B" w:rsidRPr="00101F3B">
        <w:rPr>
          <w:rFonts w:cs="Times New Roman"/>
          <w:lang w:val="sr-Cyrl-BA"/>
        </w:rPr>
        <w:t xml:space="preserve">, прецизности </w:t>
      </w:r>
      <w:ins w:id="1549" w:author="Nikola Karpić" w:date="2024-01-14T23:00:00Z">
        <w:r w:rsidR="003514BA" w:rsidRPr="00101F3B">
          <w:rPr>
            <w:rFonts w:cs="Times New Roman"/>
            <w:lang w:val="sr-Cyrl-BA"/>
          </w:rPr>
          <w:t>(</w:t>
        </w:r>
        <w:r w:rsidR="003514BA" w:rsidRPr="00101F3B">
          <w:rPr>
            <w:rFonts w:cs="Times New Roman"/>
            <w:i/>
            <w:iCs/>
            <w:lang w:val="sr-Cyrl-BA"/>
          </w:rPr>
          <w:t xml:space="preserve">енг. </w:t>
        </w:r>
      </w:ins>
      <w:ins w:id="1550" w:author="Nikola Karpić" w:date="2024-01-14T23:01:00Z">
        <w:r w:rsidR="003514BA" w:rsidRPr="00101F3B">
          <w:rPr>
            <w:rFonts w:cs="Times New Roman"/>
            <w:i/>
            <w:iCs/>
            <w:lang w:val="en-US"/>
          </w:rPr>
          <w:t>P</w:t>
        </w:r>
        <w:r w:rsidR="003514BA" w:rsidRPr="00101F3B">
          <w:rPr>
            <w:rFonts w:cs="Times New Roman"/>
            <w:i/>
            <w:iCs/>
            <w:lang w:val="sr-Cyrl-BA"/>
          </w:rPr>
          <w:t>recision</w:t>
        </w:r>
      </w:ins>
      <w:ins w:id="1551" w:author="Nikola Karpić" w:date="2024-01-14T23:00:00Z">
        <w:r w:rsidR="003514BA" w:rsidRPr="00101F3B">
          <w:rPr>
            <w:rFonts w:cs="Times New Roman"/>
            <w:lang w:val="sr-Cyrl-BA"/>
          </w:rPr>
          <w:t>)</w:t>
        </w:r>
      </w:ins>
      <w:ins w:id="1552" w:author="Nikola Karpić" w:date="2024-01-14T23:01:00Z">
        <w:r w:rsidR="003514BA" w:rsidRPr="00101F3B">
          <w:rPr>
            <w:rFonts w:cs="Times New Roman"/>
            <w:lang w:val="sr-Cyrl-BA"/>
          </w:rPr>
          <w:t xml:space="preserve"> </w:t>
        </w:r>
      </w:ins>
      <w:r w:rsidR="0038459B" w:rsidRPr="00101F3B">
        <w:rPr>
          <w:rFonts w:cs="Times New Roman"/>
          <w:lang w:val="sr-Cyrl-BA"/>
        </w:rPr>
        <w:t xml:space="preserve">и </w:t>
      </w:r>
      <w:r w:rsidR="007B6A1A" w:rsidRPr="00101F3B">
        <w:rPr>
          <w:rFonts w:cs="Times New Roman"/>
          <w:lang w:val="sr-Latn-BA"/>
        </w:rPr>
        <w:t>F</w:t>
      </w:r>
      <w:r w:rsidR="0038459B" w:rsidRPr="00101F3B">
        <w:rPr>
          <w:rFonts w:cs="Times New Roman"/>
          <w:lang w:val="sr-Cyrl-BA"/>
        </w:rPr>
        <w:t>-мјере</w:t>
      </w:r>
      <w:commentRangeEnd w:id="1544"/>
      <w:r w:rsidR="009F5DB1" w:rsidRPr="0020112D">
        <w:rPr>
          <w:rStyle w:val="CommentReference"/>
          <w:rFonts w:cs="Times New Roman"/>
          <w:lang w:val="sr-Latn-BA"/>
          <w:rPrChange w:id="1553" w:author="Nikola Karpić" w:date="2024-02-25T23:34:00Z">
            <w:rPr>
              <w:rStyle w:val="CommentReference"/>
              <w:rFonts w:ascii="Arial" w:hAnsi="Arial"/>
              <w:lang w:val="sr-Latn-BA"/>
            </w:rPr>
          </w:rPrChange>
        </w:rPr>
        <w:commentReference w:id="1544"/>
      </w:r>
      <w:ins w:id="1554" w:author="Nikola Karpić" w:date="2024-01-14T23:01:00Z">
        <w:r w:rsidR="003514BA" w:rsidRPr="00101F3B">
          <w:rPr>
            <w:rFonts w:cs="Times New Roman"/>
            <w:lang w:val="sr-Cyrl-BA"/>
          </w:rPr>
          <w:t xml:space="preserve"> (</w:t>
        </w:r>
        <w:r w:rsidR="003514BA" w:rsidRPr="00101F3B">
          <w:rPr>
            <w:rFonts w:cs="Times New Roman"/>
            <w:i/>
            <w:iCs/>
            <w:lang w:val="sr-Cyrl-BA"/>
          </w:rPr>
          <w:t xml:space="preserve">енг. </w:t>
        </w:r>
      </w:ins>
      <w:ins w:id="1555" w:author="Nikola Karpić" w:date="2024-01-14T23:02:00Z">
        <w:r w:rsidR="003514BA" w:rsidRPr="00101F3B">
          <w:rPr>
            <w:rFonts w:cs="Times New Roman"/>
            <w:i/>
            <w:iCs/>
            <w:lang w:val="sr-Cyrl-BA"/>
          </w:rPr>
          <w:t>F-measure</w:t>
        </w:r>
      </w:ins>
      <w:ins w:id="1556" w:author="Nikola Karpić" w:date="2024-01-14T23:01:00Z">
        <w:r w:rsidR="003514BA" w:rsidRPr="00101F3B">
          <w:rPr>
            <w:rFonts w:cs="Times New Roman"/>
            <w:lang w:val="sr-Cyrl-BA"/>
          </w:rPr>
          <w:t>)</w:t>
        </w:r>
      </w:ins>
      <w:r w:rsidR="0038459B" w:rsidRPr="00101F3B">
        <w:rPr>
          <w:rFonts w:cs="Times New Roman"/>
          <w:lang w:val="sr-Cyrl-BA"/>
        </w:rPr>
        <w:t>. Овај процес помаже у одређивању колико добро алгоритам функционише у стварним примјенама и омогу</w:t>
      </w:r>
      <w:r w:rsidR="001B518E" w:rsidRPr="00101F3B">
        <w:rPr>
          <w:rFonts w:cs="Times New Roman"/>
          <w:lang w:val="sr-Cyrl-BA"/>
        </w:rPr>
        <w:t>ћава и</w:t>
      </w:r>
      <w:r w:rsidR="0038459B" w:rsidRPr="00101F3B">
        <w:rPr>
          <w:rFonts w:cs="Times New Roman"/>
          <w:lang w:val="sr-Cyrl-BA"/>
        </w:rPr>
        <w:t>збор најбољег модела за одређени проблем.</w:t>
      </w:r>
    </w:p>
    <w:p w14:paraId="01E9DCCC" w14:textId="238BA2AB" w:rsidR="003549ED" w:rsidRPr="00101F3B" w:rsidRDefault="00AF78BA" w:rsidP="00E07FC5">
      <w:pPr>
        <w:pStyle w:val="NoSpacing"/>
        <w:rPr>
          <w:rFonts w:cs="Times New Roman"/>
          <w:lang w:val="sr-Cyrl-BA"/>
        </w:rPr>
      </w:pPr>
      <w:r w:rsidRPr="00101F3B">
        <w:rPr>
          <w:rFonts w:cs="Times New Roman"/>
          <w:lang w:val="sr-Cyrl-BA"/>
        </w:rPr>
        <w:t>К</w:t>
      </w:r>
      <w:r w:rsidR="0038459B" w:rsidRPr="00101F3B">
        <w:rPr>
          <w:rFonts w:cs="Times New Roman"/>
          <w:lang w:val="sr-Cyrl-BA"/>
        </w:rPr>
        <w:t>ласификација у машинском учењу користи се за аутоматско разврставање објеката и препознавање значаја података, што помаже у доношењу одлука и побољшању пословања у многим индустријама, као што су здравство, финансије, и маркетинг.</w:t>
      </w:r>
      <w:sdt>
        <w:sdtPr>
          <w:rPr>
            <w:rFonts w:cs="Times New Roman"/>
            <w:lang w:val="sr-Cyrl-BA"/>
          </w:rPr>
          <w:id w:val="-1982758808"/>
          <w:citation/>
        </w:sdtPr>
        <w:sdtContent>
          <w:r w:rsidR="0038459B" w:rsidRPr="00101F3B">
            <w:rPr>
              <w:rFonts w:cs="Times New Roman"/>
              <w:lang w:val="sr-Cyrl-BA"/>
            </w:rPr>
            <w:fldChar w:fldCharType="begin"/>
          </w:r>
          <w:r w:rsidR="0038459B" w:rsidRPr="00101F3B">
            <w:rPr>
              <w:rFonts w:cs="Times New Roman"/>
              <w:lang w:val="sr-Latn-BA"/>
            </w:rPr>
            <w:instrText xml:space="preserve"> CITATION Mit97 \l 6170 </w:instrText>
          </w:r>
          <w:r w:rsidR="0038459B" w:rsidRPr="00101F3B">
            <w:rPr>
              <w:rFonts w:cs="Times New Roman"/>
              <w:lang w:val="sr-Cyrl-BA"/>
            </w:rPr>
            <w:fldChar w:fldCharType="separate"/>
          </w:r>
          <w:r w:rsidR="007779BE" w:rsidRPr="00101F3B">
            <w:rPr>
              <w:rFonts w:cs="Times New Roman"/>
              <w:noProof/>
              <w:lang w:val="sr-Latn-BA"/>
            </w:rPr>
            <w:t xml:space="preserve"> [5]</w:t>
          </w:r>
          <w:r w:rsidR="0038459B" w:rsidRPr="00101F3B">
            <w:rPr>
              <w:rFonts w:cs="Times New Roman"/>
              <w:lang w:val="sr-Cyrl-BA"/>
            </w:rPr>
            <w:fldChar w:fldCharType="end"/>
          </w:r>
        </w:sdtContent>
      </w:sdt>
    </w:p>
    <w:p w14:paraId="07EF7BBB" w14:textId="77777777" w:rsidR="00DF7825" w:rsidRPr="00101F3B" w:rsidRDefault="00C509AB" w:rsidP="00532390">
      <w:pPr>
        <w:pStyle w:val="Heading3"/>
        <w:numPr>
          <w:ilvl w:val="2"/>
          <w:numId w:val="1"/>
        </w:numPr>
        <w:rPr>
          <w:rFonts w:cs="Times New Roman"/>
          <w:lang w:val="sr-Cyrl-BA"/>
        </w:rPr>
      </w:pPr>
      <w:bookmarkStart w:id="1557" w:name="_Toc159792264"/>
      <w:r w:rsidRPr="00101F3B">
        <w:rPr>
          <w:rFonts w:cs="Times New Roman"/>
          <w:lang w:val="sr-Cyrl-BA"/>
        </w:rPr>
        <w:t>Регресија</w:t>
      </w:r>
      <w:bookmarkEnd w:id="1557"/>
    </w:p>
    <w:p w14:paraId="5635941D" w14:textId="77777777" w:rsidR="00D05BB2" w:rsidRPr="00101F3B" w:rsidRDefault="00AF78BA" w:rsidP="00442DE9">
      <w:pPr>
        <w:pStyle w:val="NoSpacing"/>
        <w:spacing w:after="240"/>
        <w:rPr>
          <w:ins w:id="1558" w:author="Nikola Karpić" w:date="2024-01-27T19:59:00Z"/>
          <w:rFonts w:cs="Times New Roman"/>
          <w:lang w:val="sr-Cyrl-BA"/>
        </w:rPr>
      </w:pPr>
      <w:r w:rsidRPr="00101F3B">
        <w:rPr>
          <w:rFonts w:cs="Times New Roman"/>
          <w:lang w:val="sr-Cyrl-BA"/>
        </w:rPr>
        <w:t>Регресија у машинском учењу представља технику коришћену за прогнозирање нумеричке вриједности на основу постојећих података</w:t>
      </w:r>
      <w:ins w:id="1559" w:author="Nikola Karpić" w:date="2024-01-27T19:59:00Z">
        <w:r w:rsidR="00D05BB2" w:rsidRPr="00101F3B">
          <w:rPr>
            <w:rFonts w:cs="Times New Roman"/>
            <w:lang w:val="sr-Cyrl-BA"/>
          </w:rPr>
          <w:t xml:space="preserve"> </w:t>
        </w:r>
        <w:r w:rsidR="00D05BB2" w:rsidRPr="00101F3B">
          <w:rPr>
            <w:rStyle w:val="jlqj4b"/>
            <w:rFonts w:cs="Times New Roman"/>
            <w:lang w:val="sr-Cyrl-BA"/>
          </w:rPr>
          <w:t>(слика 2.9)</w:t>
        </w:r>
      </w:ins>
      <w:r w:rsidRPr="00101F3B">
        <w:rPr>
          <w:rFonts w:cs="Times New Roman"/>
          <w:lang w:val="sr-Cyrl-BA"/>
        </w:rPr>
        <w:t xml:space="preserve">. </w:t>
      </w:r>
    </w:p>
    <w:p w14:paraId="44949B1E" w14:textId="77777777" w:rsidR="00D05BB2" w:rsidRPr="00101F3B" w:rsidRDefault="00D05BB2" w:rsidP="00D05BB2">
      <w:pPr>
        <w:pStyle w:val="NoSpacing"/>
        <w:ind w:firstLine="0"/>
        <w:jc w:val="center"/>
        <w:rPr>
          <w:moveTo w:id="1560" w:author="Nikola Karpić" w:date="2024-01-27T19:59:00Z"/>
          <w:rFonts w:cs="Times New Roman"/>
          <w:lang w:val="sr-Cyrl-BA"/>
        </w:rPr>
      </w:pPr>
      <w:moveToRangeStart w:id="1561" w:author="Nikola Karpić" w:date="2024-01-27T19:59:00Z" w:name="move156163950"/>
      <w:moveTo w:id="1562" w:author="Nikola Karpić" w:date="2024-01-27T19:59:00Z">
        <w:r w:rsidRPr="00101F3B">
          <w:rPr>
            <w:rFonts w:cs="Times New Roman"/>
            <w:noProof/>
            <w:lang w:val="sr-Cyrl-BA"/>
          </w:rPr>
          <w:drawing>
            <wp:inline distT="0" distB="0" distL="0" distR="0" wp14:anchorId="363E5F5F" wp14:editId="11DD7ED4">
              <wp:extent cx="2413000" cy="2413000"/>
              <wp:effectExtent l="19050" t="19050" r="25400" b="25400"/>
              <wp:docPr id="2044696285" name="Picture 204469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3234" cy="2413234"/>
                      </a:xfrm>
                      <a:prstGeom prst="rect">
                        <a:avLst/>
                      </a:prstGeom>
                      <a:noFill/>
                      <a:ln>
                        <a:solidFill>
                          <a:schemeClr val="tx1"/>
                        </a:solidFill>
                      </a:ln>
                    </pic:spPr>
                  </pic:pic>
                </a:graphicData>
              </a:graphic>
            </wp:inline>
          </w:drawing>
        </w:r>
      </w:moveTo>
    </w:p>
    <w:p w14:paraId="140F9E73" w14:textId="77777777" w:rsidR="00D05BB2" w:rsidRPr="00101F3B" w:rsidDel="004A532D" w:rsidRDefault="00D05BB2" w:rsidP="00A82E9D">
      <w:pPr>
        <w:pStyle w:val="NoSpacing"/>
        <w:ind w:firstLine="0"/>
        <w:jc w:val="center"/>
        <w:rPr>
          <w:del w:id="1563" w:author="Nikola Karpić" w:date="2024-01-14T22:32:00Z"/>
          <w:moveTo w:id="1564" w:author="Nikola Karpić" w:date="2024-01-27T19:59:00Z"/>
          <w:rFonts w:cs="Times New Roman"/>
          <w:lang w:val="sr-Cyrl-BA"/>
        </w:rPr>
      </w:pPr>
      <w:moveTo w:id="1565" w:author="Nikola Karpić" w:date="2024-01-27T19:59:00Z">
        <w:r w:rsidRPr="00101F3B">
          <w:rPr>
            <w:rFonts w:cs="Times New Roman"/>
            <w:i/>
            <w:iCs/>
            <w:lang w:val="sr-Cyrl-BA"/>
          </w:rPr>
          <w:t>Слика 2.9. Примјер линеарне регресије</w:t>
        </w:r>
      </w:moveTo>
    </w:p>
    <w:moveToRangeEnd w:id="1561"/>
    <w:p w14:paraId="76738EA0" w14:textId="77777777" w:rsidR="00D05BB2" w:rsidRPr="00101F3B" w:rsidRDefault="00D05BB2">
      <w:pPr>
        <w:pStyle w:val="NoSpacing"/>
        <w:spacing w:after="240"/>
        <w:ind w:firstLine="0"/>
        <w:jc w:val="center"/>
        <w:rPr>
          <w:ins w:id="1566" w:author="Nikola Karpić" w:date="2024-01-27T19:59:00Z"/>
          <w:rFonts w:cs="Times New Roman"/>
          <w:lang w:val="sr-Cyrl-BA"/>
        </w:rPr>
        <w:pPrChange w:id="1567" w:author="Nikola Karpić" w:date="2024-01-27T19:59:00Z">
          <w:pPr>
            <w:pStyle w:val="NoSpacing"/>
            <w:spacing w:after="240"/>
          </w:pPr>
        </w:pPrChange>
      </w:pPr>
    </w:p>
    <w:p w14:paraId="538BD65C" w14:textId="60090C9C" w:rsidR="003549ED" w:rsidRPr="00101F3B" w:rsidRDefault="00AF78BA">
      <w:pPr>
        <w:pStyle w:val="NoSpacing"/>
        <w:spacing w:after="240"/>
        <w:rPr>
          <w:ins w:id="1568" w:author="Nikola Karpić" w:date="2024-01-14T22:32:00Z"/>
          <w:rStyle w:val="jlqj4b"/>
          <w:rFonts w:cs="Times New Roman"/>
          <w:lang w:val="ru-RU"/>
        </w:rPr>
        <w:pPrChange w:id="1569" w:author="Nikola Karpić" w:date="2024-01-27T19:50:00Z">
          <w:pPr>
            <w:pStyle w:val="NoSpacing"/>
          </w:pPr>
        </w:pPrChange>
      </w:pPr>
      <w:r w:rsidRPr="00101F3B">
        <w:rPr>
          <w:rFonts w:cs="Times New Roman"/>
          <w:lang w:val="sr-Cyrl-BA"/>
        </w:rPr>
        <w:t>Регресијско учење</w:t>
      </w:r>
      <w:ins w:id="1570" w:author="Nikola Karpić" w:date="2024-01-14T22:32:00Z">
        <w:r w:rsidR="004A532D" w:rsidRPr="00101F3B">
          <w:rPr>
            <w:rFonts w:cs="Times New Roman"/>
            <w:lang w:val="sr-Cyrl-BA"/>
          </w:rPr>
          <w:t xml:space="preserve"> </w:t>
        </w:r>
      </w:ins>
      <w:del w:id="1571" w:author="Nikola Karpić" w:date="2024-01-14T22:32:00Z">
        <w:r w:rsidRPr="00101F3B" w:rsidDel="004A532D">
          <w:rPr>
            <w:rFonts w:cs="Times New Roman"/>
            <w:lang w:val="sr-Cyrl-BA"/>
          </w:rPr>
          <w:delText xml:space="preserve"> </w:delText>
        </w:r>
      </w:del>
      <w:r w:rsidRPr="00101F3B">
        <w:rPr>
          <w:rFonts w:cs="Times New Roman"/>
          <w:lang w:val="sr-Cyrl-BA"/>
        </w:rPr>
        <w:t xml:space="preserve">користи функцију која повезује улазне </w:t>
      </w:r>
      <w:r w:rsidR="003549ED" w:rsidRPr="00101F3B">
        <w:rPr>
          <w:rFonts w:cs="Times New Roman"/>
          <w:lang w:val="sr-Cyrl-BA"/>
        </w:rPr>
        <w:t>вриједности</w:t>
      </w:r>
      <w:r w:rsidRPr="00101F3B">
        <w:rPr>
          <w:rFonts w:cs="Times New Roman"/>
          <w:lang w:val="sr-Cyrl-BA"/>
        </w:rPr>
        <w:t xml:space="preserve"> са циљном </w:t>
      </w:r>
      <w:r w:rsidR="003549ED" w:rsidRPr="00101F3B">
        <w:rPr>
          <w:rFonts w:cs="Times New Roman"/>
          <w:lang w:val="sr-Cyrl-BA"/>
        </w:rPr>
        <w:t>вриједношћу</w:t>
      </w:r>
      <w:r w:rsidRPr="00101F3B">
        <w:rPr>
          <w:rFonts w:cs="Times New Roman"/>
          <w:lang w:val="sr-Cyrl-BA"/>
        </w:rPr>
        <w:t xml:space="preserve"> како би се добиле прогнозе за нове примјере. </w:t>
      </w:r>
      <w:r w:rsidRPr="00101F3B">
        <w:rPr>
          <w:rStyle w:val="jlqj4b"/>
          <w:rFonts w:cs="Times New Roman"/>
          <w:lang w:val="sr-Cyrl-BA"/>
        </w:rPr>
        <w:t>Р</w:t>
      </w:r>
      <w:r w:rsidRPr="00101F3B">
        <w:rPr>
          <w:rStyle w:val="jlqj4b"/>
          <w:rFonts w:cs="Times New Roman"/>
          <w:lang w:val="ru-RU"/>
        </w:rPr>
        <w:t xml:space="preserve">егресија </w:t>
      </w:r>
      <w:r w:rsidRPr="00101F3B">
        <w:rPr>
          <w:rStyle w:val="jlqj4b"/>
          <w:rFonts w:cs="Times New Roman"/>
          <w:lang w:val="sr-Cyrl-BA"/>
        </w:rPr>
        <w:t xml:space="preserve">се </w:t>
      </w:r>
      <w:r w:rsidRPr="00101F3B">
        <w:rPr>
          <w:rStyle w:val="jlqj4b"/>
          <w:rFonts w:cs="Times New Roman"/>
          <w:lang w:val="ru-RU"/>
        </w:rPr>
        <w:t>користи за рјешавање проблема предвиђ</w:t>
      </w:r>
      <w:r w:rsidR="003549ED" w:rsidRPr="00101F3B">
        <w:rPr>
          <w:rStyle w:val="jlqj4b"/>
          <w:rFonts w:cs="Times New Roman"/>
          <w:lang w:val="sr-Cyrl-BA"/>
        </w:rPr>
        <w:t>ања</w:t>
      </w:r>
      <w:r w:rsidRPr="00101F3B">
        <w:rPr>
          <w:rStyle w:val="jlqj4b"/>
          <w:rFonts w:cs="Times New Roman"/>
          <w:lang w:val="ru-RU"/>
        </w:rPr>
        <w:t xml:space="preserve"> нумеричке вриједности на основу неколико улазних </w:t>
      </w:r>
      <w:del w:id="1572" w:author="Nikola Karpić" w:date="2024-01-27T19:59:00Z">
        <w:r w:rsidRPr="00101F3B" w:rsidDel="00D05BB2">
          <w:rPr>
            <w:rStyle w:val="jlqj4b"/>
            <w:rFonts w:cs="Times New Roman"/>
            <w:lang w:val="sr-Cyrl-BA"/>
          </w:rPr>
          <w:delText>промјењивих</w:delText>
        </w:r>
      </w:del>
      <w:ins w:id="1573" w:author="Nikola Karpić" w:date="2024-01-27T19:59:00Z">
        <w:r w:rsidR="00D05BB2" w:rsidRPr="00101F3B">
          <w:rPr>
            <w:rStyle w:val="jlqj4b"/>
            <w:rFonts w:cs="Times New Roman"/>
            <w:lang w:val="sr-Cyrl-BA"/>
          </w:rPr>
          <w:t>параметара</w:t>
        </w:r>
      </w:ins>
      <w:r w:rsidRPr="00101F3B">
        <w:rPr>
          <w:rStyle w:val="jlqj4b"/>
          <w:rFonts w:cs="Times New Roman"/>
          <w:lang w:val="ru-RU"/>
        </w:rPr>
        <w:t>.</w:t>
      </w:r>
    </w:p>
    <w:p w14:paraId="4C656BF1" w14:textId="0CF694C1" w:rsidR="004A532D" w:rsidRPr="00101F3B" w:rsidDel="00D05BB2" w:rsidRDefault="004A532D">
      <w:pPr>
        <w:pStyle w:val="NoSpacing"/>
        <w:ind w:firstLine="0"/>
        <w:jc w:val="center"/>
        <w:rPr>
          <w:del w:id="1574" w:author="Nikola Karpić" w:date="2024-01-27T19:59:00Z"/>
          <w:rFonts w:cs="Times New Roman"/>
          <w:lang w:val="sr-Cyrl-BA"/>
        </w:rPr>
        <w:pPrChange w:id="1575" w:author="Nikola Karpić" w:date="2024-01-14T22:32:00Z">
          <w:pPr>
            <w:pStyle w:val="NoSpacing"/>
          </w:pPr>
        </w:pPrChange>
      </w:pPr>
    </w:p>
    <w:p w14:paraId="36AB7A40" w14:textId="77777777" w:rsidR="00DF7825" w:rsidRPr="0020112D" w:rsidRDefault="00C509AB">
      <w:pPr>
        <w:pStyle w:val="NoSpacing"/>
        <w:spacing w:before="240"/>
        <w:rPr>
          <w:rStyle w:val="jlqj4b"/>
          <w:rFonts w:cs="Times New Roman"/>
          <w:sz w:val="22"/>
          <w:lang w:val="sr-Latn-RS"/>
          <w:rPrChange w:id="1576" w:author="Nikola Karpić" w:date="2024-02-25T23:34:00Z">
            <w:rPr>
              <w:rStyle w:val="jlqj4b"/>
              <w:rFonts w:ascii="Arial" w:hAnsi="Arial"/>
              <w:sz w:val="22"/>
              <w:lang w:val="sr-Latn-RS"/>
            </w:rPr>
          </w:rPrChange>
        </w:rPr>
        <w:pPrChange w:id="1577" w:author="Nikola Karpić" w:date="2024-01-27T19:50:00Z">
          <w:pPr>
            <w:pStyle w:val="NoSpacing"/>
          </w:pPr>
        </w:pPrChange>
      </w:pPr>
      <w:r w:rsidRPr="00101F3B">
        <w:rPr>
          <w:rStyle w:val="jlqj4b"/>
          <w:rFonts w:cs="Times New Roman"/>
          <w:lang w:val="sr-Latn-RS"/>
        </w:rPr>
        <w:t xml:space="preserve">У регресији, </w:t>
      </w:r>
      <w:r w:rsidRPr="00101F3B">
        <w:rPr>
          <w:rStyle w:val="jlqj4b"/>
          <w:rFonts w:cs="Times New Roman"/>
          <w:lang w:val="sr-Cyrl-BA"/>
        </w:rPr>
        <w:t>„</w:t>
      </w:r>
      <w:r w:rsidRPr="00101F3B">
        <w:rPr>
          <w:rStyle w:val="jlqj4b"/>
          <w:rFonts w:cs="Times New Roman"/>
          <w:lang w:val="sr-Latn-RS"/>
        </w:rPr>
        <w:t>казна</w:t>
      </w:r>
      <w:r w:rsidRPr="00101F3B">
        <w:rPr>
          <w:rStyle w:val="jlqj4b"/>
          <w:rFonts w:cs="Times New Roman"/>
          <w:lang w:val="sr-Cyrl-BA"/>
        </w:rPr>
        <w:t>“</w:t>
      </w:r>
      <w:r w:rsidRPr="00101F3B">
        <w:rPr>
          <w:rStyle w:val="jlqj4b"/>
          <w:rFonts w:cs="Times New Roman"/>
          <w:lang w:val="sr-Latn-RS"/>
        </w:rPr>
        <w:t xml:space="preserve"> за нетачно предвиђање зависи од величине разлике између истинске и предвиђене вр</w:t>
      </w:r>
      <w:r w:rsidRPr="00101F3B">
        <w:rPr>
          <w:rStyle w:val="jlqj4b"/>
          <w:rFonts w:cs="Times New Roman"/>
          <w:lang w:val="sr-Cyrl-BA"/>
        </w:rPr>
        <w:t>иј</w:t>
      </w:r>
      <w:r w:rsidRPr="00101F3B">
        <w:rPr>
          <w:rStyle w:val="jlqj4b"/>
          <w:rFonts w:cs="Times New Roman"/>
          <w:lang w:val="sr-Latn-RS"/>
        </w:rPr>
        <w:t>едности, за разлику од проблема класификације, гд</w:t>
      </w:r>
      <w:r w:rsidRPr="00101F3B">
        <w:rPr>
          <w:rStyle w:val="jlqj4b"/>
          <w:rFonts w:cs="Times New Roman"/>
          <w:lang w:val="sr-Cyrl-BA"/>
        </w:rPr>
        <w:t>ј</w:t>
      </w:r>
      <w:r w:rsidRPr="00101F3B">
        <w:rPr>
          <w:rStyle w:val="jlqj4b"/>
          <w:rFonts w:cs="Times New Roman"/>
          <w:lang w:val="sr-Latn-RS"/>
        </w:rPr>
        <w:t>е обично не постоји појам блискости између различитих категорија.</w:t>
      </w:r>
      <w:sdt>
        <w:sdtPr>
          <w:rPr>
            <w:rStyle w:val="jlqj4b"/>
            <w:rFonts w:cs="Times New Roman"/>
            <w:lang w:val="sr-Latn-RS"/>
          </w:rPr>
          <w:id w:val="1639764280"/>
          <w:citation/>
        </w:sdtPr>
        <w:sdtContent>
          <w:r w:rsidRPr="00101F3B">
            <w:rPr>
              <w:rStyle w:val="jlqj4b"/>
              <w:rFonts w:cs="Times New Roman"/>
              <w:lang w:val="sr-Latn-RS"/>
            </w:rPr>
            <w:fldChar w:fldCharType="begin"/>
          </w:r>
          <w:r w:rsidRPr="00101F3B">
            <w:rPr>
              <w:rStyle w:val="jlqj4b"/>
              <w:rFonts w:cs="Times New Roman"/>
              <w:lang w:val="sr-Cyrl-BA"/>
            </w:rPr>
            <w:instrText xml:space="preserve"> CITATION Moh18 \l 7194 </w:instrText>
          </w:r>
          <w:r w:rsidRPr="00101F3B">
            <w:rPr>
              <w:rStyle w:val="jlqj4b"/>
              <w:rFonts w:cs="Times New Roman"/>
              <w:lang w:val="sr-Latn-RS"/>
            </w:rPr>
            <w:fldChar w:fldCharType="separate"/>
          </w:r>
          <w:r w:rsidR="007779BE" w:rsidRPr="00101F3B">
            <w:rPr>
              <w:rStyle w:val="jlqj4b"/>
              <w:rFonts w:cs="Times New Roman"/>
              <w:noProof/>
              <w:lang w:val="sr-Cyrl-BA"/>
            </w:rPr>
            <w:t xml:space="preserve"> </w:t>
          </w:r>
          <w:r w:rsidR="007779BE" w:rsidRPr="00101F3B">
            <w:rPr>
              <w:rFonts w:cs="Times New Roman"/>
              <w:noProof/>
              <w:lang w:val="sr-Cyrl-BA"/>
            </w:rPr>
            <w:t>[4]</w:t>
          </w:r>
          <w:r w:rsidRPr="00101F3B">
            <w:rPr>
              <w:rStyle w:val="jlqj4b"/>
              <w:rFonts w:cs="Times New Roman"/>
              <w:lang w:val="sr-Latn-RS"/>
            </w:rPr>
            <w:fldChar w:fldCharType="end"/>
          </w:r>
        </w:sdtContent>
      </w:sdt>
    </w:p>
    <w:p w14:paraId="41C887C9" w14:textId="01D4FAD1" w:rsidR="004A532D" w:rsidRPr="00101F3B" w:rsidRDefault="00450229" w:rsidP="004A532D">
      <w:pPr>
        <w:pStyle w:val="NoSpacing"/>
        <w:rPr>
          <w:rStyle w:val="jlqj4b"/>
          <w:rFonts w:cs="Times New Roman"/>
          <w:lang w:val="ru-RU"/>
        </w:rPr>
      </w:pPr>
      <w:r w:rsidRPr="00101F3B">
        <w:rPr>
          <w:rStyle w:val="jlqj4b"/>
          <w:rFonts w:cs="Times New Roman"/>
          <w:lang w:val="ru-RU"/>
        </w:rPr>
        <w:t xml:space="preserve">Коришћењем регресије, модел може да стекне увид у релације између улазних </w:t>
      </w:r>
      <w:r w:rsidR="003549ED" w:rsidRPr="00101F3B">
        <w:rPr>
          <w:rStyle w:val="jlqj4b"/>
          <w:rFonts w:cs="Times New Roman"/>
          <w:lang w:val="sr-Cyrl-BA"/>
        </w:rPr>
        <w:t>вриједности</w:t>
      </w:r>
      <w:r w:rsidRPr="00101F3B">
        <w:rPr>
          <w:rStyle w:val="jlqj4b"/>
          <w:rFonts w:cs="Times New Roman"/>
          <w:lang w:val="ru-RU"/>
        </w:rPr>
        <w:t xml:space="preserve"> и циљне </w:t>
      </w:r>
      <w:r w:rsidR="003549ED" w:rsidRPr="00101F3B">
        <w:rPr>
          <w:rStyle w:val="jlqj4b"/>
          <w:rFonts w:cs="Times New Roman"/>
          <w:lang w:val="sr-Cyrl-BA"/>
        </w:rPr>
        <w:t>вриједности</w:t>
      </w:r>
      <w:r w:rsidRPr="00101F3B">
        <w:rPr>
          <w:rStyle w:val="jlqj4b"/>
          <w:rFonts w:cs="Times New Roman"/>
          <w:lang w:val="ru-RU"/>
        </w:rPr>
        <w:t xml:space="preserve">, као и да научи да процијени циљну </w:t>
      </w:r>
      <w:r w:rsidR="003549ED" w:rsidRPr="00101F3B">
        <w:rPr>
          <w:rStyle w:val="jlqj4b"/>
          <w:rFonts w:cs="Times New Roman"/>
          <w:lang w:val="sr-Cyrl-BA"/>
        </w:rPr>
        <w:t xml:space="preserve">вриједност </w:t>
      </w:r>
      <w:r w:rsidRPr="00101F3B">
        <w:rPr>
          <w:rStyle w:val="jlqj4b"/>
          <w:rFonts w:cs="Times New Roman"/>
          <w:lang w:val="ru-RU"/>
        </w:rPr>
        <w:t xml:space="preserve">на основу нових улазних </w:t>
      </w:r>
      <w:r w:rsidR="003549ED" w:rsidRPr="00101F3B">
        <w:rPr>
          <w:rStyle w:val="jlqj4b"/>
          <w:rFonts w:cs="Times New Roman"/>
          <w:lang w:val="sr-Cyrl-BA"/>
        </w:rPr>
        <w:t>вриједности</w:t>
      </w:r>
      <w:r w:rsidRPr="00101F3B">
        <w:rPr>
          <w:rStyle w:val="jlqj4b"/>
          <w:rFonts w:cs="Times New Roman"/>
          <w:lang w:val="ru-RU"/>
        </w:rPr>
        <w:t>.</w:t>
      </w:r>
    </w:p>
    <w:p w14:paraId="51EBC3F3" w14:textId="77777777" w:rsidR="00450229" w:rsidRPr="00101F3B" w:rsidRDefault="003549ED" w:rsidP="00450229">
      <w:pPr>
        <w:pStyle w:val="NoSpacing"/>
        <w:rPr>
          <w:rStyle w:val="jlqj4b"/>
          <w:rFonts w:cs="Times New Roman"/>
          <w:lang w:val="ru-RU"/>
        </w:rPr>
      </w:pPr>
      <w:r w:rsidRPr="00101F3B">
        <w:rPr>
          <w:rStyle w:val="jlqj4b"/>
          <w:rFonts w:cs="Times New Roman"/>
          <w:lang w:val="sr-Cyrl-BA"/>
        </w:rPr>
        <w:t>П</w:t>
      </w:r>
      <w:r w:rsidR="00450229" w:rsidRPr="00101F3B">
        <w:rPr>
          <w:rStyle w:val="jlqj4b"/>
          <w:rFonts w:cs="Times New Roman"/>
          <w:lang w:val="ru-RU"/>
        </w:rPr>
        <w:t xml:space="preserve">остоји више врста </w:t>
      </w:r>
      <w:r w:rsidRPr="00101F3B">
        <w:rPr>
          <w:rStyle w:val="jlqj4b"/>
          <w:rFonts w:cs="Times New Roman"/>
          <w:lang w:val="sr-Cyrl-BA"/>
        </w:rPr>
        <w:t>регресионих</w:t>
      </w:r>
      <w:r w:rsidR="00450229" w:rsidRPr="00101F3B">
        <w:rPr>
          <w:rStyle w:val="jlqj4b"/>
          <w:rFonts w:cs="Times New Roman"/>
          <w:lang w:val="ru-RU"/>
        </w:rPr>
        <w:t xml:space="preserve"> модела, укључујући линеарну регресију, полиномијалну регресију и регресију са сигмоидном функцијом. Коришћењем различитих модела, може се доћи до различитих резултата, што захтијева одабир модела који најбоље одговара задатом проблему.</w:t>
      </w:r>
    </w:p>
    <w:p w14:paraId="2C7244EE" w14:textId="77777777" w:rsidR="003549ED" w:rsidRPr="00101F3B" w:rsidDel="004A532D" w:rsidRDefault="003549ED" w:rsidP="00450229">
      <w:pPr>
        <w:pStyle w:val="NoSpacing"/>
        <w:rPr>
          <w:del w:id="1578" w:author="Nikola Karpić" w:date="2024-01-14T22:32:00Z"/>
          <w:rStyle w:val="jlqj4b"/>
          <w:rFonts w:cs="Times New Roman"/>
          <w:lang w:val="sr-Cyrl-BA"/>
        </w:rPr>
      </w:pPr>
      <w:r w:rsidRPr="00101F3B">
        <w:rPr>
          <w:rStyle w:val="jlqj4b"/>
          <w:rFonts w:cs="Times New Roman"/>
          <w:lang w:val="ru-RU"/>
        </w:rPr>
        <w:t>Регресија се може користити за предвиђање различитих вриједности, укључујући количину новца коју ће неко потрошити на куповину производа, цијену некретнине</w:t>
      </w:r>
      <w:r w:rsidRPr="00101F3B">
        <w:rPr>
          <w:rStyle w:val="jlqj4b"/>
          <w:rFonts w:cs="Times New Roman"/>
          <w:lang w:val="sr-Cyrl-BA"/>
        </w:rPr>
        <w:t>, предвиђање вриједности залиха, варијацију економских промјењивих.</w:t>
      </w:r>
    </w:p>
    <w:p w14:paraId="1C9D4D82" w14:textId="77777777" w:rsidR="001B518E" w:rsidRPr="00101F3B" w:rsidRDefault="001B518E" w:rsidP="004A532D">
      <w:pPr>
        <w:pStyle w:val="NoSpacing"/>
        <w:rPr>
          <w:rStyle w:val="jlqj4b"/>
          <w:rFonts w:cs="Times New Roman"/>
          <w:lang w:val="sr-Cyrl-BA"/>
        </w:rPr>
      </w:pPr>
    </w:p>
    <w:p w14:paraId="2C6CBCF5" w14:textId="3A339BEC" w:rsidR="00DF7825" w:rsidRPr="00101F3B" w:rsidDel="004A532D" w:rsidRDefault="00C509AB">
      <w:pPr>
        <w:pStyle w:val="NoSpacing"/>
        <w:ind w:firstLine="0"/>
        <w:jc w:val="center"/>
        <w:rPr>
          <w:moveFrom w:id="1579" w:author="Nikola Karpić" w:date="2024-01-27T19:59:00Z"/>
          <w:rFonts w:cs="Times New Roman"/>
          <w:lang w:val="sr-Cyrl-BA"/>
        </w:rPr>
      </w:pPr>
      <w:moveFromRangeStart w:id="1580" w:author="Nikola Karpić" w:date="2024-01-27T19:59:00Z" w:name="move156163950"/>
      <w:moveFrom w:id="1581" w:author="Nikola Karpić" w:date="2024-01-27T19:59:00Z">
        <w:r w:rsidRPr="00101F3B" w:rsidDel="004A532D">
          <w:rPr>
            <w:rFonts w:cs="Times New Roman"/>
            <w:noProof/>
            <w:lang w:val="sr-Cyrl-BA"/>
          </w:rPr>
          <w:drawing>
            <wp:inline distT="0" distB="0" distL="0" distR="0" wp14:anchorId="7C063C11" wp14:editId="2E72EED3">
              <wp:extent cx="2520950" cy="2520950"/>
              <wp:effectExtent l="19050" t="1905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1194" cy="2521194"/>
                      </a:xfrm>
                      <a:prstGeom prst="rect">
                        <a:avLst/>
                      </a:prstGeom>
                      <a:noFill/>
                      <a:ln>
                        <a:solidFill>
                          <a:schemeClr val="tx1"/>
                        </a:solidFill>
                      </a:ln>
                    </pic:spPr>
                  </pic:pic>
                </a:graphicData>
              </a:graphic>
            </wp:inline>
          </w:drawing>
        </w:r>
        <w:bookmarkStart w:id="1582" w:name="_Toc157279270"/>
        <w:bookmarkStart w:id="1583" w:name="_Toc159792265"/>
        <w:bookmarkEnd w:id="1582"/>
        <w:bookmarkEnd w:id="1583"/>
      </w:moveFrom>
    </w:p>
    <w:p w14:paraId="6299D234" w14:textId="00DF864D" w:rsidR="00DF7825" w:rsidRPr="00101F3B" w:rsidDel="004A532D" w:rsidRDefault="00C509AB">
      <w:pPr>
        <w:pStyle w:val="NoSpacing"/>
        <w:ind w:firstLine="0"/>
        <w:jc w:val="center"/>
        <w:rPr>
          <w:moveFrom w:id="1584" w:author="Nikola Karpić" w:date="2024-01-27T19:59:00Z"/>
          <w:rFonts w:cs="Times New Roman"/>
          <w:lang w:val="sr-Cyrl-BA"/>
        </w:rPr>
      </w:pPr>
      <w:moveFrom w:id="1585" w:author="Nikola Karpić" w:date="2024-01-27T19:59:00Z">
        <w:r w:rsidRPr="00101F3B" w:rsidDel="004A532D">
          <w:rPr>
            <w:rFonts w:cs="Times New Roman"/>
            <w:i/>
            <w:iCs/>
            <w:lang w:val="sr-Cyrl-BA"/>
          </w:rPr>
          <w:t>Слика 2.</w:t>
        </w:r>
        <w:r w:rsidR="004B2026" w:rsidRPr="00101F3B" w:rsidDel="004A532D">
          <w:rPr>
            <w:rFonts w:cs="Times New Roman"/>
            <w:i/>
            <w:iCs/>
            <w:lang w:val="sr-Cyrl-BA"/>
          </w:rPr>
          <w:t>9</w:t>
        </w:r>
        <w:r w:rsidRPr="00101F3B" w:rsidDel="004A532D">
          <w:rPr>
            <w:rFonts w:cs="Times New Roman"/>
            <w:i/>
            <w:iCs/>
            <w:lang w:val="sr-Cyrl-BA"/>
          </w:rPr>
          <w:t>. Примјер линеарне регресије</w:t>
        </w:r>
        <w:bookmarkStart w:id="1586" w:name="_Toc157279271"/>
        <w:bookmarkStart w:id="1587" w:name="_Toc159792266"/>
        <w:bookmarkEnd w:id="1586"/>
        <w:bookmarkEnd w:id="1587"/>
      </w:moveFrom>
    </w:p>
    <w:p w14:paraId="2AC7ADFF" w14:textId="77777777" w:rsidR="00DF7825" w:rsidRPr="00101F3B" w:rsidRDefault="00C509AB" w:rsidP="00532390">
      <w:pPr>
        <w:pStyle w:val="Heading2"/>
        <w:numPr>
          <w:ilvl w:val="1"/>
          <w:numId w:val="1"/>
        </w:numPr>
        <w:rPr>
          <w:rFonts w:cs="Times New Roman"/>
          <w:lang w:val="sr-Cyrl-BA"/>
        </w:rPr>
      </w:pPr>
      <w:bookmarkStart w:id="1588" w:name="_Toc159792267"/>
      <w:moveFromRangeEnd w:id="1580"/>
      <w:r w:rsidRPr="00101F3B">
        <w:rPr>
          <w:rFonts w:cs="Times New Roman"/>
          <w:lang w:val="sr-Cyrl-BA"/>
        </w:rPr>
        <w:t>Ненадгледано учење</w:t>
      </w:r>
      <w:bookmarkEnd w:id="1588"/>
    </w:p>
    <w:p w14:paraId="496ACF07" w14:textId="15E17FDE" w:rsidR="003549ED" w:rsidRPr="0020112D" w:rsidDel="00D05BB2" w:rsidRDefault="00C509AB" w:rsidP="003549ED">
      <w:pPr>
        <w:pStyle w:val="NoSpacing"/>
        <w:rPr>
          <w:del w:id="1589" w:author="Nikola Karpić" w:date="2024-01-27T20:00:00Z"/>
          <w:rFonts w:cs="Times New Roman"/>
          <w:lang w:val="sr-Cyrl-BA"/>
          <w:rPrChange w:id="1590" w:author="Nikola Karpić" w:date="2024-02-25T23:34:00Z">
            <w:rPr>
              <w:del w:id="1591" w:author="Nikola Karpić" w:date="2024-01-27T20:00:00Z"/>
              <w:lang w:val="sr-Latn-BA"/>
            </w:rPr>
          </w:rPrChange>
        </w:rPr>
      </w:pPr>
      <w:r w:rsidRPr="00101F3B">
        <w:rPr>
          <w:rFonts w:cs="Times New Roman"/>
          <w:lang w:val="sr-Cyrl-BA"/>
        </w:rPr>
        <w:t>Ненадгледано учење је врста машинског учења код кога алгоритам учења</w:t>
      </w:r>
      <w:r w:rsidRPr="00101F3B">
        <w:rPr>
          <w:rFonts w:cs="Times New Roman"/>
          <w:lang w:val="sr-Latn-BA"/>
        </w:rPr>
        <w:t xml:space="preserve"> искључиво прима необ</w:t>
      </w:r>
      <w:r w:rsidRPr="00101F3B">
        <w:rPr>
          <w:rFonts w:cs="Times New Roman"/>
          <w:lang w:val="sr-Cyrl-BA"/>
        </w:rPr>
        <w:t>иљ</w:t>
      </w:r>
      <w:r w:rsidRPr="00101F3B">
        <w:rPr>
          <w:rFonts w:cs="Times New Roman"/>
          <w:lang w:val="sr-Latn-BA"/>
        </w:rPr>
        <w:t xml:space="preserve">ежене податке </w:t>
      </w:r>
      <w:r w:rsidRPr="00101F3B">
        <w:rPr>
          <w:rFonts w:cs="Times New Roman"/>
          <w:lang w:val="sr-Cyrl-BA"/>
        </w:rPr>
        <w:t>за учење</w:t>
      </w:r>
      <w:r w:rsidRPr="00101F3B">
        <w:rPr>
          <w:rFonts w:cs="Times New Roman"/>
          <w:lang w:val="sr-Latn-BA"/>
        </w:rPr>
        <w:t xml:space="preserve"> и даје предвиђања за све невиђене </w:t>
      </w:r>
      <w:r w:rsidRPr="00101F3B">
        <w:rPr>
          <w:rFonts w:cs="Times New Roman"/>
          <w:lang w:val="sr-Cyrl-BA"/>
        </w:rPr>
        <w:t>тачке</w:t>
      </w:r>
      <w:r w:rsidRPr="00101F3B">
        <w:rPr>
          <w:rFonts w:cs="Times New Roman"/>
          <w:lang w:val="sr-Latn-BA"/>
        </w:rPr>
        <w:t xml:space="preserve">. </w:t>
      </w:r>
      <w:r w:rsidR="003549ED" w:rsidRPr="00101F3B">
        <w:rPr>
          <w:rFonts w:cs="Times New Roman"/>
          <w:lang w:val="sr-Cyrl-BA"/>
        </w:rPr>
        <w:t>Алгоритам</w:t>
      </w:r>
      <w:r w:rsidR="003549ED" w:rsidRPr="00101F3B">
        <w:rPr>
          <w:rFonts w:cs="Times New Roman"/>
          <w:lang w:val="sr-Latn-BA"/>
        </w:rPr>
        <w:t xml:space="preserve"> не прима унапријед дефинисане ознаке или категорије података</w:t>
      </w:r>
      <w:r w:rsidR="003549ED" w:rsidRPr="00101F3B">
        <w:rPr>
          <w:rFonts w:cs="Times New Roman"/>
          <w:lang w:val="sr-Cyrl-BA"/>
        </w:rPr>
        <w:t xml:space="preserve">, већ </w:t>
      </w:r>
      <w:del w:id="1592" w:author="Nikola Karpić" w:date="2024-01-27T20:02:00Z">
        <w:r w:rsidR="003549ED" w:rsidRPr="00101F3B" w:rsidDel="00D05BB2">
          <w:rPr>
            <w:rFonts w:cs="Times New Roman"/>
            <w:lang w:val="sr-Cyrl-BA"/>
          </w:rPr>
          <w:delText>умјесто</w:delText>
        </w:r>
        <w:r w:rsidR="003549ED" w:rsidRPr="00101F3B" w:rsidDel="00D05BB2">
          <w:rPr>
            <w:rFonts w:cs="Times New Roman"/>
            <w:lang w:val="sr-Latn-BA"/>
          </w:rPr>
          <w:delText xml:space="preserve"> тога, </w:delText>
        </w:r>
      </w:del>
      <w:r w:rsidR="003549ED" w:rsidRPr="00101F3B">
        <w:rPr>
          <w:rFonts w:cs="Times New Roman"/>
          <w:lang w:val="sr-Latn-BA"/>
        </w:rPr>
        <w:t>покушава сам пронаћи структуру у подацима.</w:t>
      </w:r>
      <w:ins w:id="1593" w:author="Nikola Karpić" w:date="2024-01-27T20:00:00Z">
        <w:r w:rsidR="00D05BB2" w:rsidRPr="00101F3B">
          <w:rPr>
            <w:rFonts w:cs="Times New Roman"/>
            <w:lang w:val="sr-Cyrl-BA"/>
          </w:rPr>
          <w:t xml:space="preserve"> </w:t>
        </w:r>
      </w:ins>
    </w:p>
    <w:p w14:paraId="21950CA5" w14:textId="6711199E" w:rsidR="00DF7825" w:rsidRPr="00101F3B" w:rsidRDefault="00C509AB" w:rsidP="00D05BB2">
      <w:pPr>
        <w:pStyle w:val="NoSpacing"/>
        <w:rPr>
          <w:ins w:id="1594" w:author="Nikola Karpić" w:date="2024-01-14T22:37:00Z"/>
          <w:rFonts w:cs="Times New Roman"/>
          <w:lang w:val="sr-Cyrl-BA"/>
        </w:rPr>
      </w:pPr>
      <w:del w:id="1595" w:author="Nikola Karpić" w:date="2024-01-27T20:02:00Z">
        <w:r w:rsidRPr="00101F3B" w:rsidDel="00D05BB2">
          <w:rPr>
            <w:rFonts w:cs="Times New Roman"/>
            <w:lang w:val="sr-Latn-BA"/>
          </w:rPr>
          <w:delText xml:space="preserve">Будући да уопште нема доступних </w:delText>
        </w:r>
        <w:r w:rsidRPr="00101F3B" w:rsidDel="00D05BB2">
          <w:rPr>
            <w:rFonts w:cs="Times New Roman"/>
            <w:lang w:val="sr-Cyrl-BA"/>
          </w:rPr>
          <w:delText>означених</w:delText>
        </w:r>
        <w:r w:rsidRPr="00101F3B" w:rsidDel="00D05BB2">
          <w:rPr>
            <w:rFonts w:cs="Times New Roman"/>
            <w:lang w:val="sr-Latn-BA"/>
          </w:rPr>
          <w:delText xml:space="preserve"> прим</w:delText>
        </w:r>
        <w:r w:rsidRPr="00101F3B" w:rsidDel="00D05BB2">
          <w:rPr>
            <w:rFonts w:cs="Times New Roman"/>
            <w:lang w:val="sr-Cyrl-BA"/>
          </w:rPr>
          <w:delText>ј</w:delText>
        </w:r>
        <w:r w:rsidRPr="00101F3B" w:rsidDel="00D05BB2">
          <w:rPr>
            <w:rFonts w:cs="Times New Roman"/>
            <w:lang w:val="sr-Latn-BA"/>
          </w:rPr>
          <w:delText>ера, може бити тешко квантитативно проц</w:delText>
        </w:r>
        <w:r w:rsidRPr="00101F3B" w:rsidDel="00D05BB2">
          <w:rPr>
            <w:rFonts w:cs="Times New Roman"/>
            <w:lang w:val="sr-Cyrl-BA"/>
          </w:rPr>
          <w:delText>иј</w:delText>
        </w:r>
        <w:r w:rsidRPr="00101F3B" w:rsidDel="00D05BB2">
          <w:rPr>
            <w:rFonts w:cs="Times New Roman"/>
            <w:lang w:val="sr-Latn-BA"/>
          </w:rPr>
          <w:delText xml:space="preserve">енити перформансе </w:delText>
        </w:r>
        <w:r w:rsidRPr="00101F3B" w:rsidDel="00D05BB2">
          <w:rPr>
            <w:rFonts w:cs="Times New Roman"/>
            <w:lang w:val="sr-Cyrl-BA"/>
          </w:rPr>
          <w:delText>алгоритма</w:delText>
        </w:r>
        <w:r w:rsidRPr="00101F3B" w:rsidDel="00D05BB2">
          <w:rPr>
            <w:rFonts w:cs="Times New Roman"/>
            <w:lang w:val="sr-Latn-BA"/>
          </w:rPr>
          <w:delText xml:space="preserve">. </w:delText>
        </w:r>
      </w:del>
      <w:r w:rsidRPr="00101F3B">
        <w:rPr>
          <w:rFonts w:cs="Times New Roman"/>
          <w:lang w:val="sr-Latn-BA"/>
        </w:rPr>
        <w:t>Груписање и смањење димензионалности су прим</w:t>
      </w:r>
      <w:r w:rsidRPr="00101F3B">
        <w:rPr>
          <w:rFonts w:cs="Times New Roman"/>
          <w:lang w:val="sr-Cyrl-BA"/>
        </w:rPr>
        <w:t>ј</w:t>
      </w:r>
      <w:r w:rsidRPr="00101F3B">
        <w:rPr>
          <w:rFonts w:cs="Times New Roman"/>
          <w:lang w:val="sr-Latn-BA"/>
        </w:rPr>
        <w:t xml:space="preserve">ери проблема </w:t>
      </w:r>
      <w:r w:rsidRPr="00101F3B">
        <w:rPr>
          <w:rFonts w:cs="Times New Roman"/>
          <w:lang w:val="sr-Cyrl-BA"/>
        </w:rPr>
        <w:t>код којих се ненагдледано учење показало као најбоље</w:t>
      </w:r>
      <w:r w:rsidRPr="00101F3B">
        <w:rPr>
          <w:rFonts w:cs="Times New Roman"/>
          <w:lang w:val="sr-Latn-BA"/>
        </w:rPr>
        <w:t>. [4]</w:t>
      </w:r>
      <w:ins w:id="1596" w:author="Nikola Karpić" w:date="2024-01-14T22:37:00Z">
        <w:r w:rsidR="0027446C" w:rsidRPr="00101F3B">
          <w:rPr>
            <w:rFonts w:cs="Times New Roman"/>
            <w:lang w:val="sr-Cyrl-BA"/>
          </w:rPr>
          <w:t>.</w:t>
        </w:r>
      </w:ins>
    </w:p>
    <w:p w14:paraId="57D6A8BA" w14:textId="67106DDF" w:rsidR="004A532D" w:rsidRPr="0020112D" w:rsidRDefault="004A532D">
      <w:pPr>
        <w:pStyle w:val="NoSpacing"/>
        <w:spacing w:after="240"/>
        <w:rPr>
          <w:ins w:id="1597" w:author="Nikola Karpić" w:date="2024-01-14T22:37:00Z"/>
          <w:rFonts w:cs="Times New Roman"/>
          <w:lang w:val="sr-Cyrl-BA"/>
          <w:rPrChange w:id="1598" w:author="Nikola Karpić" w:date="2024-02-25T23:34:00Z">
            <w:rPr>
              <w:ins w:id="1599" w:author="Nikola Karpić" w:date="2024-01-14T22:37:00Z"/>
              <w:lang w:val="sr-Latn-BA"/>
            </w:rPr>
          </w:rPrChange>
        </w:rPr>
        <w:pPrChange w:id="1600" w:author="Nikola Karpić" w:date="2024-01-27T19:50:00Z">
          <w:pPr>
            <w:pStyle w:val="NoSpacing"/>
          </w:pPr>
        </w:pPrChange>
      </w:pPr>
      <w:ins w:id="1601" w:author="Nikola Karpić" w:date="2024-01-14T22:37:00Z">
        <w:r w:rsidRPr="00101F3B">
          <w:rPr>
            <w:rFonts w:cs="Times New Roman"/>
            <w:lang w:val="sr-Cyrl-BA"/>
          </w:rPr>
          <w:t>Груписањем се</w:t>
        </w:r>
        <w:r w:rsidRPr="00101F3B">
          <w:rPr>
            <w:rFonts w:cs="Times New Roman"/>
            <w:lang w:val="sr-Latn-BA"/>
          </w:rPr>
          <w:t xml:space="preserve"> групи</w:t>
        </w:r>
      </w:ins>
      <w:ins w:id="1602" w:author="Nikola Karpić" w:date="2024-01-14T22:38:00Z">
        <w:r w:rsidR="0027446C" w:rsidRPr="00101F3B">
          <w:rPr>
            <w:rFonts w:cs="Times New Roman"/>
            <w:lang w:val="sr-Cyrl-BA"/>
          </w:rPr>
          <w:t>шу</w:t>
        </w:r>
      </w:ins>
      <w:ins w:id="1603" w:author="Nikola Karpić" w:date="2024-01-14T22:37:00Z">
        <w:r w:rsidRPr="00101F3B">
          <w:rPr>
            <w:rFonts w:cs="Times New Roman"/>
            <w:lang w:val="sr-Latn-BA"/>
          </w:rPr>
          <w:t xml:space="preserve"> сличн</w:t>
        </w:r>
      </w:ins>
      <w:ins w:id="1604" w:author="Nikola Karpić" w:date="2024-01-14T22:38:00Z">
        <w:r w:rsidR="0027446C" w:rsidRPr="00101F3B">
          <w:rPr>
            <w:rFonts w:cs="Times New Roman"/>
            <w:lang w:val="sr-Cyrl-BA"/>
          </w:rPr>
          <w:t>и</w:t>
        </w:r>
      </w:ins>
      <w:ins w:id="1605" w:author="Nikola Karpić" w:date="2024-01-14T22:37:00Z">
        <w:r w:rsidRPr="00101F3B">
          <w:rPr>
            <w:rFonts w:cs="Times New Roman"/>
            <w:lang w:val="sr-Latn-BA"/>
          </w:rPr>
          <w:t xml:space="preserve"> пода</w:t>
        </w:r>
      </w:ins>
      <w:ins w:id="1606" w:author="Nikola Karpić" w:date="2024-01-14T22:38:00Z">
        <w:r w:rsidR="0027446C" w:rsidRPr="00101F3B">
          <w:rPr>
            <w:rFonts w:cs="Times New Roman"/>
            <w:lang w:val="sr-Cyrl-BA"/>
          </w:rPr>
          <w:t>ци</w:t>
        </w:r>
      </w:ins>
      <w:ins w:id="1607" w:author="Nikola Karpić" w:date="2024-01-14T22:37:00Z">
        <w:r w:rsidRPr="00101F3B">
          <w:rPr>
            <w:rFonts w:cs="Times New Roman"/>
            <w:lang w:val="sr-Latn-BA"/>
          </w:rPr>
          <w:t xml:space="preserve"> у исте </w:t>
        </w:r>
      </w:ins>
      <w:ins w:id="1608" w:author="Nikola Karpić" w:date="2024-01-14T22:38:00Z">
        <w:r w:rsidR="0027446C" w:rsidRPr="00101F3B">
          <w:rPr>
            <w:rFonts w:cs="Times New Roman"/>
            <w:lang w:val="sr-Cyrl-BA"/>
          </w:rPr>
          <w:t>групе</w:t>
        </w:r>
      </w:ins>
      <w:ins w:id="1609" w:author="Nikola Karpić" w:date="2024-01-14T22:37:00Z">
        <w:r w:rsidRPr="00101F3B">
          <w:rPr>
            <w:rFonts w:cs="Times New Roman"/>
            <w:lang w:val="sr-Latn-BA"/>
          </w:rPr>
          <w:t xml:space="preserve"> како би се створиле категорије. </w:t>
        </w:r>
        <w:r w:rsidRPr="00101F3B">
          <w:rPr>
            <w:rFonts w:cs="Times New Roman"/>
            <w:lang w:val="sr-Cyrl-BA"/>
          </w:rPr>
          <w:t>Смањење</w:t>
        </w:r>
        <w:r w:rsidRPr="00101F3B">
          <w:rPr>
            <w:rFonts w:cs="Times New Roman"/>
            <w:lang w:val="sr-Latn-BA"/>
          </w:rPr>
          <w:t xml:space="preserve"> димензионалности покушава смањити број димензија података како би се добила слика о главним </w:t>
        </w:r>
        <w:r w:rsidRPr="00101F3B">
          <w:rPr>
            <w:rFonts w:cs="Times New Roman"/>
            <w:lang w:val="sr-Cyrl-BA"/>
          </w:rPr>
          <w:t>вриједностима</w:t>
        </w:r>
        <w:r w:rsidRPr="00101F3B">
          <w:rPr>
            <w:rFonts w:cs="Times New Roman"/>
            <w:lang w:val="sr-Latn-BA"/>
          </w:rPr>
          <w:t xml:space="preserve"> и структури података</w:t>
        </w:r>
        <w:r w:rsidR="0027446C" w:rsidRPr="00101F3B">
          <w:rPr>
            <w:rFonts w:cs="Times New Roman"/>
            <w:lang w:val="sr-Cyrl-BA"/>
          </w:rPr>
          <w:t xml:space="preserve"> </w:t>
        </w:r>
      </w:ins>
      <w:ins w:id="1610" w:author="Nikola Karpić" w:date="2024-01-14T22:38:00Z">
        <w:r w:rsidR="0027446C" w:rsidRPr="00101F3B">
          <w:rPr>
            <w:rFonts w:cs="Times New Roman"/>
            <w:lang w:val="sr-Cyrl-BA"/>
          </w:rPr>
          <w:t>(слика 2.10).</w:t>
        </w:r>
      </w:ins>
    </w:p>
    <w:p w14:paraId="55121505" w14:textId="53ADCB47" w:rsidR="004A532D" w:rsidRPr="00101F3B" w:rsidDel="004A532D" w:rsidRDefault="004A532D">
      <w:pPr>
        <w:pStyle w:val="NoSpacing"/>
        <w:rPr>
          <w:del w:id="1611" w:author="Nikola Karpić" w:date="2024-01-14T22:37:00Z"/>
          <w:rFonts w:cs="Times New Roman"/>
          <w:lang w:val="sr-Latn-BA"/>
        </w:rPr>
      </w:pPr>
    </w:p>
    <w:p w14:paraId="6E12EC42" w14:textId="1B3674F6" w:rsidR="00C31A52" w:rsidRPr="00101F3B" w:rsidRDefault="00E07FC5" w:rsidP="00E07FC5">
      <w:pPr>
        <w:pStyle w:val="NoSpacing"/>
        <w:ind w:firstLine="0"/>
        <w:jc w:val="center"/>
        <w:rPr>
          <w:rFonts w:cs="Times New Roman"/>
          <w:lang w:val="sr-Cyrl-BA"/>
        </w:rPr>
      </w:pPr>
      <w:r w:rsidRPr="00101F3B">
        <w:rPr>
          <w:rFonts w:cs="Times New Roman"/>
          <w:noProof/>
          <w:lang w:val="sr-Cyrl-BA"/>
        </w:rPr>
        <w:drawing>
          <wp:inline distT="0" distB="0" distL="0" distR="0" wp14:anchorId="472B28D4" wp14:editId="0174C53B">
            <wp:extent cx="2514600" cy="2582303"/>
            <wp:effectExtent l="19050" t="19050" r="19050" b="27940"/>
            <wp:docPr id="12024048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7100" cy="2595140"/>
                    </a:xfrm>
                    <a:prstGeom prst="rect">
                      <a:avLst/>
                    </a:prstGeom>
                    <a:noFill/>
                    <a:ln>
                      <a:solidFill>
                        <a:schemeClr val="tx1"/>
                      </a:solidFill>
                    </a:ln>
                  </pic:spPr>
                </pic:pic>
              </a:graphicData>
            </a:graphic>
          </wp:inline>
        </w:drawing>
      </w:r>
    </w:p>
    <w:p w14:paraId="367A76C0" w14:textId="00B9D188" w:rsidR="00E07FC5" w:rsidRPr="00101F3B" w:rsidDel="004A532D" w:rsidRDefault="00E07FC5">
      <w:pPr>
        <w:pStyle w:val="NoSpacing"/>
        <w:spacing w:after="240"/>
        <w:ind w:firstLine="0"/>
        <w:jc w:val="center"/>
        <w:rPr>
          <w:del w:id="1612" w:author="Nikola Karpić" w:date="2024-01-14T22:36:00Z"/>
          <w:rFonts w:cs="Times New Roman"/>
          <w:i/>
          <w:iCs/>
          <w:lang w:val="sr-Latn-BA"/>
        </w:rPr>
        <w:pPrChange w:id="1613" w:author="Nikola Karpić" w:date="2024-01-27T19:50:00Z">
          <w:pPr>
            <w:pStyle w:val="NoSpacing"/>
            <w:ind w:firstLine="0"/>
            <w:jc w:val="center"/>
          </w:pPr>
        </w:pPrChange>
      </w:pPr>
      <w:r w:rsidRPr="00101F3B">
        <w:rPr>
          <w:rFonts w:cs="Times New Roman"/>
          <w:i/>
          <w:iCs/>
          <w:lang w:val="sr-Cyrl-BA"/>
        </w:rPr>
        <w:t>Слика 2.</w:t>
      </w:r>
      <w:r w:rsidR="004B2026" w:rsidRPr="00101F3B">
        <w:rPr>
          <w:rFonts w:cs="Times New Roman"/>
          <w:i/>
          <w:iCs/>
          <w:lang w:val="sr-Cyrl-BA"/>
        </w:rPr>
        <w:t>10</w:t>
      </w:r>
      <w:r w:rsidRPr="00101F3B">
        <w:rPr>
          <w:rFonts w:cs="Times New Roman"/>
          <w:i/>
          <w:iCs/>
          <w:lang w:val="sr-Cyrl-BA"/>
        </w:rPr>
        <w:t>. Примјер уклањања шума са фотографије помоћу аутоенкодерске неуронске мреже</w:t>
      </w:r>
      <w:r w:rsidR="00FC59DE" w:rsidRPr="00101F3B">
        <w:rPr>
          <w:rFonts w:cs="Times New Roman"/>
          <w:i/>
          <w:iCs/>
          <w:lang w:val="sr-Cyrl-BA"/>
        </w:rPr>
        <w:t xml:space="preserve"> генерисан помоћу </w:t>
      </w:r>
      <w:r w:rsidR="00FC59DE" w:rsidRPr="00101F3B">
        <w:rPr>
          <w:rFonts w:cs="Times New Roman"/>
          <w:i/>
          <w:iCs/>
          <w:lang w:val="sr-Latn-BA"/>
        </w:rPr>
        <w:t xml:space="preserve">DALE-E </w:t>
      </w:r>
      <w:r w:rsidR="00FC59DE" w:rsidRPr="00101F3B">
        <w:rPr>
          <w:rFonts w:cs="Times New Roman"/>
          <w:i/>
          <w:iCs/>
          <w:lang w:val="sr-Cyrl-BA"/>
        </w:rPr>
        <w:t xml:space="preserve">алата компаније </w:t>
      </w:r>
      <w:r w:rsidR="00FC59DE" w:rsidRPr="00101F3B">
        <w:rPr>
          <w:rFonts w:cs="Times New Roman"/>
          <w:i/>
          <w:iCs/>
          <w:lang w:val="sr-Latn-BA"/>
        </w:rPr>
        <w:t>OpenAI</w:t>
      </w:r>
      <w:r w:rsidRPr="00101F3B">
        <w:rPr>
          <w:rStyle w:val="FootnoteReference"/>
          <w:rFonts w:cs="Times New Roman"/>
          <w:i/>
          <w:iCs/>
          <w:lang w:val="sr-Cyrl-BA"/>
        </w:rPr>
        <w:footnoteReference w:id="15"/>
      </w:r>
    </w:p>
    <w:p w14:paraId="48ED173A" w14:textId="77777777" w:rsidR="001B518E" w:rsidRPr="00101F3B" w:rsidRDefault="001B518E" w:rsidP="004A532D">
      <w:pPr>
        <w:pStyle w:val="NoSpacing"/>
        <w:ind w:firstLine="0"/>
        <w:jc w:val="center"/>
        <w:rPr>
          <w:rFonts w:cs="Times New Roman"/>
          <w:lang w:val="sr-Cyrl-BA"/>
        </w:rPr>
      </w:pPr>
    </w:p>
    <w:p w14:paraId="66FE8368" w14:textId="77777777" w:rsidR="00450229" w:rsidRPr="00101F3B" w:rsidRDefault="00450229">
      <w:pPr>
        <w:pStyle w:val="NoSpacing"/>
        <w:spacing w:before="240"/>
        <w:rPr>
          <w:rFonts w:cs="Times New Roman"/>
          <w:lang w:val="sr-Latn-BA"/>
        </w:rPr>
        <w:pPrChange w:id="1614" w:author="Nikola Karpić" w:date="2024-01-27T19:50:00Z">
          <w:pPr>
            <w:pStyle w:val="NoSpacing"/>
          </w:pPr>
        </w:pPrChange>
      </w:pPr>
      <w:r w:rsidRPr="00101F3B">
        <w:rPr>
          <w:rFonts w:cs="Times New Roman"/>
          <w:lang w:val="sr-Latn-BA"/>
        </w:rPr>
        <w:t xml:space="preserve">У ненадгледаном учењу, систем користи алгоритме попут </w:t>
      </w:r>
      <w:r w:rsidR="00C31A52" w:rsidRPr="00101F3B">
        <w:rPr>
          <w:rFonts w:cs="Times New Roman"/>
          <w:lang w:val="sr-Cyrl-BA"/>
        </w:rPr>
        <w:t>кластерисања</w:t>
      </w:r>
      <w:r w:rsidRPr="00101F3B">
        <w:rPr>
          <w:rFonts w:cs="Times New Roman"/>
          <w:lang w:val="sr-Latn-BA"/>
        </w:rPr>
        <w:t xml:space="preserve"> како би груписао сличне податке и створио категорије. Овакав приступ је користан када </w:t>
      </w:r>
      <w:r w:rsidR="00C31A52" w:rsidRPr="00101F3B">
        <w:rPr>
          <w:rFonts w:cs="Times New Roman"/>
          <w:lang w:val="sr-Cyrl-BA"/>
        </w:rPr>
        <w:t>имамо</w:t>
      </w:r>
      <w:r w:rsidRPr="00101F3B">
        <w:rPr>
          <w:rFonts w:cs="Times New Roman"/>
          <w:lang w:val="sr-Latn-BA"/>
        </w:rPr>
        <w:t xml:space="preserve"> </w:t>
      </w:r>
      <w:r w:rsidRPr="00101F3B">
        <w:rPr>
          <w:rFonts w:cs="Times New Roman"/>
          <w:lang w:val="sr-Latn-BA"/>
        </w:rPr>
        <w:lastRenderedPageBreak/>
        <w:t xml:space="preserve">велики број података са сложеном структуром, а не </w:t>
      </w:r>
      <w:r w:rsidR="00C31A52" w:rsidRPr="00101F3B">
        <w:rPr>
          <w:rFonts w:cs="Times New Roman"/>
          <w:lang w:val="sr-Cyrl-BA"/>
        </w:rPr>
        <w:t>знамо</w:t>
      </w:r>
      <w:r w:rsidRPr="00101F3B">
        <w:rPr>
          <w:rFonts w:cs="Times New Roman"/>
          <w:lang w:val="sr-Latn-BA"/>
        </w:rPr>
        <w:t xml:space="preserve"> које су категорије важне за </w:t>
      </w:r>
      <w:r w:rsidR="00C31A52" w:rsidRPr="00101F3B">
        <w:rPr>
          <w:rFonts w:cs="Times New Roman"/>
          <w:lang w:val="sr-Cyrl-BA"/>
        </w:rPr>
        <w:t>дати</w:t>
      </w:r>
      <w:r w:rsidRPr="00101F3B">
        <w:rPr>
          <w:rFonts w:cs="Times New Roman"/>
          <w:lang w:val="sr-Latn-BA"/>
        </w:rPr>
        <w:t xml:space="preserve"> проблем.</w:t>
      </w:r>
    </w:p>
    <w:p w14:paraId="4D04081E" w14:textId="075DFE56" w:rsidR="00450229" w:rsidRPr="00101F3B" w:rsidDel="004A532D" w:rsidRDefault="00450229" w:rsidP="00D44804">
      <w:pPr>
        <w:pStyle w:val="NoSpacing"/>
        <w:rPr>
          <w:del w:id="1615" w:author="Nikola Karpić" w:date="2024-01-14T22:37:00Z"/>
          <w:rFonts w:cs="Times New Roman"/>
          <w:lang w:val="sr-Latn-BA"/>
        </w:rPr>
      </w:pPr>
      <w:del w:id="1616" w:author="Nikola Karpić" w:date="2024-01-14T22:36:00Z">
        <w:r w:rsidRPr="00101F3B" w:rsidDel="004A532D">
          <w:rPr>
            <w:rFonts w:cs="Times New Roman"/>
            <w:lang w:val="sr-Latn-BA"/>
          </w:rPr>
          <w:delText xml:space="preserve">Постоје два главна подтипа ненадгледаног учења: </w:delText>
        </w:r>
        <w:r w:rsidR="0019288E" w:rsidRPr="00101F3B" w:rsidDel="004A532D">
          <w:rPr>
            <w:rFonts w:cs="Times New Roman"/>
            <w:lang w:val="sr-Cyrl-BA"/>
          </w:rPr>
          <w:delText>груписање</w:delText>
        </w:r>
        <w:r w:rsidRPr="00101F3B" w:rsidDel="004A532D">
          <w:rPr>
            <w:rFonts w:cs="Times New Roman"/>
            <w:lang w:val="sr-Latn-BA"/>
          </w:rPr>
          <w:delText xml:space="preserve"> и </w:delText>
        </w:r>
        <w:r w:rsidR="009109F0" w:rsidRPr="00101F3B" w:rsidDel="004A532D">
          <w:rPr>
            <w:rFonts w:cs="Times New Roman"/>
            <w:lang w:val="sr-Cyrl-BA"/>
          </w:rPr>
          <w:delText>смањење</w:delText>
        </w:r>
        <w:r w:rsidRPr="00101F3B" w:rsidDel="004A532D">
          <w:rPr>
            <w:rFonts w:cs="Times New Roman"/>
            <w:lang w:val="sr-Latn-BA"/>
          </w:rPr>
          <w:delText xml:space="preserve"> димензионалности. </w:delText>
        </w:r>
      </w:del>
      <w:del w:id="1617" w:author="Nikola Karpić" w:date="2024-01-14T22:37:00Z">
        <w:r w:rsidR="0019288E" w:rsidRPr="00101F3B" w:rsidDel="004A532D">
          <w:rPr>
            <w:rFonts w:cs="Times New Roman"/>
            <w:lang w:val="sr-Cyrl-BA"/>
          </w:rPr>
          <w:delText>Груписање</w:delText>
        </w:r>
        <w:r w:rsidRPr="00101F3B" w:rsidDel="004A532D">
          <w:rPr>
            <w:rFonts w:cs="Times New Roman"/>
            <w:lang w:val="sr-Latn-BA"/>
          </w:rPr>
          <w:delText xml:space="preserve"> покушава груписати сличне податке у исте кластер</w:delText>
        </w:r>
        <w:r w:rsidR="00C31A52" w:rsidRPr="00101F3B" w:rsidDel="004A532D">
          <w:rPr>
            <w:rFonts w:cs="Times New Roman"/>
            <w:lang w:val="sr-Cyrl-BA"/>
          </w:rPr>
          <w:delText>е</w:delText>
        </w:r>
        <w:r w:rsidRPr="00101F3B" w:rsidDel="004A532D">
          <w:rPr>
            <w:rFonts w:cs="Times New Roman"/>
            <w:lang w:val="sr-Latn-BA"/>
          </w:rPr>
          <w:delText xml:space="preserve"> како би се створиле категорије. </w:delText>
        </w:r>
        <w:r w:rsidR="00CF02FA" w:rsidRPr="00101F3B" w:rsidDel="004A532D">
          <w:rPr>
            <w:rFonts w:cs="Times New Roman"/>
            <w:lang w:val="sr-Cyrl-BA"/>
          </w:rPr>
          <w:delText>Смањење</w:delText>
        </w:r>
        <w:r w:rsidRPr="00101F3B" w:rsidDel="004A532D">
          <w:rPr>
            <w:rFonts w:cs="Times New Roman"/>
            <w:lang w:val="sr-Latn-BA"/>
          </w:rPr>
          <w:delText xml:space="preserve"> димензионалности покушава смањити број димензија података како би се добила слика о главним </w:delText>
        </w:r>
        <w:r w:rsidR="00C31A52" w:rsidRPr="00101F3B" w:rsidDel="004A532D">
          <w:rPr>
            <w:rFonts w:cs="Times New Roman"/>
            <w:lang w:val="sr-Cyrl-BA"/>
          </w:rPr>
          <w:delText>вриједностима</w:delText>
        </w:r>
        <w:r w:rsidRPr="00101F3B" w:rsidDel="004A532D">
          <w:rPr>
            <w:rFonts w:cs="Times New Roman"/>
            <w:lang w:val="sr-Latn-BA"/>
          </w:rPr>
          <w:delText xml:space="preserve"> и структури података.</w:delText>
        </w:r>
      </w:del>
    </w:p>
    <w:p w14:paraId="2EB850D9" w14:textId="4743DDEA" w:rsidR="00450229" w:rsidRPr="00101F3B" w:rsidRDefault="00450229" w:rsidP="00450229">
      <w:pPr>
        <w:pStyle w:val="NoSpacing"/>
        <w:rPr>
          <w:rFonts w:cs="Times New Roman"/>
          <w:lang w:val="sr-Latn-BA"/>
        </w:rPr>
      </w:pPr>
      <w:r w:rsidRPr="00101F3B">
        <w:rPr>
          <w:rFonts w:cs="Times New Roman"/>
          <w:lang w:val="sr-Latn-BA"/>
        </w:rPr>
        <w:t>Ненадгледано учење често се користи у апликацијама попут сегментације тржишта, анализе купаца и анализе података. Међутим, његове резултате треба пажљиво интерпретирати и процијенити њихову т</w:t>
      </w:r>
      <w:r w:rsidR="00C31A52" w:rsidRPr="00101F3B">
        <w:rPr>
          <w:rFonts w:cs="Times New Roman"/>
          <w:lang w:val="sr-Cyrl-BA"/>
        </w:rPr>
        <w:t>а</w:t>
      </w:r>
      <w:r w:rsidRPr="00101F3B">
        <w:rPr>
          <w:rFonts w:cs="Times New Roman"/>
          <w:lang w:val="sr-Latn-BA"/>
        </w:rPr>
        <w:t>чност</w:t>
      </w:r>
      <w:ins w:id="1618" w:author="Aleksandar Kelec" w:date="2023-11-26T15:04:00Z">
        <w:r w:rsidR="004F0048" w:rsidRPr="00101F3B">
          <w:rPr>
            <w:rFonts w:cs="Times New Roman"/>
            <w:lang w:val="sr-Cyrl-BA"/>
          </w:rPr>
          <w:t>,</w:t>
        </w:r>
      </w:ins>
      <w:r w:rsidRPr="00101F3B">
        <w:rPr>
          <w:rFonts w:cs="Times New Roman"/>
          <w:lang w:val="sr-Latn-BA"/>
        </w:rPr>
        <w:t xml:space="preserve"> јер недостај</w:t>
      </w:r>
      <w:r w:rsidR="00C31A52" w:rsidRPr="00101F3B">
        <w:rPr>
          <w:rFonts w:cs="Times New Roman"/>
          <w:lang w:val="sr-Cyrl-BA"/>
        </w:rPr>
        <w:t>у</w:t>
      </w:r>
      <w:r w:rsidRPr="00101F3B">
        <w:rPr>
          <w:rFonts w:cs="Times New Roman"/>
          <w:lang w:val="sr-Latn-BA"/>
        </w:rPr>
        <w:t xml:space="preserve"> унапријед дефинисан</w:t>
      </w:r>
      <w:r w:rsidR="00C31A52" w:rsidRPr="00101F3B">
        <w:rPr>
          <w:rFonts w:cs="Times New Roman"/>
          <w:lang w:val="sr-Cyrl-BA"/>
        </w:rPr>
        <w:t>е</w:t>
      </w:r>
      <w:r w:rsidRPr="00101F3B">
        <w:rPr>
          <w:rFonts w:cs="Times New Roman"/>
          <w:lang w:val="sr-Latn-BA"/>
        </w:rPr>
        <w:t xml:space="preserve"> ознак</w:t>
      </w:r>
      <w:r w:rsidR="00C31A52" w:rsidRPr="00101F3B">
        <w:rPr>
          <w:rFonts w:cs="Times New Roman"/>
          <w:lang w:val="sr-Cyrl-BA"/>
        </w:rPr>
        <w:t>е</w:t>
      </w:r>
      <w:r w:rsidRPr="00101F3B">
        <w:rPr>
          <w:rFonts w:cs="Times New Roman"/>
          <w:lang w:val="sr-Latn-BA"/>
        </w:rPr>
        <w:t xml:space="preserve"> за провјеру резултата.</w:t>
      </w:r>
    </w:p>
    <w:p w14:paraId="26021456" w14:textId="77777777" w:rsidR="00450229" w:rsidRPr="00101F3B" w:rsidRDefault="000340FF" w:rsidP="00532390">
      <w:pPr>
        <w:pStyle w:val="Heading3"/>
        <w:numPr>
          <w:ilvl w:val="2"/>
          <w:numId w:val="1"/>
        </w:numPr>
        <w:rPr>
          <w:rStyle w:val="jlqj4b"/>
          <w:rFonts w:cs="Times New Roman"/>
          <w:lang w:val="sr-Cyrl-BA"/>
        </w:rPr>
      </w:pPr>
      <w:bookmarkStart w:id="1619" w:name="_Toc159792268"/>
      <w:r w:rsidRPr="00101F3B">
        <w:rPr>
          <w:rStyle w:val="jlqj4b"/>
          <w:rFonts w:cs="Times New Roman"/>
          <w:lang w:val="sr-Cyrl-BA"/>
        </w:rPr>
        <w:t>Груписање</w:t>
      </w:r>
      <w:bookmarkEnd w:id="1619"/>
    </w:p>
    <w:p w14:paraId="38D2E0DD" w14:textId="297DBDD7" w:rsidR="009109F0" w:rsidRPr="00101F3B" w:rsidRDefault="000340FF">
      <w:pPr>
        <w:pStyle w:val="NoSpacing"/>
        <w:spacing w:after="240"/>
        <w:rPr>
          <w:ins w:id="1620" w:author="Nikola Karpić" w:date="2024-01-14T22:39:00Z"/>
          <w:rFonts w:cs="Times New Roman"/>
          <w:lang w:val="ru-RU"/>
        </w:rPr>
        <w:pPrChange w:id="1621" w:author="Nikola Karpić" w:date="2024-01-14T23:04:00Z">
          <w:pPr>
            <w:pStyle w:val="NoSpacing"/>
          </w:pPr>
        </w:pPrChange>
      </w:pPr>
      <w:r w:rsidRPr="00101F3B">
        <w:rPr>
          <w:rFonts w:cs="Times New Roman"/>
          <w:lang w:val="sr-Cyrl-BA"/>
        </w:rPr>
        <w:t>Груписање</w:t>
      </w:r>
      <w:r w:rsidR="00FB133C" w:rsidRPr="00101F3B">
        <w:rPr>
          <w:rFonts w:cs="Times New Roman"/>
          <w:lang w:val="sr-Cyrl-BA"/>
        </w:rPr>
        <w:t xml:space="preserve"> или кластеринг </w:t>
      </w:r>
      <w:r w:rsidR="00FB133C" w:rsidRPr="00101F3B">
        <w:rPr>
          <w:rFonts w:cs="Times New Roman"/>
          <w:lang w:val="ru-RU"/>
        </w:rPr>
        <w:t>(</w:t>
      </w:r>
      <w:r w:rsidR="008278A8" w:rsidRPr="00101F3B">
        <w:rPr>
          <w:rStyle w:val="jlqj4b"/>
          <w:rFonts w:cs="Times New Roman"/>
          <w:i/>
          <w:lang w:val="sr-Cyrl-BA"/>
        </w:rPr>
        <w:t xml:space="preserve">енг. </w:t>
      </w:r>
      <w:r w:rsidR="00FB133C" w:rsidRPr="00101F3B">
        <w:rPr>
          <w:rFonts w:cs="Times New Roman"/>
          <w:i/>
          <w:lang w:val="en-US"/>
        </w:rPr>
        <w:t>Clustering</w:t>
      </w:r>
      <w:r w:rsidR="00FB133C" w:rsidRPr="00101F3B">
        <w:rPr>
          <w:rFonts w:cs="Times New Roman"/>
          <w:i/>
          <w:lang w:val="ru-RU"/>
        </w:rPr>
        <w:t>)</w:t>
      </w:r>
      <w:r w:rsidR="009109F0" w:rsidRPr="00101F3B">
        <w:rPr>
          <w:rFonts w:cs="Times New Roman"/>
          <w:lang w:val="ru-RU"/>
        </w:rPr>
        <w:t xml:space="preserve"> у машинском учењу је техника</w:t>
      </w:r>
      <w:r w:rsidR="00C40EF3" w:rsidRPr="00101F3B">
        <w:rPr>
          <w:rFonts w:cs="Times New Roman"/>
          <w:lang w:val="sr-Cyrl-BA"/>
        </w:rPr>
        <w:t xml:space="preserve"> сврставања</w:t>
      </w:r>
      <w:r w:rsidR="009109F0" w:rsidRPr="00101F3B">
        <w:rPr>
          <w:rFonts w:cs="Times New Roman"/>
          <w:lang w:val="ru-RU"/>
        </w:rPr>
        <w:t xml:space="preserve"> сличних објеката у исте </w:t>
      </w:r>
      <w:r w:rsidR="00DA5C6C" w:rsidRPr="00101F3B">
        <w:rPr>
          <w:rFonts w:cs="Times New Roman"/>
          <w:lang w:val="sr-Cyrl-BA"/>
        </w:rPr>
        <w:t>групе</w:t>
      </w:r>
      <w:r w:rsidR="009109F0" w:rsidRPr="00101F3B">
        <w:rPr>
          <w:rFonts w:cs="Times New Roman"/>
          <w:lang w:val="ru-RU"/>
        </w:rPr>
        <w:t xml:space="preserve">, тзв. </w:t>
      </w:r>
      <w:r w:rsidR="00FB133C" w:rsidRPr="00101F3B">
        <w:rPr>
          <w:rFonts w:cs="Times New Roman"/>
          <w:lang w:val="sr-Cyrl-BA"/>
        </w:rPr>
        <w:t>к</w:t>
      </w:r>
      <w:r w:rsidR="009109F0" w:rsidRPr="00101F3B">
        <w:rPr>
          <w:rFonts w:cs="Times New Roman"/>
          <w:lang w:val="ru-RU"/>
        </w:rPr>
        <w:t>ласте</w:t>
      </w:r>
      <w:r w:rsidR="00FB133C" w:rsidRPr="00101F3B">
        <w:rPr>
          <w:rFonts w:cs="Times New Roman"/>
          <w:lang w:val="sr-Cyrl-BA"/>
        </w:rPr>
        <w:t>ре</w:t>
      </w:r>
      <w:r w:rsidR="009109F0" w:rsidRPr="00101F3B">
        <w:rPr>
          <w:rFonts w:cs="Times New Roman"/>
          <w:lang w:val="ru-RU"/>
        </w:rPr>
        <w:t>. Овај приступ се користи за организ</w:t>
      </w:r>
      <w:r w:rsidR="00C31A52" w:rsidRPr="00101F3B">
        <w:rPr>
          <w:rFonts w:cs="Times New Roman"/>
          <w:lang w:val="sr-Cyrl-BA"/>
        </w:rPr>
        <w:t>ов</w:t>
      </w:r>
      <w:r w:rsidR="009109F0" w:rsidRPr="00101F3B">
        <w:rPr>
          <w:rFonts w:cs="Times New Roman"/>
          <w:lang w:val="ru-RU"/>
        </w:rPr>
        <w:t>ање великих количина необрађених података у корисне групе које имају сличне карактеристике</w:t>
      </w:r>
      <w:ins w:id="1622" w:author="Nikola Karpić" w:date="2024-01-14T22:39:00Z">
        <w:r w:rsidR="0027446C" w:rsidRPr="00101F3B">
          <w:rPr>
            <w:rFonts w:cs="Times New Roman"/>
            <w:lang w:val="sr-Cyrl-BA"/>
          </w:rPr>
          <w:t xml:space="preserve"> (слика 2.11)</w:t>
        </w:r>
      </w:ins>
      <w:r w:rsidR="009109F0" w:rsidRPr="00101F3B">
        <w:rPr>
          <w:rFonts w:cs="Times New Roman"/>
          <w:lang w:val="ru-RU"/>
        </w:rPr>
        <w:t>.</w:t>
      </w:r>
    </w:p>
    <w:p w14:paraId="24729B44" w14:textId="77777777" w:rsidR="0027446C" w:rsidRPr="00101F3B" w:rsidRDefault="0027446C" w:rsidP="0027446C">
      <w:pPr>
        <w:pStyle w:val="NoSpacing"/>
        <w:ind w:firstLine="0"/>
        <w:jc w:val="center"/>
        <w:rPr>
          <w:moveTo w:id="1623" w:author="Nikola Karpić" w:date="2024-01-14T22:39:00Z"/>
          <w:rFonts w:cs="Times New Roman"/>
          <w:i/>
          <w:iCs/>
          <w:lang w:val="sr-Cyrl-BA"/>
        </w:rPr>
      </w:pPr>
      <w:moveToRangeStart w:id="1624" w:author="Nikola Karpić" w:date="2024-01-14T22:39:00Z" w:name="move156164400"/>
      <w:moveTo w:id="1625" w:author="Nikola Karpić" w:date="2024-01-14T22:39:00Z">
        <w:r w:rsidRPr="00101F3B">
          <w:rPr>
            <w:rStyle w:val="jlqj4b"/>
            <w:rFonts w:cs="Times New Roman"/>
            <w:noProof/>
            <w:lang w:val="sr-Cyrl-BA"/>
          </w:rPr>
          <w:drawing>
            <wp:inline distT="0" distB="0" distL="0" distR="0" wp14:anchorId="3CFF7FD3" wp14:editId="25CC65C5">
              <wp:extent cx="4140200" cy="3059821"/>
              <wp:effectExtent l="19050" t="19050" r="12700" b="26670"/>
              <wp:docPr id="1126805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2239" cy="3090890"/>
                      </a:xfrm>
                      <a:prstGeom prst="rect">
                        <a:avLst/>
                      </a:prstGeom>
                      <a:noFill/>
                      <a:ln>
                        <a:solidFill>
                          <a:schemeClr val="tx1"/>
                        </a:solidFill>
                      </a:ln>
                    </pic:spPr>
                  </pic:pic>
                </a:graphicData>
              </a:graphic>
            </wp:inline>
          </w:drawing>
        </w:r>
        <w:r w:rsidRPr="00101F3B">
          <w:rPr>
            <w:rFonts w:cs="Times New Roman"/>
            <w:i/>
            <w:iCs/>
            <w:lang w:val="sr-Cyrl-BA"/>
          </w:rPr>
          <w:t xml:space="preserve"> </w:t>
        </w:r>
      </w:moveTo>
    </w:p>
    <w:p w14:paraId="5BBB56D8" w14:textId="77777777" w:rsidR="0027446C" w:rsidRPr="00101F3B" w:rsidDel="0027446C" w:rsidRDefault="0027446C">
      <w:pPr>
        <w:pStyle w:val="NoSpacing"/>
        <w:spacing w:after="240"/>
        <w:ind w:firstLine="0"/>
        <w:jc w:val="center"/>
        <w:rPr>
          <w:del w:id="1626" w:author="Nikola Karpić" w:date="2024-01-14T22:39:00Z"/>
          <w:moveTo w:id="1627" w:author="Nikola Karpić" w:date="2024-01-14T22:39:00Z"/>
          <w:rFonts w:cs="Times New Roman"/>
          <w:i/>
          <w:iCs/>
          <w:lang w:val="sr-Cyrl-BA"/>
        </w:rPr>
        <w:pPrChange w:id="1628" w:author="Nikola Karpić" w:date="2024-01-14T23:05:00Z">
          <w:pPr>
            <w:pStyle w:val="NoSpacing"/>
            <w:ind w:firstLine="0"/>
            <w:jc w:val="center"/>
          </w:pPr>
        </w:pPrChange>
      </w:pPr>
      <w:moveTo w:id="1629" w:author="Nikola Karpić" w:date="2024-01-14T22:39:00Z">
        <w:r w:rsidRPr="00101F3B">
          <w:rPr>
            <w:rFonts w:cs="Times New Roman"/>
            <w:i/>
            <w:iCs/>
            <w:lang w:val="sr-Cyrl-BA"/>
          </w:rPr>
          <w:t>Слика 2.</w:t>
        </w:r>
        <w:r w:rsidRPr="00101F3B">
          <w:rPr>
            <w:rFonts w:cs="Times New Roman"/>
            <w:i/>
            <w:iCs/>
            <w:lang w:val="ru-RU"/>
          </w:rPr>
          <w:t>11</w:t>
        </w:r>
        <w:r w:rsidRPr="00101F3B">
          <w:rPr>
            <w:rFonts w:cs="Times New Roman"/>
            <w:i/>
            <w:iCs/>
            <w:lang w:val="sr-Cyrl-BA"/>
          </w:rPr>
          <w:t>. Једноставан примјер груписања домаћинстава према удаљености од електричног разводника</w:t>
        </w:r>
      </w:moveTo>
    </w:p>
    <w:moveToRangeEnd w:id="1624"/>
    <w:p w14:paraId="15B6D00A" w14:textId="77777777" w:rsidR="0027446C" w:rsidRPr="0020112D" w:rsidRDefault="0027446C">
      <w:pPr>
        <w:pStyle w:val="NoSpacing"/>
        <w:ind w:firstLine="0"/>
        <w:jc w:val="center"/>
        <w:rPr>
          <w:rFonts w:cs="Times New Roman"/>
          <w:lang w:val="sr-Cyrl-BA"/>
          <w:rPrChange w:id="1630" w:author="Nikola Karpić" w:date="2024-02-25T23:34:00Z">
            <w:rPr>
              <w:lang w:val="ru-RU"/>
            </w:rPr>
          </w:rPrChange>
        </w:rPr>
        <w:pPrChange w:id="1631" w:author="Nikola Karpić" w:date="2024-01-14T22:39:00Z">
          <w:pPr>
            <w:pStyle w:val="NoSpacing"/>
          </w:pPr>
        </w:pPrChange>
      </w:pPr>
    </w:p>
    <w:p w14:paraId="0D094BEA" w14:textId="369A9619" w:rsidR="009109F0" w:rsidRPr="00101F3B" w:rsidRDefault="00FB133C">
      <w:pPr>
        <w:pStyle w:val="NoSpacing"/>
        <w:spacing w:before="240"/>
        <w:rPr>
          <w:rFonts w:cs="Times New Roman"/>
          <w:lang w:val="sr-Cyrl-BA"/>
        </w:rPr>
        <w:pPrChange w:id="1632" w:author="Nikola Karpić" w:date="2024-01-14T23:05:00Z">
          <w:pPr>
            <w:pStyle w:val="NoSpacing"/>
          </w:pPr>
        </w:pPrChange>
      </w:pPr>
      <w:r w:rsidRPr="00101F3B">
        <w:rPr>
          <w:rFonts w:cs="Times New Roman"/>
          <w:lang w:val="sr-Cyrl-BA"/>
        </w:rPr>
        <w:t>Груписање</w:t>
      </w:r>
      <w:r w:rsidRPr="00101F3B">
        <w:rPr>
          <w:rFonts w:cs="Times New Roman"/>
          <w:lang w:val="ru-RU"/>
        </w:rPr>
        <w:t xml:space="preserve"> </w:t>
      </w:r>
      <w:r w:rsidR="009109F0" w:rsidRPr="00101F3B">
        <w:rPr>
          <w:rFonts w:cs="Times New Roman"/>
          <w:lang w:val="ru-RU"/>
        </w:rPr>
        <w:t>се описује као једна од метода за апстрах</w:t>
      </w:r>
      <w:r w:rsidR="00C31A52" w:rsidRPr="00101F3B">
        <w:rPr>
          <w:rFonts w:cs="Times New Roman"/>
          <w:lang w:val="sr-Cyrl-BA"/>
        </w:rPr>
        <w:t>ов</w:t>
      </w:r>
      <w:r w:rsidR="009109F0" w:rsidRPr="00101F3B">
        <w:rPr>
          <w:rFonts w:cs="Times New Roman"/>
          <w:lang w:val="ru-RU"/>
        </w:rPr>
        <w:t xml:space="preserve">ање информација из података без да се користе подаци о </w:t>
      </w:r>
      <w:r w:rsidR="00C31A52" w:rsidRPr="00101F3B">
        <w:rPr>
          <w:rFonts w:cs="Times New Roman"/>
          <w:lang w:val="sr-Cyrl-BA"/>
        </w:rPr>
        <w:t>ознакама</w:t>
      </w:r>
      <w:r w:rsidR="009109F0" w:rsidRPr="00101F3B">
        <w:rPr>
          <w:rFonts w:cs="Times New Roman"/>
          <w:lang w:val="ru-RU"/>
        </w:rPr>
        <w:t xml:space="preserve"> објеката. </w:t>
      </w:r>
      <w:r w:rsidRPr="00101F3B">
        <w:rPr>
          <w:rFonts w:cs="Times New Roman"/>
          <w:lang w:val="sr-Cyrl-BA"/>
        </w:rPr>
        <w:t>Груписање</w:t>
      </w:r>
      <w:r w:rsidR="009109F0" w:rsidRPr="00101F3B">
        <w:rPr>
          <w:rFonts w:cs="Times New Roman"/>
          <w:lang w:val="ru-RU"/>
        </w:rPr>
        <w:t xml:space="preserve"> се може провести кориштењем различитих алгоритама, као што су </w:t>
      </w:r>
      <w:r w:rsidRPr="00101F3B">
        <w:rPr>
          <w:rFonts w:cs="Times New Roman"/>
          <w:lang w:val="sr-Cyrl-BA"/>
        </w:rPr>
        <w:t xml:space="preserve">хијерархијско груписање </w:t>
      </w:r>
      <w:r w:rsidRPr="00101F3B">
        <w:rPr>
          <w:rFonts w:cs="Times New Roman"/>
          <w:i/>
          <w:lang w:val="ru-RU"/>
        </w:rPr>
        <w:t>(</w:t>
      </w:r>
      <w:r w:rsidR="008278A8" w:rsidRPr="00101F3B">
        <w:rPr>
          <w:rStyle w:val="jlqj4b"/>
          <w:rFonts w:cs="Times New Roman"/>
          <w:i/>
          <w:lang w:val="sr-Cyrl-BA"/>
        </w:rPr>
        <w:t xml:space="preserve">енг. </w:t>
      </w:r>
      <w:r w:rsidRPr="00101F3B">
        <w:rPr>
          <w:rFonts w:cs="Times New Roman"/>
          <w:i/>
          <w:lang w:val="en-US"/>
        </w:rPr>
        <w:t>Hierarchical</w:t>
      </w:r>
      <w:r w:rsidRPr="00101F3B">
        <w:rPr>
          <w:rFonts w:cs="Times New Roman"/>
          <w:i/>
          <w:lang w:val="sr-Cyrl-BA"/>
        </w:rPr>
        <w:t xml:space="preserve"> </w:t>
      </w:r>
      <w:r w:rsidRPr="00101F3B">
        <w:rPr>
          <w:rFonts w:cs="Times New Roman"/>
          <w:i/>
          <w:lang w:val="en-US"/>
        </w:rPr>
        <w:t>clustering</w:t>
      </w:r>
      <w:r w:rsidRPr="00101F3B">
        <w:rPr>
          <w:rFonts w:cs="Times New Roman"/>
          <w:i/>
          <w:lang w:val="sr-Cyrl-BA"/>
        </w:rPr>
        <w:t>)</w:t>
      </w:r>
      <w:r w:rsidR="009109F0" w:rsidRPr="00101F3B">
        <w:rPr>
          <w:rFonts w:cs="Times New Roman"/>
          <w:lang w:val="sr-Cyrl-BA"/>
        </w:rPr>
        <w:t xml:space="preserve">, </w:t>
      </w:r>
      <w:r w:rsidRPr="00101F3B">
        <w:rPr>
          <w:rFonts w:cs="Times New Roman"/>
          <w:lang w:val="sr-Cyrl-BA"/>
        </w:rPr>
        <w:t xml:space="preserve">груписање методом к-средњих вриједности </w:t>
      </w:r>
      <w:r w:rsidRPr="00101F3B">
        <w:rPr>
          <w:rFonts w:cs="Times New Roman"/>
          <w:i/>
          <w:lang w:val="sr-Cyrl-BA"/>
        </w:rPr>
        <w:t>(</w:t>
      </w:r>
      <w:r w:rsidR="008278A8" w:rsidRPr="00101F3B">
        <w:rPr>
          <w:rStyle w:val="jlqj4b"/>
          <w:rFonts w:cs="Times New Roman"/>
          <w:i/>
          <w:lang w:val="sr-Cyrl-BA"/>
        </w:rPr>
        <w:t xml:space="preserve">енг. </w:t>
      </w:r>
      <w:r w:rsidRPr="00101F3B">
        <w:rPr>
          <w:rFonts w:cs="Times New Roman"/>
          <w:i/>
          <w:lang w:val="en-US"/>
        </w:rPr>
        <w:t>K</w:t>
      </w:r>
      <w:r w:rsidRPr="00101F3B">
        <w:rPr>
          <w:rFonts w:cs="Times New Roman"/>
          <w:i/>
          <w:lang w:val="sr-Cyrl-BA"/>
        </w:rPr>
        <w:t>-</w:t>
      </w:r>
      <w:r w:rsidRPr="00101F3B">
        <w:rPr>
          <w:rFonts w:cs="Times New Roman"/>
          <w:i/>
          <w:lang w:val="en-US"/>
        </w:rPr>
        <w:t>means</w:t>
      </w:r>
      <w:r w:rsidRPr="00101F3B">
        <w:rPr>
          <w:rFonts w:cs="Times New Roman"/>
          <w:i/>
          <w:lang w:val="sr-Cyrl-BA"/>
        </w:rPr>
        <w:t xml:space="preserve"> </w:t>
      </w:r>
      <w:r w:rsidRPr="00101F3B">
        <w:rPr>
          <w:rFonts w:cs="Times New Roman"/>
          <w:i/>
          <w:lang w:val="en-US"/>
        </w:rPr>
        <w:t>clustering</w:t>
      </w:r>
      <w:r w:rsidRPr="00101F3B">
        <w:rPr>
          <w:rFonts w:cs="Times New Roman"/>
          <w:i/>
          <w:lang w:val="sr-Cyrl-BA"/>
        </w:rPr>
        <w:t>)</w:t>
      </w:r>
      <w:r w:rsidRPr="00101F3B">
        <w:rPr>
          <w:rFonts w:cs="Times New Roman"/>
          <w:lang w:val="sr-Cyrl-BA"/>
        </w:rPr>
        <w:t>, итд</w:t>
      </w:r>
      <w:r w:rsidR="009109F0" w:rsidRPr="00101F3B">
        <w:rPr>
          <w:rFonts w:cs="Times New Roman"/>
          <w:lang w:val="sr-Cyrl-BA"/>
        </w:rPr>
        <w:t>.</w:t>
      </w:r>
    </w:p>
    <w:p w14:paraId="2144F1D3" w14:textId="24F12AC7" w:rsidR="009109F0" w:rsidRPr="00101F3B" w:rsidRDefault="00FB133C" w:rsidP="00FB133C">
      <w:pPr>
        <w:pStyle w:val="NoSpacing"/>
        <w:rPr>
          <w:rFonts w:cs="Times New Roman"/>
          <w:lang w:val="ru-RU"/>
        </w:rPr>
      </w:pPr>
      <w:r w:rsidRPr="00101F3B">
        <w:rPr>
          <w:rFonts w:cs="Times New Roman"/>
          <w:lang w:val="sr-Cyrl-BA"/>
        </w:rPr>
        <w:t>Груписање се описује</w:t>
      </w:r>
      <w:r w:rsidR="009109F0" w:rsidRPr="00101F3B">
        <w:rPr>
          <w:rFonts w:cs="Times New Roman"/>
          <w:lang w:val="ru-RU"/>
        </w:rPr>
        <w:t xml:space="preserve"> као проблем</w:t>
      </w:r>
      <w:r w:rsidRPr="00101F3B">
        <w:rPr>
          <w:rFonts w:cs="Times New Roman"/>
          <w:lang w:val="sr-Cyrl-BA"/>
        </w:rPr>
        <w:t xml:space="preserve"> ненадгледаног учења</w:t>
      </w:r>
      <w:r w:rsidR="009109F0" w:rsidRPr="00101F3B">
        <w:rPr>
          <w:rFonts w:cs="Times New Roman"/>
          <w:lang w:val="ru-RU"/>
        </w:rPr>
        <w:t>, што значи да алгоритам ради без предефини</w:t>
      </w:r>
      <w:r w:rsidRPr="00101F3B">
        <w:rPr>
          <w:rFonts w:cs="Times New Roman"/>
          <w:lang w:val="sr-Cyrl-BA"/>
        </w:rPr>
        <w:t>с</w:t>
      </w:r>
      <w:r w:rsidR="009109F0" w:rsidRPr="00101F3B">
        <w:rPr>
          <w:rFonts w:cs="Times New Roman"/>
          <w:lang w:val="ru-RU"/>
        </w:rPr>
        <w:t>аног означавања података. Умјесто тога, алгоритам тражи структуру у подацима и сам саставља групе.</w:t>
      </w:r>
      <w:del w:id="1633" w:author="Aleksandar Kelec" w:date="2023-11-26T15:28:00Z">
        <w:r w:rsidRPr="00101F3B" w:rsidDel="00AA7D71">
          <w:rPr>
            <w:rFonts w:cs="Times New Roman"/>
            <w:lang w:val="sr-Cyrl-BA"/>
          </w:rPr>
          <w:delText xml:space="preserve"> </w:delText>
        </w:r>
      </w:del>
      <w:r w:rsidR="009109F0" w:rsidRPr="00101F3B">
        <w:rPr>
          <w:rFonts w:cs="Times New Roman"/>
          <w:lang w:val="ru-RU"/>
        </w:rPr>
        <w:t xml:space="preserve"> </w:t>
      </w:r>
      <w:del w:id="1634" w:author="Aleksandar Kelec" w:date="2023-11-26T15:29:00Z">
        <w:r w:rsidR="009109F0" w:rsidRPr="00101F3B" w:rsidDel="00AA7D71">
          <w:rPr>
            <w:rFonts w:cs="Times New Roman"/>
            <w:lang w:val="ru-RU"/>
          </w:rPr>
          <w:delText>м</w:delText>
        </w:r>
      </w:del>
      <w:ins w:id="1635" w:author="Aleksandar Kelec" w:date="2023-11-26T15:28:00Z">
        <w:r w:rsidR="00AA7D71" w:rsidRPr="00101F3B">
          <w:rPr>
            <w:rFonts w:cs="Times New Roman"/>
            <w:lang w:val="ru-RU"/>
          </w:rPr>
          <w:t>М</w:t>
        </w:r>
      </w:ins>
      <w:r w:rsidR="009109F0" w:rsidRPr="00101F3B">
        <w:rPr>
          <w:rFonts w:cs="Times New Roman"/>
          <w:lang w:val="ru-RU"/>
        </w:rPr>
        <w:t>оже се мјерити различитим метрикама, попут еуклидске удаљености</w:t>
      </w:r>
      <w:r w:rsidRPr="00101F3B">
        <w:rPr>
          <w:rFonts w:cs="Times New Roman"/>
          <w:lang w:val="sr-Cyrl-BA"/>
        </w:rPr>
        <w:t xml:space="preserve"> или</w:t>
      </w:r>
      <w:r w:rsidR="009109F0" w:rsidRPr="00101F3B">
        <w:rPr>
          <w:rFonts w:cs="Times New Roman"/>
          <w:lang w:val="ru-RU"/>
        </w:rPr>
        <w:t xml:space="preserve"> других.</w:t>
      </w:r>
    </w:p>
    <w:p w14:paraId="658DA899" w14:textId="3478B302" w:rsidR="00633E20" w:rsidRPr="00101F3B" w:rsidDel="0027446C" w:rsidRDefault="009109F0" w:rsidP="00633E20">
      <w:pPr>
        <w:pStyle w:val="NoSpacing"/>
        <w:rPr>
          <w:del w:id="1636" w:author="Nikola Karpić" w:date="2024-01-14T22:39:00Z"/>
          <w:rFonts w:cs="Times New Roman"/>
        </w:rPr>
      </w:pPr>
      <w:r w:rsidRPr="00101F3B">
        <w:rPr>
          <w:rFonts w:cs="Times New Roman"/>
          <w:lang w:val="ru-RU"/>
        </w:rPr>
        <w:t xml:space="preserve">У сваком случају, </w:t>
      </w:r>
      <w:r w:rsidR="00FB133C" w:rsidRPr="00101F3B">
        <w:rPr>
          <w:rFonts w:cs="Times New Roman"/>
          <w:lang w:val="sr-Cyrl-BA"/>
        </w:rPr>
        <w:t>груписање</w:t>
      </w:r>
      <w:r w:rsidRPr="00101F3B">
        <w:rPr>
          <w:rFonts w:cs="Times New Roman"/>
          <w:lang w:val="ru-RU"/>
        </w:rPr>
        <w:t xml:space="preserve"> је важна техника која се често користи у </w:t>
      </w:r>
      <w:r w:rsidR="00FB133C" w:rsidRPr="00101F3B">
        <w:rPr>
          <w:rFonts w:cs="Times New Roman"/>
          <w:lang w:val="sr-Cyrl-BA"/>
        </w:rPr>
        <w:t>обради</w:t>
      </w:r>
      <w:r w:rsidRPr="00101F3B">
        <w:rPr>
          <w:rFonts w:cs="Times New Roman"/>
          <w:lang w:val="ru-RU"/>
        </w:rPr>
        <w:t xml:space="preserve"> података прије </w:t>
      </w:r>
      <w:r w:rsidR="00FB133C" w:rsidRPr="00101F3B">
        <w:rPr>
          <w:rFonts w:cs="Times New Roman"/>
          <w:lang w:val="sr-Cyrl-BA"/>
        </w:rPr>
        <w:t>даљег</w:t>
      </w:r>
      <w:r w:rsidRPr="00101F3B">
        <w:rPr>
          <w:rFonts w:cs="Times New Roman"/>
          <w:lang w:val="ru-RU"/>
        </w:rPr>
        <w:t xml:space="preserve"> машинског учења, помажући у смањењу димензије података и учинковитијем моделирању.</w:t>
      </w:r>
      <w:sdt>
        <w:sdtPr>
          <w:rPr>
            <w:rFonts w:cs="Times New Roman"/>
          </w:rPr>
          <w:id w:val="224424577"/>
          <w:citation/>
        </w:sdtPr>
        <w:sdtContent>
          <w:r w:rsidR="000340FF" w:rsidRPr="00101F3B">
            <w:rPr>
              <w:rFonts w:cs="Times New Roman"/>
            </w:rPr>
            <w:fldChar w:fldCharType="begin"/>
          </w:r>
          <w:r w:rsidR="000340FF" w:rsidRPr="00101F3B">
            <w:rPr>
              <w:rFonts w:cs="Times New Roman"/>
              <w:lang w:val="sr-Latn-BA"/>
            </w:rPr>
            <w:instrText xml:space="preserve"> CITATION Mit97 \l 6170 </w:instrText>
          </w:r>
          <w:r w:rsidR="000340FF" w:rsidRPr="00101F3B">
            <w:rPr>
              <w:rFonts w:cs="Times New Roman"/>
            </w:rPr>
            <w:fldChar w:fldCharType="separate"/>
          </w:r>
          <w:r w:rsidR="007779BE" w:rsidRPr="00101F3B">
            <w:rPr>
              <w:rFonts w:cs="Times New Roman"/>
              <w:noProof/>
              <w:lang w:val="sr-Latn-BA"/>
            </w:rPr>
            <w:t xml:space="preserve"> [5]</w:t>
          </w:r>
          <w:r w:rsidR="000340FF" w:rsidRPr="00101F3B">
            <w:rPr>
              <w:rFonts w:cs="Times New Roman"/>
            </w:rPr>
            <w:fldChar w:fldCharType="end"/>
          </w:r>
        </w:sdtContent>
      </w:sdt>
    </w:p>
    <w:p w14:paraId="195ED04B" w14:textId="77777777" w:rsidR="001B518E" w:rsidRPr="00101F3B" w:rsidDel="0027446C" w:rsidRDefault="001B518E" w:rsidP="00633E20">
      <w:pPr>
        <w:pStyle w:val="NoSpacing"/>
        <w:rPr>
          <w:del w:id="1637" w:author="Nikola Karpić" w:date="2024-01-14T22:39:00Z"/>
          <w:rStyle w:val="jlqj4b"/>
          <w:rFonts w:cs="Times New Roman"/>
          <w:lang w:val="sr-Cyrl-BA"/>
        </w:rPr>
      </w:pPr>
    </w:p>
    <w:p w14:paraId="6A472B8A" w14:textId="3F877491" w:rsidR="00633E20" w:rsidRPr="00101F3B" w:rsidDel="0027446C" w:rsidRDefault="00633E20" w:rsidP="00633E20">
      <w:pPr>
        <w:pStyle w:val="NoSpacing"/>
        <w:ind w:firstLine="0"/>
        <w:jc w:val="center"/>
        <w:rPr>
          <w:moveFrom w:id="1638" w:author="Nikola Karpić" w:date="2024-01-14T22:39:00Z"/>
          <w:rFonts w:cs="Times New Roman"/>
          <w:i/>
          <w:iCs/>
          <w:lang w:val="sr-Cyrl-BA"/>
        </w:rPr>
      </w:pPr>
      <w:moveFromRangeStart w:id="1639" w:author="Nikola Karpić" w:date="2024-01-14T22:39:00Z" w:name="move156164400"/>
      <w:moveFrom w:id="1640" w:author="Nikola Karpić" w:date="2024-01-14T22:39:00Z">
        <w:r w:rsidRPr="00101F3B" w:rsidDel="0027446C">
          <w:rPr>
            <w:rStyle w:val="jlqj4b"/>
            <w:rFonts w:cs="Times New Roman"/>
            <w:noProof/>
            <w:lang w:val="sr-Cyrl-BA"/>
          </w:rPr>
          <w:drawing>
            <wp:inline distT="0" distB="0" distL="0" distR="0" wp14:anchorId="2EF2FC72" wp14:editId="11350568">
              <wp:extent cx="3067050" cy="2266707"/>
              <wp:effectExtent l="19050" t="19050" r="19050" b="19685"/>
              <wp:docPr id="248242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727" cy="2281250"/>
                      </a:xfrm>
                      <a:prstGeom prst="rect">
                        <a:avLst/>
                      </a:prstGeom>
                      <a:noFill/>
                      <a:ln>
                        <a:solidFill>
                          <a:schemeClr val="tx1"/>
                        </a:solidFill>
                      </a:ln>
                    </pic:spPr>
                  </pic:pic>
                </a:graphicData>
              </a:graphic>
            </wp:inline>
          </w:drawing>
        </w:r>
        <w:r w:rsidRPr="00101F3B" w:rsidDel="0027446C">
          <w:rPr>
            <w:rFonts w:cs="Times New Roman"/>
            <w:i/>
            <w:iCs/>
            <w:lang w:val="sr-Cyrl-BA"/>
          </w:rPr>
          <w:t xml:space="preserve"> Слика 2.</w:t>
        </w:r>
        <w:r w:rsidR="004B2026" w:rsidRPr="00101F3B" w:rsidDel="0027446C">
          <w:rPr>
            <w:rFonts w:cs="Times New Roman"/>
            <w:i/>
            <w:iCs/>
            <w:lang w:val="ru-RU"/>
          </w:rPr>
          <w:t>11</w:t>
        </w:r>
        <w:r w:rsidRPr="00101F3B" w:rsidDel="0027446C">
          <w:rPr>
            <w:rFonts w:cs="Times New Roman"/>
            <w:i/>
            <w:iCs/>
            <w:lang w:val="sr-Cyrl-BA"/>
          </w:rPr>
          <w:t xml:space="preserve">. </w:t>
        </w:r>
        <w:r w:rsidR="001B518E" w:rsidRPr="00101F3B" w:rsidDel="0027446C">
          <w:rPr>
            <w:rFonts w:cs="Times New Roman"/>
            <w:i/>
            <w:iCs/>
            <w:lang w:val="sr-Cyrl-BA"/>
          </w:rPr>
          <w:t>Једноставан п</w:t>
        </w:r>
        <w:r w:rsidRPr="00101F3B" w:rsidDel="0027446C">
          <w:rPr>
            <w:rFonts w:cs="Times New Roman"/>
            <w:i/>
            <w:iCs/>
            <w:lang w:val="sr-Cyrl-BA"/>
          </w:rPr>
          <w:t>римјер груписања домаћинстав</w:t>
        </w:r>
        <w:ins w:id="1641" w:author="Aleksandar Kelec" w:date="2023-11-26T15:29:00Z">
          <w:r w:rsidR="0044380F" w:rsidRPr="00101F3B" w:rsidDel="0027446C">
            <w:rPr>
              <w:rFonts w:cs="Times New Roman"/>
              <w:i/>
              <w:iCs/>
              <w:lang w:val="sr-Cyrl-BA"/>
            </w:rPr>
            <w:t>а</w:t>
          </w:r>
        </w:ins>
        <w:r w:rsidRPr="00101F3B" w:rsidDel="0027446C">
          <w:rPr>
            <w:rFonts w:cs="Times New Roman"/>
            <w:i/>
            <w:iCs/>
            <w:lang w:val="sr-Cyrl-BA"/>
          </w:rPr>
          <w:t xml:space="preserve"> према удаљености од електричног разводника</w:t>
        </w:r>
      </w:moveFrom>
    </w:p>
    <w:moveFromRangeEnd w:id="1639"/>
    <w:p w14:paraId="6300FFAD" w14:textId="2F08AD1B" w:rsidR="009109F0" w:rsidRPr="0020112D" w:rsidRDefault="009109F0">
      <w:pPr>
        <w:pStyle w:val="NoSpacing"/>
        <w:rPr>
          <w:rStyle w:val="jlqj4b"/>
          <w:rFonts w:cs="Times New Roman"/>
          <w:i/>
          <w:sz w:val="22"/>
          <w:szCs w:val="28"/>
          <w:lang w:val="sr-Cyrl-BA"/>
          <w:rPrChange w:id="1642" w:author="Nikola Karpić" w:date="2024-02-25T23:34:00Z">
            <w:rPr>
              <w:rStyle w:val="jlqj4b"/>
              <w:rFonts w:ascii="Arial" w:hAnsi="Arial"/>
              <w:i/>
              <w:sz w:val="22"/>
              <w:szCs w:val="28"/>
              <w:lang w:val="sr-Cyrl-BA"/>
            </w:rPr>
          </w:rPrChange>
        </w:rPr>
        <w:pPrChange w:id="1643" w:author="Nikola Karpić" w:date="2024-01-14T22:39:00Z">
          <w:pPr>
            <w:pStyle w:val="NoSpacing"/>
            <w:ind w:firstLine="0"/>
          </w:pPr>
        </w:pPrChange>
      </w:pPr>
      <w:del w:id="1644" w:author="Nikola Karpić" w:date="2024-01-14T22:48:00Z">
        <w:r w:rsidRPr="00101F3B" w:rsidDel="00231D12">
          <w:rPr>
            <w:rStyle w:val="jlqj4b"/>
            <w:rFonts w:cs="Times New Roman"/>
            <w:lang w:val="sr-Cyrl-BA"/>
          </w:rPr>
          <w:br w:type="page"/>
        </w:r>
      </w:del>
    </w:p>
    <w:p w14:paraId="385D70E1" w14:textId="77777777" w:rsidR="00450229" w:rsidRPr="00101F3B" w:rsidRDefault="009109F0" w:rsidP="00532390">
      <w:pPr>
        <w:pStyle w:val="Heading3"/>
        <w:numPr>
          <w:ilvl w:val="2"/>
          <w:numId w:val="1"/>
        </w:numPr>
        <w:rPr>
          <w:rStyle w:val="jlqj4b"/>
          <w:rFonts w:cs="Times New Roman"/>
          <w:lang w:val="sr-Cyrl-BA"/>
        </w:rPr>
      </w:pPr>
      <w:bookmarkStart w:id="1645" w:name="_Toc159792269"/>
      <w:r w:rsidRPr="00101F3B">
        <w:rPr>
          <w:rStyle w:val="jlqj4b"/>
          <w:rFonts w:cs="Times New Roman"/>
          <w:lang w:val="sr-Cyrl-BA"/>
        </w:rPr>
        <w:lastRenderedPageBreak/>
        <w:t>Смањење димензионалности</w:t>
      </w:r>
      <w:bookmarkEnd w:id="1645"/>
    </w:p>
    <w:p w14:paraId="73C04A31" w14:textId="4B333BDC" w:rsidR="009109F0" w:rsidRPr="00101F3B" w:rsidRDefault="000340FF">
      <w:pPr>
        <w:pStyle w:val="NoSpacing"/>
        <w:spacing w:after="240"/>
        <w:rPr>
          <w:ins w:id="1646" w:author="Nikola Karpić" w:date="2024-01-14T23:04:00Z"/>
          <w:rStyle w:val="jlqj4b"/>
          <w:rFonts w:cs="Times New Roman"/>
          <w:i/>
          <w:szCs w:val="28"/>
          <w:lang w:val="ru-RU"/>
        </w:rPr>
        <w:pPrChange w:id="1647" w:author="Nikola Karpić" w:date="2024-01-14T23:05:00Z">
          <w:pPr>
            <w:pStyle w:val="NoSpacing"/>
          </w:pPr>
        </w:pPrChange>
      </w:pPr>
      <w:r w:rsidRPr="00101F3B">
        <w:rPr>
          <w:rStyle w:val="jlqj4b"/>
          <w:rFonts w:cs="Times New Roman"/>
          <w:lang w:val="sr-Cyrl-BA"/>
        </w:rPr>
        <w:t>Смањење</w:t>
      </w:r>
      <w:r w:rsidR="009109F0" w:rsidRPr="00101F3B">
        <w:rPr>
          <w:rStyle w:val="jlqj4b"/>
          <w:rFonts w:cs="Times New Roman"/>
          <w:lang w:val="ru-RU"/>
        </w:rPr>
        <w:t xml:space="preserve"> димензионалности је техника у машинском учењу која се користи за смањивање броја </w:t>
      </w:r>
      <w:r w:rsidR="00C860C9" w:rsidRPr="00101F3B">
        <w:rPr>
          <w:rStyle w:val="jlqj4b"/>
          <w:rFonts w:cs="Times New Roman"/>
          <w:lang w:val="ru-RU"/>
        </w:rPr>
        <w:t>атрибута</w:t>
      </w:r>
      <w:r w:rsidR="009109F0" w:rsidRPr="00101F3B">
        <w:rPr>
          <w:rStyle w:val="jlqj4b"/>
          <w:rFonts w:cs="Times New Roman"/>
          <w:lang w:val="ru-RU"/>
        </w:rPr>
        <w:t xml:space="preserve"> у подацима. </w:t>
      </w:r>
      <w:del w:id="1648" w:author="Nikola Karpić" w:date="2024-01-14T22:44:00Z">
        <w:r w:rsidR="009109F0" w:rsidRPr="00101F3B" w:rsidDel="0027446C">
          <w:rPr>
            <w:rStyle w:val="jlqj4b"/>
            <w:rFonts w:cs="Times New Roman"/>
            <w:lang w:val="ru-RU"/>
          </w:rPr>
          <w:delText xml:space="preserve">Ова техника се користи како би се смањила сложеност података и убрзао процес машинског учења. </w:delText>
        </w:r>
      </w:del>
      <w:r w:rsidR="009C7963" w:rsidRPr="00101F3B">
        <w:rPr>
          <w:rStyle w:val="jlqj4b"/>
          <w:rFonts w:cs="Times New Roman"/>
          <w:lang w:val="sr-Cyrl-BA"/>
        </w:rPr>
        <w:t>Смањење</w:t>
      </w:r>
      <w:r w:rsidR="009109F0" w:rsidRPr="00101F3B">
        <w:rPr>
          <w:rStyle w:val="jlqj4b"/>
          <w:rFonts w:cs="Times New Roman"/>
          <w:lang w:val="ru-RU"/>
        </w:rPr>
        <w:t xml:space="preserve"> димензионалности се често користи у комбинацији са другим техникама машинског учења, како би се створили бољи модели</w:t>
      </w:r>
      <w:ins w:id="1649" w:author="Nikola Karpić" w:date="2024-01-14T23:04:00Z">
        <w:r w:rsidR="003514BA" w:rsidRPr="00101F3B">
          <w:rPr>
            <w:rStyle w:val="jlqj4b"/>
            <w:rFonts w:cs="Times New Roman"/>
            <w:lang w:val="sr-Cyrl-BA"/>
          </w:rPr>
          <w:t xml:space="preserve"> (слика 2.12)</w:t>
        </w:r>
      </w:ins>
      <w:r w:rsidR="009109F0" w:rsidRPr="00101F3B">
        <w:rPr>
          <w:rStyle w:val="jlqj4b"/>
          <w:rFonts w:cs="Times New Roman"/>
          <w:lang w:val="ru-RU"/>
        </w:rPr>
        <w:t>.</w:t>
      </w:r>
      <w:r w:rsidR="009C7963" w:rsidRPr="00101F3B">
        <w:rPr>
          <w:rStyle w:val="jlqj4b"/>
          <w:rFonts w:cs="Times New Roman"/>
          <w:lang w:val="sr-Cyrl-BA"/>
        </w:rPr>
        <w:t xml:space="preserve"> Смањење </w:t>
      </w:r>
      <w:r w:rsidR="009109F0" w:rsidRPr="00101F3B">
        <w:rPr>
          <w:rStyle w:val="jlqj4b"/>
          <w:rFonts w:cs="Times New Roman"/>
          <w:lang w:val="ru-RU"/>
        </w:rPr>
        <w:t xml:space="preserve">димензионалности </w:t>
      </w:r>
      <w:r w:rsidR="00C860C9" w:rsidRPr="00101F3B">
        <w:rPr>
          <w:rStyle w:val="jlqj4b"/>
          <w:rFonts w:cs="Times New Roman"/>
          <w:lang w:val="ru-RU"/>
        </w:rPr>
        <w:t>може да буде од помоћи и за избјегавање</w:t>
      </w:r>
      <w:r w:rsidR="009109F0" w:rsidRPr="00101F3B">
        <w:rPr>
          <w:rStyle w:val="jlqj4b"/>
          <w:rFonts w:cs="Times New Roman"/>
          <w:lang w:val="ru-RU"/>
        </w:rPr>
        <w:t xml:space="preserve"> </w:t>
      </w:r>
      <w:r w:rsidR="00C860C9" w:rsidRPr="00101F3B">
        <w:rPr>
          <w:rFonts w:cs="Times New Roman"/>
          <w:lang w:val="sr-Cyrl-BA"/>
        </w:rPr>
        <w:t>преприлагођавања</w:t>
      </w:r>
      <w:r w:rsidR="009109F0" w:rsidRPr="00101F3B">
        <w:rPr>
          <w:rStyle w:val="jlqj4b"/>
          <w:rFonts w:cs="Times New Roman"/>
          <w:lang w:val="ru-RU"/>
        </w:rPr>
        <w:t>.</w:t>
      </w:r>
    </w:p>
    <w:p w14:paraId="08F2A86D" w14:textId="77777777" w:rsidR="003514BA" w:rsidRPr="00101F3B" w:rsidRDefault="003514BA" w:rsidP="003514BA">
      <w:pPr>
        <w:pStyle w:val="NoSpacing"/>
        <w:ind w:firstLine="0"/>
        <w:jc w:val="center"/>
        <w:rPr>
          <w:moveTo w:id="1650" w:author="Nikola Karpić" w:date="2024-01-14T23:04:00Z"/>
          <w:rFonts w:cs="Times New Roman"/>
          <w:lang w:val="sr-Latn-BA"/>
        </w:rPr>
      </w:pPr>
      <w:moveToRangeStart w:id="1651" w:author="Nikola Karpić" w:date="2024-01-14T23:04:00Z" w:name="move156165875"/>
      <w:moveTo w:id="1652" w:author="Nikola Karpić" w:date="2024-01-14T23:04:00Z">
        <w:r w:rsidRPr="00101F3B">
          <w:rPr>
            <w:rFonts w:cs="Times New Roman"/>
            <w:noProof/>
            <w:lang w:val="sr-Latn-BA"/>
          </w:rPr>
          <w:drawing>
            <wp:inline distT="0" distB="0" distL="0" distR="0" wp14:anchorId="4B2ED8AA" wp14:editId="5F3AD7A9">
              <wp:extent cx="3981406" cy="1993900"/>
              <wp:effectExtent l="19050" t="19050" r="19685" b="25400"/>
              <wp:docPr id="2695636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2244" cy="2019360"/>
                      </a:xfrm>
                      <a:prstGeom prst="rect">
                        <a:avLst/>
                      </a:prstGeom>
                      <a:noFill/>
                      <a:ln>
                        <a:solidFill>
                          <a:schemeClr val="tx1"/>
                        </a:solidFill>
                      </a:ln>
                    </pic:spPr>
                  </pic:pic>
                </a:graphicData>
              </a:graphic>
            </wp:inline>
          </w:drawing>
        </w:r>
      </w:moveTo>
    </w:p>
    <w:p w14:paraId="603422FB" w14:textId="77777777" w:rsidR="003514BA" w:rsidRPr="00101F3B" w:rsidDel="003514BA" w:rsidRDefault="003514BA">
      <w:pPr>
        <w:pStyle w:val="NoSpacing"/>
        <w:spacing w:after="240"/>
        <w:ind w:firstLine="0"/>
        <w:jc w:val="center"/>
        <w:rPr>
          <w:del w:id="1653" w:author="Nikola Karpić" w:date="2024-01-14T23:04:00Z"/>
          <w:moveTo w:id="1654" w:author="Nikola Karpić" w:date="2024-01-14T23:04:00Z"/>
          <w:rFonts w:cs="Times New Roman"/>
          <w:i/>
          <w:iCs/>
          <w:lang w:val="sr-Cyrl-BA"/>
        </w:rPr>
        <w:pPrChange w:id="1655" w:author="Nikola Karpić" w:date="2024-01-14T23:05:00Z">
          <w:pPr>
            <w:pStyle w:val="NoSpacing"/>
            <w:ind w:firstLine="0"/>
            <w:jc w:val="center"/>
          </w:pPr>
        </w:pPrChange>
      </w:pPr>
      <w:moveTo w:id="1656" w:author="Nikola Karpić" w:date="2024-01-14T23:04:00Z">
        <w:r w:rsidRPr="00101F3B">
          <w:rPr>
            <w:rFonts w:cs="Times New Roman"/>
            <w:i/>
            <w:iCs/>
            <w:lang w:val="sr-Cyrl-BA"/>
          </w:rPr>
          <w:t>Слика 2.</w:t>
        </w:r>
        <w:r w:rsidRPr="00101F3B">
          <w:rPr>
            <w:rFonts w:cs="Times New Roman"/>
            <w:i/>
            <w:iCs/>
            <w:lang w:val="ru-RU"/>
          </w:rPr>
          <w:t>12</w:t>
        </w:r>
        <w:r w:rsidRPr="00101F3B">
          <w:rPr>
            <w:rFonts w:cs="Times New Roman"/>
            <w:i/>
            <w:iCs/>
            <w:lang w:val="sr-Cyrl-BA"/>
          </w:rPr>
          <w:t>. Примјер смањења димензионалности ненадгледаним учењем</w:t>
        </w:r>
      </w:moveTo>
    </w:p>
    <w:moveToRangeEnd w:id="1651"/>
    <w:p w14:paraId="3AB65EBF" w14:textId="77777777" w:rsidR="003514BA" w:rsidRPr="0020112D" w:rsidRDefault="003514BA">
      <w:pPr>
        <w:pStyle w:val="NoSpacing"/>
        <w:ind w:firstLine="0"/>
        <w:jc w:val="center"/>
        <w:rPr>
          <w:rStyle w:val="jlqj4b"/>
          <w:rFonts w:cs="Times New Roman"/>
          <w:sz w:val="22"/>
          <w:lang w:val="sr-Cyrl-BA"/>
          <w:rPrChange w:id="1657" w:author="Nikola Karpić" w:date="2024-02-25T23:34:00Z">
            <w:rPr>
              <w:rStyle w:val="jlqj4b"/>
              <w:rFonts w:ascii="Arial" w:hAnsi="Arial"/>
              <w:sz w:val="22"/>
              <w:lang w:val="sr-Cyrl-BA"/>
            </w:rPr>
          </w:rPrChange>
        </w:rPr>
        <w:pPrChange w:id="1658" w:author="Nikola Karpić" w:date="2024-01-14T23:04:00Z">
          <w:pPr>
            <w:pStyle w:val="NoSpacing"/>
          </w:pPr>
        </w:pPrChange>
      </w:pPr>
    </w:p>
    <w:p w14:paraId="32EB2D91" w14:textId="4C109CEE" w:rsidR="00C2549B" w:rsidRPr="00101F3B" w:rsidDel="0027446C" w:rsidRDefault="009C7963">
      <w:pPr>
        <w:pStyle w:val="NoSpacing"/>
        <w:spacing w:before="240"/>
        <w:rPr>
          <w:del w:id="1659" w:author="Nikola Karpić" w:date="2024-01-14T22:43:00Z"/>
          <w:rStyle w:val="jlqj4b"/>
          <w:rFonts w:cs="Times New Roman"/>
          <w:lang w:val="ru-RU"/>
        </w:rPr>
        <w:pPrChange w:id="1660" w:author="Nikola Karpić" w:date="2024-01-14T23:05:00Z">
          <w:pPr>
            <w:pStyle w:val="NoSpacing"/>
          </w:pPr>
        </w:pPrChange>
      </w:pPr>
      <w:r w:rsidRPr="00101F3B">
        <w:rPr>
          <w:rStyle w:val="jlqj4b"/>
          <w:rFonts w:cs="Times New Roman"/>
          <w:lang w:val="sr-Cyrl-BA"/>
        </w:rPr>
        <w:t>Различите технике смањења димензионалности</w:t>
      </w:r>
      <w:r w:rsidR="009109F0" w:rsidRPr="00101F3B">
        <w:rPr>
          <w:rStyle w:val="jlqj4b"/>
          <w:rFonts w:cs="Times New Roman"/>
          <w:lang w:val="sr-Cyrl-BA"/>
        </w:rPr>
        <w:t xml:space="preserve"> укључују </w:t>
      </w:r>
      <w:r w:rsidR="00C2549B" w:rsidRPr="00101F3B">
        <w:rPr>
          <w:rStyle w:val="jlqj4b"/>
          <w:rFonts w:cs="Times New Roman"/>
          <w:lang w:val="sr-Cyrl-BA"/>
        </w:rPr>
        <w:t>анализу главних компоненти</w:t>
      </w:r>
      <w:r w:rsidR="009109F0" w:rsidRPr="00101F3B">
        <w:rPr>
          <w:rStyle w:val="jlqj4b"/>
          <w:rFonts w:cs="Times New Roman"/>
          <w:lang w:val="sr-Cyrl-BA"/>
        </w:rPr>
        <w:t xml:space="preserve"> </w:t>
      </w:r>
      <w:r w:rsidR="00C2549B" w:rsidRPr="00101F3B">
        <w:rPr>
          <w:rStyle w:val="jlqj4b"/>
          <w:rFonts w:cs="Times New Roman"/>
          <w:i/>
          <w:lang w:val="sr-Cyrl-BA"/>
        </w:rPr>
        <w:t>(</w:t>
      </w:r>
      <w:r w:rsidR="008278A8" w:rsidRPr="00101F3B">
        <w:rPr>
          <w:rStyle w:val="jlqj4b"/>
          <w:rFonts w:cs="Times New Roman"/>
          <w:i/>
          <w:lang w:val="sr-Cyrl-BA"/>
        </w:rPr>
        <w:t xml:space="preserve">енг. </w:t>
      </w:r>
      <w:r w:rsidR="00AF32D9" w:rsidRPr="00101F3B">
        <w:rPr>
          <w:rStyle w:val="jlqj4b"/>
          <w:rFonts w:cs="Times New Roman"/>
          <w:i/>
        </w:rPr>
        <w:t>Principal</w:t>
      </w:r>
      <w:r w:rsidR="00AF32D9" w:rsidRPr="00101F3B">
        <w:rPr>
          <w:rStyle w:val="jlqj4b"/>
          <w:rFonts w:cs="Times New Roman"/>
          <w:i/>
          <w:lang w:val="sr-Cyrl-BA"/>
        </w:rPr>
        <w:t xml:space="preserve"> </w:t>
      </w:r>
      <w:del w:id="1661" w:author="Nikola Karpić" w:date="2024-01-27T20:06:00Z">
        <w:r w:rsidR="00AF32D9" w:rsidRPr="00101F3B" w:rsidDel="006D6E7B">
          <w:rPr>
            <w:rStyle w:val="jlqj4b"/>
            <w:rFonts w:cs="Times New Roman"/>
            <w:i/>
          </w:rPr>
          <w:delText>component</w:delText>
        </w:r>
        <w:r w:rsidR="00AF32D9" w:rsidRPr="00101F3B" w:rsidDel="006D6E7B">
          <w:rPr>
            <w:rStyle w:val="jlqj4b"/>
            <w:rFonts w:cs="Times New Roman"/>
            <w:i/>
            <w:lang w:val="sr-Cyrl-BA"/>
          </w:rPr>
          <w:delText xml:space="preserve"> </w:delText>
        </w:r>
      </w:del>
      <w:ins w:id="1662" w:author="Nikola Karpić" w:date="2024-01-27T20:06:00Z">
        <w:r w:rsidR="006D6E7B" w:rsidRPr="00101F3B">
          <w:rPr>
            <w:rStyle w:val="jlqj4b"/>
            <w:rFonts w:cs="Times New Roman"/>
            <w:i/>
          </w:rPr>
          <w:t>Component</w:t>
        </w:r>
        <w:r w:rsidR="006D6E7B" w:rsidRPr="00101F3B">
          <w:rPr>
            <w:rStyle w:val="jlqj4b"/>
            <w:rFonts w:cs="Times New Roman"/>
            <w:i/>
            <w:lang w:val="sr-Cyrl-BA"/>
          </w:rPr>
          <w:t xml:space="preserve"> </w:t>
        </w:r>
      </w:ins>
      <w:del w:id="1663" w:author="Nikola Karpić" w:date="2024-01-27T20:06:00Z">
        <w:r w:rsidR="00AF32D9" w:rsidRPr="00101F3B" w:rsidDel="006D6E7B">
          <w:rPr>
            <w:rStyle w:val="jlqj4b"/>
            <w:rFonts w:cs="Times New Roman"/>
            <w:i/>
          </w:rPr>
          <w:delText>analysis</w:delText>
        </w:r>
        <w:r w:rsidR="00C2549B" w:rsidRPr="00101F3B" w:rsidDel="006D6E7B">
          <w:rPr>
            <w:rStyle w:val="jlqj4b"/>
            <w:rFonts w:cs="Times New Roman"/>
            <w:i/>
            <w:lang w:val="sr-Cyrl-BA"/>
          </w:rPr>
          <w:delText xml:space="preserve"> </w:delText>
        </w:r>
      </w:del>
      <w:ins w:id="1664" w:author="Nikola Karpić" w:date="2024-01-27T20:06:00Z">
        <w:r w:rsidR="006D6E7B" w:rsidRPr="00101F3B">
          <w:rPr>
            <w:rStyle w:val="jlqj4b"/>
            <w:rFonts w:cs="Times New Roman"/>
            <w:i/>
          </w:rPr>
          <w:t>Analysis</w:t>
        </w:r>
        <w:r w:rsidR="006D6E7B" w:rsidRPr="00101F3B">
          <w:rPr>
            <w:rStyle w:val="jlqj4b"/>
            <w:rFonts w:cs="Times New Roman"/>
            <w:i/>
            <w:lang w:val="sr-Cyrl-BA"/>
          </w:rPr>
          <w:t xml:space="preserve"> </w:t>
        </w:r>
      </w:ins>
      <w:r w:rsidR="00C2549B" w:rsidRPr="00101F3B">
        <w:rPr>
          <w:rStyle w:val="jlqj4b"/>
          <w:rFonts w:cs="Times New Roman"/>
          <w:i/>
          <w:lang w:val="sr-Cyrl-BA"/>
        </w:rPr>
        <w:t xml:space="preserve">- </w:t>
      </w:r>
      <w:r w:rsidR="00C2549B" w:rsidRPr="00101F3B">
        <w:rPr>
          <w:rStyle w:val="jlqj4b"/>
          <w:rFonts w:cs="Times New Roman"/>
          <w:i/>
        </w:rPr>
        <w:t>PCA</w:t>
      </w:r>
      <w:r w:rsidR="00C2549B" w:rsidRPr="00101F3B">
        <w:rPr>
          <w:rStyle w:val="jlqj4b"/>
          <w:rFonts w:cs="Times New Roman"/>
          <w:lang w:val="sr-Cyrl-BA"/>
        </w:rPr>
        <w:t>)</w:t>
      </w:r>
      <w:r w:rsidR="009109F0" w:rsidRPr="00101F3B">
        <w:rPr>
          <w:rStyle w:val="jlqj4b"/>
          <w:rFonts w:cs="Times New Roman"/>
          <w:lang w:val="sr-Cyrl-BA"/>
        </w:rPr>
        <w:t xml:space="preserve">, </w:t>
      </w:r>
      <w:r w:rsidR="00C2549B" w:rsidRPr="00101F3B">
        <w:rPr>
          <w:rStyle w:val="jlqj4b"/>
          <w:rFonts w:cs="Times New Roman"/>
          <w:lang w:val="sr-Cyrl-BA"/>
        </w:rPr>
        <w:t>линеа</w:t>
      </w:r>
      <w:r w:rsidR="008278A8" w:rsidRPr="00101F3B">
        <w:rPr>
          <w:rStyle w:val="jlqj4b"/>
          <w:rFonts w:cs="Times New Roman"/>
          <w:lang w:val="sr-Cyrl-BA"/>
        </w:rPr>
        <w:t>р</w:t>
      </w:r>
      <w:r w:rsidR="00C2549B" w:rsidRPr="00101F3B">
        <w:rPr>
          <w:rStyle w:val="jlqj4b"/>
          <w:rFonts w:cs="Times New Roman"/>
          <w:lang w:val="sr-Cyrl-BA"/>
        </w:rPr>
        <w:t>н</w:t>
      </w:r>
      <w:r w:rsidR="001B518E" w:rsidRPr="00101F3B">
        <w:rPr>
          <w:rStyle w:val="jlqj4b"/>
          <w:rFonts w:cs="Times New Roman"/>
          <w:lang w:val="sr-Cyrl-BA"/>
        </w:rPr>
        <w:t>у</w:t>
      </w:r>
      <w:r w:rsidR="00C2549B" w:rsidRPr="00101F3B">
        <w:rPr>
          <w:rStyle w:val="jlqj4b"/>
          <w:rFonts w:cs="Times New Roman"/>
          <w:lang w:val="sr-Cyrl-BA"/>
        </w:rPr>
        <w:t xml:space="preserve"> дискриминантн</w:t>
      </w:r>
      <w:r w:rsidR="001B518E" w:rsidRPr="00101F3B">
        <w:rPr>
          <w:rStyle w:val="jlqj4b"/>
          <w:rFonts w:cs="Times New Roman"/>
          <w:lang w:val="sr-Cyrl-BA"/>
        </w:rPr>
        <w:t>у</w:t>
      </w:r>
      <w:r w:rsidR="00C2549B" w:rsidRPr="00101F3B">
        <w:rPr>
          <w:rStyle w:val="jlqj4b"/>
          <w:rFonts w:cs="Times New Roman"/>
          <w:lang w:val="sr-Cyrl-BA"/>
        </w:rPr>
        <w:t xml:space="preserve"> анализ</w:t>
      </w:r>
      <w:r w:rsidR="001B518E" w:rsidRPr="00101F3B">
        <w:rPr>
          <w:rStyle w:val="jlqj4b"/>
          <w:rFonts w:cs="Times New Roman"/>
          <w:lang w:val="sr-Cyrl-BA"/>
        </w:rPr>
        <w:t>у</w:t>
      </w:r>
      <w:r w:rsidR="00C2549B" w:rsidRPr="00101F3B">
        <w:rPr>
          <w:rStyle w:val="jlqj4b"/>
          <w:rFonts w:cs="Times New Roman"/>
          <w:lang w:val="sr-Cyrl-BA"/>
        </w:rPr>
        <w:t xml:space="preserve"> </w:t>
      </w:r>
      <w:r w:rsidR="00C2549B" w:rsidRPr="00101F3B">
        <w:rPr>
          <w:rStyle w:val="jlqj4b"/>
          <w:rFonts w:cs="Times New Roman"/>
          <w:i/>
          <w:lang w:val="sr-Cyrl-BA"/>
        </w:rPr>
        <w:t>(</w:t>
      </w:r>
      <w:r w:rsidR="008278A8" w:rsidRPr="00101F3B">
        <w:rPr>
          <w:rStyle w:val="jlqj4b"/>
          <w:rFonts w:cs="Times New Roman"/>
          <w:i/>
          <w:lang w:val="sr-Cyrl-BA"/>
        </w:rPr>
        <w:t xml:space="preserve">енг. </w:t>
      </w:r>
      <w:r w:rsidR="00C2549B" w:rsidRPr="00101F3B">
        <w:rPr>
          <w:rStyle w:val="jlqj4b"/>
          <w:rFonts w:cs="Times New Roman"/>
          <w:i/>
          <w:lang w:val="en-US"/>
        </w:rPr>
        <w:t>Linear</w:t>
      </w:r>
      <w:r w:rsidR="00C2549B" w:rsidRPr="00101F3B">
        <w:rPr>
          <w:rStyle w:val="jlqj4b"/>
          <w:rFonts w:cs="Times New Roman"/>
          <w:i/>
          <w:lang w:val="sr-Cyrl-BA"/>
        </w:rPr>
        <w:t xml:space="preserve"> </w:t>
      </w:r>
      <w:r w:rsidR="00C2549B" w:rsidRPr="00101F3B">
        <w:rPr>
          <w:rStyle w:val="jlqj4b"/>
          <w:rFonts w:cs="Times New Roman"/>
          <w:i/>
          <w:lang w:val="en-US"/>
        </w:rPr>
        <w:t>Discriminant</w:t>
      </w:r>
      <w:r w:rsidR="00C2549B" w:rsidRPr="00101F3B">
        <w:rPr>
          <w:rStyle w:val="jlqj4b"/>
          <w:rFonts w:cs="Times New Roman"/>
          <w:i/>
          <w:lang w:val="sr-Cyrl-BA"/>
        </w:rPr>
        <w:t xml:space="preserve"> </w:t>
      </w:r>
      <w:r w:rsidR="00C2549B" w:rsidRPr="00101F3B">
        <w:rPr>
          <w:rStyle w:val="jlqj4b"/>
          <w:rFonts w:cs="Times New Roman"/>
          <w:i/>
          <w:lang w:val="en-US"/>
        </w:rPr>
        <w:t>Anal</w:t>
      </w:r>
      <w:r w:rsidR="007B6A1A" w:rsidRPr="00101F3B">
        <w:rPr>
          <w:rStyle w:val="jlqj4b"/>
          <w:rFonts w:cs="Times New Roman"/>
          <w:i/>
          <w:lang w:val="en-US"/>
        </w:rPr>
        <w:t>y</w:t>
      </w:r>
      <w:r w:rsidR="00C2549B" w:rsidRPr="00101F3B">
        <w:rPr>
          <w:rStyle w:val="jlqj4b"/>
          <w:rFonts w:cs="Times New Roman"/>
          <w:i/>
          <w:lang w:val="en-US"/>
        </w:rPr>
        <w:t>s</w:t>
      </w:r>
      <w:r w:rsidR="007B6A1A" w:rsidRPr="00101F3B">
        <w:rPr>
          <w:rStyle w:val="jlqj4b"/>
          <w:rFonts w:cs="Times New Roman"/>
          <w:i/>
          <w:lang w:val="en-US"/>
        </w:rPr>
        <w:t>i</w:t>
      </w:r>
      <w:r w:rsidR="00C2549B" w:rsidRPr="00101F3B">
        <w:rPr>
          <w:rStyle w:val="jlqj4b"/>
          <w:rFonts w:cs="Times New Roman"/>
          <w:i/>
          <w:lang w:val="en-US"/>
        </w:rPr>
        <w:t>s</w:t>
      </w:r>
      <w:r w:rsidR="00C2549B" w:rsidRPr="00101F3B">
        <w:rPr>
          <w:rStyle w:val="jlqj4b"/>
          <w:rFonts w:cs="Times New Roman"/>
          <w:i/>
          <w:lang w:val="sr-Cyrl-BA"/>
        </w:rPr>
        <w:t xml:space="preserve"> – </w:t>
      </w:r>
      <w:r w:rsidR="00C2549B" w:rsidRPr="00101F3B">
        <w:rPr>
          <w:rStyle w:val="jlqj4b"/>
          <w:rFonts w:cs="Times New Roman"/>
          <w:i/>
          <w:lang w:val="en-US"/>
        </w:rPr>
        <w:t>LDA</w:t>
      </w:r>
      <w:r w:rsidR="00C2549B" w:rsidRPr="00101F3B">
        <w:rPr>
          <w:rStyle w:val="jlqj4b"/>
          <w:rFonts w:cs="Times New Roman"/>
          <w:i/>
          <w:lang w:val="sr-Cyrl-BA"/>
        </w:rPr>
        <w:t>)</w:t>
      </w:r>
      <w:r w:rsidR="009109F0" w:rsidRPr="00101F3B">
        <w:rPr>
          <w:rStyle w:val="jlqj4b"/>
          <w:rFonts w:cs="Times New Roman"/>
          <w:lang w:val="sr-Cyrl-BA"/>
        </w:rPr>
        <w:t xml:space="preserve"> и мултидимензионално скалирање </w:t>
      </w:r>
      <w:r w:rsidR="00C2549B" w:rsidRPr="00101F3B">
        <w:rPr>
          <w:rStyle w:val="jlqj4b"/>
          <w:rFonts w:cs="Times New Roman"/>
          <w:i/>
          <w:lang w:val="sr-Cyrl-BA"/>
        </w:rPr>
        <w:t>(</w:t>
      </w:r>
      <w:r w:rsidR="008278A8" w:rsidRPr="00101F3B">
        <w:rPr>
          <w:rStyle w:val="jlqj4b"/>
          <w:rFonts w:cs="Times New Roman"/>
          <w:i/>
          <w:lang w:val="sr-Cyrl-BA"/>
        </w:rPr>
        <w:t xml:space="preserve">енг. </w:t>
      </w:r>
      <w:r w:rsidR="00C2549B" w:rsidRPr="00101F3B">
        <w:rPr>
          <w:rStyle w:val="jlqj4b"/>
          <w:rFonts w:cs="Times New Roman"/>
          <w:i/>
        </w:rPr>
        <w:t>Multidimensional</w:t>
      </w:r>
      <w:r w:rsidR="00C2549B" w:rsidRPr="00101F3B">
        <w:rPr>
          <w:rStyle w:val="jlqj4b"/>
          <w:rFonts w:cs="Times New Roman"/>
          <w:i/>
          <w:lang w:val="sr-Cyrl-BA"/>
        </w:rPr>
        <w:t xml:space="preserve"> </w:t>
      </w:r>
      <w:r w:rsidR="00C2549B" w:rsidRPr="00101F3B">
        <w:rPr>
          <w:rStyle w:val="jlqj4b"/>
          <w:rFonts w:cs="Times New Roman"/>
          <w:i/>
        </w:rPr>
        <w:t>Scaling</w:t>
      </w:r>
      <w:r w:rsidR="00C2549B" w:rsidRPr="00101F3B">
        <w:rPr>
          <w:rStyle w:val="jlqj4b"/>
          <w:rFonts w:cs="Times New Roman"/>
          <w:i/>
          <w:lang w:val="sr-Cyrl-BA"/>
        </w:rPr>
        <w:t xml:space="preserve"> - </w:t>
      </w:r>
      <w:r w:rsidR="00C2549B" w:rsidRPr="00101F3B">
        <w:rPr>
          <w:rStyle w:val="jlqj4b"/>
          <w:rFonts w:cs="Times New Roman"/>
          <w:i/>
        </w:rPr>
        <w:t>MDS</w:t>
      </w:r>
      <w:r w:rsidR="00C2549B" w:rsidRPr="00101F3B">
        <w:rPr>
          <w:rStyle w:val="jlqj4b"/>
          <w:rFonts w:cs="Times New Roman"/>
          <w:i/>
          <w:lang w:val="sr-Cyrl-BA"/>
        </w:rPr>
        <w:t>)</w:t>
      </w:r>
      <w:r w:rsidR="009109F0" w:rsidRPr="00101F3B">
        <w:rPr>
          <w:rStyle w:val="jlqj4b"/>
          <w:rFonts w:cs="Times New Roman"/>
          <w:lang w:val="sr-Cyrl-BA"/>
        </w:rPr>
        <w:t xml:space="preserve">. </w:t>
      </w:r>
      <w:del w:id="1665" w:author="Nikola Karpić" w:date="2024-01-14T22:43:00Z">
        <w:r w:rsidR="009109F0" w:rsidRPr="00101F3B" w:rsidDel="0027446C">
          <w:rPr>
            <w:rStyle w:val="jlqj4b"/>
            <w:rFonts w:cs="Times New Roman"/>
            <w:lang w:val="ru-RU"/>
          </w:rPr>
          <w:delText>Свака од ових техника се користи за различите ситуације и има своје предности и недостатке.</w:delText>
        </w:r>
      </w:del>
    </w:p>
    <w:p w14:paraId="033FDF95" w14:textId="77777777" w:rsidR="00C31A52" w:rsidRPr="0020112D" w:rsidRDefault="00C2549B">
      <w:pPr>
        <w:pStyle w:val="NoSpacing"/>
        <w:spacing w:before="240"/>
        <w:rPr>
          <w:rStyle w:val="jlqj4b"/>
          <w:rFonts w:cs="Times New Roman"/>
          <w:sz w:val="22"/>
          <w:lang w:val="sr-Cyrl-BA"/>
          <w:rPrChange w:id="1666" w:author="Nikola Karpić" w:date="2024-02-25T23:34:00Z">
            <w:rPr>
              <w:rStyle w:val="jlqj4b"/>
              <w:rFonts w:ascii="Arial" w:hAnsi="Arial"/>
              <w:sz w:val="22"/>
              <w:lang w:val="sr-Cyrl-BA"/>
            </w:rPr>
          </w:rPrChange>
        </w:rPr>
        <w:pPrChange w:id="1667" w:author="Nikola Karpić" w:date="2024-01-14T23:05:00Z">
          <w:pPr>
            <w:pStyle w:val="NoSpacing"/>
          </w:pPr>
        </w:pPrChange>
      </w:pPr>
      <w:r w:rsidRPr="00101F3B">
        <w:rPr>
          <w:rStyle w:val="jlqj4b"/>
          <w:rFonts w:cs="Times New Roman"/>
          <w:lang w:val="sr-Cyrl-BA"/>
        </w:rPr>
        <w:t>Р</w:t>
      </w:r>
      <w:r w:rsidR="009109F0" w:rsidRPr="00101F3B">
        <w:rPr>
          <w:rStyle w:val="jlqj4b"/>
          <w:rFonts w:cs="Times New Roman"/>
          <w:lang w:val="ru-RU"/>
        </w:rPr>
        <w:t>едукција димензионалности није рјешење за све проблеме у машинском учењу и треба</w:t>
      </w:r>
      <w:r w:rsidRPr="00101F3B">
        <w:rPr>
          <w:rStyle w:val="jlqj4b"/>
          <w:rFonts w:cs="Times New Roman"/>
          <w:lang w:val="sr-Cyrl-BA"/>
        </w:rPr>
        <w:t xml:space="preserve"> се</w:t>
      </w:r>
      <w:r w:rsidR="009109F0" w:rsidRPr="00101F3B">
        <w:rPr>
          <w:rStyle w:val="jlqj4b"/>
          <w:rFonts w:cs="Times New Roman"/>
          <w:lang w:val="ru-RU"/>
        </w:rPr>
        <w:t xml:space="preserve"> користити са опрезом како се не би изгубил</w:t>
      </w:r>
      <w:r w:rsidRPr="00101F3B">
        <w:rPr>
          <w:rStyle w:val="jlqj4b"/>
          <w:rFonts w:cs="Times New Roman"/>
          <w:lang w:val="sr-Cyrl-BA"/>
        </w:rPr>
        <w:t>е</w:t>
      </w:r>
      <w:r w:rsidR="009109F0" w:rsidRPr="00101F3B">
        <w:rPr>
          <w:rStyle w:val="jlqj4b"/>
          <w:rFonts w:cs="Times New Roman"/>
          <w:lang w:val="ru-RU"/>
        </w:rPr>
        <w:t xml:space="preserve"> важн</w:t>
      </w:r>
      <w:r w:rsidRPr="00101F3B">
        <w:rPr>
          <w:rStyle w:val="jlqj4b"/>
          <w:rFonts w:cs="Times New Roman"/>
          <w:lang w:val="sr-Cyrl-BA"/>
        </w:rPr>
        <w:t>е</w:t>
      </w:r>
      <w:r w:rsidR="009109F0" w:rsidRPr="00101F3B">
        <w:rPr>
          <w:rStyle w:val="jlqj4b"/>
          <w:rFonts w:cs="Times New Roman"/>
          <w:lang w:val="ru-RU"/>
        </w:rPr>
        <w:t xml:space="preserve"> информациј</w:t>
      </w:r>
      <w:r w:rsidRPr="00101F3B">
        <w:rPr>
          <w:rStyle w:val="jlqj4b"/>
          <w:rFonts w:cs="Times New Roman"/>
          <w:lang w:val="sr-Cyrl-BA"/>
        </w:rPr>
        <w:t>е</w:t>
      </w:r>
      <w:r w:rsidR="009109F0" w:rsidRPr="00101F3B">
        <w:rPr>
          <w:rStyle w:val="jlqj4b"/>
          <w:rFonts w:cs="Times New Roman"/>
          <w:lang w:val="ru-RU"/>
        </w:rPr>
        <w:t>.</w:t>
      </w:r>
      <w:r w:rsidRPr="00101F3B">
        <w:rPr>
          <w:rStyle w:val="jlqj4b"/>
          <w:rFonts w:cs="Times New Roman"/>
          <w:lang w:val="sr-Cyrl-BA"/>
        </w:rPr>
        <w:t xml:space="preserve"> </w:t>
      </w:r>
      <w:sdt>
        <w:sdtPr>
          <w:rPr>
            <w:rStyle w:val="jlqj4b"/>
            <w:rFonts w:cs="Times New Roman"/>
            <w:lang w:val="sr-Cyrl-BA"/>
          </w:rPr>
          <w:id w:val="1372272217"/>
          <w:citation/>
        </w:sdtPr>
        <w:sdtContent>
          <w:r w:rsidR="000340FF" w:rsidRPr="00101F3B">
            <w:rPr>
              <w:rStyle w:val="jlqj4b"/>
              <w:rFonts w:cs="Times New Roman"/>
              <w:lang w:val="sr-Cyrl-BA"/>
            </w:rPr>
            <w:fldChar w:fldCharType="begin"/>
          </w:r>
          <w:r w:rsidR="000340FF" w:rsidRPr="00101F3B">
            <w:rPr>
              <w:rStyle w:val="jlqj4b"/>
              <w:rFonts w:cs="Times New Roman"/>
              <w:lang w:val="sr-Latn-BA"/>
            </w:rPr>
            <w:instrText xml:space="preserve"> CITATION Mit97 \l 6170 </w:instrText>
          </w:r>
          <w:r w:rsidR="000340FF" w:rsidRPr="00101F3B">
            <w:rPr>
              <w:rStyle w:val="jlqj4b"/>
              <w:rFonts w:cs="Times New Roman"/>
              <w:lang w:val="sr-Cyrl-BA"/>
            </w:rPr>
            <w:fldChar w:fldCharType="separate"/>
          </w:r>
          <w:r w:rsidR="007779BE" w:rsidRPr="00101F3B">
            <w:rPr>
              <w:rFonts w:cs="Times New Roman"/>
              <w:noProof/>
              <w:lang w:val="sr-Latn-BA"/>
            </w:rPr>
            <w:t>[5]</w:t>
          </w:r>
          <w:r w:rsidR="000340FF" w:rsidRPr="00101F3B">
            <w:rPr>
              <w:rStyle w:val="jlqj4b"/>
              <w:rFonts w:cs="Times New Roman"/>
              <w:lang w:val="sr-Cyrl-BA"/>
            </w:rPr>
            <w:fldChar w:fldCharType="end"/>
          </w:r>
        </w:sdtContent>
      </w:sdt>
    </w:p>
    <w:p w14:paraId="44710AAE" w14:textId="26225CAE" w:rsidR="00C67B89" w:rsidRPr="0020112D" w:rsidDel="0027446C" w:rsidRDefault="00C67B89" w:rsidP="00C2549B">
      <w:pPr>
        <w:pStyle w:val="NoSpacing"/>
        <w:rPr>
          <w:del w:id="1668" w:author="Nikola Karpić" w:date="2024-01-14T22:42:00Z"/>
          <w:rFonts w:cs="Times New Roman"/>
          <w:lang w:val="sr-Cyrl-BA"/>
          <w:rPrChange w:id="1669" w:author="Nikola Karpić" w:date="2024-02-25T23:34:00Z">
            <w:rPr>
              <w:del w:id="1670" w:author="Nikola Karpić" w:date="2024-01-14T22:42:00Z"/>
              <w:lang w:val="ru-RU"/>
            </w:rPr>
          </w:rPrChange>
        </w:rPr>
      </w:pPr>
      <w:r w:rsidRPr="00101F3B">
        <w:rPr>
          <w:rFonts w:cs="Times New Roman"/>
          <w:lang w:val="ru-RU"/>
        </w:rPr>
        <w:t>Алгоритми који спадају у ову врсту учења су :</w:t>
      </w:r>
      <w:ins w:id="1671" w:author="Nikola Karpić" w:date="2024-01-14T22:42:00Z">
        <w:r w:rsidR="0027446C" w:rsidRPr="00101F3B">
          <w:rPr>
            <w:rFonts w:cs="Times New Roman"/>
            <w:lang w:val="sr-Cyrl-BA"/>
          </w:rPr>
          <w:t xml:space="preserve"> </w:t>
        </w:r>
      </w:ins>
    </w:p>
    <w:p w14:paraId="3FB38DDB" w14:textId="3E9232D7" w:rsidR="00C67B89" w:rsidRPr="0020112D" w:rsidDel="0027446C" w:rsidRDefault="00C67B89">
      <w:pPr>
        <w:pStyle w:val="NoSpacing"/>
        <w:ind w:firstLine="0"/>
        <w:rPr>
          <w:del w:id="1672" w:author="Nikola Karpić" w:date="2024-01-14T22:42:00Z"/>
          <w:rFonts w:cs="Times New Roman"/>
          <w:lang w:val="sr-Cyrl-BA"/>
          <w:rPrChange w:id="1673" w:author="Nikola Karpić" w:date="2024-02-25T23:34:00Z">
            <w:rPr>
              <w:del w:id="1674" w:author="Nikola Karpić" w:date="2024-01-14T22:42:00Z"/>
            </w:rPr>
          </w:rPrChange>
        </w:rPr>
        <w:pPrChange w:id="1675" w:author="Nikola Karpić" w:date="2024-01-14T22:42:00Z">
          <w:pPr>
            <w:pStyle w:val="NoSpacing"/>
            <w:numPr>
              <w:numId w:val="4"/>
            </w:numPr>
            <w:ind w:left="1440" w:hanging="360"/>
          </w:pPr>
        </w:pPrChange>
      </w:pPr>
      <w:del w:id="1676" w:author="Nikola Karpić" w:date="2024-01-14T22:46:00Z">
        <w:r w:rsidRPr="00101F3B" w:rsidDel="0027446C">
          <w:rPr>
            <w:rFonts w:cs="Times New Roman"/>
          </w:rPr>
          <w:delText>K</w:delText>
        </w:r>
        <w:r w:rsidRPr="0020112D" w:rsidDel="0027446C">
          <w:rPr>
            <w:rFonts w:cs="Times New Roman"/>
            <w:lang w:val="ru-RU"/>
            <w:rPrChange w:id="1677" w:author="Nikola Karpić" w:date="2024-02-25T23:34:00Z">
              <w:rPr/>
            </w:rPrChange>
          </w:rPr>
          <w:delText xml:space="preserve"> </w:delText>
        </w:r>
        <w:r w:rsidRPr="00101F3B" w:rsidDel="0027446C">
          <w:rPr>
            <w:rFonts w:cs="Times New Roman"/>
          </w:rPr>
          <w:delText>Means</w:delText>
        </w:r>
      </w:del>
      <w:ins w:id="1678" w:author="Nikola Karpić" w:date="2024-01-14T22:47:00Z">
        <w:r w:rsidR="0027446C" w:rsidRPr="00101F3B">
          <w:rPr>
            <w:rFonts w:cs="Times New Roman"/>
            <w:lang w:val="sr-Cyrl-BA"/>
          </w:rPr>
          <w:t>К средњих вриједности</w:t>
        </w:r>
      </w:ins>
      <w:ins w:id="1679" w:author="Nikola Karpić" w:date="2024-01-14T22:42:00Z">
        <w:r w:rsidR="0027446C" w:rsidRPr="00101F3B">
          <w:rPr>
            <w:rFonts w:cs="Times New Roman"/>
            <w:lang w:val="sr-Cyrl-BA"/>
          </w:rPr>
          <w:t xml:space="preserve">, </w:t>
        </w:r>
      </w:ins>
    </w:p>
    <w:p w14:paraId="6655D077" w14:textId="00582E96" w:rsidR="00C67B89" w:rsidRPr="0020112D" w:rsidDel="0027446C" w:rsidRDefault="00C67B89">
      <w:pPr>
        <w:pStyle w:val="NoSpacing"/>
        <w:ind w:firstLine="0"/>
        <w:rPr>
          <w:del w:id="1680" w:author="Nikola Karpić" w:date="2024-01-14T22:42:00Z"/>
          <w:rFonts w:cs="Times New Roman"/>
          <w:lang w:val="sr-Cyrl-BA"/>
          <w:rPrChange w:id="1681" w:author="Nikola Karpić" w:date="2024-02-25T23:34:00Z">
            <w:rPr>
              <w:del w:id="1682" w:author="Nikola Karpić" w:date="2024-01-14T22:42:00Z"/>
            </w:rPr>
          </w:rPrChange>
        </w:rPr>
        <w:pPrChange w:id="1683" w:author="Nikola Karpić" w:date="2024-01-14T22:42:00Z">
          <w:pPr>
            <w:pStyle w:val="NoSpacing"/>
            <w:numPr>
              <w:numId w:val="4"/>
            </w:numPr>
            <w:ind w:left="1440" w:hanging="360"/>
          </w:pPr>
        </w:pPrChange>
      </w:pPr>
      <w:r w:rsidRPr="00101F3B">
        <w:rPr>
          <w:rFonts w:cs="Times New Roman"/>
        </w:rPr>
        <w:t>PCA</w:t>
      </w:r>
      <w:r w:rsidRPr="0020112D">
        <w:rPr>
          <w:rFonts w:cs="Times New Roman"/>
          <w:lang w:val="en-US"/>
          <w:rPrChange w:id="1684" w:author="Nikola Karpić" w:date="2024-02-25T23:34:00Z">
            <w:rPr/>
          </w:rPrChange>
        </w:rPr>
        <w:t xml:space="preserve"> (</w:t>
      </w:r>
      <w:r w:rsidRPr="0020112D">
        <w:rPr>
          <w:rFonts w:cs="Times New Roman"/>
          <w:i/>
          <w:iCs/>
          <w:lang w:val="ru-RU"/>
          <w:rPrChange w:id="1685" w:author="Nikola Karpić" w:date="2024-02-25T23:34:00Z">
            <w:rPr/>
          </w:rPrChange>
        </w:rPr>
        <w:t>енг</w:t>
      </w:r>
      <w:r w:rsidRPr="0020112D">
        <w:rPr>
          <w:rFonts w:cs="Times New Roman"/>
          <w:i/>
          <w:iCs/>
          <w:lang w:val="en-US"/>
          <w:rPrChange w:id="1686" w:author="Nikola Karpić" w:date="2024-02-25T23:34:00Z">
            <w:rPr/>
          </w:rPrChange>
        </w:rPr>
        <w:t>.</w:t>
      </w:r>
      <w:r w:rsidRPr="0020112D">
        <w:rPr>
          <w:rFonts w:cs="Times New Roman"/>
          <w:lang w:val="en-US"/>
          <w:rPrChange w:id="1687" w:author="Nikola Karpić" w:date="2024-02-25T23:34:00Z">
            <w:rPr/>
          </w:rPrChange>
        </w:rPr>
        <w:t xml:space="preserve"> </w:t>
      </w:r>
      <w:commentRangeStart w:id="1688"/>
      <w:r w:rsidRPr="0020112D">
        <w:rPr>
          <w:rFonts w:cs="Times New Roman"/>
          <w:i/>
          <w:iCs/>
          <w:rPrChange w:id="1689" w:author="Nikola Karpić" w:date="2024-02-25T23:34:00Z">
            <w:rPr/>
          </w:rPrChange>
        </w:rPr>
        <w:t>Principal Component Analysis</w:t>
      </w:r>
      <w:commentRangeEnd w:id="1688"/>
      <w:r w:rsidR="00311E98" w:rsidRPr="0020112D">
        <w:rPr>
          <w:rStyle w:val="CommentReference"/>
          <w:rFonts w:cs="Times New Roman"/>
          <w:lang w:val="sr-Latn-BA"/>
          <w:rPrChange w:id="1690" w:author="Nikola Karpić" w:date="2024-02-25T23:34:00Z">
            <w:rPr>
              <w:rStyle w:val="CommentReference"/>
              <w:rFonts w:ascii="Arial" w:hAnsi="Arial"/>
              <w:lang w:val="sr-Latn-BA"/>
            </w:rPr>
          </w:rPrChange>
        </w:rPr>
        <w:commentReference w:id="1688"/>
      </w:r>
      <w:r w:rsidRPr="00101F3B">
        <w:rPr>
          <w:rFonts w:cs="Times New Roman"/>
        </w:rPr>
        <w:t>)</w:t>
      </w:r>
      <w:ins w:id="1691" w:author="Nikola Karpić" w:date="2024-01-14T22:42:00Z">
        <w:r w:rsidR="0027446C" w:rsidRPr="00101F3B">
          <w:rPr>
            <w:rFonts w:cs="Times New Roman"/>
            <w:lang w:val="sr-Cyrl-BA"/>
          </w:rPr>
          <w:t xml:space="preserve">, </w:t>
        </w:r>
      </w:ins>
    </w:p>
    <w:p w14:paraId="052B5122" w14:textId="6F4D6A42" w:rsidR="00C67B89" w:rsidRPr="0020112D" w:rsidDel="0027446C" w:rsidRDefault="00C67B89">
      <w:pPr>
        <w:pStyle w:val="NoSpacing"/>
        <w:ind w:firstLine="0"/>
        <w:rPr>
          <w:del w:id="1692" w:author="Nikola Karpić" w:date="2024-01-14T22:42:00Z"/>
          <w:rFonts w:cs="Times New Roman"/>
          <w:lang w:val="sr-Cyrl-BA"/>
          <w:rPrChange w:id="1693" w:author="Nikola Karpić" w:date="2024-02-25T23:34:00Z">
            <w:rPr>
              <w:del w:id="1694" w:author="Nikola Karpić" w:date="2024-01-14T22:42:00Z"/>
            </w:rPr>
          </w:rPrChange>
        </w:rPr>
        <w:pPrChange w:id="1695" w:author="Nikola Karpić" w:date="2024-01-14T22:42:00Z">
          <w:pPr>
            <w:pStyle w:val="NoSpacing"/>
            <w:numPr>
              <w:numId w:val="4"/>
            </w:numPr>
            <w:ind w:left="1440" w:hanging="360"/>
          </w:pPr>
        </w:pPrChange>
      </w:pPr>
      <w:r w:rsidRPr="00101F3B">
        <w:rPr>
          <w:rFonts w:cs="Times New Roman"/>
        </w:rPr>
        <w:t>t-SNE (</w:t>
      </w:r>
      <w:ins w:id="1696" w:author="Nikola Karpić" w:date="2024-01-27T20:16:00Z">
        <w:r w:rsidR="005C569B" w:rsidRPr="00101F3B">
          <w:rPr>
            <w:rFonts w:cs="Times New Roman"/>
            <w:i/>
            <w:iCs/>
            <w:lang w:val="sr-Cyrl-BA"/>
          </w:rPr>
          <w:t>е</w:t>
        </w:r>
      </w:ins>
      <w:del w:id="1697" w:author="Nikola Karpić" w:date="2024-01-27T20:16:00Z">
        <w:r w:rsidRPr="0020112D" w:rsidDel="005C569B">
          <w:rPr>
            <w:rFonts w:cs="Times New Roman"/>
            <w:i/>
            <w:iCs/>
            <w:rPrChange w:id="1698" w:author="Nikola Karpić" w:date="2024-02-25T23:34:00Z">
              <w:rPr/>
            </w:rPrChange>
          </w:rPr>
          <w:delText>е</w:delText>
        </w:r>
      </w:del>
      <w:r w:rsidRPr="0020112D">
        <w:rPr>
          <w:rFonts w:cs="Times New Roman"/>
          <w:i/>
          <w:iCs/>
          <w:rPrChange w:id="1699" w:author="Nikola Karpić" w:date="2024-02-25T23:34:00Z">
            <w:rPr/>
          </w:rPrChange>
        </w:rPr>
        <w:t>н</w:t>
      </w:r>
      <w:del w:id="1700" w:author="Nikola Karpić" w:date="2024-01-27T20:16:00Z">
        <w:r w:rsidRPr="0020112D" w:rsidDel="005C569B">
          <w:rPr>
            <w:rFonts w:cs="Times New Roman"/>
            <w:i/>
            <w:iCs/>
            <w:rPrChange w:id="1701" w:author="Nikola Karpić" w:date="2024-02-25T23:34:00Z">
              <w:rPr/>
            </w:rPrChange>
          </w:rPr>
          <w:delText>г</w:delText>
        </w:r>
      </w:del>
      <w:ins w:id="1702" w:author="Nikola Karpić" w:date="2024-01-27T20:16:00Z">
        <w:r w:rsidR="005C569B" w:rsidRPr="00101F3B">
          <w:rPr>
            <w:rFonts w:cs="Times New Roman"/>
            <w:i/>
            <w:iCs/>
            <w:lang w:val="sr-Cyrl-BA"/>
          </w:rPr>
          <w:t>г</w:t>
        </w:r>
      </w:ins>
      <w:r w:rsidRPr="0020112D">
        <w:rPr>
          <w:rFonts w:cs="Times New Roman"/>
          <w:i/>
          <w:iCs/>
          <w:rPrChange w:id="1703" w:author="Nikola Karpić" w:date="2024-02-25T23:34:00Z">
            <w:rPr/>
          </w:rPrChange>
        </w:rPr>
        <w:t>.</w:t>
      </w:r>
      <w:r w:rsidRPr="00101F3B">
        <w:rPr>
          <w:rFonts w:cs="Times New Roman"/>
        </w:rPr>
        <w:t xml:space="preserve"> </w:t>
      </w:r>
      <w:del w:id="1704" w:author="Nikola Karpić" w:date="2024-01-27T20:06:00Z">
        <w:r w:rsidRPr="0020112D" w:rsidDel="006D6E7B">
          <w:rPr>
            <w:rFonts w:cs="Times New Roman"/>
            <w:i/>
            <w:iCs/>
            <w:rPrChange w:id="1705" w:author="Nikola Karpić" w:date="2024-02-25T23:34:00Z">
              <w:rPr/>
            </w:rPrChange>
          </w:rPr>
          <w:delText>t</w:delText>
        </w:r>
      </w:del>
      <w:ins w:id="1706" w:author="Nikola Karpić" w:date="2024-01-27T20:06:00Z">
        <w:r w:rsidR="006D6E7B" w:rsidRPr="00101F3B">
          <w:rPr>
            <w:rFonts w:cs="Times New Roman"/>
            <w:i/>
            <w:iCs/>
          </w:rPr>
          <w:t>T</w:t>
        </w:r>
      </w:ins>
      <w:r w:rsidRPr="0020112D">
        <w:rPr>
          <w:rFonts w:cs="Times New Roman"/>
          <w:i/>
          <w:iCs/>
          <w:rPrChange w:id="1707" w:author="Nikola Karpić" w:date="2024-02-25T23:34:00Z">
            <w:rPr/>
          </w:rPrChange>
        </w:rPr>
        <w:t>-Distributed Stochastic Neighbor Embedding</w:t>
      </w:r>
      <w:r w:rsidRPr="00101F3B">
        <w:rPr>
          <w:rFonts w:cs="Times New Roman"/>
        </w:rPr>
        <w:t>)</w:t>
      </w:r>
      <w:ins w:id="1708" w:author="Nikola Karpić" w:date="2024-01-14T22:42:00Z">
        <w:r w:rsidR="0027446C" w:rsidRPr="00101F3B">
          <w:rPr>
            <w:rFonts w:cs="Times New Roman"/>
            <w:lang w:val="sr-Cyrl-BA"/>
          </w:rPr>
          <w:t xml:space="preserve"> и </w:t>
        </w:r>
      </w:ins>
    </w:p>
    <w:p w14:paraId="69D4280B" w14:textId="7A8E4297" w:rsidR="00C67B89" w:rsidRPr="0020112D" w:rsidDel="0027446C" w:rsidRDefault="00C67B89">
      <w:pPr>
        <w:pStyle w:val="NoSpacing"/>
        <w:ind w:firstLine="0"/>
        <w:rPr>
          <w:del w:id="1709" w:author="Nikola Karpić" w:date="2024-01-14T22:40:00Z"/>
          <w:rFonts w:cs="Times New Roman"/>
          <w:lang w:val="sr-Cyrl-BA"/>
          <w:rPrChange w:id="1710" w:author="Nikola Karpić" w:date="2024-02-25T23:34:00Z">
            <w:rPr>
              <w:del w:id="1711" w:author="Nikola Karpić" w:date="2024-01-14T22:40:00Z"/>
            </w:rPr>
          </w:rPrChange>
        </w:rPr>
        <w:pPrChange w:id="1712" w:author="Nikola Karpić" w:date="2024-01-14T22:42:00Z">
          <w:pPr>
            <w:pStyle w:val="NoSpacing"/>
            <w:numPr>
              <w:numId w:val="4"/>
            </w:numPr>
            <w:ind w:left="1440" w:hanging="360"/>
          </w:pPr>
        </w:pPrChange>
      </w:pPr>
      <w:del w:id="1713" w:author="Nikola Karpić" w:date="2024-01-27T20:16:00Z">
        <w:r w:rsidRPr="00101F3B" w:rsidDel="005C569B">
          <w:rPr>
            <w:rFonts w:cs="Times New Roman"/>
          </w:rPr>
          <w:delText>Правило удруживања</w:delText>
        </w:r>
      </w:del>
      <w:ins w:id="1714" w:author="Nikola Karpić" w:date="2024-01-27T20:16:00Z">
        <w:r w:rsidR="005C569B" w:rsidRPr="00101F3B">
          <w:rPr>
            <w:rFonts w:cs="Times New Roman"/>
            <w:lang w:val="sr-Cyrl-BA"/>
          </w:rPr>
          <w:t>Правило удруживања</w:t>
        </w:r>
      </w:ins>
      <w:r w:rsidRPr="00101F3B">
        <w:rPr>
          <w:rFonts w:cs="Times New Roman"/>
        </w:rPr>
        <w:t xml:space="preserve"> (</w:t>
      </w:r>
      <w:del w:id="1715" w:author="Nikola Karpić" w:date="2024-01-27T20:16:00Z">
        <w:r w:rsidRPr="0020112D" w:rsidDel="005C569B">
          <w:rPr>
            <w:rFonts w:cs="Times New Roman"/>
            <w:i/>
            <w:iCs/>
            <w:rPrChange w:id="1716" w:author="Nikola Karpić" w:date="2024-02-25T23:34:00Z">
              <w:rPr/>
            </w:rPrChange>
          </w:rPr>
          <w:delText>енг</w:delText>
        </w:r>
      </w:del>
      <w:ins w:id="1717" w:author="Nikola Karpić" w:date="2024-01-27T20:16:00Z">
        <w:r w:rsidR="005C569B" w:rsidRPr="00101F3B">
          <w:rPr>
            <w:rFonts w:cs="Times New Roman"/>
            <w:i/>
            <w:iCs/>
            <w:lang w:val="sr-Cyrl-BA"/>
          </w:rPr>
          <w:t>енг</w:t>
        </w:r>
      </w:ins>
      <w:r w:rsidRPr="0020112D">
        <w:rPr>
          <w:rFonts w:cs="Times New Roman"/>
          <w:i/>
          <w:iCs/>
          <w:rPrChange w:id="1718" w:author="Nikola Karpić" w:date="2024-02-25T23:34:00Z">
            <w:rPr/>
          </w:rPrChange>
        </w:rPr>
        <w:t>.</w:t>
      </w:r>
      <w:r w:rsidRPr="00101F3B">
        <w:rPr>
          <w:rFonts w:cs="Times New Roman"/>
        </w:rPr>
        <w:t xml:space="preserve"> </w:t>
      </w:r>
      <w:r w:rsidRPr="0020112D">
        <w:rPr>
          <w:rFonts w:cs="Times New Roman"/>
          <w:i/>
          <w:iCs/>
          <w:rPrChange w:id="1719" w:author="Nikola Karpić" w:date="2024-02-25T23:34:00Z">
            <w:rPr/>
          </w:rPrChange>
        </w:rPr>
        <w:t>Association rule</w:t>
      </w:r>
      <w:r w:rsidRPr="00101F3B">
        <w:rPr>
          <w:rFonts w:cs="Times New Roman"/>
        </w:rPr>
        <w:t>)</w:t>
      </w:r>
      <w:ins w:id="1720" w:author="Nikola Karpić" w:date="2024-01-14T22:42:00Z">
        <w:r w:rsidR="0027446C" w:rsidRPr="00101F3B">
          <w:rPr>
            <w:rFonts w:cs="Times New Roman"/>
            <w:lang w:val="sr-Cyrl-BA"/>
          </w:rPr>
          <w:t>.</w:t>
        </w:r>
      </w:ins>
    </w:p>
    <w:p w14:paraId="02932ED1" w14:textId="77777777" w:rsidR="001B518E" w:rsidRPr="0020112D" w:rsidRDefault="001B518E">
      <w:pPr>
        <w:pStyle w:val="NoSpacing"/>
        <w:rPr>
          <w:rStyle w:val="jlqj4b"/>
          <w:rFonts w:cs="Times New Roman"/>
          <w:sz w:val="22"/>
          <w:lang w:val="sr-Latn-BA"/>
          <w:rPrChange w:id="1721" w:author="Nikola Karpić" w:date="2024-02-25T23:34:00Z">
            <w:rPr>
              <w:rStyle w:val="jlqj4b"/>
              <w:rFonts w:ascii="Arial" w:hAnsi="Arial"/>
              <w:sz w:val="22"/>
              <w:lang w:val="sr-Latn-BA"/>
            </w:rPr>
          </w:rPrChange>
        </w:rPr>
        <w:pPrChange w:id="1722" w:author="Nikola Karpić" w:date="2024-01-14T22:42:00Z">
          <w:pPr>
            <w:pStyle w:val="NoSpacing"/>
            <w:ind w:left="1080" w:firstLine="0"/>
          </w:pPr>
        </w:pPrChange>
      </w:pPr>
    </w:p>
    <w:p w14:paraId="5741F5E5" w14:textId="77777777" w:rsidR="0062661D" w:rsidRPr="00101F3B" w:rsidRDefault="0062661D">
      <w:pPr>
        <w:rPr>
          <w:ins w:id="1723" w:author="Nikola Karpić" w:date="2024-01-27T19:46:00Z"/>
          <w:rFonts w:ascii="Times New Roman" w:hAnsi="Times New Roman" w:cs="Times New Roman"/>
          <w:i/>
          <w:sz w:val="24"/>
          <w:szCs w:val="28"/>
        </w:rPr>
      </w:pPr>
      <w:ins w:id="1724" w:author="Nikola Karpić" w:date="2024-01-27T19:46:00Z">
        <w:r w:rsidRPr="0020112D">
          <w:rPr>
            <w:rFonts w:ascii="Times New Roman" w:hAnsi="Times New Roman" w:cs="Times New Roman"/>
            <w:rPrChange w:id="1725" w:author="Nikola Karpić" w:date="2024-02-25T23:34:00Z">
              <w:rPr/>
            </w:rPrChange>
          </w:rPr>
          <w:br w:type="page"/>
        </w:r>
      </w:ins>
    </w:p>
    <w:p w14:paraId="67828B46" w14:textId="0873A307" w:rsidR="00633E20" w:rsidRPr="00101F3B" w:rsidDel="003514BA" w:rsidRDefault="00633E20" w:rsidP="00633E20">
      <w:pPr>
        <w:pStyle w:val="NoSpacing"/>
        <w:ind w:firstLine="0"/>
        <w:jc w:val="center"/>
        <w:rPr>
          <w:moveFrom w:id="1726" w:author="Nikola Karpić" w:date="2024-01-14T23:04:00Z"/>
          <w:rFonts w:cs="Times New Roman"/>
          <w:lang w:val="sr-Latn-BA"/>
        </w:rPr>
      </w:pPr>
      <w:moveFromRangeStart w:id="1727" w:author="Nikola Karpić" w:date="2024-01-14T23:04:00Z" w:name="move156165875"/>
      <w:moveFrom w:id="1728" w:author="Nikola Karpić" w:date="2024-01-14T23:04:00Z">
        <w:r w:rsidRPr="00101F3B" w:rsidDel="003514BA">
          <w:rPr>
            <w:rFonts w:cs="Times New Roman"/>
            <w:noProof/>
          </w:rPr>
          <w:lastRenderedPageBreak/>
          <w:drawing>
            <wp:inline distT="0" distB="0" distL="0" distR="0" wp14:anchorId="463D93DB" wp14:editId="12863C2B">
              <wp:extent cx="3981406" cy="1993900"/>
              <wp:effectExtent l="19050" t="19050" r="19685" b="25400"/>
              <wp:docPr id="15345188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2244" cy="2019360"/>
                      </a:xfrm>
                      <a:prstGeom prst="rect">
                        <a:avLst/>
                      </a:prstGeom>
                      <a:noFill/>
                      <a:ln>
                        <a:solidFill>
                          <a:schemeClr val="tx1"/>
                        </a:solidFill>
                      </a:ln>
                    </pic:spPr>
                  </pic:pic>
                </a:graphicData>
              </a:graphic>
            </wp:inline>
          </w:drawing>
        </w:r>
        <w:bookmarkStart w:id="1729" w:name="_Toc157279275"/>
        <w:bookmarkStart w:id="1730" w:name="_Toc159792270"/>
        <w:bookmarkEnd w:id="1729"/>
        <w:bookmarkEnd w:id="1730"/>
      </w:moveFrom>
    </w:p>
    <w:p w14:paraId="1625E136" w14:textId="0545A230" w:rsidR="00633E20" w:rsidRPr="00101F3B" w:rsidDel="003514BA" w:rsidRDefault="00633E20" w:rsidP="00633E20">
      <w:pPr>
        <w:pStyle w:val="NoSpacing"/>
        <w:ind w:firstLine="0"/>
        <w:jc w:val="center"/>
        <w:rPr>
          <w:moveFrom w:id="1731" w:author="Nikola Karpić" w:date="2024-01-14T23:04:00Z"/>
          <w:rFonts w:cs="Times New Roman"/>
          <w:i/>
          <w:iCs/>
          <w:lang w:val="sr-Cyrl-BA"/>
        </w:rPr>
      </w:pPr>
      <w:moveFrom w:id="1732" w:author="Nikola Karpić" w:date="2024-01-14T23:04:00Z">
        <w:r w:rsidRPr="00101F3B" w:rsidDel="003514BA">
          <w:rPr>
            <w:rFonts w:cs="Times New Roman"/>
            <w:i/>
            <w:iCs/>
            <w:lang w:val="sr-Cyrl-BA"/>
          </w:rPr>
          <w:t>Слика 2.</w:t>
        </w:r>
        <w:r w:rsidR="004B2026" w:rsidRPr="00101F3B" w:rsidDel="003514BA">
          <w:rPr>
            <w:rFonts w:cs="Times New Roman"/>
            <w:i/>
            <w:iCs/>
            <w:lang w:val="ru-RU"/>
          </w:rPr>
          <w:t>12</w:t>
        </w:r>
        <w:r w:rsidRPr="00101F3B" w:rsidDel="003514BA">
          <w:rPr>
            <w:rFonts w:cs="Times New Roman"/>
            <w:i/>
            <w:iCs/>
            <w:lang w:val="sr-Cyrl-BA"/>
          </w:rPr>
          <w:t>. Примјер смањења димензионалности ненадгледаним учењем</w:t>
        </w:r>
        <w:bookmarkStart w:id="1733" w:name="_Toc157279276"/>
        <w:bookmarkStart w:id="1734" w:name="_Toc159792271"/>
        <w:bookmarkEnd w:id="1733"/>
        <w:bookmarkEnd w:id="1734"/>
      </w:moveFrom>
    </w:p>
    <w:p w14:paraId="27F907D2" w14:textId="77777777" w:rsidR="00DF7825" w:rsidRPr="00101F3B" w:rsidRDefault="00C509AB" w:rsidP="00532390">
      <w:pPr>
        <w:pStyle w:val="Heading3"/>
        <w:numPr>
          <w:ilvl w:val="2"/>
          <w:numId w:val="1"/>
        </w:numPr>
        <w:rPr>
          <w:rFonts w:cs="Times New Roman"/>
          <w:lang w:val="sr-Cyrl-BA"/>
        </w:rPr>
      </w:pPr>
      <w:bookmarkStart w:id="1735" w:name="_Toc159792272"/>
      <w:moveFromRangeEnd w:id="1727"/>
      <w:r w:rsidRPr="00101F3B">
        <w:rPr>
          <w:rStyle w:val="jlqj4b"/>
          <w:rFonts w:cs="Times New Roman"/>
          <w:lang w:val="sr-Cyrl-BA"/>
        </w:rPr>
        <w:t>Учење уз подстицај</w:t>
      </w:r>
      <w:bookmarkEnd w:id="1735"/>
    </w:p>
    <w:p w14:paraId="17ADCA53" w14:textId="0D3F4EB2" w:rsidR="007238F6" w:rsidRPr="00101F3B" w:rsidDel="0027446C" w:rsidRDefault="00C509AB">
      <w:pPr>
        <w:pStyle w:val="NoSpacing"/>
        <w:spacing w:after="240"/>
        <w:rPr>
          <w:del w:id="1736" w:author="Nikola Karpić" w:date="2024-01-14T22:42:00Z"/>
          <w:rStyle w:val="viiyi"/>
          <w:rFonts w:cs="Times New Roman"/>
          <w:i/>
          <w:szCs w:val="28"/>
          <w:lang w:val="sr-Latn-RS"/>
        </w:rPr>
        <w:pPrChange w:id="1737" w:author="Nikola Karpić" w:date="2024-01-27T19:49:00Z">
          <w:pPr>
            <w:pStyle w:val="NoSpacing"/>
          </w:pPr>
        </w:pPrChange>
      </w:pPr>
      <w:r w:rsidRPr="00101F3B">
        <w:rPr>
          <w:rStyle w:val="jlqj4b"/>
          <w:rFonts w:cs="Times New Roman"/>
          <w:lang w:val="sr-Cyrl-BA"/>
        </w:rPr>
        <w:t xml:space="preserve">Учење уз подстицај </w:t>
      </w:r>
      <w:r w:rsidR="008278A8" w:rsidRPr="00101F3B">
        <w:rPr>
          <w:rFonts w:cs="Times New Roman"/>
          <w:i/>
          <w:lang w:val="sr-Cyrl-BA"/>
        </w:rPr>
        <w:t>(</w:t>
      </w:r>
      <w:commentRangeStart w:id="1738"/>
      <w:r w:rsidR="008278A8" w:rsidRPr="00101F3B">
        <w:rPr>
          <w:rStyle w:val="jlqj4b"/>
          <w:rFonts w:cs="Times New Roman"/>
          <w:i/>
          <w:lang w:val="sr-Cyrl-BA"/>
        </w:rPr>
        <w:t xml:space="preserve">енг. </w:t>
      </w:r>
      <w:commentRangeEnd w:id="1738"/>
      <w:r w:rsidR="00311E98" w:rsidRPr="0020112D">
        <w:rPr>
          <w:rStyle w:val="CommentReference"/>
          <w:rFonts w:cs="Times New Roman"/>
          <w:lang w:val="sr-Latn-BA"/>
          <w:rPrChange w:id="1739" w:author="Nikola Karpić" w:date="2024-02-25T23:34:00Z">
            <w:rPr>
              <w:rStyle w:val="CommentReference"/>
              <w:rFonts w:ascii="Arial" w:hAnsi="Arial"/>
              <w:lang w:val="sr-Latn-BA"/>
            </w:rPr>
          </w:rPrChange>
        </w:rPr>
        <w:commentReference w:id="1738"/>
      </w:r>
      <w:r w:rsidR="008278A8" w:rsidRPr="00101F3B">
        <w:rPr>
          <w:rFonts w:cs="Times New Roman"/>
          <w:i/>
          <w:lang w:val="en-US"/>
        </w:rPr>
        <w:t>Reinforcement</w:t>
      </w:r>
      <w:r w:rsidR="008278A8" w:rsidRPr="00101F3B">
        <w:rPr>
          <w:rFonts w:cs="Times New Roman"/>
          <w:i/>
          <w:lang w:val="sr-Cyrl-BA"/>
        </w:rPr>
        <w:t xml:space="preserve"> </w:t>
      </w:r>
      <w:r w:rsidR="008278A8" w:rsidRPr="00101F3B">
        <w:rPr>
          <w:rFonts w:cs="Times New Roman"/>
          <w:i/>
          <w:lang w:val="en-US"/>
        </w:rPr>
        <w:t>learning</w:t>
      </w:r>
      <w:r w:rsidR="008278A8" w:rsidRPr="00101F3B">
        <w:rPr>
          <w:rFonts w:cs="Times New Roman"/>
          <w:i/>
          <w:lang w:val="sr-Cyrl-BA"/>
        </w:rPr>
        <w:t xml:space="preserve">) </w:t>
      </w:r>
      <w:r w:rsidRPr="00101F3B">
        <w:rPr>
          <w:rStyle w:val="jlqj4b"/>
          <w:rFonts w:cs="Times New Roman"/>
          <w:lang w:val="sr-Cyrl-BA"/>
        </w:rPr>
        <w:t>је врста машинског учења код кога су ф</w:t>
      </w:r>
      <w:r w:rsidRPr="00101F3B">
        <w:rPr>
          <w:rStyle w:val="jlqj4b"/>
          <w:rFonts w:cs="Times New Roman"/>
          <w:lang w:val="sr-Latn-RS"/>
        </w:rPr>
        <w:t xml:space="preserve">азе обуке и тестирања измијешане у процесу </w:t>
      </w:r>
      <w:r w:rsidRPr="00101F3B">
        <w:rPr>
          <w:rStyle w:val="jlqj4b"/>
          <w:rFonts w:cs="Times New Roman"/>
          <w:lang w:val="sr-Cyrl-BA"/>
        </w:rPr>
        <w:t>подстицања</w:t>
      </w:r>
      <w:r w:rsidRPr="00101F3B">
        <w:rPr>
          <w:rStyle w:val="jlqj4b"/>
          <w:rFonts w:cs="Times New Roman"/>
          <w:lang w:val="sr-Latn-RS"/>
        </w:rPr>
        <w:t>.</w:t>
      </w:r>
      <w:r w:rsidRPr="00101F3B">
        <w:rPr>
          <w:rStyle w:val="viiyi"/>
          <w:rFonts w:cs="Times New Roman"/>
          <w:lang w:val="sr-Latn-RS"/>
        </w:rPr>
        <w:t xml:space="preserve"> </w:t>
      </w:r>
      <w:r w:rsidRPr="00101F3B">
        <w:rPr>
          <w:rStyle w:val="jlqj4b"/>
          <w:rFonts w:cs="Times New Roman"/>
          <w:lang w:val="sr-Latn-RS"/>
        </w:rPr>
        <w:t xml:space="preserve">Да би прикупио информације, </w:t>
      </w:r>
      <w:r w:rsidRPr="00101F3B">
        <w:rPr>
          <w:rStyle w:val="jlqj4b"/>
          <w:rFonts w:cs="Times New Roman"/>
          <w:lang w:val="sr-Cyrl-BA"/>
        </w:rPr>
        <w:t>алгоритам учења</w:t>
      </w:r>
      <w:r w:rsidRPr="00101F3B">
        <w:rPr>
          <w:rStyle w:val="jlqj4b"/>
          <w:rFonts w:cs="Times New Roman"/>
          <w:lang w:val="sr-Latn-RS"/>
        </w:rPr>
        <w:t xml:space="preserve"> активно комуницира са </w:t>
      </w:r>
      <w:r w:rsidRPr="00101F3B">
        <w:rPr>
          <w:rStyle w:val="jlqj4b"/>
          <w:rFonts w:cs="Times New Roman"/>
          <w:lang w:val="sr-Cyrl-BA"/>
        </w:rPr>
        <w:t>окружењем</w:t>
      </w:r>
      <w:r w:rsidRPr="00101F3B">
        <w:rPr>
          <w:rStyle w:val="jlqj4b"/>
          <w:rFonts w:cs="Times New Roman"/>
          <w:lang w:val="sr-Latn-RS"/>
        </w:rPr>
        <w:t xml:space="preserve"> и, у неким случајевима, утиче на </w:t>
      </w:r>
      <w:r w:rsidRPr="00101F3B">
        <w:rPr>
          <w:rStyle w:val="jlqj4b"/>
          <w:rFonts w:cs="Times New Roman"/>
          <w:lang w:val="sr-Cyrl-BA"/>
        </w:rPr>
        <w:t>окружење</w:t>
      </w:r>
      <w:r w:rsidRPr="00101F3B">
        <w:rPr>
          <w:rStyle w:val="jlqj4b"/>
          <w:rFonts w:cs="Times New Roman"/>
          <w:lang w:val="sr-Latn-RS"/>
        </w:rPr>
        <w:t xml:space="preserve"> и за сваку </w:t>
      </w:r>
      <w:r w:rsidRPr="00101F3B">
        <w:rPr>
          <w:rStyle w:val="jlqj4b"/>
          <w:rFonts w:cs="Times New Roman"/>
          <w:lang w:val="sr-Cyrl-BA"/>
        </w:rPr>
        <w:t>радњ</w:t>
      </w:r>
      <w:r w:rsidR="003275FA" w:rsidRPr="00101F3B">
        <w:rPr>
          <w:rStyle w:val="jlqj4b"/>
          <w:rFonts w:cs="Times New Roman"/>
          <w:lang w:val="sr-Cyrl-BA"/>
        </w:rPr>
        <w:t>у</w:t>
      </w:r>
      <w:r w:rsidRPr="00101F3B">
        <w:rPr>
          <w:rStyle w:val="jlqj4b"/>
          <w:rFonts w:cs="Times New Roman"/>
          <w:lang w:val="sr-Cyrl-BA"/>
        </w:rPr>
        <w:t xml:space="preserve"> прима тренутну „награду“ у облику неке нумеричке вриједности</w:t>
      </w:r>
      <w:del w:id="1740" w:author="Nikola Karpić" w:date="2024-01-14T22:41:00Z">
        <w:r w:rsidR="003275FA" w:rsidRPr="00101F3B" w:rsidDel="0027446C">
          <w:rPr>
            <w:rStyle w:val="jlqj4b"/>
            <w:rFonts w:cs="Times New Roman"/>
            <w:lang w:val="sr-Cyrl-BA"/>
          </w:rPr>
          <w:delText>, што можемо видјети на</w:delText>
        </w:r>
      </w:del>
      <w:ins w:id="1741" w:author="Nikola Karpić" w:date="2024-01-14T22:41:00Z">
        <w:r w:rsidR="0027446C" w:rsidRPr="00101F3B">
          <w:rPr>
            <w:rStyle w:val="jlqj4b"/>
            <w:rFonts w:cs="Times New Roman"/>
            <w:lang w:val="sr-Cyrl-BA"/>
          </w:rPr>
          <w:t xml:space="preserve"> (</w:t>
        </w:r>
      </w:ins>
      <w:del w:id="1742" w:author="Nikola Karpić" w:date="2024-01-14T22:41:00Z">
        <w:r w:rsidR="003275FA" w:rsidRPr="00101F3B" w:rsidDel="0027446C">
          <w:rPr>
            <w:rStyle w:val="jlqj4b"/>
            <w:rFonts w:cs="Times New Roman"/>
            <w:iCs/>
            <w:lang w:val="sr-Cyrl-BA"/>
          </w:rPr>
          <w:delText xml:space="preserve"> </w:delText>
        </w:r>
        <w:r w:rsidR="003275FA" w:rsidRPr="0020112D" w:rsidDel="0027446C">
          <w:rPr>
            <w:rStyle w:val="jlqj4b"/>
            <w:rFonts w:cs="Times New Roman"/>
            <w:iCs/>
            <w:lang w:val="sr-Cyrl-BA"/>
            <w:rPrChange w:id="1743" w:author="Nikola Karpić" w:date="2024-02-25T23:34:00Z">
              <w:rPr>
                <w:rStyle w:val="jlqj4b"/>
                <w:i/>
                <w:lang w:val="sr-Cyrl-BA"/>
              </w:rPr>
            </w:rPrChange>
          </w:rPr>
          <w:delText>слици</w:delText>
        </w:r>
      </w:del>
      <w:ins w:id="1744" w:author="Nikola Karpić" w:date="2024-01-14T22:41:00Z">
        <w:r w:rsidR="0027446C" w:rsidRPr="0020112D">
          <w:rPr>
            <w:rStyle w:val="jlqj4b"/>
            <w:rFonts w:cs="Times New Roman"/>
            <w:iCs/>
            <w:lang w:val="sr-Cyrl-BA"/>
            <w:rPrChange w:id="1745" w:author="Nikola Karpić" w:date="2024-02-25T23:34:00Z">
              <w:rPr>
                <w:rStyle w:val="jlqj4b"/>
                <w:i/>
                <w:lang w:val="sr-Cyrl-BA"/>
              </w:rPr>
            </w:rPrChange>
          </w:rPr>
          <w:t>слика</w:t>
        </w:r>
      </w:ins>
      <w:r w:rsidR="003275FA" w:rsidRPr="0020112D">
        <w:rPr>
          <w:rStyle w:val="jlqj4b"/>
          <w:rFonts w:cs="Times New Roman"/>
          <w:iCs/>
          <w:lang w:val="sr-Cyrl-BA"/>
          <w:rPrChange w:id="1746" w:author="Nikola Karpić" w:date="2024-02-25T23:34:00Z">
            <w:rPr>
              <w:rStyle w:val="jlqj4b"/>
              <w:i/>
              <w:lang w:val="sr-Cyrl-BA"/>
            </w:rPr>
          </w:rPrChange>
        </w:rPr>
        <w:t xml:space="preserve"> 2.</w:t>
      </w:r>
      <w:r w:rsidR="007B6A1A" w:rsidRPr="0020112D">
        <w:rPr>
          <w:rStyle w:val="jlqj4b"/>
          <w:rFonts w:cs="Times New Roman"/>
          <w:iCs/>
          <w:lang w:val="ru-RU"/>
          <w:rPrChange w:id="1747" w:author="Nikola Karpić" w:date="2024-02-25T23:34:00Z">
            <w:rPr>
              <w:rStyle w:val="jlqj4b"/>
              <w:i/>
            </w:rPr>
          </w:rPrChange>
        </w:rPr>
        <w:t>13</w:t>
      </w:r>
      <w:ins w:id="1748" w:author="Nikola Karpić" w:date="2024-01-14T22:41:00Z">
        <w:r w:rsidR="0027446C" w:rsidRPr="0020112D">
          <w:rPr>
            <w:rStyle w:val="jlqj4b"/>
            <w:rFonts w:cs="Times New Roman"/>
            <w:iCs/>
            <w:lang w:val="sr-Cyrl-BA"/>
            <w:rPrChange w:id="1749" w:author="Nikola Karpić" w:date="2024-02-25T23:34:00Z">
              <w:rPr>
                <w:rStyle w:val="jlqj4b"/>
                <w:i/>
                <w:lang w:val="sr-Cyrl-BA"/>
              </w:rPr>
            </w:rPrChange>
          </w:rPr>
          <w:t>)</w:t>
        </w:r>
      </w:ins>
      <w:r w:rsidR="003275FA" w:rsidRPr="0020112D">
        <w:rPr>
          <w:rStyle w:val="jlqj4b"/>
          <w:rFonts w:cs="Times New Roman"/>
          <w:iCs/>
          <w:lang w:val="sr-Cyrl-BA"/>
          <w:rPrChange w:id="1750" w:author="Nikola Karpić" w:date="2024-02-25T23:34:00Z">
            <w:rPr>
              <w:rStyle w:val="jlqj4b"/>
              <w:i/>
              <w:lang w:val="sr-Cyrl-BA"/>
            </w:rPr>
          </w:rPrChange>
        </w:rPr>
        <w:t>.</w:t>
      </w:r>
      <w:r w:rsidRPr="00101F3B">
        <w:rPr>
          <w:rStyle w:val="viiyi"/>
          <w:rFonts w:cs="Times New Roman"/>
          <w:lang w:val="sr-Latn-RS"/>
        </w:rPr>
        <w:t xml:space="preserve"> </w:t>
      </w:r>
    </w:p>
    <w:p w14:paraId="40F238C0" w14:textId="77777777" w:rsidR="005F7DFF" w:rsidRPr="0020112D" w:rsidRDefault="005F7DFF">
      <w:pPr>
        <w:pStyle w:val="NoSpacing"/>
        <w:rPr>
          <w:ins w:id="1751" w:author="Nikola Karpić" w:date="2024-01-09T23:04:00Z"/>
          <w:rStyle w:val="viiyi"/>
          <w:rFonts w:cs="Times New Roman"/>
          <w:noProof/>
          <w:sz w:val="22"/>
          <w:lang w:val="sr-Latn-RS"/>
          <w:rPrChange w:id="1752" w:author="Nikola Karpić" w:date="2024-02-25T23:34:00Z">
            <w:rPr>
              <w:ins w:id="1753" w:author="Nikola Karpić" w:date="2024-01-09T23:04:00Z"/>
              <w:rStyle w:val="viiyi"/>
              <w:rFonts w:ascii="Arial" w:hAnsi="Arial"/>
              <w:noProof/>
              <w:sz w:val="22"/>
              <w:lang w:val="sr-Latn-RS"/>
            </w:rPr>
          </w:rPrChange>
        </w:rPr>
        <w:pPrChange w:id="1754" w:author="Nikola Karpić" w:date="2024-01-14T22:42:00Z">
          <w:pPr>
            <w:pStyle w:val="NoSpacing"/>
            <w:ind w:firstLine="0"/>
            <w:jc w:val="center"/>
          </w:pPr>
        </w:pPrChange>
      </w:pPr>
    </w:p>
    <w:p w14:paraId="6C7F257B" w14:textId="714D6395" w:rsidR="00912541" w:rsidRPr="00101F3B" w:rsidRDefault="00912541">
      <w:pPr>
        <w:pStyle w:val="NoSpacing"/>
        <w:spacing w:before="240"/>
        <w:ind w:firstLine="0"/>
        <w:jc w:val="center"/>
        <w:rPr>
          <w:rStyle w:val="viiyi"/>
          <w:rFonts w:cs="Times New Roman"/>
          <w:lang w:val="sr-Latn-RS"/>
        </w:rPr>
        <w:pPrChange w:id="1755" w:author="Nikola Karpić" w:date="2024-01-27T19:49:00Z">
          <w:pPr>
            <w:pStyle w:val="NoSpacing"/>
            <w:ind w:firstLine="0"/>
          </w:pPr>
        </w:pPrChange>
      </w:pPr>
      <w:r w:rsidRPr="00101F3B">
        <w:rPr>
          <w:rStyle w:val="viiyi"/>
          <w:rFonts w:cs="Times New Roman"/>
          <w:noProof/>
          <w:lang w:val="sr-Latn-RS"/>
        </w:rPr>
        <w:drawing>
          <wp:inline distT="0" distB="0" distL="0" distR="0" wp14:anchorId="6EE0E15C" wp14:editId="5C429DBA">
            <wp:extent cx="3647881" cy="1949450"/>
            <wp:effectExtent l="19050" t="19050" r="10160" b="12700"/>
            <wp:docPr id="16253613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901" t="7450" r="10643" b="9897"/>
                    <a:stretch/>
                  </pic:blipFill>
                  <pic:spPr bwMode="auto">
                    <a:xfrm>
                      <a:off x="0" y="0"/>
                      <a:ext cx="3754209" cy="200627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DB63A" w14:textId="6AACCF61" w:rsidR="007238F6" w:rsidRPr="00101F3B" w:rsidDel="00442DE9" w:rsidRDefault="007238F6">
      <w:pPr>
        <w:pStyle w:val="NoSpacing"/>
        <w:spacing w:after="240"/>
        <w:ind w:firstLine="0"/>
        <w:jc w:val="center"/>
        <w:rPr>
          <w:del w:id="1756" w:author="Nikola Karpić" w:date="2024-01-27T19:49:00Z"/>
          <w:rFonts w:cs="Times New Roman"/>
          <w:i/>
          <w:iCs/>
          <w:lang w:val="sr-Cyrl-BA"/>
        </w:rPr>
        <w:pPrChange w:id="1757" w:author="Nikola Karpić" w:date="2024-01-27T19:49:00Z">
          <w:pPr>
            <w:pStyle w:val="NoSpacing"/>
            <w:ind w:firstLine="0"/>
            <w:jc w:val="center"/>
          </w:pPr>
        </w:pPrChange>
      </w:pPr>
      <w:r w:rsidRPr="00101F3B">
        <w:rPr>
          <w:rFonts w:cs="Times New Roman"/>
          <w:i/>
          <w:iCs/>
          <w:lang w:val="sr-Cyrl-BA"/>
        </w:rPr>
        <w:t>Слика 2.</w:t>
      </w:r>
      <w:r w:rsidR="004B2026" w:rsidRPr="00101F3B">
        <w:rPr>
          <w:rFonts w:cs="Times New Roman"/>
          <w:i/>
          <w:iCs/>
          <w:lang w:val="sr-Cyrl-BA"/>
        </w:rPr>
        <w:t>13</w:t>
      </w:r>
      <w:r w:rsidRPr="00101F3B">
        <w:rPr>
          <w:rFonts w:cs="Times New Roman"/>
          <w:i/>
          <w:iCs/>
          <w:lang w:val="sr-Cyrl-BA"/>
        </w:rPr>
        <w:t>. Илустрација агента који учи уз подстицаје</w:t>
      </w:r>
    </w:p>
    <w:p w14:paraId="59B65F59" w14:textId="77777777" w:rsidR="00912541" w:rsidRPr="00101F3B" w:rsidRDefault="00912541" w:rsidP="00442DE9">
      <w:pPr>
        <w:pStyle w:val="NoSpacing"/>
        <w:ind w:firstLine="0"/>
        <w:jc w:val="center"/>
        <w:rPr>
          <w:rStyle w:val="viiyi"/>
          <w:rFonts w:cs="Times New Roman"/>
          <w:lang w:val="sr-Cyrl-BA"/>
        </w:rPr>
      </w:pPr>
    </w:p>
    <w:p w14:paraId="33B4B25A" w14:textId="7C34DBA1" w:rsidR="00DF7825" w:rsidRPr="0020112D" w:rsidRDefault="00C509AB">
      <w:pPr>
        <w:pStyle w:val="NoSpacing"/>
        <w:spacing w:before="240" w:after="240"/>
        <w:rPr>
          <w:ins w:id="1758" w:author="Nikola Karpić" w:date="2024-01-27T19:48:00Z"/>
          <w:rFonts w:cs="Times New Roman"/>
          <w:lang w:val="ru-RU"/>
          <w:rPrChange w:id="1759" w:author="Nikola Karpić" w:date="2024-02-25T23:34:00Z">
            <w:rPr>
              <w:ins w:id="1760" w:author="Nikola Karpić" w:date="2024-01-27T19:48:00Z"/>
            </w:rPr>
          </w:rPrChange>
        </w:rPr>
        <w:pPrChange w:id="1761" w:author="Nikola Karpić" w:date="2024-01-27T19:49:00Z">
          <w:pPr>
            <w:pStyle w:val="NoSpacing"/>
          </w:pPr>
        </w:pPrChange>
      </w:pPr>
      <w:r w:rsidRPr="00101F3B">
        <w:rPr>
          <w:rStyle w:val="jlqj4b"/>
          <w:rFonts w:cs="Times New Roman"/>
          <w:lang w:val="sr-Latn-RS"/>
        </w:rPr>
        <w:t xml:space="preserve">Циљ </w:t>
      </w:r>
      <w:r w:rsidRPr="00101F3B">
        <w:rPr>
          <w:rStyle w:val="jlqj4b"/>
          <w:rFonts w:cs="Times New Roman"/>
          <w:lang w:val="sr-Cyrl-BA"/>
        </w:rPr>
        <w:t>алгоритма учења</w:t>
      </w:r>
      <w:r w:rsidRPr="00101F3B">
        <w:rPr>
          <w:rStyle w:val="jlqj4b"/>
          <w:rFonts w:cs="Times New Roman"/>
          <w:lang w:val="sr-Latn-RS"/>
        </w:rPr>
        <w:t xml:space="preserve"> је максимизирање његове награде током </w:t>
      </w:r>
      <w:r w:rsidRPr="00101F3B">
        <w:rPr>
          <w:rStyle w:val="jlqj4b"/>
          <w:rFonts w:cs="Times New Roman"/>
          <w:lang w:val="sr-Cyrl-BA"/>
        </w:rPr>
        <w:t>процеса подстицања</w:t>
      </w:r>
      <w:r w:rsidR="005A0213" w:rsidRPr="00101F3B">
        <w:rPr>
          <w:rStyle w:val="jlqj4b"/>
          <w:rFonts w:cs="Times New Roman"/>
          <w:lang w:val="sr-Cyrl-BA"/>
        </w:rPr>
        <w:t>,</w:t>
      </w:r>
      <w:r w:rsidRPr="00101F3B">
        <w:rPr>
          <w:rStyle w:val="viiyi"/>
          <w:rFonts w:cs="Times New Roman"/>
          <w:lang w:val="sr-Latn-RS"/>
        </w:rPr>
        <w:t xml:space="preserve"> </w:t>
      </w:r>
      <w:r w:rsidR="005A0213" w:rsidRPr="00101F3B">
        <w:rPr>
          <w:rStyle w:val="viiyi"/>
          <w:rFonts w:cs="Times New Roman"/>
          <w:lang w:val="sr-Cyrl-BA"/>
        </w:rPr>
        <w:t>м</w:t>
      </w:r>
      <w:r w:rsidRPr="00101F3B">
        <w:rPr>
          <w:rStyle w:val="jlqj4b"/>
          <w:rFonts w:cs="Times New Roman"/>
          <w:lang w:val="sr-Latn-RS"/>
        </w:rPr>
        <w:t xml:space="preserve">еђутим, </w:t>
      </w:r>
      <w:r w:rsidRPr="00101F3B">
        <w:rPr>
          <w:rStyle w:val="jlqj4b"/>
          <w:rFonts w:cs="Times New Roman"/>
          <w:lang w:val="sr-Cyrl-BA"/>
        </w:rPr>
        <w:t>окружење</w:t>
      </w:r>
      <w:r w:rsidRPr="00101F3B">
        <w:rPr>
          <w:rStyle w:val="jlqj4b"/>
          <w:rFonts w:cs="Times New Roman"/>
          <w:lang w:val="sr-Latn-RS"/>
        </w:rPr>
        <w:t xml:space="preserve"> не пружа повратне информације о дугорочним наградама, а </w:t>
      </w:r>
      <w:r w:rsidRPr="00101F3B">
        <w:rPr>
          <w:rStyle w:val="jlqj4b"/>
          <w:rFonts w:cs="Times New Roman"/>
          <w:lang w:val="sr-Cyrl-BA"/>
        </w:rPr>
        <w:t>алгоритам учења</w:t>
      </w:r>
      <w:r w:rsidRPr="00101F3B">
        <w:rPr>
          <w:rStyle w:val="jlqj4b"/>
          <w:rFonts w:cs="Times New Roman"/>
          <w:lang w:val="sr-Latn-RS"/>
        </w:rPr>
        <w:t xml:space="preserve"> се суочава са </w:t>
      </w:r>
      <w:r w:rsidRPr="00101F3B">
        <w:rPr>
          <w:rStyle w:val="jlqj4b"/>
          <w:rFonts w:cs="Times New Roman"/>
          <w:lang w:val="sr-Cyrl-BA"/>
        </w:rPr>
        <w:t>дилемом истраживање или експлоатација</w:t>
      </w:r>
      <w:r w:rsidRPr="00101F3B">
        <w:rPr>
          <w:rStyle w:val="jlqj4b"/>
          <w:rFonts w:cs="Times New Roman"/>
          <w:lang w:val="sr-Latn-RS"/>
        </w:rPr>
        <w:t xml:space="preserve">, јер мора да бира између истраживања непознатих </w:t>
      </w:r>
      <w:r w:rsidRPr="00101F3B">
        <w:rPr>
          <w:rStyle w:val="jlqj4b"/>
          <w:rFonts w:cs="Times New Roman"/>
          <w:lang w:val="sr-Cyrl-BA"/>
        </w:rPr>
        <w:t>радњи (</w:t>
      </w:r>
      <w:r w:rsidRPr="00101F3B">
        <w:rPr>
          <w:rStyle w:val="jlqj4b"/>
          <w:rFonts w:cs="Times New Roman"/>
          <w:lang w:val="sr-Latn-RS"/>
        </w:rPr>
        <w:t>како би стекао више информација</w:t>
      </w:r>
      <w:r w:rsidRPr="00101F3B">
        <w:rPr>
          <w:rStyle w:val="jlqj4b"/>
          <w:rFonts w:cs="Times New Roman"/>
          <w:lang w:val="sr-Cyrl-BA"/>
        </w:rPr>
        <w:t>)</w:t>
      </w:r>
      <w:r w:rsidRPr="00101F3B">
        <w:rPr>
          <w:rStyle w:val="jlqj4b"/>
          <w:rFonts w:cs="Times New Roman"/>
          <w:lang w:val="sr-Latn-RS"/>
        </w:rPr>
        <w:t xml:space="preserve"> </w:t>
      </w:r>
      <w:r w:rsidRPr="00101F3B">
        <w:rPr>
          <w:rStyle w:val="jlqj4b"/>
          <w:rFonts w:cs="Times New Roman"/>
          <w:lang w:val="sr-Cyrl-BA"/>
        </w:rPr>
        <w:t>и</w:t>
      </w:r>
      <w:r w:rsidRPr="00101F3B">
        <w:rPr>
          <w:rStyle w:val="jlqj4b"/>
          <w:rFonts w:cs="Times New Roman"/>
          <w:lang w:val="sr-Latn-RS"/>
        </w:rPr>
        <w:t xml:space="preserve"> искориш</w:t>
      </w:r>
      <w:r w:rsidRPr="00101F3B">
        <w:rPr>
          <w:rStyle w:val="jlqj4b"/>
          <w:rFonts w:cs="Times New Roman"/>
          <w:lang w:val="sr-Cyrl-BA"/>
        </w:rPr>
        <w:t>т</w:t>
      </w:r>
      <w:r w:rsidRPr="00101F3B">
        <w:rPr>
          <w:rStyle w:val="jlqj4b"/>
          <w:rFonts w:cs="Times New Roman"/>
          <w:lang w:val="sr-Latn-RS"/>
        </w:rPr>
        <w:t>авањ</w:t>
      </w:r>
      <w:r w:rsidRPr="00101F3B">
        <w:rPr>
          <w:rStyle w:val="jlqj4b"/>
          <w:rFonts w:cs="Times New Roman"/>
          <w:lang w:val="sr-Cyrl-BA"/>
        </w:rPr>
        <w:t>а</w:t>
      </w:r>
      <w:r w:rsidRPr="00101F3B">
        <w:rPr>
          <w:rStyle w:val="jlqj4b"/>
          <w:rFonts w:cs="Times New Roman"/>
          <w:lang w:val="sr-Latn-RS"/>
        </w:rPr>
        <w:t xml:space="preserve"> већ прикупљених информација</w:t>
      </w:r>
      <w:ins w:id="1762" w:author="Nikola Karpić" w:date="2024-01-27T19:49:00Z">
        <w:r w:rsidR="0062661D" w:rsidRPr="00101F3B">
          <w:rPr>
            <w:rStyle w:val="jlqj4b"/>
            <w:rFonts w:cs="Times New Roman"/>
            <w:lang w:val="sr-Cyrl-BA"/>
          </w:rPr>
          <w:t xml:space="preserve"> </w:t>
        </w:r>
        <w:r w:rsidR="0062661D" w:rsidRPr="00101F3B">
          <w:rPr>
            <w:rFonts w:cs="Times New Roman"/>
            <w:lang w:val="sr-Cyrl-BA"/>
          </w:rPr>
          <w:t>(слика 2.14)</w:t>
        </w:r>
      </w:ins>
      <w:r w:rsidRPr="00101F3B">
        <w:rPr>
          <w:rStyle w:val="jlqj4b"/>
          <w:rFonts w:cs="Times New Roman"/>
          <w:lang w:val="sr-Latn-RS"/>
        </w:rPr>
        <w:t>.</w:t>
      </w:r>
      <w:r w:rsidRPr="00101F3B">
        <w:rPr>
          <w:rFonts w:cs="Times New Roman"/>
          <w:lang w:val="ru-RU"/>
        </w:rPr>
        <w:t xml:space="preserve"> </w:t>
      </w:r>
      <w:sdt>
        <w:sdtPr>
          <w:rPr>
            <w:rFonts w:cs="Times New Roman"/>
          </w:rPr>
          <w:id w:val="-956792252"/>
          <w:citation/>
        </w:sdtPr>
        <w:sdtContent>
          <w:r w:rsidRPr="00101F3B">
            <w:rPr>
              <w:rFonts w:cs="Times New Roman"/>
            </w:rPr>
            <w:fldChar w:fldCharType="begin"/>
          </w:r>
          <w:r w:rsidRPr="00101F3B">
            <w:rPr>
              <w:rFonts w:cs="Times New Roman"/>
              <w:lang w:val="sr-Cyrl-BA"/>
            </w:rPr>
            <w:instrText xml:space="preserve"> CITATION Moh18 \l 7194 </w:instrText>
          </w:r>
          <w:r w:rsidRPr="00101F3B">
            <w:rPr>
              <w:rFonts w:cs="Times New Roman"/>
            </w:rPr>
            <w:fldChar w:fldCharType="separate"/>
          </w:r>
          <w:r w:rsidR="007779BE" w:rsidRPr="00101F3B">
            <w:rPr>
              <w:rFonts w:cs="Times New Roman"/>
              <w:noProof/>
              <w:lang w:val="sr-Cyrl-BA"/>
            </w:rPr>
            <w:t>[4]</w:t>
          </w:r>
          <w:r w:rsidRPr="00101F3B">
            <w:rPr>
              <w:rFonts w:cs="Times New Roman"/>
            </w:rPr>
            <w:fldChar w:fldCharType="end"/>
          </w:r>
        </w:sdtContent>
      </w:sdt>
    </w:p>
    <w:p w14:paraId="7BF301C3" w14:textId="77777777" w:rsidR="0062661D" w:rsidRPr="00101F3B" w:rsidRDefault="0062661D">
      <w:pPr>
        <w:pStyle w:val="NoSpacing"/>
        <w:spacing w:before="240"/>
        <w:jc w:val="center"/>
        <w:rPr>
          <w:ins w:id="1763" w:author="Nikola Karpić" w:date="2024-01-27T19:48:00Z"/>
          <w:rFonts w:cs="Times New Roman"/>
          <w:lang w:val="ru-RU"/>
        </w:rPr>
        <w:pPrChange w:id="1764" w:author="Nikola Karpić" w:date="2024-01-27T19:56:00Z">
          <w:pPr>
            <w:pStyle w:val="NoSpacing"/>
            <w:jc w:val="center"/>
          </w:pPr>
        </w:pPrChange>
      </w:pPr>
      <w:ins w:id="1765" w:author="Nikola Karpić" w:date="2024-01-27T19:48:00Z">
        <w:r w:rsidRPr="00101F3B">
          <w:rPr>
            <w:rFonts w:cs="Times New Roman"/>
            <w:noProof/>
          </w:rPr>
          <w:drawing>
            <wp:inline distT="0" distB="0" distL="0" distR="0" wp14:anchorId="362A7855" wp14:editId="3CC70FAB">
              <wp:extent cx="3902553" cy="1987550"/>
              <wp:effectExtent l="0" t="0" r="3175" b="0"/>
              <wp:docPr id="634833597" name="Picture 20" descr="Learning Synergies between Pushing and Grasping with Self-supervised Deep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arning Synergies between Pushing and Grasping with Self-supervised Deep Reinforcement  Learni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33750" cy="2003438"/>
                      </a:xfrm>
                      <a:prstGeom prst="rect">
                        <a:avLst/>
                      </a:prstGeom>
                      <a:noFill/>
                      <a:ln>
                        <a:noFill/>
                      </a:ln>
                    </pic:spPr>
                  </pic:pic>
                </a:graphicData>
              </a:graphic>
            </wp:inline>
          </w:drawing>
        </w:r>
      </w:ins>
    </w:p>
    <w:p w14:paraId="071864A7" w14:textId="03EBC322" w:rsidR="0062661D" w:rsidRPr="0020112D" w:rsidRDefault="0062661D">
      <w:pPr>
        <w:pStyle w:val="NoSpacing"/>
        <w:spacing w:after="240"/>
        <w:ind w:firstLine="0"/>
        <w:jc w:val="center"/>
        <w:rPr>
          <w:rFonts w:cs="Times New Roman"/>
          <w:i/>
          <w:iCs/>
          <w:lang w:val="sr-Cyrl-BA"/>
          <w:rPrChange w:id="1766" w:author="Nikola Karpić" w:date="2024-02-25T23:34:00Z">
            <w:rPr/>
          </w:rPrChange>
        </w:rPr>
        <w:pPrChange w:id="1767" w:author="Nikola Karpić" w:date="2024-01-27T19:49:00Z">
          <w:pPr>
            <w:pStyle w:val="NoSpacing"/>
          </w:pPr>
        </w:pPrChange>
      </w:pPr>
      <w:ins w:id="1768" w:author="Nikola Karpić" w:date="2024-01-27T19:48:00Z">
        <w:r w:rsidRPr="00101F3B">
          <w:rPr>
            <w:rFonts w:cs="Times New Roman"/>
            <w:i/>
            <w:iCs/>
            <w:lang w:val="sr-Cyrl-BA"/>
          </w:rPr>
          <w:t>Слика 2.14. Примјер роботске руке која учи уз подстицаје да подигне зелени предмет</w:t>
        </w:r>
        <w:r w:rsidRPr="00101F3B">
          <w:rPr>
            <w:rStyle w:val="FootnoteReference"/>
            <w:rFonts w:cs="Times New Roman"/>
            <w:i/>
            <w:iCs/>
            <w:lang w:val="sr-Cyrl-BA"/>
          </w:rPr>
          <w:footnoteReference w:id="16"/>
        </w:r>
      </w:ins>
    </w:p>
    <w:p w14:paraId="362AFF7C" w14:textId="4DFC5E85" w:rsidR="000340FF" w:rsidRPr="00101F3B" w:rsidRDefault="00C11F46" w:rsidP="00D44804">
      <w:pPr>
        <w:pStyle w:val="NoSpacing"/>
        <w:rPr>
          <w:ins w:id="1771" w:author="Nikola Karpić" w:date="2024-01-27T19:47:00Z"/>
          <w:rFonts w:cs="Times New Roman"/>
          <w:lang w:val="ru-RU"/>
        </w:rPr>
      </w:pPr>
      <w:r w:rsidRPr="00101F3B">
        <w:rPr>
          <w:rFonts w:cs="Times New Roman"/>
          <w:lang w:val="sr-Cyrl-BA"/>
        </w:rPr>
        <w:t>Другим ријечима,</w:t>
      </w:r>
      <w:r w:rsidR="000340FF" w:rsidRPr="00101F3B">
        <w:rPr>
          <w:rFonts w:cs="Times New Roman"/>
          <w:lang w:val="ru-RU"/>
        </w:rPr>
        <w:t xml:space="preserve"> учење уз подстицај </w:t>
      </w:r>
      <w:r w:rsidRPr="00101F3B">
        <w:rPr>
          <w:rFonts w:cs="Times New Roman"/>
          <w:lang w:val="sr-Cyrl-BA"/>
        </w:rPr>
        <w:t xml:space="preserve">је </w:t>
      </w:r>
      <w:r w:rsidR="000340FF" w:rsidRPr="00101F3B">
        <w:rPr>
          <w:rFonts w:cs="Times New Roman"/>
          <w:lang w:val="ru-RU"/>
        </w:rPr>
        <w:t xml:space="preserve">врста учења у којој модел учи кроз искуства. Он понавља неке активности у окружењу и на основу својих поступака добија </w:t>
      </w:r>
      <w:r w:rsidR="005A0213" w:rsidRPr="00101F3B">
        <w:rPr>
          <w:rFonts w:cs="Times New Roman"/>
          <w:lang w:val="sr-Cyrl-BA"/>
        </w:rPr>
        <w:t>награду (подстицај)</w:t>
      </w:r>
      <w:r w:rsidR="000340FF" w:rsidRPr="00101F3B">
        <w:rPr>
          <w:rFonts w:cs="Times New Roman"/>
          <w:lang w:val="ru-RU"/>
        </w:rPr>
        <w:t xml:space="preserve"> или </w:t>
      </w:r>
      <w:r w:rsidR="005A0213" w:rsidRPr="00101F3B">
        <w:rPr>
          <w:rFonts w:cs="Times New Roman"/>
          <w:lang w:val="sr-Cyrl-BA"/>
        </w:rPr>
        <w:t>казну</w:t>
      </w:r>
      <w:r w:rsidR="000340FF" w:rsidRPr="00101F3B">
        <w:rPr>
          <w:rFonts w:cs="Times New Roman"/>
          <w:lang w:val="ru-RU"/>
        </w:rPr>
        <w:t>. Циљ овог учења је пронаћи оптималне поступке којима се постиже највећ</w:t>
      </w:r>
      <w:r w:rsidR="005A0213" w:rsidRPr="00101F3B">
        <w:rPr>
          <w:rFonts w:cs="Times New Roman"/>
          <w:lang w:val="sr-Cyrl-BA"/>
        </w:rPr>
        <w:t>а награда</w:t>
      </w:r>
      <w:r w:rsidR="000340FF" w:rsidRPr="00101F3B">
        <w:rPr>
          <w:rFonts w:cs="Times New Roman"/>
          <w:lang w:val="ru-RU"/>
        </w:rPr>
        <w:t>.</w:t>
      </w:r>
    </w:p>
    <w:p w14:paraId="76F5423E" w14:textId="57C7DC80" w:rsidR="0062661D" w:rsidRPr="00101F3B" w:rsidDel="0062661D" w:rsidRDefault="0062661D" w:rsidP="0062661D">
      <w:pPr>
        <w:pStyle w:val="NoSpacing"/>
        <w:ind w:firstLine="0"/>
        <w:jc w:val="center"/>
        <w:rPr>
          <w:del w:id="1772" w:author="Nikola Karpić" w:date="2024-01-27T19:48:00Z"/>
          <w:moveTo w:id="1773" w:author="Nikola Karpić" w:date="2024-01-27T19:47:00Z"/>
          <w:rFonts w:cs="Times New Roman"/>
          <w:i/>
          <w:iCs/>
          <w:lang w:val="sr-Cyrl-BA"/>
        </w:rPr>
      </w:pPr>
      <w:moveToRangeStart w:id="1774" w:author="Nikola Karpić" w:date="2024-01-27T19:47:00Z" w:name="move157277263"/>
      <w:moveTo w:id="1775" w:author="Nikola Karpić" w:date="2024-01-27T19:47:00Z">
        <w:del w:id="1776" w:author="Nikola Karpić" w:date="2024-01-27T19:48:00Z">
          <w:r w:rsidRPr="00101F3B" w:rsidDel="0062661D">
            <w:rPr>
              <w:rFonts w:cs="Times New Roman"/>
              <w:noProof/>
            </w:rPr>
            <w:lastRenderedPageBreak/>
            <w:drawing>
              <wp:inline distT="0" distB="0" distL="0" distR="0" wp14:anchorId="7CE4A9AC" wp14:editId="2AAFFE99">
                <wp:extent cx="3902553" cy="1987550"/>
                <wp:effectExtent l="0" t="0" r="3175" b="0"/>
                <wp:docPr id="670549199" name="Picture 20" descr="Learning Synergies between Pushing and Grasping with Self-supervised Deep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arning Synergies between Pushing and Grasping with Self-supervised Deep Reinforcement  Learni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33750" cy="2003438"/>
                        </a:xfrm>
                        <a:prstGeom prst="rect">
                          <a:avLst/>
                        </a:prstGeom>
                        <a:noFill/>
                        <a:ln>
                          <a:noFill/>
                        </a:ln>
                      </pic:spPr>
                    </pic:pic>
                  </a:graphicData>
                </a:graphic>
              </wp:inline>
            </w:drawing>
          </w:r>
          <w:moveToRangeStart w:id="1777" w:author="Nikola Karpić" w:date="2024-01-27T19:47:00Z" w:name="move157277272"/>
          <w:moveToRangeEnd w:id="1774"/>
          <w:r w:rsidRPr="00101F3B" w:rsidDel="0062661D">
            <w:rPr>
              <w:rFonts w:cs="Times New Roman"/>
              <w:i/>
              <w:iCs/>
              <w:lang w:val="sr-Cyrl-BA"/>
            </w:rPr>
            <w:delText>Слика 2.14. Примјер роботске руке која учи уз подстицаје да подигне зелени предмет</w:delText>
          </w:r>
          <w:r w:rsidRPr="00101F3B" w:rsidDel="0062661D">
            <w:rPr>
              <w:rStyle w:val="FootnoteReference"/>
              <w:rFonts w:cs="Times New Roman"/>
              <w:i/>
              <w:iCs/>
              <w:lang w:val="sr-Cyrl-BA"/>
            </w:rPr>
            <w:footnoteReference w:id="17"/>
          </w:r>
        </w:del>
      </w:moveTo>
    </w:p>
    <w:moveToRangeEnd w:id="1777"/>
    <w:p w14:paraId="479F08CD" w14:textId="17D31B5E" w:rsidR="0062661D" w:rsidRPr="0020112D" w:rsidDel="0062661D" w:rsidRDefault="0062661D">
      <w:pPr>
        <w:pStyle w:val="NoSpacing"/>
        <w:jc w:val="center"/>
        <w:rPr>
          <w:del w:id="1782" w:author="Nikola Karpić" w:date="2024-01-27T19:47:00Z"/>
          <w:rFonts w:cs="Times New Roman"/>
          <w:lang w:val="sr-Cyrl-BA"/>
          <w:rPrChange w:id="1783" w:author="Nikola Karpić" w:date="2024-02-25T23:34:00Z">
            <w:rPr>
              <w:del w:id="1784" w:author="Nikola Karpić" w:date="2024-01-27T19:47:00Z"/>
              <w:lang w:val="ru-RU"/>
            </w:rPr>
          </w:rPrChange>
        </w:rPr>
        <w:pPrChange w:id="1785" w:author="Nikola Karpić" w:date="2024-01-27T19:47:00Z">
          <w:pPr>
            <w:pStyle w:val="NoSpacing"/>
          </w:pPr>
        </w:pPrChange>
      </w:pPr>
    </w:p>
    <w:p w14:paraId="2A981B41" w14:textId="40159ACC" w:rsidR="000340FF" w:rsidRPr="00101F3B" w:rsidDel="0062661D" w:rsidRDefault="000340FF" w:rsidP="00D44804">
      <w:pPr>
        <w:pStyle w:val="NoSpacing"/>
        <w:rPr>
          <w:del w:id="1786" w:author="Nikola Karpić" w:date="2024-01-27T19:48:00Z"/>
          <w:rFonts w:cs="Times New Roman"/>
          <w:lang w:val="ru-RU"/>
        </w:rPr>
      </w:pPr>
      <w:r w:rsidRPr="00101F3B">
        <w:rPr>
          <w:rFonts w:cs="Times New Roman"/>
          <w:lang w:val="ru-RU"/>
        </w:rPr>
        <w:t xml:space="preserve">Учење уз подстицај се </w:t>
      </w:r>
      <w:r w:rsidR="00C11F46" w:rsidRPr="00101F3B">
        <w:rPr>
          <w:rFonts w:cs="Times New Roman"/>
          <w:lang w:val="sr-Cyrl-BA"/>
        </w:rPr>
        <w:t>заснива</w:t>
      </w:r>
      <w:r w:rsidRPr="00101F3B">
        <w:rPr>
          <w:rFonts w:cs="Times New Roman"/>
          <w:lang w:val="ru-RU"/>
        </w:rPr>
        <w:t xml:space="preserve"> на идеји да модел представља нек</w:t>
      </w:r>
      <w:r w:rsidR="00C11F46" w:rsidRPr="00101F3B">
        <w:rPr>
          <w:rFonts w:cs="Times New Roman"/>
          <w:lang w:val="sr-Cyrl-BA"/>
        </w:rPr>
        <w:t>ог</w:t>
      </w:r>
      <w:r w:rsidRPr="00101F3B">
        <w:rPr>
          <w:rFonts w:cs="Times New Roman"/>
          <w:lang w:val="ru-RU"/>
        </w:rPr>
        <w:t xml:space="preserve"> агента у окружењу које садржи неке ресурсе и препреке. Агент се креће кроз окружење и на основу свог понашања добија одређени подстицај или </w:t>
      </w:r>
      <w:r w:rsidR="00C11F46" w:rsidRPr="00101F3B">
        <w:rPr>
          <w:rFonts w:cs="Times New Roman"/>
          <w:lang w:val="sr-Cyrl-BA"/>
        </w:rPr>
        <w:t>казну</w:t>
      </w:r>
      <w:r w:rsidRPr="00101F3B">
        <w:rPr>
          <w:rFonts w:cs="Times New Roman"/>
          <w:lang w:val="ru-RU"/>
        </w:rPr>
        <w:t xml:space="preserve">. Задатак агента је да пронађе оптималан низ </w:t>
      </w:r>
      <w:r w:rsidR="00C11F46" w:rsidRPr="00101F3B">
        <w:rPr>
          <w:rFonts w:cs="Times New Roman"/>
          <w:lang w:val="sr-Cyrl-BA"/>
        </w:rPr>
        <w:t>корака</w:t>
      </w:r>
      <w:r w:rsidRPr="00101F3B">
        <w:rPr>
          <w:rFonts w:cs="Times New Roman"/>
          <w:lang w:val="ru-RU"/>
        </w:rPr>
        <w:t xml:space="preserve"> који му донос</w:t>
      </w:r>
      <w:r w:rsidR="00C11F46" w:rsidRPr="00101F3B">
        <w:rPr>
          <w:rFonts w:cs="Times New Roman"/>
          <w:lang w:val="sr-Cyrl-BA"/>
        </w:rPr>
        <w:t>и</w:t>
      </w:r>
      <w:r w:rsidRPr="00101F3B">
        <w:rPr>
          <w:rFonts w:cs="Times New Roman"/>
          <w:lang w:val="ru-RU"/>
        </w:rPr>
        <w:t xml:space="preserve"> највећи подстица</w:t>
      </w:r>
      <w:ins w:id="1787" w:author="Nikola Karpić" w:date="2024-01-27T19:47:00Z">
        <w:r w:rsidR="0062661D" w:rsidRPr="00101F3B">
          <w:rPr>
            <w:rFonts w:cs="Times New Roman"/>
            <w:lang w:val="sr-Cyrl-BA"/>
          </w:rPr>
          <w:t>ј</w:t>
        </w:r>
      </w:ins>
      <w:del w:id="1788" w:author="Nikola Karpić" w:date="2024-01-27T19:47:00Z">
        <w:r w:rsidRPr="00101F3B" w:rsidDel="0062661D">
          <w:rPr>
            <w:rFonts w:cs="Times New Roman"/>
            <w:lang w:val="ru-RU"/>
          </w:rPr>
          <w:delText>ј</w:delText>
        </w:r>
      </w:del>
      <w:r w:rsidRPr="00101F3B">
        <w:rPr>
          <w:rFonts w:cs="Times New Roman"/>
          <w:lang w:val="ru-RU"/>
        </w:rPr>
        <w:t>.</w:t>
      </w:r>
    </w:p>
    <w:p w14:paraId="29F2BA76" w14:textId="431C64E1" w:rsidR="00127223" w:rsidRPr="00101F3B" w:rsidRDefault="00127223">
      <w:pPr>
        <w:pStyle w:val="NoSpacing"/>
        <w:rPr>
          <w:rFonts w:cs="Times New Roman"/>
          <w:lang w:val="sr-Cyrl-BA"/>
        </w:rPr>
        <w:pPrChange w:id="1789" w:author="Nikola Karpić" w:date="2024-01-27T19:48:00Z">
          <w:pPr>
            <w:pStyle w:val="NoSpacing"/>
            <w:ind w:firstLine="0"/>
            <w:jc w:val="center"/>
          </w:pPr>
        </w:pPrChange>
      </w:pPr>
      <w:moveFromRangeStart w:id="1790" w:author="Nikola Karpić" w:date="2024-01-27T19:47:00Z" w:name="move157277263"/>
      <w:moveFrom w:id="1791" w:author="Nikola Karpić" w:date="2024-01-27T19:47:00Z">
        <w:r w:rsidRPr="00101F3B" w:rsidDel="0062661D">
          <w:rPr>
            <w:rFonts w:cs="Times New Roman"/>
            <w:noProof/>
          </w:rPr>
          <w:drawing>
            <wp:inline distT="0" distB="0" distL="0" distR="0" wp14:anchorId="01989AC3" wp14:editId="1A25796D">
              <wp:extent cx="3902553" cy="1987550"/>
              <wp:effectExtent l="0" t="0" r="3175" b="0"/>
              <wp:docPr id="442116485" name="Picture 20" descr="Learning Synergies between Pushing and Grasping with Self-supervised Deep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arning Synergies between Pushing and Grasping with Self-supervised Deep Reinforcement  Learni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33750" cy="2003438"/>
                      </a:xfrm>
                      <a:prstGeom prst="rect">
                        <a:avLst/>
                      </a:prstGeom>
                      <a:noFill/>
                      <a:ln>
                        <a:noFill/>
                      </a:ln>
                    </pic:spPr>
                  </pic:pic>
                </a:graphicData>
              </a:graphic>
            </wp:inline>
          </w:drawing>
        </w:r>
      </w:moveFrom>
      <w:moveFromRangeEnd w:id="1790"/>
    </w:p>
    <w:p w14:paraId="5FE7F9D0" w14:textId="6DFF9830" w:rsidR="00127223" w:rsidRPr="00101F3B" w:rsidDel="0062661D" w:rsidRDefault="00127223" w:rsidP="00127223">
      <w:pPr>
        <w:pStyle w:val="NoSpacing"/>
        <w:ind w:firstLine="0"/>
        <w:jc w:val="center"/>
        <w:rPr>
          <w:moveFrom w:id="1792" w:author="Nikola Karpić" w:date="2024-01-27T19:47:00Z"/>
          <w:rFonts w:cs="Times New Roman"/>
          <w:i/>
          <w:iCs/>
          <w:lang w:val="sr-Cyrl-BA"/>
        </w:rPr>
      </w:pPr>
      <w:moveFromRangeStart w:id="1793" w:author="Nikola Karpić" w:date="2024-01-27T19:47:00Z" w:name="move157277272"/>
      <w:moveFrom w:id="1794" w:author="Nikola Karpić" w:date="2024-01-27T19:47:00Z">
        <w:r w:rsidRPr="00101F3B" w:rsidDel="0062661D">
          <w:rPr>
            <w:rFonts w:cs="Times New Roman"/>
            <w:i/>
            <w:iCs/>
            <w:lang w:val="sr-Cyrl-BA"/>
          </w:rPr>
          <w:t>Слика 2.</w:t>
        </w:r>
        <w:r w:rsidR="004B2026" w:rsidRPr="00101F3B" w:rsidDel="0062661D">
          <w:rPr>
            <w:rFonts w:cs="Times New Roman"/>
            <w:i/>
            <w:iCs/>
            <w:lang w:val="sr-Cyrl-BA"/>
          </w:rPr>
          <w:t>1</w:t>
        </w:r>
        <w:r w:rsidRPr="00101F3B" w:rsidDel="0062661D">
          <w:rPr>
            <w:rFonts w:cs="Times New Roman"/>
            <w:i/>
            <w:iCs/>
            <w:lang w:val="sr-Cyrl-BA"/>
          </w:rPr>
          <w:t>4. Примјер роботске руке која учи уз подстицаје да подигне зелени предмет</w:t>
        </w:r>
        <w:r w:rsidRPr="00101F3B" w:rsidDel="0062661D">
          <w:rPr>
            <w:rStyle w:val="FootnoteReference"/>
            <w:rFonts w:cs="Times New Roman"/>
            <w:i/>
            <w:iCs/>
            <w:lang w:val="sr-Cyrl-BA"/>
          </w:rPr>
          <w:footnoteReference w:id="18"/>
        </w:r>
      </w:moveFrom>
    </w:p>
    <w:moveFromRangeEnd w:id="1793"/>
    <w:p w14:paraId="4314F122" w14:textId="6FEE0A55" w:rsidR="00AA14F0" w:rsidRPr="00101F3B" w:rsidDel="0062661D" w:rsidRDefault="00AA14F0" w:rsidP="00C11F46">
      <w:pPr>
        <w:pStyle w:val="NoSpacing"/>
        <w:rPr>
          <w:del w:id="1797" w:author="Nikola Karpić" w:date="2024-01-27T19:47:00Z"/>
          <w:rFonts w:cs="Times New Roman"/>
          <w:lang w:val="sr-Cyrl-BA"/>
        </w:rPr>
      </w:pPr>
    </w:p>
    <w:p w14:paraId="2C2DE370" w14:textId="2A9BAAF7" w:rsidR="009109F0" w:rsidRPr="00101F3B" w:rsidDel="005F7DFF" w:rsidRDefault="005A0213" w:rsidP="00C11F46">
      <w:pPr>
        <w:pStyle w:val="NoSpacing"/>
        <w:rPr>
          <w:del w:id="1798" w:author="Nikola Karpić" w:date="2024-01-09T23:05:00Z"/>
          <w:rFonts w:cs="Times New Roman"/>
        </w:rPr>
      </w:pPr>
      <w:r w:rsidRPr="00101F3B">
        <w:rPr>
          <w:rFonts w:cs="Times New Roman"/>
          <w:lang w:val="sr-Cyrl-BA"/>
        </w:rPr>
        <w:t>Ова врста учења</w:t>
      </w:r>
      <w:r w:rsidR="000340FF" w:rsidRPr="00101F3B">
        <w:rPr>
          <w:rFonts w:cs="Times New Roman"/>
          <w:lang w:val="ru-RU"/>
        </w:rPr>
        <w:t xml:space="preserve"> се разликује од других врста машинског учења</w:t>
      </w:r>
      <w:commentRangeStart w:id="1799"/>
      <w:ins w:id="1800" w:author="Aleksandar Kelec" w:date="2023-11-26T15:33:00Z">
        <w:r w:rsidR="00B013D6" w:rsidRPr="00101F3B">
          <w:rPr>
            <w:rFonts w:cs="Times New Roman"/>
            <w:lang w:val="ru-RU"/>
          </w:rPr>
          <w:t>,</w:t>
        </w:r>
        <w:commentRangeEnd w:id="1799"/>
        <w:r w:rsidR="00B013D6" w:rsidRPr="0020112D">
          <w:rPr>
            <w:rStyle w:val="CommentReference"/>
            <w:rFonts w:cs="Times New Roman"/>
            <w:lang w:val="sr-Latn-BA"/>
            <w:rPrChange w:id="1801" w:author="Nikola Karpić" w:date="2024-02-25T23:34:00Z">
              <w:rPr>
                <w:rStyle w:val="CommentReference"/>
                <w:rFonts w:ascii="Arial" w:hAnsi="Arial"/>
                <w:lang w:val="sr-Latn-BA"/>
              </w:rPr>
            </w:rPrChange>
          </w:rPr>
          <w:commentReference w:id="1799"/>
        </w:r>
      </w:ins>
      <w:r w:rsidR="000340FF" w:rsidRPr="00101F3B">
        <w:rPr>
          <w:rFonts w:cs="Times New Roman"/>
          <w:lang w:val="ru-RU"/>
        </w:rPr>
        <w:t xml:space="preserve"> јер не захтијева да се унапријед </w:t>
      </w:r>
      <w:r w:rsidR="00C11F46" w:rsidRPr="00101F3B">
        <w:rPr>
          <w:rFonts w:cs="Times New Roman"/>
          <w:lang w:val="sr-Cyrl-BA"/>
        </w:rPr>
        <w:t>дефинишу</w:t>
      </w:r>
      <w:r w:rsidR="000340FF" w:rsidRPr="00101F3B">
        <w:rPr>
          <w:rFonts w:cs="Times New Roman"/>
          <w:lang w:val="ru-RU"/>
        </w:rPr>
        <w:t xml:space="preserve"> правила за рјешавање проблема. Умјесто тога, модел учи кроз интеракцију са својим окружењем и на основу својих искустава. Ова врста учења се често користи у проблемима г</w:t>
      </w:r>
      <w:r w:rsidR="00C11F46" w:rsidRPr="00101F3B">
        <w:rPr>
          <w:rFonts w:cs="Times New Roman"/>
          <w:lang w:val="sr-Cyrl-BA"/>
        </w:rPr>
        <w:t>дј</w:t>
      </w:r>
      <w:r w:rsidR="000340FF" w:rsidRPr="00101F3B">
        <w:rPr>
          <w:rFonts w:cs="Times New Roman"/>
          <w:lang w:val="ru-RU"/>
        </w:rPr>
        <w:t xml:space="preserve">е није </w:t>
      </w:r>
      <w:r w:rsidR="00C11F46" w:rsidRPr="00101F3B">
        <w:rPr>
          <w:rFonts w:cs="Times New Roman"/>
          <w:lang w:val="sr-Cyrl-BA"/>
        </w:rPr>
        <w:t>унапријед познато</w:t>
      </w:r>
      <w:r w:rsidR="000340FF" w:rsidRPr="00101F3B">
        <w:rPr>
          <w:rFonts w:cs="Times New Roman"/>
          <w:lang w:val="ru-RU"/>
        </w:rPr>
        <w:t xml:space="preserve"> како се неки проблем може формално дефини</w:t>
      </w:r>
      <w:r w:rsidR="00C11F46" w:rsidRPr="00101F3B">
        <w:rPr>
          <w:rFonts w:cs="Times New Roman"/>
          <w:lang w:val="sr-Cyrl-BA"/>
        </w:rPr>
        <w:t>с</w:t>
      </w:r>
      <w:r w:rsidR="000340FF" w:rsidRPr="00101F3B">
        <w:rPr>
          <w:rFonts w:cs="Times New Roman"/>
          <w:lang w:val="ru-RU"/>
        </w:rPr>
        <w:t>ати, као што је случај са играма, управљање</w:t>
      </w:r>
      <w:r w:rsidR="00C11F46" w:rsidRPr="00101F3B">
        <w:rPr>
          <w:rFonts w:cs="Times New Roman"/>
          <w:lang w:val="sr-Cyrl-BA"/>
        </w:rPr>
        <w:t>м</w:t>
      </w:r>
      <w:r w:rsidR="000340FF" w:rsidRPr="00101F3B">
        <w:rPr>
          <w:rFonts w:cs="Times New Roman"/>
          <w:lang w:val="ru-RU"/>
        </w:rPr>
        <w:t xml:space="preserve"> енергијом и управљање</w:t>
      </w:r>
      <w:r w:rsidR="00C11F46" w:rsidRPr="00101F3B">
        <w:rPr>
          <w:rFonts w:cs="Times New Roman"/>
          <w:lang w:val="sr-Cyrl-BA"/>
        </w:rPr>
        <w:t>м</w:t>
      </w:r>
      <w:r w:rsidR="000340FF" w:rsidRPr="00101F3B">
        <w:rPr>
          <w:rFonts w:cs="Times New Roman"/>
          <w:lang w:val="ru-RU"/>
        </w:rPr>
        <w:t xml:space="preserve"> саобраћајем. </w:t>
      </w:r>
      <w:r w:rsidR="00C11F46" w:rsidRPr="00101F3B">
        <w:rPr>
          <w:rFonts w:cs="Times New Roman"/>
          <w:lang w:val="sr-Cyrl-BA"/>
        </w:rPr>
        <w:t>У</w:t>
      </w:r>
      <w:r w:rsidR="000340FF" w:rsidRPr="00101F3B">
        <w:rPr>
          <w:rFonts w:cs="Times New Roman"/>
          <w:lang w:val="ru-RU"/>
        </w:rPr>
        <w:t xml:space="preserve">чење уз подстицај </w:t>
      </w:r>
      <w:r w:rsidR="00C11F46" w:rsidRPr="00101F3B">
        <w:rPr>
          <w:rFonts w:cs="Times New Roman"/>
          <w:lang w:val="sr-Cyrl-BA"/>
        </w:rPr>
        <w:t xml:space="preserve">се </w:t>
      </w:r>
      <w:r w:rsidR="000340FF" w:rsidRPr="00101F3B">
        <w:rPr>
          <w:rFonts w:cs="Times New Roman"/>
          <w:lang w:val="ru-RU"/>
        </w:rPr>
        <w:t xml:space="preserve">имплементира кориштењем </w:t>
      </w:r>
      <w:r w:rsidR="00C11F46" w:rsidRPr="00101F3B">
        <w:rPr>
          <w:rFonts w:cs="Times New Roman"/>
          <w:lang w:val="sr-Cyrl-BA"/>
        </w:rPr>
        <w:t xml:space="preserve">алгоритама </w:t>
      </w:r>
      <w:r w:rsidR="000340FF" w:rsidRPr="00101F3B">
        <w:rPr>
          <w:rFonts w:cs="Times New Roman"/>
        </w:rPr>
        <w:t>Q</w:t>
      </w:r>
      <w:r w:rsidR="000340FF" w:rsidRPr="00101F3B">
        <w:rPr>
          <w:rFonts w:cs="Times New Roman"/>
          <w:lang w:val="ru-RU"/>
        </w:rPr>
        <w:t>-</w:t>
      </w:r>
      <w:r w:rsidR="00C11F46" w:rsidRPr="00101F3B">
        <w:rPr>
          <w:rFonts w:cs="Times New Roman"/>
          <w:lang w:val="sr-Cyrl-BA"/>
        </w:rPr>
        <w:t>учења</w:t>
      </w:r>
      <w:r w:rsidR="000340FF" w:rsidRPr="00101F3B">
        <w:rPr>
          <w:rFonts w:cs="Times New Roman"/>
          <w:lang w:val="ru-RU"/>
        </w:rPr>
        <w:t xml:space="preserve"> </w:t>
      </w:r>
      <w:r w:rsidR="00C11F46" w:rsidRPr="00101F3B">
        <w:rPr>
          <w:rFonts w:cs="Times New Roman"/>
          <w:lang w:val="sr-Cyrl-BA"/>
        </w:rPr>
        <w:t>у којима</w:t>
      </w:r>
      <w:r w:rsidR="000340FF" w:rsidRPr="00101F3B">
        <w:rPr>
          <w:rFonts w:cs="Times New Roman"/>
          <w:lang w:val="ru-RU"/>
        </w:rPr>
        <w:t xml:space="preserve"> се користе функције награде и </w:t>
      </w:r>
      <w:r w:rsidR="000340FF" w:rsidRPr="00101F3B">
        <w:rPr>
          <w:rFonts w:cs="Times New Roman"/>
        </w:rPr>
        <w:t>Q</w:t>
      </w:r>
      <w:r w:rsidR="000340FF" w:rsidRPr="00101F3B">
        <w:rPr>
          <w:rFonts w:cs="Times New Roman"/>
          <w:lang w:val="ru-RU"/>
        </w:rPr>
        <w:t>-вриједности за дефинисање понашања агента у окружењу.</w:t>
      </w:r>
      <w:sdt>
        <w:sdtPr>
          <w:rPr>
            <w:rFonts w:cs="Times New Roman"/>
          </w:rPr>
          <w:id w:val="-1783412948"/>
          <w:citation/>
        </w:sdtPr>
        <w:sdtContent>
          <w:r w:rsidR="000340FF" w:rsidRPr="00101F3B">
            <w:rPr>
              <w:rFonts w:cs="Times New Roman"/>
            </w:rPr>
            <w:fldChar w:fldCharType="begin"/>
          </w:r>
          <w:r w:rsidR="000340FF" w:rsidRPr="0020112D">
            <w:rPr>
              <w:rFonts w:cs="Times New Roman"/>
              <w:lang w:val="sr-Latn-BA"/>
              <w:rPrChange w:id="1802" w:author="Nikola Karpić" w:date="2024-02-25T23:34:00Z">
                <w:rPr>
                  <w:lang w:val="sr-Latn-BA"/>
                </w:rPr>
              </w:rPrChange>
            </w:rPr>
            <w:instrText xml:space="preserve"> CITATION Mit97 \l 6170 </w:instrText>
          </w:r>
          <w:r w:rsidR="000340FF" w:rsidRPr="00101F3B">
            <w:rPr>
              <w:rFonts w:cs="Times New Roman"/>
            </w:rPr>
            <w:fldChar w:fldCharType="separate"/>
          </w:r>
          <w:r w:rsidR="007779BE" w:rsidRPr="0020112D">
            <w:rPr>
              <w:rFonts w:cs="Times New Roman"/>
              <w:noProof/>
              <w:lang w:val="sr-Latn-BA"/>
              <w:rPrChange w:id="1803" w:author="Nikola Karpić" w:date="2024-02-25T23:34:00Z">
                <w:rPr>
                  <w:noProof/>
                  <w:lang w:val="sr-Latn-BA"/>
                </w:rPr>
              </w:rPrChange>
            </w:rPr>
            <w:t xml:space="preserve"> [5]</w:t>
          </w:r>
          <w:r w:rsidR="000340FF" w:rsidRPr="00101F3B">
            <w:rPr>
              <w:rFonts w:cs="Times New Roman"/>
            </w:rPr>
            <w:fldChar w:fldCharType="end"/>
          </w:r>
        </w:sdtContent>
      </w:sdt>
    </w:p>
    <w:p w14:paraId="777B1660" w14:textId="77777777" w:rsidR="00C11F46" w:rsidRPr="00101F3B" w:rsidRDefault="00C11F46">
      <w:pPr>
        <w:pStyle w:val="NoSpacing"/>
        <w:rPr>
          <w:rFonts w:cs="Times New Roman"/>
          <w:sz w:val="36"/>
          <w:szCs w:val="40"/>
        </w:rPr>
        <w:pPrChange w:id="1804" w:author="Nikola Karpić" w:date="2024-01-09T23:05:00Z">
          <w:pPr/>
        </w:pPrChange>
      </w:pPr>
      <w:del w:id="1805" w:author="Nikola Karpić" w:date="2024-01-09T23:05:00Z">
        <w:r w:rsidRPr="00101F3B" w:rsidDel="005F7DFF">
          <w:rPr>
            <w:rFonts w:cs="Times New Roman"/>
          </w:rPr>
          <w:br w:type="page"/>
        </w:r>
      </w:del>
    </w:p>
    <w:p w14:paraId="7D9F871B" w14:textId="77777777" w:rsidR="00231D12" w:rsidRPr="00101F3B" w:rsidRDefault="00231D12">
      <w:pPr>
        <w:rPr>
          <w:ins w:id="1806" w:author="Nikola Karpić" w:date="2024-01-14T22:49:00Z"/>
          <w:rFonts w:ascii="Times New Roman" w:hAnsi="Times New Roman" w:cs="Times New Roman"/>
          <w:sz w:val="36"/>
          <w:szCs w:val="40"/>
          <w:lang w:val="sr-Cyrl-BA"/>
        </w:rPr>
      </w:pPr>
      <w:ins w:id="1807" w:author="Nikola Karpić" w:date="2024-01-14T22:49:00Z">
        <w:r w:rsidRPr="0020112D">
          <w:rPr>
            <w:rFonts w:ascii="Times New Roman" w:hAnsi="Times New Roman" w:cs="Times New Roman"/>
            <w:lang w:val="sr-Cyrl-BA"/>
            <w:rPrChange w:id="1808" w:author="Nikola Karpić" w:date="2024-02-25T23:34:00Z">
              <w:rPr>
                <w:rFonts w:cs="Times New Roman"/>
                <w:lang w:val="sr-Cyrl-BA"/>
              </w:rPr>
            </w:rPrChange>
          </w:rPr>
          <w:br w:type="page"/>
        </w:r>
      </w:ins>
    </w:p>
    <w:p w14:paraId="48166725" w14:textId="6EDF0A6A" w:rsidR="00DF7825" w:rsidRPr="00101F3B" w:rsidRDefault="00C509AB" w:rsidP="00532390">
      <w:pPr>
        <w:pStyle w:val="Heading1"/>
        <w:numPr>
          <w:ilvl w:val="0"/>
          <w:numId w:val="1"/>
        </w:numPr>
        <w:rPr>
          <w:rFonts w:cs="Times New Roman"/>
          <w:lang w:val="sr-Cyrl-BA"/>
        </w:rPr>
      </w:pPr>
      <w:bookmarkStart w:id="1809" w:name="_Toc159792273"/>
      <w:r w:rsidRPr="00101F3B">
        <w:rPr>
          <w:rFonts w:cs="Times New Roman"/>
          <w:lang w:val="sr-Cyrl-BA"/>
        </w:rPr>
        <w:lastRenderedPageBreak/>
        <w:t>Процес машинског учења</w:t>
      </w:r>
      <w:bookmarkEnd w:id="1809"/>
    </w:p>
    <w:p w14:paraId="1E7FE377" w14:textId="3A7D2CE6" w:rsidR="009A7CE8" w:rsidRPr="00101F3B" w:rsidDel="00167403" w:rsidRDefault="009A7CE8" w:rsidP="009A7CE8">
      <w:pPr>
        <w:pStyle w:val="NoSpacing"/>
        <w:rPr>
          <w:del w:id="1810" w:author="Nikola Karpić" w:date="2024-01-27T19:56:00Z"/>
          <w:rFonts w:cs="Times New Roman"/>
          <w:lang w:val="sr-Cyrl-BA"/>
        </w:rPr>
      </w:pPr>
      <w:r w:rsidRPr="00101F3B">
        <w:rPr>
          <w:rFonts w:cs="Times New Roman"/>
          <w:lang w:val="sr-Latn-BA"/>
        </w:rPr>
        <w:t xml:space="preserve">Процес машинског учења </w:t>
      </w:r>
      <w:ins w:id="1811" w:author="Nikola Karpić" w:date="2024-01-14T22:50:00Z">
        <w:r w:rsidR="00231D12" w:rsidRPr="00101F3B">
          <w:rPr>
            <w:rFonts w:cs="Times New Roman"/>
            <w:lang w:val="sr-Cyrl-BA"/>
          </w:rPr>
          <w:t xml:space="preserve">(слика 3.1) </w:t>
        </w:r>
      </w:ins>
      <w:r w:rsidR="004421FB" w:rsidRPr="00101F3B">
        <w:rPr>
          <w:rFonts w:cs="Times New Roman"/>
          <w:lang w:val="sr-Cyrl-BA"/>
        </w:rPr>
        <w:t>п</w:t>
      </w:r>
      <w:r w:rsidRPr="00101F3B">
        <w:rPr>
          <w:rFonts w:cs="Times New Roman"/>
          <w:lang w:val="sr-Latn-BA"/>
        </w:rPr>
        <w:t xml:space="preserve">очиње </w:t>
      </w:r>
      <w:r w:rsidR="00E14BC9" w:rsidRPr="00101F3B">
        <w:rPr>
          <w:rFonts w:cs="Times New Roman"/>
          <w:lang w:val="sr-Cyrl-BA"/>
        </w:rPr>
        <w:t xml:space="preserve">дефинисањем проблема. Послије тога, настављамо </w:t>
      </w:r>
      <w:r w:rsidRPr="00101F3B">
        <w:rPr>
          <w:rFonts w:cs="Times New Roman"/>
          <w:lang w:val="sr-Latn-BA"/>
        </w:rPr>
        <w:t xml:space="preserve">са прикупљањем података, који </w:t>
      </w:r>
      <w:r w:rsidRPr="00101F3B">
        <w:rPr>
          <w:rFonts w:cs="Times New Roman"/>
          <w:lang w:val="sr-Cyrl-BA"/>
        </w:rPr>
        <w:t xml:space="preserve">су најчешће велики број мјерења </w:t>
      </w:r>
      <w:r w:rsidR="00956B37" w:rsidRPr="00101F3B">
        <w:rPr>
          <w:rFonts w:cs="Times New Roman"/>
          <w:lang w:val="sr-Cyrl-BA"/>
        </w:rPr>
        <w:t xml:space="preserve">неке појаве </w:t>
      </w:r>
      <w:r w:rsidRPr="00101F3B">
        <w:rPr>
          <w:rFonts w:cs="Times New Roman"/>
          <w:lang w:val="sr-Cyrl-BA"/>
        </w:rPr>
        <w:t>(са великим бројем мјерених</w:t>
      </w:r>
      <w:r w:rsidR="00E14BC9" w:rsidRPr="00101F3B">
        <w:rPr>
          <w:rFonts w:cs="Times New Roman"/>
          <w:lang w:val="sr-Cyrl-BA"/>
        </w:rPr>
        <w:t xml:space="preserve"> вриједности</w:t>
      </w:r>
      <w:r w:rsidRPr="00101F3B">
        <w:rPr>
          <w:rFonts w:cs="Times New Roman"/>
          <w:lang w:val="sr-Cyrl-BA"/>
        </w:rPr>
        <w:t>)</w:t>
      </w:r>
      <w:r w:rsidRPr="00101F3B">
        <w:rPr>
          <w:rFonts w:cs="Times New Roman"/>
          <w:lang w:val="sr-Latn-BA"/>
        </w:rPr>
        <w:t>. Затим, припремамо податке тако што их чистимо, нормализујемо и претварамо у облик који се може користити у учењу.</w:t>
      </w:r>
      <w:r w:rsidRPr="00101F3B">
        <w:rPr>
          <w:rFonts w:cs="Times New Roman"/>
          <w:lang w:val="sr-Cyrl-BA"/>
        </w:rPr>
        <w:t xml:space="preserve"> </w:t>
      </w:r>
      <w:r w:rsidRPr="00101F3B">
        <w:rPr>
          <w:rFonts w:cs="Times New Roman"/>
          <w:lang w:val="sr-Latn-BA"/>
        </w:rPr>
        <w:t>Наредни корак је одабир модела, што се може урадити уз помоћ литературе, искуства и испробавања различитих модела. Модел се затим тренира на припремљеним подацима кориш</w:t>
      </w:r>
      <w:r w:rsidR="00C67B89" w:rsidRPr="00101F3B">
        <w:rPr>
          <w:rFonts w:cs="Times New Roman"/>
          <w:lang w:val="sr-Cyrl-BA"/>
        </w:rPr>
        <w:t>т</w:t>
      </w:r>
      <w:r w:rsidRPr="00101F3B">
        <w:rPr>
          <w:rFonts w:cs="Times New Roman"/>
          <w:lang w:val="sr-Latn-BA"/>
        </w:rPr>
        <w:t>ењем одређене оптимизационе функције.</w:t>
      </w:r>
      <w:r w:rsidRPr="00101F3B">
        <w:rPr>
          <w:rFonts w:cs="Times New Roman"/>
          <w:lang w:val="sr-Cyrl-BA"/>
        </w:rPr>
        <w:t xml:space="preserve"> </w:t>
      </w:r>
      <w:r w:rsidRPr="00101F3B">
        <w:rPr>
          <w:rFonts w:cs="Times New Roman"/>
          <w:lang w:val="sr-Latn-BA"/>
        </w:rPr>
        <w:t xml:space="preserve">Након што је модел трениран, важно је да се </w:t>
      </w:r>
      <w:r w:rsidRPr="00101F3B">
        <w:rPr>
          <w:rFonts w:cs="Times New Roman"/>
          <w:lang w:val="sr-Cyrl-BA"/>
        </w:rPr>
        <w:t>оцијени</w:t>
      </w:r>
      <w:r w:rsidRPr="00101F3B">
        <w:rPr>
          <w:rFonts w:cs="Times New Roman"/>
          <w:lang w:val="sr-Latn-BA"/>
        </w:rPr>
        <w:t xml:space="preserve"> квалитет модела, кориш</w:t>
      </w:r>
      <w:r w:rsidR="00C67B89" w:rsidRPr="00101F3B">
        <w:rPr>
          <w:rFonts w:cs="Times New Roman"/>
          <w:lang w:val="sr-Cyrl-BA"/>
        </w:rPr>
        <w:t>т</w:t>
      </w:r>
      <w:r w:rsidRPr="00101F3B">
        <w:rPr>
          <w:rFonts w:cs="Times New Roman"/>
          <w:lang w:val="sr-Latn-BA"/>
        </w:rPr>
        <w:t xml:space="preserve">ењем метрика попут прецизности и грешке учења. Ако је потребно, може се урадити и </w:t>
      </w:r>
      <w:r w:rsidRPr="00101F3B">
        <w:rPr>
          <w:rFonts w:cs="Times New Roman"/>
          <w:lang w:val="sr-Cyrl-BA"/>
        </w:rPr>
        <w:t>подешавање</w:t>
      </w:r>
      <w:r w:rsidRPr="00101F3B">
        <w:rPr>
          <w:rFonts w:cs="Times New Roman"/>
          <w:lang w:val="sr-Latn-BA"/>
        </w:rPr>
        <w:t xml:space="preserve"> хиперпараметара модела.</w:t>
      </w:r>
      <w:r w:rsidRPr="00101F3B">
        <w:rPr>
          <w:rFonts w:cs="Times New Roman"/>
          <w:lang w:val="sr-Cyrl-BA"/>
        </w:rPr>
        <w:t xml:space="preserve"> </w:t>
      </w:r>
      <w:r w:rsidRPr="00101F3B">
        <w:rPr>
          <w:rFonts w:cs="Times New Roman"/>
          <w:lang w:val="sr-Latn-BA"/>
        </w:rPr>
        <w:t>Када се модел доведе до жељен</w:t>
      </w:r>
      <w:r w:rsidRPr="00101F3B">
        <w:rPr>
          <w:rFonts w:cs="Times New Roman"/>
          <w:lang w:val="sr-Cyrl-BA"/>
        </w:rPr>
        <w:t>их</w:t>
      </w:r>
      <w:r w:rsidRPr="00101F3B">
        <w:rPr>
          <w:rFonts w:cs="Times New Roman"/>
          <w:lang w:val="sr-Latn-BA"/>
        </w:rPr>
        <w:t xml:space="preserve"> перформанс</w:t>
      </w:r>
      <w:r w:rsidRPr="00101F3B">
        <w:rPr>
          <w:rFonts w:cs="Times New Roman"/>
          <w:lang w:val="sr-Cyrl-BA"/>
        </w:rPr>
        <w:t>и</w:t>
      </w:r>
      <w:r w:rsidRPr="00101F3B">
        <w:rPr>
          <w:rFonts w:cs="Times New Roman"/>
          <w:lang w:val="sr-Latn-BA"/>
        </w:rPr>
        <w:t>, он се користи у стварном св</w:t>
      </w:r>
      <w:r w:rsidRPr="00101F3B">
        <w:rPr>
          <w:rFonts w:cs="Times New Roman"/>
          <w:lang w:val="sr-Cyrl-BA"/>
        </w:rPr>
        <w:t>иј</w:t>
      </w:r>
      <w:r w:rsidRPr="00101F3B">
        <w:rPr>
          <w:rFonts w:cs="Times New Roman"/>
          <w:lang w:val="sr-Latn-BA"/>
        </w:rPr>
        <w:t>ету како би се предвид</w:t>
      </w:r>
      <w:r w:rsidRPr="00101F3B">
        <w:rPr>
          <w:rFonts w:cs="Times New Roman"/>
          <w:lang w:val="sr-Cyrl-BA"/>
        </w:rPr>
        <w:t>ј</w:t>
      </w:r>
      <w:r w:rsidRPr="00101F3B">
        <w:rPr>
          <w:rFonts w:cs="Times New Roman"/>
          <w:lang w:val="sr-Latn-BA"/>
        </w:rPr>
        <w:t>ели нови случајев</w:t>
      </w:r>
      <w:r w:rsidR="00956B37" w:rsidRPr="00101F3B">
        <w:rPr>
          <w:rFonts w:cs="Times New Roman"/>
          <w:lang w:val="sr-Cyrl-BA"/>
        </w:rPr>
        <w:t>и на којима модел није трениран</w:t>
      </w:r>
      <w:r w:rsidRPr="00101F3B">
        <w:rPr>
          <w:rFonts w:cs="Times New Roman"/>
          <w:lang w:val="sr-Latn-BA"/>
        </w:rPr>
        <w:t>.</w:t>
      </w:r>
      <w:sdt>
        <w:sdtPr>
          <w:rPr>
            <w:rFonts w:cs="Times New Roman"/>
          </w:rPr>
          <w:id w:val="-1872380064"/>
          <w:citation/>
        </w:sdtPr>
        <w:sdtContent>
          <w:r w:rsidR="00956B37" w:rsidRPr="00101F3B">
            <w:rPr>
              <w:rFonts w:cs="Times New Roman"/>
            </w:rPr>
            <w:fldChar w:fldCharType="begin"/>
          </w:r>
          <w:r w:rsidR="00956B37" w:rsidRPr="00101F3B">
            <w:rPr>
              <w:rFonts w:cs="Times New Roman"/>
              <w:lang w:val="ru-RU"/>
            </w:rPr>
            <w:instrText xml:space="preserve"> </w:instrText>
          </w:r>
          <w:r w:rsidR="00956B37" w:rsidRPr="00101F3B">
            <w:rPr>
              <w:rFonts w:cs="Times New Roman"/>
              <w:lang w:val="en-US"/>
            </w:rPr>
            <w:instrText>CITATION</w:instrText>
          </w:r>
          <w:r w:rsidR="00956B37" w:rsidRPr="00101F3B">
            <w:rPr>
              <w:rFonts w:cs="Times New Roman"/>
              <w:lang w:val="ru-RU"/>
            </w:rPr>
            <w:instrText xml:space="preserve"> </w:instrText>
          </w:r>
          <w:r w:rsidR="00956B37" w:rsidRPr="00101F3B">
            <w:rPr>
              <w:rFonts w:cs="Times New Roman"/>
              <w:lang w:val="en-US"/>
            </w:rPr>
            <w:instrText>Alp</w:instrText>
          </w:r>
          <w:r w:rsidR="00956B37" w:rsidRPr="00101F3B">
            <w:rPr>
              <w:rFonts w:cs="Times New Roman"/>
              <w:lang w:val="ru-RU"/>
            </w:rPr>
            <w:instrText>10 \</w:instrText>
          </w:r>
          <w:r w:rsidR="00956B37" w:rsidRPr="00101F3B">
            <w:rPr>
              <w:rFonts w:cs="Times New Roman"/>
              <w:lang w:val="en-US"/>
            </w:rPr>
            <w:instrText>l</w:instrText>
          </w:r>
          <w:r w:rsidR="00956B37" w:rsidRPr="00101F3B">
            <w:rPr>
              <w:rFonts w:cs="Times New Roman"/>
              <w:lang w:val="ru-RU"/>
            </w:rPr>
            <w:instrText xml:space="preserve"> 1033 </w:instrText>
          </w:r>
          <w:r w:rsidR="00956B37" w:rsidRPr="00101F3B">
            <w:rPr>
              <w:rFonts w:cs="Times New Roman"/>
            </w:rPr>
            <w:fldChar w:fldCharType="separate"/>
          </w:r>
          <w:r w:rsidR="007779BE" w:rsidRPr="00101F3B">
            <w:rPr>
              <w:rFonts w:cs="Times New Roman"/>
              <w:noProof/>
              <w:lang w:val="ru-RU"/>
            </w:rPr>
            <w:t xml:space="preserve"> </w:t>
          </w:r>
          <w:r w:rsidR="007779BE" w:rsidRPr="00101F3B">
            <w:rPr>
              <w:rFonts w:cs="Times New Roman"/>
              <w:noProof/>
              <w:lang w:val="en-US"/>
            </w:rPr>
            <w:t>[6]</w:t>
          </w:r>
          <w:r w:rsidR="00956B37" w:rsidRPr="00101F3B">
            <w:rPr>
              <w:rFonts w:cs="Times New Roman"/>
            </w:rPr>
            <w:fldChar w:fldCharType="end"/>
          </w:r>
        </w:sdtContent>
      </w:sdt>
      <w:del w:id="1812" w:author="Nikola Karpić" w:date="2024-01-14T22:50:00Z">
        <w:r w:rsidR="003275FA" w:rsidRPr="00101F3B" w:rsidDel="00231D12">
          <w:rPr>
            <w:rFonts w:cs="Times New Roman"/>
            <w:lang w:val="sr-Latn-BA"/>
          </w:rPr>
          <w:delText xml:space="preserve"> </w:delText>
        </w:r>
        <w:r w:rsidR="003275FA" w:rsidRPr="00101F3B" w:rsidDel="00231D12">
          <w:rPr>
            <w:rFonts w:cs="Times New Roman"/>
            <w:lang w:val="sr-Cyrl-BA"/>
          </w:rPr>
          <w:delText xml:space="preserve">На </w:delText>
        </w:r>
        <w:r w:rsidR="003275FA" w:rsidRPr="00101F3B" w:rsidDel="00231D12">
          <w:rPr>
            <w:rFonts w:cs="Times New Roman"/>
            <w:i/>
            <w:lang w:val="sr-Cyrl-BA"/>
          </w:rPr>
          <w:delText>слици</w:delText>
        </w:r>
        <w:r w:rsidR="003F150B" w:rsidRPr="00101F3B" w:rsidDel="00231D12">
          <w:rPr>
            <w:rFonts w:cs="Times New Roman"/>
            <w:i/>
            <w:lang w:val="sr-Cyrl-BA"/>
          </w:rPr>
          <w:delText xml:space="preserve"> </w:delText>
        </w:r>
        <w:r w:rsidR="007B6A1A" w:rsidRPr="00101F3B" w:rsidDel="00231D12">
          <w:rPr>
            <w:rFonts w:cs="Times New Roman"/>
            <w:i/>
            <w:lang w:val="sr-Latn-BA"/>
          </w:rPr>
          <w:delText>3.1</w:delText>
        </w:r>
        <w:r w:rsidR="003F150B" w:rsidRPr="00101F3B" w:rsidDel="00231D12">
          <w:rPr>
            <w:rFonts w:cs="Times New Roman"/>
            <w:i/>
            <w:lang w:val="sr-Cyrl-BA"/>
          </w:rPr>
          <w:delText>.</w:delText>
        </w:r>
        <w:r w:rsidR="003275FA" w:rsidRPr="00101F3B" w:rsidDel="00231D12">
          <w:rPr>
            <w:rFonts w:cs="Times New Roman"/>
            <w:lang w:val="sr-Cyrl-BA"/>
          </w:rPr>
          <w:delText xml:space="preserve"> се налазе фазе процеса машинског учења</w:delText>
        </w:r>
        <w:r w:rsidR="003F150B" w:rsidRPr="00101F3B" w:rsidDel="00231D12">
          <w:rPr>
            <w:rFonts w:cs="Times New Roman"/>
            <w:lang w:val="sr-Cyrl-BA"/>
          </w:rPr>
          <w:delText>.</w:delText>
        </w:r>
      </w:del>
    </w:p>
    <w:p w14:paraId="4E047E84" w14:textId="77777777" w:rsidR="00503A05" w:rsidRPr="00101F3B" w:rsidRDefault="00503A05" w:rsidP="00167403">
      <w:pPr>
        <w:pStyle w:val="NoSpacing"/>
        <w:rPr>
          <w:rFonts w:cs="Times New Roman"/>
          <w:lang w:val="en-US"/>
        </w:rPr>
      </w:pPr>
    </w:p>
    <w:p w14:paraId="2B460AB9" w14:textId="77777777" w:rsidR="00BA33C0" w:rsidRPr="00101F3B" w:rsidRDefault="00322CAA">
      <w:pPr>
        <w:pStyle w:val="NoSpacing"/>
        <w:spacing w:before="240"/>
        <w:ind w:firstLine="0"/>
        <w:jc w:val="center"/>
        <w:rPr>
          <w:rFonts w:cs="Times New Roman"/>
          <w:lang w:val="sr-Latn-BA"/>
        </w:rPr>
        <w:pPrChange w:id="1813" w:author="Nikola Karpić" w:date="2024-01-27T19:56:00Z">
          <w:pPr>
            <w:pStyle w:val="NoSpacing"/>
            <w:ind w:firstLine="0"/>
            <w:jc w:val="center"/>
          </w:pPr>
        </w:pPrChange>
      </w:pPr>
      <w:r w:rsidRPr="00101F3B">
        <w:rPr>
          <w:rFonts w:cs="Times New Roman"/>
          <w:noProof/>
          <w:lang w:val="sr-Latn-BA"/>
        </w:rPr>
        <w:drawing>
          <wp:inline distT="0" distB="0" distL="0" distR="0" wp14:anchorId="14516F08" wp14:editId="48CB09EB">
            <wp:extent cx="3511550" cy="2470087"/>
            <wp:effectExtent l="19050" t="19050" r="12700"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32318" cy="2484695"/>
                    </a:xfrm>
                    <a:prstGeom prst="rect">
                      <a:avLst/>
                    </a:prstGeom>
                    <a:noFill/>
                    <a:ln>
                      <a:solidFill>
                        <a:schemeClr val="tx1"/>
                      </a:solidFill>
                    </a:ln>
                  </pic:spPr>
                </pic:pic>
              </a:graphicData>
            </a:graphic>
          </wp:inline>
        </w:drawing>
      </w:r>
    </w:p>
    <w:p w14:paraId="3916216A" w14:textId="4E8D7EB4" w:rsidR="00322CAA" w:rsidRPr="00101F3B" w:rsidRDefault="00322CAA" w:rsidP="00322CAA">
      <w:pPr>
        <w:pStyle w:val="NoSpacing"/>
        <w:ind w:firstLine="0"/>
        <w:jc w:val="center"/>
        <w:rPr>
          <w:rFonts w:cs="Times New Roman"/>
          <w:lang w:val="sr-Latn-BA"/>
        </w:rPr>
      </w:pPr>
      <w:r w:rsidRPr="00101F3B">
        <w:rPr>
          <w:rFonts w:cs="Times New Roman"/>
          <w:i/>
          <w:iCs/>
          <w:lang w:val="sr-Cyrl-BA"/>
        </w:rPr>
        <w:t xml:space="preserve">Слика </w:t>
      </w:r>
      <w:r w:rsidR="004B2026" w:rsidRPr="00101F3B">
        <w:rPr>
          <w:rFonts w:cs="Times New Roman"/>
          <w:i/>
          <w:iCs/>
          <w:lang w:val="sr-Cyrl-BA"/>
        </w:rPr>
        <w:t>3</w:t>
      </w:r>
      <w:r w:rsidRPr="00101F3B">
        <w:rPr>
          <w:rFonts w:cs="Times New Roman"/>
          <w:i/>
          <w:iCs/>
          <w:lang w:val="sr-Cyrl-BA"/>
        </w:rPr>
        <w:t>.</w:t>
      </w:r>
      <w:r w:rsidR="004B2026" w:rsidRPr="00101F3B">
        <w:rPr>
          <w:rFonts w:cs="Times New Roman"/>
          <w:i/>
          <w:iCs/>
          <w:lang w:val="sr-Cyrl-BA"/>
        </w:rPr>
        <w:t>1</w:t>
      </w:r>
      <w:r w:rsidRPr="00101F3B">
        <w:rPr>
          <w:rFonts w:cs="Times New Roman"/>
          <w:i/>
          <w:iCs/>
          <w:lang w:val="sr-Cyrl-BA"/>
        </w:rPr>
        <w:t>. Фазе процеса машинског учења</w:t>
      </w:r>
    </w:p>
    <w:p w14:paraId="0151AFF2" w14:textId="77777777" w:rsidR="00DD7A7F" w:rsidRPr="00101F3B" w:rsidRDefault="00AA0F4E" w:rsidP="00532390">
      <w:pPr>
        <w:pStyle w:val="Heading2"/>
        <w:numPr>
          <w:ilvl w:val="1"/>
          <w:numId w:val="1"/>
        </w:numPr>
        <w:rPr>
          <w:rFonts w:cs="Times New Roman"/>
          <w:lang w:val="sr-Cyrl-BA"/>
        </w:rPr>
      </w:pPr>
      <w:bookmarkStart w:id="1814" w:name="_Toc159792274"/>
      <w:r w:rsidRPr="00101F3B">
        <w:rPr>
          <w:rFonts w:cs="Times New Roman"/>
          <w:lang w:val="sr-Cyrl-BA"/>
        </w:rPr>
        <w:t>Дефинисање проблема</w:t>
      </w:r>
      <w:bookmarkEnd w:id="1814"/>
    </w:p>
    <w:p w14:paraId="35D78FB6" w14:textId="77777777" w:rsidR="00FF08FC" w:rsidRPr="00101F3B" w:rsidRDefault="00FF08FC" w:rsidP="00CB3AED">
      <w:pPr>
        <w:pStyle w:val="NoSpacing"/>
        <w:rPr>
          <w:rFonts w:cs="Times New Roman"/>
          <w:lang w:val="ru-RU"/>
        </w:rPr>
      </w:pPr>
      <w:r w:rsidRPr="00101F3B">
        <w:rPr>
          <w:rFonts w:cs="Times New Roman"/>
          <w:lang w:val="ru-RU"/>
        </w:rPr>
        <w:t>Фаза дефинисања проблема у машинском учењу подразумијева јасно одређивање проблема који се жели ријешити и кориштење алата и техника машинског учења за рјешавање тог проблема. Овај процес укључује утврђивање вриједности које се жели предвидјети, као и одређивање да ли се ради о проблему класификације или регресије. У проблемима класификације, излазна вриједност може бити ознака категорије, док је у проблемима регресије најчешће нека бројна вриједност.</w:t>
      </w:r>
    </w:p>
    <w:p w14:paraId="4E7468C4" w14:textId="77777777" w:rsidR="00990CFA" w:rsidRPr="00101F3B" w:rsidRDefault="005564FF" w:rsidP="00CB3AED">
      <w:pPr>
        <w:pStyle w:val="NoSpacing"/>
        <w:rPr>
          <w:rFonts w:cs="Times New Roman"/>
        </w:rPr>
      </w:pPr>
      <w:r w:rsidRPr="00101F3B">
        <w:rPr>
          <w:rFonts w:cs="Times New Roman"/>
          <w:lang w:val="ru-RU"/>
        </w:rPr>
        <w:t>Б</w:t>
      </w:r>
      <w:r w:rsidR="00FF08FC" w:rsidRPr="00101F3B">
        <w:rPr>
          <w:rFonts w:cs="Times New Roman"/>
          <w:lang w:val="ru-RU"/>
        </w:rPr>
        <w:t>ез јасне дефиниције проблема, модел се може тренирати на погрешан начин, што може довести до недостатка жељених резултата. Стога је к</w:t>
      </w:r>
      <w:r w:rsidRPr="00101F3B">
        <w:rPr>
          <w:rFonts w:cs="Times New Roman"/>
          <w:lang w:val="ru-RU"/>
        </w:rPr>
        <w:t>љ</w:t>
      </w:r>
      <w:r w:rsidR="00FF08FC" w:rsidRPr="00101F3B">
        <w:rPr>
          <w:rFonts w:cs="Times New Roman"/>
          <w:lang w:val="ru-RU"/>
        </w:rPr>
        <w:t>учно прецизно одредити проблем и одговарајући приступ у рјешавању проблема, како би се постигао жељени исход.</w:t>
      </w:r>
      <w:r w:rsidR="00CB3AED" w:rsidRPr="00101F3B">
        <w:rPr>
          <w:rFonts w:cs="Times New Roman"/>
          <w:lang w:val="ru-RU"/>
        </w:rPr>
        <w:t xml:space="preserve"> </w:t>
      </w:r>
      <w:sdt>
        <w:sdtPr>
          <w:rPr>
            <w:rFonts w:cs="Times New Roman"/>
          </w:rPr>
          <w:id w:val="-215127171"/>
          <w:citation/>
        </w:sdtPr>
        <w:sdtContent>
          <w:r w:rsidR="003275FA" w:rsidRPr="00101F3B">
            <w:rPr>
              <w:rFonts w:cs="Times New Roman"/>
            </w:rPr>
            <w:fldChar w:fldCharType="begin"/>
          </w:r>
          <w:r w:rsidR="003275FA" w:rsidRPr="00101F3B">
            <w:rPr>
              <w:rFonts w:cs="Times New Roman"/>
              <w:lang w:val="ru-RU"/>
            </w:rPr>
            <w:instrText xml:space="preserve"> </w:instrText>
          </w:r>
          <w:r w:rsidR="003275FA" w:rsidRPr="00101F3B">
            <w:rPr>
              <w:rFonts w:cs="Times New Roman"/>
            </w:rPr>
            <w:instrText>CITATION</w:instrText>
          </w:r>
          <w:r w:rsidR="003275FA" w:rsidRPr="00101F3B">
            <w:rPr>
              <w:rFonts w:cs="Times New Roman"/>
              <w:lang w:val="ru-RU"/>
            </w:rPr>
            <w:instrText xml:space="preserve"> </w:instrText>
          </w:r>
          <w:r w:rsidR="003275FA" w:rsidRPr="00101F3B">
            <w:rPr>
              <w:rFonts w:cs="Times New Roman"/>
            </w:rPr>
            <w:instrText>Jam</w:instrText>
          </w:r>
          <w:r w:rsidR="003275FA" w:rsidRPr="00101F3B">
            <w:rPr>
              <w:rFonts w:cs="Times New Roman"/>
              <w:lang w:val="ru-RU"/>
            </w:rPr>
            <w:instrText>17 \</w:instrText>
          </w:r>
          <w:r w:rsidR="003275FA" w:rsidRPr="00101F3B">
            <w:rPr>
              <w:rFonts w:cs="Times New Roman"/>
            </w:rPr>
            <w:instrText>l</w:instrText>
          </w:r>
          <w:r w:rsidR="003275FA" w:rsidRPr="00101F3B">
            <w:rPr>
              <w:rFonts w:cs="Times New Roman"/>
              <w:lang w:val="ru-RU"/>
            </w:rPr>
            <w:instrText xml:space="preserve"> 6170 </w:instrText>
          </w:r>
          <w:r w:rsidR="003275FA" w:rsidRPr="00101F3B">
            <w:rPr>
              <w:rFonts w:cs="Times New Roman"/>
            </w:rPr>
            <w:fldChar w:fldCharType="separate"/>
          </w:r>
          <w:r w:rsidR="007779BE" w:rsidRPr="00101F3B">
            <w:rPr>
              <w:rFonts w:cs="Times New Roman"/>
              <w:noProof/>
              <w:lang w:val="ru-RU"/>
            </w:rPr>
            <w:t>[7]</w:t>
          </w:r>
          <w:r w:rsidR="003275FA" w:rsidRPr="00101F3B">
            <w:rPr>
              <w:rFonts w:cs="Times New Roman"/>
            </w:rPr>
            <w:fldChar w:fldCharType="end"/>
          </w:r>
        </w:sdtContent>
      </w:sdt>
    </w:p>
    <w:p w14:paraId="075F7318" w14:textId="77777777" w:rsidR="000D3CBF" w:rsidRPr="00101F3B" w:rsidRDefault="00C509AB" w:rsidP="00532390">
      <w:pPr>
        <w:pStyle w:val="Heading2"/>
        <w:numPr>
          <w:ilvl w:val="1"/>
          <w:numId w:val="1"/>
        </w:numPr>
        <w:rPr>
          <w:rFonts w:cs="Times New Roman"/>
          <w:lang w:val="sr-Cyrl-BA"/>
        </w:rPr>
      </w:pPr>
      <w:bookmarkStart w:id="1815" w:name="_Toc159792275"/>
      <w:r w:rsidRPr="00101F3B">
        <w:rPr>
          <w:rFonts w:cs="Times New Roman"/>
          <w:lang w:val="sr-Cyrl-BA"/>
        </w:rPr>
        <w:lastRenderedPageBreak/>
        <w:t>Прикупљање података</w:t>
      </w:r>
      <w:bookmarkEnd w:id="1815"/>
    </w:p>
    <w:p w14:paraId="6B2B8ACE" w14:textId="5CCF12EA" w:rsidR="00CB3AED" w:rsidRPr="00101F3B" w:rsidRDefault="00CB3AED" w:rsidP="008278A8">
      <w:pPr>
        <w:pStyle w:val="NoSpacing"/>
        <w:rPr>
          <w:rFonts w:cs="Times New Roman"/>
          <w:lang w:val="ru-RU"/>
        </w:rPr>
      </w:pPr>
      <w:r w:rsidRPr="00101F3B">
        <w:rPr>
          <w:rFonts w:cs="Times New Roman"/>
          <w:lang w:val="ru-RU"/>
        </w:rPr>
        <w:t>Фаза прикупљања података у машинском учењу представља процес узимања података из различитих извора</w:t>
      </w:r>
      <w:r w:rsidR="00503A05" w:rsidRPr="00101F3B">
        <w:rPr>
          <w:rFonts w:cs="Times New Roman"/>
          <w:lang w:val="ru-RU"/>
        </w:rPr>
        <w:t xml:space="preserve">, </w:t>
      </w:r>
      <w:r w:rsidRPr="00101F3B">
        <w:rPr>
          <w:rFonts w:cs="Times New Roman"/>
          <w:lang w:val="ru-RU"/>
        </w:rPr>
        <w:t>њихов</w:t>
      </w:r>
      <w:r w:rsidR="008278A8" w:rsidRPr="00101F3B">
        <w:rPr>
          <w:rFonts w:cs="Times New Roman"/>
          <w:lang w:val="ru-RU"/>
        </w:rPr>
        <w:t>у идентификацију и</w:t>
      </w:r>
      <w:r w:rsidRPr="00101F3B">
        <w:rPr>
          <w:rFonts w:cs="Times New Roman"/>
          <w:lang w:val="ru-RU"/>
        </w:rPr>
        <w:t xml:space="preserve"> сакупљање у јединствену колекцију података који ће се користити за тренирање и тестирање машинских модела. Подаци морају бити релевантни за проблем који се покушава ријешити и требали би бити квалитетни и служити као представник скупа података из стварног свијета. </w:t>
      </w:r>
      <w:r w:rsidR="00503A05" w:rsidRPr="00101F3B">
        <w:rPr>
          <w:rFonts w:cs="Times New Roman"/>
          <w:lang w:val="ru-RU"/>
        </w:rPr>
        <w:t>Велика</w:t>
      </w:r>
      <w:r w:rsidRPr="00101F3B">
        <w:rPr>
          <w:rFonts w:cs="Times New Roman"/>
          <w:lang w:val="ru-RU"/>
        </w:rPr>
        <w:t xml:space="preserve"> пажња се посвећује прикупљању квалитетних података, јер лоши подаци доводе до лоших модела и неадекватних резултата.</w:t>
      </w:r>
    </w:p>
    <w:p w14:paraId="3D29AE61" w14:textId="5C70246F" w:rsidR="00CB3AED" w:rsidRPr="00101F3B" w:rsidRDefault="00CB3AED" w:rsidP="008278A8">
      <w:pPr>
        <w:pStyle w:val="NoSpacing"/>
        <w:rPr>
          <w:rFonts w:cs="Times New Roman"/>
          <w:lang w:val="ru-RU"/>
        </w:rPr>
      </w:pPr>
      <w:r w:rsidRPr="00101F3B">
        <w:rPr>
          <w:rFonts w:cs="Times New Roman"/>
          <w:lang w:val="ru-RU"/>
        </w:rPr>
        <w:t>Подаци могу бити прикупљени</w:t>
      </w:r>
      <w:r w:rsidR="008278A8" w:rsidRPr="00101F3B">
        <w:rPr>
          <w:rFonts w:cs="Times New Roman"/>
          <w:lang w:val="ru-RU"/>
        </w:rPr>
        <w:t xml:space="preserve"> </w:t>
      </w:r>
      <w:r w:rsidRPr="00101F3B">
        <w:rPr>
          <w:rFonts w:cs="Times New Roman"/>
          <w:lang w:val="ru-RU"/>
        </w:rPr>
        <w:t>из једног извора података или из више извора</w:t>
      </w:r>
      <w:r w:rsidR="008278A8" w:rsidRPr="00101F3B">
        <w:rPr>
          <w:rFonts w:cs="Times New Roman"/>
          <w:lang w:val="ru-RU"/>
        </w:rPr>
        <w:t xml:space="preserve"> (</w:t>
      </w:r>
      <w:r w:rsidR="00503A05" w:rsidRPr="00101F3B">
        <w:rPr>
          <w:rFonts w:cs="Times New Roman"/>
          <w:lang w:val="ru-RU"/>
        </w:rPr>
        <w:t>преу</w:t>
      </w:r>
      <w:ins w:id="1816" w:author="Aleksandar Kelec" w:date="2023-11-26T15:46:00Z">
        <w:r w:rsidR="0075768F" w:rsidRPr="00101F3B">
          <w:rPr>
            <w:rFonts w:cs="Times New Roman"/>
            <w:lang w:val="ru-RU"/>
          </w:rPr>
          <w:t>з</w:t>
        </w:r>
      </w:ins>
      <w:r w:rsidR="00503A05" w:rsidRPr="00101F3B">
        <w:rPr>
          <w:rFonts w:cs="Times New Roman"/>
          <w:lang w:val="ru-RU"/>
        </w:rPr>
        <w:t xml:space="preserve">имањем, екстракцијом из </w:t>
      </w:r>
      <w:r w:rsidR="008278A8" w:rsidRPr="00101F3B">
        <w:rPr>
          <w:rFonts w:cs="Times New Roman"/>
          <w:lang w:val="ru-RU"/>
        </w:rPr>
        <w:t>баз</w:t>
      </w:r>
      <w:r w:rsidR="00503A05" w:rsidRPr="00101F3B">
        <w:rPr>
          <w:rFonts w:cs="Times New Roman"/>
          <w:lang w:val="ru-RU"/>
        </w:rPr>
        <w:t>а</w:t>
      </w:r>
      <w:r w:rsidR="008278A8" w:rsidRPr="00101F3B">
        <w:rPr>
          <w:rFonts w:cs="Times New Roman"/>
          <w:lang w:val="ru-RU"/>
        </w:rPr>
        <w:t xml:space="preserve"> података, интернет странице)</w:t>
      </w:r>
      <w:r w:rsidRPr="00101F3B">
        <w:rPr>
          <w:rFonts w:cs="Times New Roman"/>
          <w:lang w:val="ru-RU"/>
        </w:rPr>
        <w:t>. На интернету постоји велики број бесплатних и јавно доступних колекција података. Те колекције података су најчешће унапријед означене и припремљене што олакшава ову фазу машинског учења.</w:t>
      </w:r>
    </w:p>
    <w:p w14:paraId="03139F9A" w14:textId="26C433B7" w:rsidR="00CB3AED" w:rsidRPr="00101F3B" w:rsidRDefault="00CB3AED" w:rsidP="00CB3AED">
      <w:pPr>
        <w:pStyle w:val="NoSpacing"/>
        <w:rPr>
          <w:rFonts w:cs="Times New Roman"/>
          <w:lang w:val="ru-RU"/>
        </w:rPr>
      </w:pPr>
      <w:r w:rsidRPr="00101F3B">
        <w:rPr>
          <w:rFonts w:cs="Times New Roman"/>
          <w:lang w:val="ru-RU"/>
        </w:rPr>
        <w:t xml:space="preserve">Приликом прикупљања података, потребно је узети у обзир и репрезентативност података и величину података. Потребно је идентификовати и обрадити изворе података, укључујући базе података, текстуалне документе и друге неформализоване изворе. Важно је такође размотрити проблеме као што су неконзистентност и нерепрезентативност података и </w:t>
      </w:r>
      <w:r w:rsidR="006F0C0A" w:rsidRPr="00101F3B">
        <w:rPr>
          <w:rFonts w:cs="Times New Roman"/>
          <w:lang w:val="ru-RU"/>
        </w:rPr>
        <w:t>њихов утицај</w:t>
      </w:r>
      <w:r w:rsidRPr="00101F3B">
        <w:rPr>
          <w:rFonts w:cs="Times New Roman"/>
          <w:lang w:val="ru-RU"/>
        </w:rPr>
        <w:t xml:space="preserve"> на перформансе модела.</w:t>
      </w:r>
    </w:p>
    <w:p w14:paraId="22DE8627" w14:textId="77777777" w:rsidR="00050EDC" w:rsidRPr="00101F3B" w:rsidRDefault="00CB3AED" w:rsidP="00CB3AED">
      <w:pPr>
        <w:pStyle w:val="NoSpacing"/>
        <w:rPr>
          <w:rFonts w:cs="Times New Roman"/>
          <w:lang w:val="sr-Cyrl-BA"/>
        </w:rPr>
      </w:pPr>
      <w:r w:rsidRPr="00101F3B">
        <w:rPr>
          <w:rFonts w:cs="Times New Roman"/>
          <w:lang w:val="ru-RU"/>
        </w:rPr>
        <w:t>Потребно је пажљиво одабрати и прикупити податке који ће бити репрезентативни за проблем који се покушава ријешити како би се створио поуздан модел са високим перформансама.</w:t>
      </w:r>
      <w:sdt>
        <w:sdtPr>
          <w:rPr>
            <w:rFonts w:cs="Times New Roman"/>
            <w:lang w:val="sr-Cyrl-BA"/>
          </w:rPr>
          <w:id w:val="1580247156"/>
          <w:citation/>
        </w:sdtPr>
        <w:sdtContent>
          <w:r w:rsidRPr="00101F3B">
            <w:rPr>
              <w:rFonts w:cs="Times New Roman"/>
              <w:lang w:val="sr-Cyrl-BA"/>
            </w:rPr>
            <w:fldChar w:fldCharType="begin"/>
          </w:r>
          <w:r w:rsidRPr="00101F3B">
            <w:rPr>
              <w:rFonts w:cs="Times New Roman"/>
              <w:lang w:val="sr-Latn-BA"/>
            </w:rPr>
            <w:instrText xml:space="preserve"> CITATION Wit11 \l 6170 </w:instrText>
          </w:r>
          <w:r w:rsidRPr="00101F3B">
            <w:rPr>
              <w:rFonts w:cs="Times New Roman"/>
              <w:lang w:val="sr-Cyrl-BA"/>
            </w:rPr>
            <w:fldChar w:fldCharType="separate"/>
          </w:r>
          <w:r w:rsidRPr="00101F3B">
            <w:rPr>
              <w:rFonts w:cs="Times New Roman"/>
              <w:noProof/>
              <w:lang w:val="sr-Latn-BA"/>
            </w:rPr>
            <w:t>[8]</w:t>
          </w:r>
          <w:r w:rsidRPr="00101F3B">
            <w:rPr>
              <w:rFonts w:cs="Times New Roman"/>
              <w:lang w:val="sr-Cyrl-BA"/>
            </w:rPr>
            <w:fldChar w:fldCharType="end"/>
          </w:r>
        </w:sdtContent>
      </w:sdt>
      <w:r w:rsidR="00856983" w:rsidRPr="00101F3B">
        <w:rPr>
          <w:rFonts w:cs="Times New Roman"/>
          <w:lang w:val="sr-Cyrl-BA"/>
        </w:rPr>
        <w:t xml:space="preserve">. </w:t>
      </w:r>
    </w:p>
    <w:p w14:paraId="57A77AE8" w14:textId="77777777" w:rsidR="00DF7825" w:rsidRPr="00101F3B" w:rsidRDefault="00C509AB" w:rsidP="00532390">
      <w:pPr>
        <w:pStyle w:val="Heading2"/>
        <w:numPr>
          <w:ilvl w:val="1"/>
          <w:numId w:val="1"/>
        </w:numPr>
        <w:rPr>
          <w:rFonts w:cs="Times New Roman"/>
          <w:lang w:val="sr-Cyrl-BA"/>
        </w:rPr>
      </w:pPr>
      <w:bookmarkStart w:id="1817" w:name="_Toc159792276"/>
      <w:r w:rsidRPr="00101F3B">
        <w:rPr>
          <w:rFonts w:cs="Times New Roman"/>
          <w:lang w:val="sr-Cyrl-BA"/>
        </w:rPr>
        <w:t>Припрема података</w:t>
      </w:r>
      <w:bookmarkEnd w:id="1817"/>
    </w:p>
    <w:p w14:paraId="4F22EC73" w14:textId="13531433" w:rsidR="00CB3AED" w:rsidRPr="00101F3B" w:rsidRDefault="006F0C0A" w:rsidP="00CB3AED">
      <w:pPr>
        <w:pStyle w:val="NoSpacing"/>
        <w:rPr>
          <w:rFonts w:cs="Times New Roman"/>
          <w:lang w:val="ru-RU"/>
        </w:rPr>
      </w:pPr>
      <w:r w:rsidRPr="00101F3B">
        <w:rPr>
          <w:rFonts w:cs="Times New Roman"/>
          <w:lang w:val="sr-Cyrl-BA"/>
        </w:rPr>
        <w:t>Фаза</w:t>
      </w:r>
      <w:r w:rsidR="00CB3AED" w:rsidRPr="00101F3B">
        <w:rPr>
          <w:rFonts w:cs="Times New Roman"/>
          <w:lang w:val="sr-Cyrl-BA"/>
        </w:rPr>
        <w:t xml:space="preserve"> припреме података </w:t>
      </w:r>
      <w:r w:rsidR="00CB3AED" w:rsidRPr="00101F3B">
        <w:rPr>
          <w:rFonts w:cs="Times New Roman"/>
          <w:lang w:val="ru-RU"/>
        </w:rPr>
        <w:t>укључује чишћење, трансформацију и припрему података за обраду и тренирање модела.</w:t>
      </w:r>
    </w:p>
    <w:p w14:paraId="09D5CD46" w14:textId="77777777" w:rsidR="00CB3AED" w:rsidRPr="00101F3B" w:rsidRDefault="00CB3AED" w:rsidP="00CB3AED">
      <w:pPr>
        <w:pStyle w:val="NoSpacing"/>
        <w:rPr>
          <w:rFonts w:cs="Times New Roman"/>
          <w:lang w:val="ru-RU"/>
        </w:rPr>
      </w:pPr>
      <w:r w:rsidRPr="00101F3B">
        <w:rPr>
          <w:rFonts w:cs="Times New Roman"/>
          <w:lang w:val="ru-RU"/>
        </w:rPr>
        <w:t>Једна од најважнијих активности у припреми података је уклањање недостатака и неконзистентности у подацима. То може укључивати исправљање грешака у уносу података, уклањање дуплих записа и неважећих вриједности.</w:t>
      </w:r>
    </w:p>
    <w:p w14:paraId="6A30B392" w14:textId="77777777" w:rsidR="00CB3AED" w:rsidRPr="00101F3B" w:rsidRDefault="00CB3AED" w:rsidP="00CB3AED">
      <w:pPr>
        <w:pStyle w:val="NoSpacing"/>
        <w:rPr>
          <w:rFonts w:cs="Times New Roman"/>
          <w:lang w:val="ru-RU"/>
        </w:rPr>
      </w:pPr>
      <w:r w:rsidRPr="00101F3B">
        <w:rPr>
          <w:rFonts w:cs="Times New Roman"/>
          <w:lang w:val="ru-RU"/>
        </w:rPr>
        <w:t xml:space="preserve">Трансформација података укључује обраду података тако да се припреме за тренирање модела. То може укључивати нормализацију података, кодирање категоризацијских промјенљивих и издвајање нових </w:t>
      </w:r>
      <w:r w:rsidR="005564FF" w:rsidRPr="00101F3B">
        <w:rPr>
          <w:rFonts w:cs="Times New Roman"/>
          <w:lang w:val="ru-RU"/>
        </w:rPr>
        <w:t>атрибута</w:t>
      </w:r>
      <w:r w:rsidRPr="00101F3B">
        <w:rPr>
          <w:rFonts w:cs="Times New Roman"/>
          <w:lang w:val="ru-RU"/>
        </w:rPr>
        <w:t xml:space="preserve"> из постојећих података.</w:t>
      </w:r>
    </w:p>
    <w:p w14:paraId="6965CA45" w14:textId="753A9721" w:rsidR="00CB3AED" w:rsidRPr="00101F3B" w:rsidRDefault="00CB3AED" w:rsidP="00CB3AED">
      <w:pPr>
        <w:pStyle w:val="NoSpacing"/>
        <w:rPr>
          <w:rFonts w:cs="Times New Roman"/>
          <w:lang w:val="ru-RU"/>
        </w:rPr>
      </w:pPr>
      <w:r w:rsidRPr="00101F3B">
        <w:rPr>
          <w:rFonts w:cs="Times New Roman"/>
          <w:lang w:val="ru-RU"/>
        </w:rPr>
        <w:t>Затим, подаци се морају припремити за тренирање модела. То укључује раздвајање података у скупове за тренирање и тестирање, како би се модел тренирао на једном скупу, а потом пров</w:t>
      </w:r>
      <w:r w:rsidR="00503A05" w:rsidRPr="00101F3B">
        <w:rPr>
          <w:rFonts w:cs="Times New Roman"/>
          <w:lang w:val="ru-RU"/>
        </w:rPr>
        <w:t>ј</w:t>
      </w:r>
      <w:r w:rsidRPr="00101F3B">
        <w:rPr>
          <w:rFonts w:cs="Times New Roman"/>
          <w:lang w:val="ru-RU"/>
        </w:rPr>
        <w:t>ерио његову перформансу на другом скупу.</w:t>
      </w:r>
    </w:p>
    <w:p w14:paraId="010D97EE" w14:textId="77777777" w:rsidR="00D42244" w:rsidRPr="00101F3B" w:rsidRDefault="00CB3AED" w:rsidP="00CB3AED">
      <w:pPr>
        <w:pStyle w:val="NoSpacing"/>
        <w:rPr>
          <w:rFonts w:cs="Times New Roman"/>
          <w:sz w:val="28"/>
          <w:szCs w:val="32"/>
          <w:lang w:val="ru-RU"/>
        </w:rPr>
      </w:pPr>
      <w:r w:rsidRPr="00101F3B">
        <w:rPr>
          <w:rFonts w:cs="Times New Roman"/>
          <w:lang w:val="ru-RU"/>
        </w:rPr>
        <w:t>Без добро припремљених података, модел може бити неуспјешан у њиховој предикцији и генерализацији на нове податке.</w:t>
      </w:r>
      <w:r w:rsidR="00D42244" w:rsidRPr="00101F3B">
        <w:rPr>
          <w:rFonts w:cs="Times New Roman"/>
          <w:lang w:val="ru-RU"/>
        </w:rPr>
        <w:br w:type="page"/>
      </w:r>
    </w:p>
    <w:p w14:paraId="018A374B" w14:textId="77777777" w:rsidR="00DF7825" w:rsidRPr="00101F3B" w:rsidRDefault="00C509AB" w:rsidP="00532390">
      <w:pPr>
        <w:pStyle w:val="Heading2"/>
        <w:numPr>
          <w:ilvl w:val="1"/>
          <w:numId w:val="1"/>
        </w:numPr>
        <w:rPr>
          <w:rFonts w:cs="Times New Roman"/>
          <w:lang w:val="sr-Cyrl-BA"/>
        </w:rPr>
      </w:pPr>
      <w:bookmarkStart w:id="1818" w:name="_Toc159792277"/>
      <w:r w:rsidRPr="00101F3B">
        <w:rPr>
          <w:rFonts w:cs="Times New Roman"/>
          <w:lang w:val="sr-Cyrl-BA"/>
        </w:rPr>
        <w:lastRenderedPageBreak/>
        <w:t xml:space="preserve">Избор </w:t>
      </w:r>
      <w:r w:rsidR="00AA0F4E" w:rsidRPr="00101F3B">
        <w:rPr>
          <w:rFonts w:cs="Times New Roman"/>
          <w:lang w:val="sr-Cyrl-BA"/>
        </w:rPr>
        <w:t>модела</w:t>
      </w:r>
      <w:bookmarkEnd w:id="1818"/>
    </w:p>
    <w:p w14:paraId="2E77E3B5" w14:textId="7D59B33C" w:rsidR="00CB3AED" w:rsidRPr="00101F3B" w:rsidRDefault="00CB3AED" w:rsidP="00CB3AED">
      <w:pPr>
        <w:pStyle w:val="NoSpacing"/>
        <w:rPr>
          <w:rFonts w:cs="Times New Roman"/>
          <w:lang w:val="ru-RU"/>
        </w:rPr>
      </w:pPr>
      <w:r w:rsidRPr="00101F3B">
        <w:rPr>
          <w:rFonts w:cs="Times New Roman"/>
          <w:lang w:val="ru-RU"/>
        </w:rPr>
        <w:t xml:space="preserve">Избор модела у машинском учењу подразумијева одабир најприкладнијег алгоритма и имплементацију тог алгоритма у виду модела. Одабир модела се обично темељи на неколико фактора, укључујући тип проблема који се жели ријешити, квалитет и количину прикупљених података и ресурсе </w:t>
      </w:r>
      <w:r w:rsidR="00503A05" w:rsidRPr="00101F3B">
        <w:rPr>
          <w:rFonts w:cs="Times New Roman"/>
          <w:lang w:val="ru-RU"/>
        </w:rPr>
        <w:t>који су</w:t>
      </w:r>
      <w:r w:rsidRPr="00101F3B">
        <w:rPr>
          <w:rFonts w:cs="Times New Roman"/>
          <w:lang w:val="ru-RU"/>
        </w:rPr>
        <w:t xml:space="preserve"> на располагању.</w:t>
      </w:r>
    </w:p>
    <w:p w14:paraId="48676337" w14:textId="6B2D3697" w:rsidR="00CB3AED" w:rsidRPr="00101F3B" w:rsidRDefault="006F0C0A" w:rsidP="00CB3AED">
      <w:pPr>
        <w:pStyle w:val="NoSpacing"/>
        <w:rPr>
          <w:rFonts w:cs="Times New Roman"/>
          <w:lang w:val="ru-RU"/>
        </w:rPr>
      </w:pPr>
      <w:r w:rsidRPr="00101F3B">
        <w:rPr>
          <w:rFonts w:cs="Times New Roman"/>
          <w:lang w:val="ru-RU"/>
        </w:rPr>
        <w:t>И</w:t>
      </w:r>
      <w:r w:rsidR="00CB3AED" w:rsidRPr="00101F3B">
        <w:rPr>
          <w:rFonts w:cs="Times New Roman"/>
          <w:lang w:val="ru-RU"/>
        </w:rPr>
        <w:t>збор модела се објашњава кроз неколико фаза. Прва ствар коју треба учинити је дефинисати проблем који се жели ријешити.</w:t>
      </w:r>
      <w:sdt>
        <w:sdtPr>
          <w:rPr>
            <w:rFonts w:cs="Times New Roman"/>
            <w:lang w:val="ru-RU"/>
          </w:rPr>
          <w:id w:val="-1552229340"/>
          <w:citation/>
        </w:sdtPr>
        <w:sdtContent>
          <w:r w:rsidRPr="00101F3B">
            <w:rPr>
              <w:rFonts w:cs="Times New Roman"/>
              <w:lang w:val="ru-RU"/>
            </w:rPr>
            <w:fldChar w:fldCharType="begin"/>
          </w:r>
          <w:r w:rsidRPr="00101F3B">
            <w:rPr>
              <w:rFonts w:cs="Times New Roman"/>
              <w:lang w:val="sr-Cyrl-BA"/>
            </w:rPr>
            <w:instrText xml:space="preserve"> CITATION Alp10 \l 7194 </w:instrText>
          </w:r>
          <w:r w:rsidRPr="00101F3B">
            <w:rPr>
              <w:rFonts w:cs="Times New Roman"/>
              <w:lang w:val="ru-RU"/>
            </w:rPr>
            <w:fldChar w:fldCharType="separate"/>
          </w:r>
          <w:r w:rsidRPr="00101F3B">
            <w:rPr>
              <w:rFonts w:cs="Times New Roman"/>
              <w:noProof/>
              <w:lang w:val="sr-Cyrl-BA"/>
            </w:rPr>
            <w:t xml:space="preserve"> [7]</w:t>
          </w:r>
          <w:r w:rsidRPr="00101F3B">
            <w:rPr>
              <w:rFonts w:cs="Times New Roman"/>
              <w:lang w:val="ru-RU"/>
            </w:rPr>
            <w:fldChar w:fldCharType="end"/>
          </w:r>
        </w:sdtContent>
      </w:sdt>
      <w:r w:rsidR="00CB3AED" w:rsidRPr="00101F3B">
        <w:rPr>
          <w:rFonts w:cs="Times New Roman"/>
          <w:lang w:val="ru-RU"/>
        </w:rPr>
        <w:t xml:space="preserve"> Ова дефиниција омогућава одабир адекватног типа модела. Након што се дефинише проблем, </w:t>
      </w:r>
      <w:r w:rsidR="00B54DCE" w:rsidRPr="00101F3B">
        <w:rPr>
          <w:rFonts w:cs="Times New Roman"/>
          <w:lang w:val="ru-RU"/>
        </w:rPr>
        <w:t>сљедећи</w:t>
      </w:r>
      <w:r w:rsidR="00CB3AED" w:rsidRPr="00101F3B">
        <w:rPr>
          <w:rFonts w:cs="Times New Roman"/>
          <w:lang w:val="ru-RU"/>
        </w:rPr>
        <w:t xml:space="preserve"> корак је преглед релевантних модела и препорука од стране стручњака у пољу.</w:t>
      </w:r>
    </w:p>
    <w:p w14:paraId="415618F9" w14:textId="4E9A1700" w:rsidR="00CB3AED" w:rsidRPr="00101F3B" w:rsidRDefault="00CB3AED" w:rsidP="00CB3AED">
      <w:pPr>
        <w:pStyle w:val="NoSpacing"/>
        <w:rPr>
          <w:rFonts w:cs="Times New Roman"/>
          <w:lang w:val="ru-RU"/>
        </w:rPr>
      </w:pPr>
      <w:r w:rsidRPr="00101F3B">
        <w:rPr>
          <w:rFonts w:cs="Times New Roman"/>
          <w:lang w:val="ru-RU"/>
        </w:rPr>
        <w:t>Након што се дефинише проблем и препоруч</w:t>
      </w:r>
      <w:r w:rsidR="006F0C0A" w:rsidRPr="00101F3B">
        <w:rPr>
          <w:rFonts w:cs="Times New Roman"/>
          <w:lang w:val="ru-RU"/>
        </w:rPr>
        <w:t>и</w:t>
      </w:r>
      <w:r w:rsidRPr="00101F3B">
        <w:rPr>
          <w:rFonts w:cs="Times New Roman"/>
          <w:lang w:val="ru-RU"/>
        </w:rPr>
        <w:t xml:space="preserve"> неколико модела, </w:t>
      </w:r>
      <w:r w:rsidR="00B54DCE" w:rsidRPr="00101F3B">
        <w:rPr>
          <w:rFonts w:cs="Times New Roman"/>
          <w:lang w:val="ru-RU"/>
        </w:rPr>
        <w:t>сљедећи</w:t>
      </w:r>
      <w:r w:rsidRPr="00101F3B">
        <w:rPr>
          <w:rFonts w:cs="Times New Roman"/>
          <w:lang w:val="ru-RU"/>
        </w:rPr>
        <w:t xml:space="preserve"> корак је евалуација ових модела у складу са дефинисаним критеријумима, као што су прецизност, брзина тренирања и примјене, стабилност, робустност, интерпретабилност и сл. </w:t>
      </w:r>
      <w:commentRangeStart w:id="1819"/>
      <w:del w:id="1820" w:author="Nikola Karpić" w:date="2024-01-14T23:06:00Z">
        <w:r w:rsidRPr="00101F3B" w:rsidDel="003514BA">
          <w:rPr>
            <w:rFonts w:cs="Times New Roman"/>
            <w:lang w:val="ru-RU"/>
          </w:rPr>
          <w:delText xml:space="preserve">Након што се дефинишу критеријуми, </w:delText>
        </w:r>
        <w:r w:rsidR="00B54DCE" w:rsidRPr="00101F3B" w:rsidDel="003514BA">
          <w:rPr>
            <w:rFonts w:cs="Times New Roman"/>
            <w:lang w:val="ru-RU"/>
          </w:rPr>
          <w:delText>с</w:delText>
        </w:r>
      </w:del>
      <w:ins w:id="1821" w:author="Nikola Karpić" w:date="2024-01-14T23:06:00Z">
        <w:r w:rsidR="003514BA" w:rsidRPr="00101F3B">
          <w:rPr>
            <w:rFonts w:cs="Times New Roman"/>
            <w:lang w:val="sr-Cyrl-BA"/>
          </w:rPr>
          <w:t>С</w:t>
        </w:r>
      </w:ins>
      <w:r w:rsidR="00B54DCE" w:rsidRPr="00101F3B">
        <w:rPr>
          <w:rFonts w:cs="Times New Roman"/>
          <w:lang w:val="ru-RU"/>
        </w:rPr>
        <w:t>љедећи</w:t>
      </w:r>
      <w:r w:rsidRPr="00101F3B">
        <w:rPr>
          <w:rFonts w:cs="Times New Roman"/>
          <w:lang w:val="ru-RU"/>
        </w:rPr>
        <w:t xml:space="preserve"> корак је стварни избор модела </w:t>
      </w:r>
      <w:del w:id="1822" w:author="Nikola Karpić" w:date="2024-01-14T23:07:00Z">
        <w:r w:rsidRPr="00101F3B" w:rsidDel="003514BA">
          <w:rPr>
            <w:rFonts w:cs="Times New Roman"/>
            <w:lang w:val="ru-RU"/>
          </w:rPr>
          <w:delText xml:space="preserve">уз помоћ приступа који укључује, одабир најбољег модела уз помоћ одабира </w:delText>
        </w:r>
      </w:del>
      <w:r w:rsidRPr="00101F3B">
        <w:rPr>
          <w:rFonts w:cs="Times New Roman"/>
          <w:lang w:val="ru-RU"/>
        </w:rPr>
        <w:t xml:space="preserve">на основу испитивања, </w:t>
      </w:r>
      <w:del w:id="1823" w:author="Nikola Karpić" w:date="2024-01-14T23:07:00Z">
        <w:r w:rsidRPr="00101F3B" w:rsidDel="003514BA">
          <w:rPr>
            <w:rFonts w:cs="Times New Roman"/>
            <w:lang w:val="ru-RU"/>
          </w:rPr>
          <w:delText>одабир модела на основу стручног знања</w:delText>
        </w:r>
      </w:del>
      <w:ins w:id="1824" w:author="Nikola Karpić" w:date="2024-01-14T23:07:00Z">
        <w:r w:rsidR="003514BA" w:rsidRPr="00101F3B">
          <w:rPr>
            <w:rFonts w:cs="Times New Roman"/>
            <w:lang w:val="sr-Cyrl-BA"/>
          </w:rPr>
          <w:t>искуства</w:t>
        </w:r>
      </w:ins>
      <w:r w:rsidRPr="00101F3B">
        <w:rPr>
          <w:rFonts w:cs="Times New Roman"/>
          <w:lang w:val="ru-RU"/>
        </w:rPr>
        <w:t xml:space="preserve"> или мјешавине </w:t>
      </w:r>
      <w:del w:id="1825" w:author="Nikola Karpić" w:date="2024-01-14T23:07:00Z">
        <w:r w:rsidRPr="00101F3B" w:rsidDel="003514BA">
          <w:rPr>
            <w:rFonts w:cs="Times New Roman"/>
            <w:lang w:val="ru-RU"/>
          </w:rPr>
          <w:delText xml:space="preserve">тих </w:delText>
        </w:r>
      </w:del>
      <w:ins w:id="1826" w:author="Nikola Karpić" w:date="2024-01-14T23:07:00Z">
        <w:r w:rsidR="003514BA" w:rsidRPr="00101F3B">
          <w:rPr>
            <w:rFonts w:cs="Times New Roman"/>
            <w:lang w:val="sr-Cyrl-BA"/>
          </w:rPr>
          <w:t>та два</w:t>
        </w:r>
        <w:r w:rsidR="003514BA" w:rsidRPr="00101F3B">
          <w:rPr>
            <w:rFonts w:cs="Times New Roman"/>
            <w:lang w:val="ru-RU"/>
          </w:rPr>
          <w:t xml:space="preserve"> </w:t>
        </w:r>
      </w:ins>
      <w:r w:rsidRPr="00101F3B">
        <w:rPr>
          <w:rFonts w:cs="Times New Roman"/>
          <w:lang w:val="ru-RU"/>
        </w:rPr>
        <w:t>приступа.</w:t>
      </w:r>
      <w:commentRangeEnd w:id="1819"/>
      <w:r w:rsidR="00AC1390" w:rsidRPr="0020112D">
        <w:rPr>
          <w:rStyle w:val="CommentReference"/>
          <w:rFonts w:cs="Times New Roman"/>
          <w:lang w:val="sr-Latn-BA"/>
          <w:rPrChange w:id="1827" w:author="Nikola Karpić" w:date="2024-02-25T23:34:00Z">
            <w:rPr>
              <w:rStyle w:val="CommentReference"/>
              <w:rFonts w:ascii="Arial" w:hAnsi="Arial"/>
              <w:lang w:val="sr-Latn-BA"/>
            </w:rPr>
          </w:rPrChange>
        </w:rPr>
        <w:commentReference w:id="1819"/>
      </w:r>
    </w:p>
    <w:p w14:paraId="1F08DE7A" w14:textId="25B17079" w:rsidR="00CB3AED" w:rsidRPr="00101F3B" w:rsidRDefault="006F0C0A" w:rsidP="00CB3AED">
      <w:pPr>
        <w:pStyle w:val="NoSpacing"/>
        <w:rPr>
          <w:rFonts w:cs="Times New Roman"/>
          <w:lang w:val="ru-RU"/>
        </w:rPr>
      </w:pPr>
      <w:r w:rsidRPr="00101F3B">
        <w:rPr>
          <w:rFonts w:cs="Times New Roman"/>
          <w:lang w:val="ru-RU"/>
        </w:rPr>
        <w:t xml:space="preserve">Погрешан </w:t>
      </w:r>
      <w:r w:rsidR="00CB3AED" w:rsidRPr="00101F3B">
        <w:rPr>
          <w:rFonts w:cs="Times New Roman"/>
          <w:lang w:val="ru-RU"/>
        </w:rPr>
        <w:t xml:space="preserve">избор модела може </w:t>
      </w:r>
      <w:del w:id="1828" w:author="Nikola Karpić" w:date="2024-01-14T23:07:00Z">
        <w:r w:rsidR="00CB3AED" w:rsidRPr="00101F3B" w:rsidDel="003514BA">
          <w:rPr>
            <w:rFonts w:cs="Times New Roman"/>
            <w:lang w:val="ru-RU"/>
          </w:rPr>
          <w:delText xml:space="preserve">резултирати </w:delText>
        </w:r>
      </w:del>
      <w:ins w:id="1829" w:author="Nikola Karpić" w:date="2024-01-14T23:07:00Z">
        <w:r w:rsidR="003514BA" w:rsidRPr="00101F3B">
          <w:rPr>
            <w:rFonts w:cs="Times New Roman"/>
            <w:lang w:val="ru-RU"/>
          </w:rPr>
          <w:t>резулт</w:t>
        </w:r>
        <w:r w:rsidR="003514BA" w:rsidRPr="00101F3B">
          <w:rPr>
            <w:rFonts w:cs="Times New Roman"/>
            <w:lang w:val="sr-Cyrl-BA"/>
          </w:rPr>
          <w:t>ов</w:t>
        </w:r>
        <w:r w:rsidR="003514BA" w:rsidRPr="00101F3B">
          <w:rPr>
            <w:rFonts w:cs="Times New Roman"/>
            <w:lang w:val="ru-RU"/>
          </w:rPr>
          <w:t xml:space="preserve">ати </w:t>
        </w:r>
      </w:ins>
      <w:r w:rsidR="00CB3AED" w:rsidRPr="00101F3B">
        <w:rPr>
          <w:rFonts w:cs="Times New Roman"/>
          <w:lang w:val="ru-RU"/>
        </w:rPr>
        <w:t>неадекватним перформансама. Због тога је важно да се врши евалуација различитих модела како би се одабрао најбољи, кориштењем метода попут крос-валидације и евалуације перформанси на тестном скупу података.</w:t>
      </w:r>
    </w:p>
    <w:p w14:paraId="2E6CA766" w14:textId="3BB77636" w:rsidR="00990CFA" w:rsidRPr="00101F3B" w:rsidRDefault="00CB3AED" w:rsidP="00CB3AED">
      <w:pPr>
        <w:pStyle w:val="NoSpacing"/>
        <w:rPr>
          <w:rFonts w:cs="Times New Roman"/>
          <w:lang w:val="ru-RU"/>
        </w:rPr>
      </w:pPr>
      <w:r w:rsidRPr="00101F3B">
        <w:rPr>
          <w:rFonts w:cs="Times New Roman"/>
          <w:lang w:val="ru-RU"/>
        </w:rPr>
        <w:t xml:space="preserve">Неки од фактора које треба узети у обзир при одабиру модела су врста проблема, квалитет података и ресурси на располагању. </w:t>
      </w:r>
    </w:p>
    <w:p w14:paraId="1D8D3E20" w14:textId="77777777" w:rsidR="00DF7825" w:rsidRPr="00101F3B" w:rsidRDefault="00AA0F4E" w:rsidP="00532390">
      <w:pPr>
        <w:pStyle w:val="Heading2"/>
        <w:numPr>
          <w:ilvl w:val="1"/>
          <w:numId w:val="1"/>
        </w:numPr>
        <w:rPr>
          <w:rFonts w:cs="Times New Roman"/>
          <w:lang w:val="sr-Cyrl-BA"/>
        </w:rPr>
      </w:pPr>
      <w:bookmarkStart w:id="1830" w:name="_Toc159792278"/>
      <w:r w:rsidRPr="00101F3B">
        <w:rPr>
          <w:rFonts w:cs="Times New Roman"/>
          <w:lang w:val="sr-Cyrl-BA"/>
        </w:rPr>
        <w:t>Тренирање модела</w:t>
      </w:r>
      <w:bookmarkEnd w:id="1830"/>
    </w:p>
    <w:p w14:paraId="4E950CBE" w14:textId="3DD2CE19" w:rsidR="009A6B14" w:rsidRPr="0020112D" w:rsidRDefault="009A6B14" w:rsidP="009A6B14">
      <w:pPr>
        <w:pStyle w:val="NoSpacing"/>
        <w:rPr>
          <w:rFonts w:cs="Times New Roman"/>
          <w:lang w:val="sr-Cyrl-BA"/>
          <w:rPrChange w:id="1831" w:author="Nikola Karpić" w:date="2024-02-25T23:34:00Z">
            <w:rPr>
              <w:lang w:val="ru-RU"/>
            </w:rPr>
          </w:rPrChange>
        </w:rPr>
      </w:pPr>
      <w:r w:rsidRPr="00101F3B">
        <w:rPr>
          <w:rFonts w:cs="Times New Roman"/>
          <w:lang w:val="ru-RU"/>
        </w:rPr>
        <w:t xml:space="preserve">Тренирање модела у машинском учењу представља процес у коме се моделу дају подаци како би се научио како да </w:t>
      </w:r>
      <w:r w:rsidR="00503A05" w:rsidRPr="00101F3B">
        <w:rPr>
          <w:rFonts w:cs="Times New Roman"/>
          <w:lang w:val="ru-RU"/>
        </w:rPr>
        <w:t>предвиди резултате за</w:t>
      </w:r>
      <w:r w:rsidRPr="00101F3B">
        <w:rPr>
          <w:rFonts w:cs="Times New Roman"/>
          <w:lang w:val="ru-RU"/>
        </w:rPr>
        <w:t xml:space="preserve"> нове примјере. </w:t>
      </w:r>
      <w:r w:rsidR="006F0C0A" w:rsidRPr="00101F3B">
        <w:rPr>
          <w:rFonts w:cs="Times New Roman"/>
          <w:lang w:val="ru-RU"/>
        </w:rPr>
        <w:t>Тренинг</w:t>
      </w:r>
      <w:r w:rsidRPr="00101F3B">
        <w:rPr>
          <w:rFonts w:cs="Times New Roman"/>
          <w:lang w:val="ru-RU"/>
        </w:rPr>
        <w:t xml:space="preserve"> модела </w:t>
      </w:r>
      <w:r w:rsidR="006F0C0A" w:rsidRPr="00101F3B">
        <w:rPr>
          <w:rFonts w:cs="Times New Roman"/>
          <w:lang w:val="ru-RU"/>
        </w:rPr>
        <w:t xml:space="preserve">се може описати </w:t>
      </w:r>
      <w:r w:rsidRPr="00101F3B">
        <w:rPr>
          <w:rFonts w:cs="Times New Roman"/>
          <w:lang w:val="ru-RU"/>
        </w:rPr>
        <w:t>као процес оптимизације функције губитка (</w:t>
      </w:r>
      <w:r w:rsidR="00503A05" w:rsidRPr="0020112D">
        <w:rPr>
          <w:rFonts w:cs="Times New Roman"/>
          <w:i/>
          <w:iCs/>
          <w:lang w:val="sr-Cyrl-BA"/>
          <w:rPrChange w:id="1832" w:author="Nikola Karpić" w:date="2024-02-25T23:34:00Z">
            <w:rPr>
              <w:lang w:val="sr-Cyrl-BA"/>
            </w:rPr>
          </w:rPrChange>
        </w:rPr>
        <w:t>енг.</w:t>
      </w:r>
      <w:r w:rsidR="00503A05" w:rsidRPr="00101F3B">
        <w:rPr>
          <w:rFonts w:cs="Times New Roman"/>
          <w:lang w:val="sr-Cyrl-BA"/>
        </w:rPr>
        <w:t xml:space="preserve"> </w:t>
      </w:r>
      <w:del w:id="1833" w:author="Nikola Karpić" w:date="2024-01-14T23:08:00Z">
        <w:r w:rsidR="00503A05" w:rsidRPr="00101F3B" w:rsidDel="003514BA">
          <w:rPr>
            <w:rFonts w:cs="Times New Roman"/>
            <w:i/>
            <w:iCs/>
          </w:rPr>
          <w:delText>L</w:delText>
        </w:r>
        <w:r w:rsidRPr="00101F3B" w:rsidDel="003514BA">
          <w:rPr>
            <w:rFonts w:cs="Times New Roman"/>
            <w:i/>
            <w:iCs/>
          </w:rPr>
          <w:delText>oss</w:delText>
        </w:r>
        <w:r w:rsidRPr="0020112D" w:rsidDel="003514BA">
          <w:rPr>
            <w:rFonts w:cs="Times New Roman"/>
            <w:i/>
            <w:iCs/>
            <w:lang w:val="sr-Cyrl-BA"/>
            <w:rPrChange w:id="1834" w:author="Nikola Karpić" w:date="2024-02-25T23:34:00Z">
              <w:rPr>
                <w:i/>
                <w:iCs/>
                <w:lang w:val="ru-RU"/>
              </w:rPr>
            </w:rPrChange>
          </w:rPr>
          <w:delText xml:space="preserve"> </w:delText>
        </w:r>
      </w:del>
      <w:ins w:id="1835" w:author="Nikola Karpić" w:date="2024-01-27T20:06:00Z">
        <w:r w:rsidR="006D6E7B" w:rsidRPr="00101F3B">
          <w:rPr>
            <w:rFonts w:cs="Times New Roman"/>
            <w:i/>
            <w:iCs/>
          </w:rPr>
          <w:t>L</w:t>
        </w:r>
      </w:ins>
      <w:ins w:id="1836" w:author="Nikola Karpić" w:date="2024-01-14T23:08:00Z">
        <w:r w:rsidR="003514BA" w:rsidRPr="00101F3B">
          <w:rPr>
            <w:rFonts w:cs="Times New Roman"/>
            <w:i/>
            <w:iCs/>
          </w:rPr>
          <w:t>oss</w:t>
        </w:r>
        <w:r w:rsidR="003514BA" w:rsidRPr="0020112D">
          <w:rPr>
            <w:rFonts w:cs="Times New Roman"/>
            <w:i/>
            <w:iCs/>
            <w:lang w:val="sr-Cyrl-BA"/>
            <w:rPrChange w:id="1837" w:author="Nikola Karpić" w:date="2024-02-25T23:34:00Z">
              <w:rPr>
                <w:i/>
                <w:iCs/>
                <w:lang w:val="ru-RU"/>
              </w:rPr>
            </w:rPrChange>
          </w:rPr>
          <w:t xml:space="preserve"> </w:t>
        </w:r>
      </w:ins>
      <w:del w:id="1838" w:author="Nikola Karpić" w:date="2024-01-14T23:08:00Z">
        <w:r w:rsidR="00503A05" w:rsidRPr="00101F3B" w:rsidDel="003514BA">
          <w:rPr>
            <w:rFonts w:cs="Times New Roman"/>
            <w:i/>
            <w:iCs/>
          </w:rPr>
          <w:delText>F</w:delText>
        </w:r>
        <w:r w:rsidRPr="00101F3B" w:rsidDel="003514BA">
          <w:rPr>
            <w:rFonts w:cs="Times New Roman"/>
            <w:i/>
            <w:iCs/>
          </w:rPr>
          <w:delText>unction</w:delText>
        </w:r>
      </w:del>
      <w:ins w:id="1839" w:author="Nikola Karpić" w:date="2024-01-27T20:06:00Z">
        <w:r w:rsidR="006D6E7B" w:rsidRPr="00101F3B">
          <w:rPr>
            <w:rFonts w:cs="Times New Roman"/>
            <w:i/>
            <w:iCs/>
          </w:rPr>
          <w:t>F</w:t>
        </w:r>
      </w:ins>
      <w:ins w:id="1840" w:author="Nikola Karpić" w:date="2024-01-14T23:08:00Z">
        <w:r w:rsidR="003514BA" w:rsidRPr="00101F3B">
          <w:rPr>
            <w:rFonts w:cs="Times New Roman"/>
            <w:i/>
            <w:iCs/>
          </w:rPr>
          <w:t>unction</w:t>
        </w:r>
      </w:ins>
      <w:r w:rsidRPr="0020112D">
        <w:rPr>
          <w:rFonts w:cs="Times New Roman"/>
          <w:lang w:val="sr-Cyrl-BA"/>
          <w:rPrChange w:id="1841" w:author="Nikola Karpić" w:date="2024-02-25T23:34:00Z">
            <w:rPr>
              <w:lang w:val="ru-RU"/>
            </w:rPr>
          </w:rPrChange>
        </w:rPr>
        <w:t>) или функције циља (</w:t>
      </w:r>
      <w:r w:rsidR="00503A05" w:rsidRPr="0020112D">
        <w:rPr>
          <w:rFonts w:cs="Times New Roman"/>
          <w:i/>
          <w:iCs/>
          <w:lang w:val="sr-Cyrl-BA"/>
          <w:rPrChange w:id="1842" w:author="Nikola Karpić" w:date="2024-02-25T23:34:00Z">
            <w:rPr>
              <w:lang w:val="ru-RU"/>
            </w:rPr>
          </w:rPrChange>
        </w:rPr>
        <w:t>енг.</w:t>
      </w:r>
      <w:r w:rsidR="00503A05" w:rsidRPr="0020112D">
        <w:rPr>
          <w:rFonts w:cs="Times New Roman"/>
          <w:lang w:val="sr-Cyrl-BA"/>
          <w:rPrChange w:id="1843" w:author="Nikola Karpić" w:date="2024-02-25T23:34:00Z">
            <w:rPr>
              <w:lang w:val="ru-RU"/>
            </w:rPr>
          </w:rPrChange>
        </w:rPr>
        <w:t xml:space="preserve"> </w:t>
      </w:r>
      <w:del w:id="1844" w:author="Nikola Karpić" w:date="2024-01-14T23:08:00Z">
        <w:r w:rsidR="00503A05" w:rsidRPr="00101F3B" w:rsidDel="003514BA">
          <w:rPr>
            <w:rFonts w:cs="Times New Roman"/>
            <w:i/>
            <w:iCs/>
          </w:rPr>
          <w:delText>O</w:delText>
        </w:r>
        <w:r w:rsidRPr="00101F3B" w:rsidDel="003514BA">
          <w:rPr>
            <w:rFonts w:cs="Times New Roman"/>
            <w:i/>
            <w:iCs/>
          </w:rPr>
          <w:delText>bjective</w:delText>
        </w:r>
        <w:r w:rsidRPr="0020112D" w:rsidDel="003514BA">
          <w:rPr>
            <w:rFonts w:cs="Times New Roman"/>
            <w:i/>
            <w:iCs/>
            <w:lang w:val="sr-Cyrl-BA"/>
            <w:rPrChange w:id="1845" w:author="Nikola Karpić" w:date="2024-02-25T23:34:00Z">
              <w:rPr>
                <w:i/>
                <w:iCs/>
                <w:lang w:val="ru-RU"/>
              </w:rPr>
            </w:rPrChange>
          </w:rPr>
          <w:delText xml:space="preserve"> </w:delText>
        </w:r>
      </w:del>
      <w:ins w:id="1846" w:author="Nikola Karpić" w:date="2024-01-27T20:06:00Z">
        <w:r w:rsidR="006D6E7B" w:rsidRPr="00101F3B">
          <w:rPr>
            <w:rFonts w:cs="Times New Roman"/>
            <w:i/>
            <w:iCs/>
          </w:rPr>
          <w:t>O</w:t>
        </w:r>
      </w:ins>
      <w:ins w:id="1847" w:author="Nikola Karpić" w:date="2024-01-14T23:08:00Z">
        <w:r w:rsidR="003514BA" w:rsidRPr="00101F3B">
          <w:rPr>
            <w:rFonts w:cs="Times New Roman"/>
            <w:i/>
            <w:iCs/>
          </w:rPr>
          <w:t>bjective</w:t>
        </w:r>
        <w:r w:rsidR="003514BA" w:rsidRPr="0020112D">
          <w:rPr>
            <w:rFonts w:cs="Times New Roman"/>
            <w:i/>
            <w:iCs/>
            <w:lang w:val="sr-Cyrl-BA"/>
            <w:rPrChange w:id="1848" w:author="Nikola Karpić" w:date="2024-02-25T23:34:00Z">
              <w:rPr>
                <w:i/>
                <w:iCs/>
                <w:lang w:val="ru-RU"/>
              </w:rPr>
            </w:rPrChange>
          </w:rPr>
          <w:t xml:space="preserve"> </w:t>
        </w:r>
      </w:ins>
      <w:ins w:id="1849" w:author="Nikola Karpić" w:date="2024-01-27T20:06:00Z">
        <w:r w:rsidR="006D6E7B" w:rsidRPr="00101F3B">
          <w:rPr>
            <w:rFonts w:cs="Times New Roman"/>
            <w:i/>
            <w:iCs/>
          </w:rPr>
          <w:t>F</w:t>
        </w:r>
      </w:ins>
      <w:del w:id="1850" w:author="Nikola Karpić" w:date="2024-01-27T20:06:00Z">
        <w:r w:rsidR="00503A05" w:rsidRPr="00101F3B" w:rsidDel="006D6E7B">
          <w:rPr>
            <w:rFonts w:cs="Times New Roman"/>
            <w:i/>
            <w:iCs/>
          </w:rPr>
          <w:delText>f</w:delText>
        </w:r>
      </w:del>
      <w:r w:rsidRPr="00101F3B">
        <w:rPr>
          <w:rFonts w:cs="Times New Roman"/>
          <w:i/>
          <w:iCs/>
        </w:rPr>
        <w:t>unction</w:t>
      </w:r>
      <w:r w:rsidRPr="0020112D">
        <w:rPr>
          <w:rFonts w:cs="Times New Roman"/>
          <w:lang w:val="sr-Cyrl-BA"/>
          <w:rPrChange w:id="1851" w:author="Nikola Karpić" w:date="2024-02-25T23:34:00Z">
            <w:rPr>
              <w:lang w:val="ru-RU"/>
            </w:rPr>
          </w:rPrChange>
        </w:rPr>
        <w:t>).</w:t>
      </w:r>
      <w:sdt>
        <w:sdtPr>
          <w:rPr>
            <w:rFonts w:cs="Times New Roman"/>
            <w:lang w:val="ru-RU"/>
          </w:rPr>
          <w:id w:val="-1145900020"/>
          <w:citation/>
        </w:sdtPr>
        <w:sdtContent>
          <w:r w:rsidR="006F0C0A" w:rsidRPr="00101F3B">
            <w:rPr>
              <w:rFonts w:cs="Times New Roman"/>
              <w:lang w:val="ru-RU"/>
            </w:rPr>
            <w:fldChar w:fldCharType="begin"/>
          </w:r>
          <w:r w:rsidR="006F0C0A" w:rsidRPr="00101F3B">
            <w:rPr>
              <w:rFonts w:cs="Times New Roman"/>
              <w:lang w:val="sr-Cyrl-BA"/>
            </w:rPr>
            <w:instrText xml:space="preserve"> CITATION Alp10 \l 7194 </w:instrText>
          </w:r>
          <w:r w:rsidR="006F0C0A" w:rsidRPr="00101F3B">
            <w:rPr>
              <w:rFonts w:cs="Times New Roman"/>
              <w:lang w:val="ru-RU"/>
            </w:rPr>
            <w:fldChar w:fldCharType="separate"/>
          </w:r>
          <w:r w:rsidR="006F0C0A" w:rsidRPr="00101F3B">
            <w:rPr>
              <w:rFonts w:cs="Times New Roman"/>
              <w:noProof/>
              <w:lang w:val="sr-Cyrl-BA"/>
            </w:rPr>
            <w:t xml:space="preserve"> [7]</w:t>
          </w:r>
          <w:r w:rsidR="006F0C0A" w:rsidRPr="00101F3B">
            <w:rPr>
              <w:rFonts w:cs="Times New Roman"/>
              <w:lang w:val="ru-RU"/>
            </w:rPr>
            <w:fldChar w:fldCharType="end"/>
          </w:r>
        </w:sdtContent>
      </w:sdt>
      <w:r w:rsidRPr="0020112D">
        <w:rPr>
          <w:rFonts w:cs="Times New Roman"/>
          <w:lang w:val="sr-Cyrl-BA"/>
          <w:rPrChange w:id="1852" w:author="Nikola Karpić" w:date="2024-02-25T23:34:00Z">
            <w:rPr>
              <w:lang w:val="ru-RU"/>
            </w:rPr>
          </w:rPrChange>
        </w:rPr>
        <w:t xml:space="preserve"> Функција губитка одређује колико је добар модел у предвиђању, а функција циља се користи за оптимизацију модела у смислу да се максимизије та функција.</w:t>
      </w:r>
    </w:p>
    <w:p w14:paraId="4716BAED" w14:textId="13CCBE13" w:rsidR="009A6B14" w:rsidRPr="00101F3B" w:rsidRDefault="009A6B14" w:rsidP="009A6B14">
      <w:pPr>
        <w:pStyle w:val="NoSpacing"/>
        <w:rPr>
          <w:rFonts w:cs="Times New Roman"/>
          <w:lang w:val="ru-RU"/>
        </w:rPr>
      </w:pPr>
      <w:r w:rsidRPr="00101F3B">
        <w:rPr>
          <w:rFonts w:cs="Times New Roman"/>
          <w:lang w:val="ru-RU"/>
        </w:rPr>
        <w:t xml:space="preserve">Процес </w:t>
      </w:r>
      <w:r w:rsidR="00503A05" w:rsidRPr="00101F3B">
        <w:rPr>
          <w:rFonts w:cs="Times New Roman"/>
          <w:lang w:val="ru-RU"/>
        </w:rPr>
        <w:t>тренирања</w:t>
      </w:r>
      <w:r w:rsidRPr="00101F3B">
        <w:rPr>
          <w:rFonts w:cs="Times New Roman"/>
          <w:lang w:val="ru-RU"/>
        </w:rPr>
        <w:t xml:space="preserve"> се обично спроводи коришћењем алгоритама за оптимизацију као што су градијентно спуштање (</w:t>
      </w:r>
      <w:r w:rsidR="006F0C0A" w:rsidRPr="0020112D">
        <w:rPr>
          <w:rFonts w:cs="Times New Roman"/>
          <w:i/>
          <w:iCs/>
          <w:lang w:val="ru-RU"/>
          <w:rPrChange w:id="1853" w:author="Nikola Karpić" w:date="2024-02-25T23:34:00Z">
            <w:rPr>
              <w:lang w:val="ru-RU"/>
            </w:rPr>
          </w:rPrChange>
        </w:rPr>
        <w:t>енг.</w:t>
      </w:r>
      <w:r w:rsidR="006F0C0A" w:rsidRPr="00101F3B">
        <w:rPr>
          <w:rFonts w:cs="Times New Roman"/>
          <w:i/>
          <w:iCs/>
          <w:lang w:val="ru-RU"/>
        </w:rPr>
        <w:t xml:space="preserve"> </w:t>
      </w:r>
      <w:del w:id="1854" w:author="Nikola Karpić" w:date="2024-01-14T23:08:00Z">
        <w:r w:rsidR="00503A05" w:rsidRPr="00101F3B" w:rsidDel="003514BA">
          <w:rPr>
            <w:rFonts w:cs="Times New Roman"/>
            <w:i/>
            <w:iCs/>
          </w:rPr>
          <w:delText>G</w:delText>
        </w:r>
        <w:r w:rsidRPr="00101F3B" w:rsidDel="003514BA">
          <w:rPr>
            <w:rFonts w:cs="Times New Roman"/>
            <w:i/>
            <w:iCs/>
          </w:rPr>
          <w:delText>radient</w:delText>
        </w:r>
        <w:r w:rsidRPr="00101F3B" w:rsidDel="003514BA">
          <w:rPr>
            <w:rFonts w:cs="Times New Roman"/>
            <w:i/>
            <w:iCs/>
            <w:lang w:val="ru-RU"/>
          </w:rPr>
          <w:delText xml:space="preserve"> </w:delText>
        </w:r>
      </w:del>
      <w:ins w:id="1855" w:author="Nikola Karpić" w:date="2024-01-27T20:07:00Z">
        <w:r w:rsidR="006D6E7B" w:rsidRPr="00101F3B">
          <w:rPr>
            <w:rFonts w:cs="Times New Roman"/>
            <w:i/>
            <w:iCs/>
          </w:rPr>
          <w:t>G</w:t>
        </w:r>
      </w:ins>
      <w:ins w:id="1856" w:author="Nikola Karpić" w:date="2024-01-14T23:08:00Z">
        <w:r w:rsidR="003514BA" w:rsidRPr="00101F3B">
          <w:rPr>
            <w:rFonts w:cs="Times New Roman"/>
            <w:i/>
            <w:iCs/>
          </w:rPr>
          <w:t>radient</w:t>
        </w:r>
        <w:r w:rsidR="003514BA" w:rsidRPr="00101F3B">
          <w:rPr>
            <w:rFonts w:cs="Times New Roman"/>
            <w:i/>
            <w:iCs/>
            <w:lang w:val="ru-RU"/>
          </w:rPr>
          <w:t xml:space="preserve"> </w:t>
        </w:r>
      </w:ins>
      <w:del w:id="1857" w:author="Nikola Karpić" w:date="2024-01-14T23:08:00Z">
        <w:r w:rsidR="00503A05" w:rsidRPr="00101F3B" w:rsidDel="003514BA">
          <w:rPr>
            <w:rFonts w:cs="Times New Roman"/>
            <w:i/>
            <w:iCs/>
          </w:rPr>
          <w:delText>D</w:delText>
        </w:r>
        <w:r w:rsidRPr="00101F3B" w:rsidDel="003514BA">
          <w:rPr>
            <w:rFonts w:cs="Times New Roman"/>
            <w:i/>
            <w:iCs/>
          </w:rPr>
          <w:delText>escent</w:delText>
        </w:r>
      </w:del>
      <w:ins w:id="1858" w:author="Nikola Karpić" w:date="2024-01-27T20:07:00Z">
        <w:r w:rsidR="006D6E7B" w:rsidRPr="00101F3B">
          <w:rPr>
            <w:rFonts w:cs="Times New Roman"/>
            <w:i/>
            <w:iCs/>
          </w:rPr>
          <w:t>D</w:t>
        </w:r>
      </w:ins>
      <w:ins w:id="1859" w:author="Nikola Karpić" w:date="2024-01-14T23:08:00Z">
        <w:r w:rsidR="003514BA" w:rsidRPr="00101F3B">
          <w:rPr>
            <w:rFonts w:cs="Times New Roman"/>
            <w:i/>
            <w:iCs/>
          </w:rPr>
          <w:t>escent</w:t>
        </w:r>
      </w:ins>
      <w:r w:rsidRPr="00101F3B">
        <w:rPr>
          <w:rFonts w:cs="Times New Roman"/>
          <w:lang w:val="ru-RU"/>
        </w:rPr>
        <w:t xml:space="preserve">), стохастичко градијентно спуштање и други. Модел се тренира користећи тренинг податке, а затим се </w:t>
      </w:r>
      <w:r w:rsidR="006F0C0A" w:rsidRPr="00101F3B">
        <w:rPr>
          <w:rFonts w:cs="Times New Roman"/>
          <w:lang w:val="ru-RU"/>
        </w:rPr>
        <w:t>оцјењује</w:t>
      </w:r>
      <w:r w:rsidRPr="00101F3B">
        <w:rPr>
          <w:rFonts w:cs="Times New Roman"/>
          <w:lang w:val="ru-RU"/>
        </w:rPr>
        <w:t xml:space="preserve"> користећи валидационе податке.</w:t>
      </w:r>
    </w:p>
    <w:p w14:paraId="4E0DF123" w14:textId="5F518F94" w:rsidR="009A6B14" w:rsidRPr="00101F3B" w:rsidRDefault="009A6B14" w:rsidP="009A6B14">
      <w:pPr>
        <w:pStyle w:val="NoSpacing"/>
        <w:rPr>
          <w:rFonts w:cs="Times New Roman"/>
          <w:lang w:val="ru-RU"/>
        </w:rPr>
      </w:pPr>
      <w:r w:rsidRPr="00101F3B">
        <w:rPr>
          <w:rFonts w:cs="Times New Roman"/>
          <w:lang w:val="ru-RU"/>
        </w:rPr>
        <w:t xml:space="preserve">Након што је модел трениран, вриједност функције губитка се смањује, што значи да модел постаје бољи у предвиђању. Укупан број епоха </w:t>
      </w:r>
      <w:r w:rsidR="00667899" w:rsidRPr="00101F3B">
        <w:rPr>
          <w:rFonts w:cs="Times New Roman"/>
          <w:lang w:val="ru-RU"/>
        </w:rPr>
        <w:t xml:space="preserve">кроз </w:t>
      </w:r>
      <w:r w:rsidRPr="00101F3B">
        <w:rPr>
          <w:rFonts w:cs="Times New Roman"/>
          <w:lang w:val="ru-RU"/>
        </w:rPr>
        <w:t>које се тренира модел може варирати, а одлука о томе када прекинути трени</w:t>
      </w:r>
      <w:ins w:id="1860" w:author="Aleksandar Kelec" w:date="2023-11-26T18:55:00Z">
        <w:r w:rsidR="002B1D14" w:rsidRPr="00101F3B">
          <w:rPr>
            <w:rFonts w:cs="Times New Roman"/>
            <w:lang w:val="ru-RU"/>
          </w:rPr>
          <w:t>рање</w:t>
        </w:r>
      </w:ins>
      <w:del w:id="1861" w:author="Aleksandar Kelec" w:date="2023-11-26T18:55:00Z">
        <w:r w:rsidRPr="00101F3B" w:rsidDel="002B1D14">
          <w:rPr>
            <w:rFonts w:cs="Times New Roman"/>
            <w:lang w:val="ru-RU"/>
          </w:rPr>
          <w:delText>нг</w:delText>
        </w:r>
      </w:del>
      <w:r w:rsidRPr="00101F3B">
        <w:rPr>
          <w:rFonts w:cs="Times New Roman"/>
          <w:lang w:val="ru-RU"/>
        </w:rPr>
        <w:t xml:space="preserve"> зависи од многих фактора, као што су сложеност модела, величина скупа података, брзина оптимизације итд.</w:t>
      </w:r>
    </w:p>
    <w:p w14:paraId="07E899CB" w14:textId="7C15FDA8" w:rsidR="009C5046" w:rsidRPr="00101F3B" w:rsidRDefault="001176D8" w:rsidP="009A6B14">
      <w:pPr>
        <w:pStyle w:val="NoSpacing"/>
        <w:rPr>
          <w:rFonts w:cs="Times New Roman"/>
          <w:lang w:val="ru-RU"/>
        </w:rPr>
      </w:pPr>
      <w:r w:rsidRPr="00101F3B">
        <w:rPr>
          <w:rFonts w:cs="Times New Roman"/>
          <w:lang w:val="ru-RU"/>
        </w:rPr>
        <w:t>П</w:t>
      </w:r>
      <w:r w:rsidR="009A6B14" w:rsidRPr="00101F3B">
        <w:rPr>
          <w:rFonts w:cs="Times New Roman"/>
          <w:lang w:val="ru-RU"/>
        </w:rPr>
        <w:t>роцес тренирања модела није увијек једноставан и може захт</w:t>
      </w:r>
      <w:ins w:id="1862" w:author="Aleksandar Kelec" w:date="2023-11-26T18:54:00Z">
        <w:r w:rsidR="00D12B54" w:rsidRPr="00101F3B">
          <w:rPr>
            <w:rFonts w:cs="Times New Roman"/>
            <w:lang w:val="ru-RU"/>
          </w:rPr>
          <w:t>и</w:t>
        </w:r>
      </w:ins>
      <w:r w:rsidR="009A6B14" w:rsidRPr="00101F3B">
        <w:rPr>
          <w:rFonts w:cs="Times New Roman"/>
          <w:lang w:val="ru-RU"/>
        </w:rPr>
        <w:t>јевати велике ресурсе, посебно ако се користе комплексни модели или велики скупови података</w:t>
      </w:r>
      <w:r w:rsidRPr="00101F3B">
        <w:rPr>
          <w:rFonts w:cs="Times New Roman"/>
          <w:lang w:val="ru-RU"/>
        </w:rPr>
        <w:t>, па</w:t>
      </w:r>
      <w:r w:rsidR="009A6B14" w:rsidRPr="00101F3B">
        <w:rPr>
          <w:rFonts w:cs="Times New Roman"/>
          <w:lang w:val="ru-RU"/>
        </w:rPr>
        <w:t xml:space="preserve"> је важно </w:t>
      </w:r>
      <w:del w:id="1863" w:author="Aleksandar Kelec" w:date="2023-11-26T18:56:00Z">
        <w:r w:rsidR="009A6B14" w:rsidRPr="00101F3B" w:rsidDel="007A7A60">
          <w:rPr>
            <w:rFonts w:cs="Times New Roman"/>
            <w:lang w:val="ru-RU"/>
          </w:rPr>
          <w:delText xml:space="preserve">добро </w:delText>
        </w:r>
      </w:del>
      <w:r w:rsidRPr="00101F3B">
        <w:rPr>
          <w:rFonts w:cs="Times New Roman"/>
          <w:lang w:val="ru-RU"/>
        </w:rPr>
        <w:t>искористити га на одговарајући начин,</w:t>
      </w:r>
      <w:r w:rsidR="009A6B14" w:rsidRPr="00101F3B">
        <w:rPr>
          <w:rFonts w:cs="Times New Roman"/>
          <w:lang w:val="ru-RU"/>
        </w:rPr>
        <w:t xml:space="preserve"> како би се постигла адекватна предикција и генерализација модела на нове податке.</w:t>
      </w:r>
      <w:r w:rsidR="009C5046" w:rsidRPr="00101F3B">
        <w:rPr>
          <w:rFonts w:cs="Times New Roman"/>
          <w:lang w:val="ru-RU"/>
        </w:rPr>
        <w:br w:type="page"/>
      </w:r>
    </w:p>
    <w:p w14:paraId="0160BE91" w14:textId="77777777" w:rsidR="00DF7825" w:rsidRPr="00101F3B" w:rsidRDefault="00C509AB" w:rsidP="00532390">
      <w:pPr>
        <w:pStyle w:val="Heading2"/>
        <w:numPr>
          <w:ilvl w:val="1"/>
          <w:numId w:val="1"/>
        </w:numPr>
        <w:rPr>
          <w:rFonts w:cs="Times New Roman"/>
          <w:lang w:val="sr-Cyrl-BA"/>
        </w:rPr>
      </w:pPr>
      <w:bookmarkStart w:id="1864" w:name="_Toc159792279"/>
      <w:r w:rsidRPr="00101F3B">
        <w:rPr>
          <w:rFonts w:cs="Times New Roman"/>
          <w:lang w:val="sr-Cyrl-BA"/>
        </w:rPr>
        <w:lastRenderedPageBreak/>
        <w:t>Оцјењивање модела</w:t>
      </w:r>
      <w:bookmarkEnd w:id="1864"/>
    </w:p>
    <w:p w14:paraId="777B6E87" w14:textId="77777777" w:rsidR="009A6B14" w:rsidRPr="00101F3B" w:rsidRDefault="009A6B14" w:rsidP="009A6B14">
      <w:pPr>
        <w:pStyle w:val="NoSpacing"/>
        <w:rPr>
          <w:rFonts w:cs="Times New Roman"/>
          <w:lang w:val="ru-RU"/>
        </w:rPr>
      </w:pPr>
      <w:r w:rsidRPr="00101F3B">
        <w:rPr>
          <w:rFonts w:cs="Times New Roman"/>
          <w:lang w:val="ru-RU"/>
        </w:rPr>
        <w:t>Оцјена перформанси модела се користи како би се процијенила његова способност предвиђања, што омогућава праћење и тестирање квалитета модела.</w:t>
      </w:r>
    </w:p>
    <w:p w14:paraId="554C378A" w14:textId="3540C57B" w:rsidR="009A6B14" w:rsidRPr="00101F3B" w:rsidRDefault="009A6B14" w:rsidP="009A6B14">
      <w:pPr>
        <w:pStyle w:val="NoSpacing"/>
        <w:rPr>
          <w:rFonts w:cs="Times New Roman"/>
          <w:lang w:val="ru-RU"/>
        </w:rPr>
      </w:pPr>
      <w:r w:rsidRPr="00101F3B">
        <w:rPr>
          <w:rFonts w:cs="Times New Roman"/>
          <w:lang w:val="ru-RU"/>
        </w:rPr>
        <w:t>Постоје различите методе за оцјењивање модела, укључујући унакрсну провјеру (</w:t>
      </w:r>
      <w:r w:rsidR="00667899" w:rsidRPr="0020112D">
        <w:rPr>
          <w:rFonts w:cs="Times New Roman"/>
          <w:i/>
          <w:iCs/>
          <w:lang w:val="ru-RU"/>
          <w:rPrChange w:id="1865" w:author="Nikola Karpić" w:date="2024-02-25T23:34:00Z">
            <w:rPr>
              <w:lang w:val="ru-RU"/>
            </w:rPr>
          </w:rPrChange>
        </w:rPr>
        <w:t>енг.</w:t>
      </w:r>
      <w:r w:rsidR="00667899" w:rsidRPr="00101F3B">
        <w:rPr>
          <w:rFonts w:cs="Times New Roman"/>
          <w:lang w:val="ru-RU"/>
        </w:rPr>
        <w:t xml:space="preserve"> </w:t>
      </w:r>
      <w:del w:id="1866" w:author="Nikola Karpić" w:date="2024-01-14T23:08:00Z">
        <w:r w:rsidR="00667899" w:rsidRPr="00101F3B" w:rsidDel="003514BA">
          <w:rPr>
            <w:rFonts w:cs="Times New Roman"/>
            <w:i/>
            <w:iCs/>
          </w:rPr>
          <w:delText>C</w:delText>
        </w:r>
        <w:r w:rsidRPr="00101F3B" w:rsidDel="003514BA">
          <w:rPr>
            <w:rFonts w:cs="Times New Roman"/>
            <w:i/>
            <w:iCs/>
          </w:rPr>
          <w:delText>ross</w:delText>
        </w:r>
      </w:del>
      <w:ins w:id="1867" w:author="Nikola Karpić" w:date="2024-01-27T20:07:00Z">
        <w:r w:rsidR="00CD2684" w:rsidRPr="00101F3B">
          <w:rPr>
            <w:rFonts w:cs="Times New Roman"/>
            <w:i/>
            <w:iCs/>
          </w:rPr>
          <w:t>C</w:t>
        </w:r>
      </w:ins>
      <w:ins w:id="1868" w:author="Nikola Karpić" w:date="2024-01-14T23:08:00Z">
        <w:r w:rsidR="003514BA" w:rsidRPr="00101F3B">
          <w:rPr>
            <w:rFonts w:cs="Times New Roman"/>
            <w:i/>
            <w:iCs/>
          </w:rPr>
          <w:t>ross</w:t>
        </w:r>
      </w:ins>
      <w:r w:rsidRPr="0020112D">
        <w:rPr>
          <w:rFonts w:cs="Times New Roman"/>
          <w:i/>
          <w:iCs/>
          <w:rPrChange w:id="1869" w:author="Nikola Karpić" w:date="2024-02-25T23:34:00Z">
            <w:rPr>
              <w:i/>
              <w:iCs/>
              <w:lang w:val="ru-RU"/>
            </w:rPr>
          </w:rPrChange>
        </w:rPr>
        <w:t>-</w:t>
      </w:r>
      <w:del w:id="1870" w:author="Nikola Karpić" w:date="2024-01-27T20:07:00Z">
        <w:r w:rsidRPr="00101F3B" w:rsidDel="00CD2684">
          <w:rPr>
            <w:rFonts w:cs="Times New Roman"/>
            <w:i/>
            <w:iCs/>
          </w:rPr>
          <w:delText>validation</w:delText>
        </w:r>
      </w:del>
      <w:ins w:id="1871" w:author="Nikola Karpić" w:date="2024-01-27T20:07:00Z">
        <w:r w:rsidR="00CD2684" w:rsidRPr="00101F3B">
          <w:rPr>
            <w:rFonts w:cs="Times New Roman"/>
            <w:i/>
            <w:iCs/>
          </w:rPr>
          <w:t>Validation</w:t>
        </w:r>
      </w:ins>
      <w:r w:rsidRPr="0020112D">
        <w:rPr>
          <w:rFonts w:cs="Times New Roman"/>
          <w:rPrChange w:id="1872" w:author="Nikola Karpić" w:date="2024-02-25T23:34:00Z">
            <w:rPr>
              <w:lang w:val="ru-RU"/>
            </w:rPr>
          </w:rPrChange>
        </w:rPr>
        <w:t xml:space="preserve">), </w:t>
      </w:r>
      <w:r w:rsidRPr="00101F3B">
        <w:rPr>
          <w:rFonts w:cs="Times New Roman"/>
          <w:lang w:val="ru-RU"/>
        </w:rPr>
        <w:t>провјеру</w:t>
      </w:r>
      <w:r w:rsidRPr="0020112D">
        <w:rPr>
          <w:rFonts w:cs="Times New Roman"/>
          <w:rPrChange w:id="1873" w:author="Nikola Karpić" w:date="2024-02-25T23:34:00Z">
            <w:rPr>
              <w:lang w:val="ru-RU"/>
            </w:rPr>
          </w:rPrChange>
        </w:rPr>
        <w:t xml:space="preserve"> </w:t>
      </w:r>
      <w:r w:rsidRPr="00101F3B">
        <w:rPr>
          <w:rFonts w:cs="Times New Roman"/>
          <w:lang w:val="ru-RU"/>
        </w:rPr>
        <w:t>са</w:t>
      </w:r>
      <w:r w:rsidRPr="0020112D">
        <w:rPr>
          <w:rFonts w:cs="Times New Roman"/>
          <w:rPrChange w:id="1874" w:author="Nikola Karpić" w:date="2024-02-25T23:34:00Z">
            <w:rPr>
              <w:lang w:val="ru-RU"/>
            </w:rPr>
          </w:rPrChange>
        </w:rPr>
        <w:t xml:space="preserve"> </w:t>
      </w:r>
      <w:r w:rsidRPr="00101F3B">
        <w:rPr>
          <w:rFonts w:cs="Times New Roman"/>
          <w:lang w:val="ru-RU"/>
        </w:rPr>
        <w:t>непознатим</w:t>
      </w:r>
      <w:r w:rsidRPr="0020112D">
        <w:rPr>
          <w:rFonts w:cs="Times New Roman"/>
          <w:rPrChange w:id="1875" w:author="Nikola Karpić" w:date="2024-02-25T23:34:00Z">
            <w:rPr>
              <w:lang w:val="ru-RU"/>
            </w:rPr>
          </w:rPrChange>
        </w:rPr>
        <w:t xml:space="preserve"> </w:t>
      </w:r>
      <w:r w:rsidRPr="00101F3B">
        <w:rPr>
          <w:rFonts w:cs="Times New Roman"/>
          <w:lang w:val="ru-RU"/>
        </w:rPr>
        <w:t>скупом</w:t>
      </w:r>
      <w:r w:rsidRPr="0020112D">
        <w:rPr>
          <w:rFonts w:cs="Times New Roman"/>
          <w:rPrChange w:id="1876" w:author="Nikola Karpić" w:date="2024-02-25T23:34:00Z">
            <w:rPr>
              <w:lang w:val="ru-RU"/>
            </w:rPr>
          </w:rPrChange>
        </w:rPr>
        <w:t xml:space="preserve"> </w:t>
      </w:r>
      <w:r w:rsidRPr="00101F3B">
        <w:rPr>
          <w:rFonts w:cs="Times New Roman"/>
          <w:lang w:val="ru-RU"/>
        </w:rPr>
        <w:t>података</w:t>
      </w:r>
      <w:r w:rsidRPr="0020112D">
        <w:rPr>
          <w:rFonts w:cs="Times New Roman"/>
          <w:rPrChange w:id="1877" w:author="Nikola Karpić" w:date="2024-02-25T23:34:00Z">
            <w:rPr>
              <w:lang w:val="ru-RU"/>
            </w:rPr>
          </w:rPrChange>
        </w:rPr>
        <w:t xml:space="preserve"> (</w:t>
      </w:r>
      <w:r w:rsidR="00667899" w:rsidRPr="0020112D">
        <w:rPr>
          <w:rFonts w:cs="Times New Roman"/>
          <w:i/>
          <w:iCs/>
          <w:lang w:val="ru-RU"/>
          <w:rPrChange w:id="1878" w:author="Nikola Karpić" w:date="2024-02-25T23:34:00Z">
            <w:rPr>
              <w:lang w:val="ru-RU"/>
            </w:rPr>
          </w:rPrChange>
        </w:rPr>
        <w:t>енг</w:t>
      </w:r>
      <w:r w:rsidR="00667899" w:rsidRPr="0020112D">
        <w:rPr>
          <w:rFonts w:cs="Times New Roman"/>
          <w:i/>
          <w:iCs/>
          <w:rPrChange w:id="1879" w:author="Nikola Karpić" w:date="2024-02-25T23:34:00Z">
            <w:rPr>
              <w:lang w:val="ru-RU"/>
            </w:rPr>
          </w:rPrChange>
        </w:rPr>
        <w:t>.</w:t>
      </w:r>
      <w:r w:rsidR="00667899" w:rsidRPr="0020112D">
        <w:rPr>
          <w:rFonts w:cs="Times New Roman"/>
          <w:rPrChange w:id="1880" w:author="Nikola Karpić" w:date="2024-02-25T23:34:00Z">
            <w:rPr>
              <w:lang w:val="ru-RU"/>
            </w:rPr>
          </w:rPrChange>
        </w:rPr>
        <w:t xml:space="preserve"> </w:t>
      </w:r>
      <w:del w:id="1881" w:author="Nikola Karpić" w:date="2024-01-14T23:08:00Z">
        <w:r w:rsidR="00667899" w:rsidRPr="00101F3B" w:rsidDel="003514BA">
          <w:rPr>
            <w:rFonts w:cs="Times New Roman"/>
            <w:i/>
            <w:iCs/>
          </w:rPr>
          <w:delText>H</w:delText>
        </w:r>
        <w:r w:rsidRPr="00101F3B" w:rsidDel="003514BA">
          <w:rPr>
            <w:rFonts w:cs="Times New Roman"/>
            <w:i/>
            <w:iCs/>
          </w:rPr>
          <w:delText>oldout</w:delText>
        </w:r>
        <w:r w:rsidRPr="0020112D" w:rsidDel="003514BA">
          <w:rPr>
            <w:rFonts w:cs="Times New Roman"/>
            <w:i/>
            <w:iCs/>
            <w:rPrChange w:id="1882" w:author="Nikola Karpić" w:date="2024-02-25T23:34:00Z">
              <w:rPr>
                <w:i/>
                <w:iCs/>
                <w:lang w:val="ru-RU"/>
              </w:rPr>
            </w:rPrChange>
          </w:rPr>
          <w:delText xml:space="preserve"> </w:delText>
        </w:r>
      </w:del>
      <w:ins w:id="1883" w:author="Nikola Karpić" w:date="2024-01-27T20:07:00Z">
        <w:r w:rsidR="00CD2684" w:rsidRPr="00101F3B">
          <w:rPr>
            <w:rFonts w:cs="Times New Roman"/>
            <w:i/>
            <w:iCs/>
          </w:rPr>
          <w:t>H</w:t>
        </w:r>
      </w:ins>
      <w:ins w:id="1884" w:author="Nikola Karpić" w:date="2024-01-14T23:08:00Z">
        <w:r w:rsidR="003514BA" w:rsidRPr="00101F3B">
          <w:rPr>
            <w:rFonts w:cs="Times New Roman"/>
            <w:i/>
            <w:iCs/>
          </w:rPr>
          <w:t>oldout</w:t>
        </w:r>
        <w:r w:rsidR="003514BA" w:rsidRPr="0020112D">
          <w:rPr>
            <w:rFonts w:cs="Times New Roman"/>
            <w:i/>
            <w:iCs/>
            <w:rPrChange w:id="1885" w:author="Nikola Karpić" w:date="2024-02-25T23:34:00Z">
              <w:rPr>
                <w:i/>
                <w:iCs/>
                <w:lang w:val="ru-RU"/>
              </w:rPr>
            </w:rPrChange>
          </w:rPr>
          <w:t xml:space="preserve"> </w:t>
        </w:r>
      </w:ins>
      <w:del w:id="1886" w:author="Nikola Karpić" w:date="2024-01-14T23:08:00Z">
        <w:r w:rsidR="00667899" w:rsidRPr="00101F3B" w:rsidDel="003514BA">
          <w:rPr>
            <w:rFonts w:cs="Times New Roman"/>
            <w:i/>
            <w:iCs/>
          </w:rPr>
          <w:delText>V</w:delText>
        </w:r>
        <w:r w:rsidRPr="00101F3B" w:rsidDel="003514BA">
          <w:rPr>
            <w:rFonts w:cs="Times New Roman"/>
            <w:i/>
            <w:iCs/>
          </w:rPr>
          <w:delText>alidation</w:delText>
        </w:r>
      </w:del>
      <w:ins w:id="1887" w:author="Nikola Karpić" w:date="2024-01-27T20:07:00Z">
        <w:r w:rsidR="00CD2684" w:rsidRPr="00101F3B">
          <w:rPr>
            <w:rFonts w:cs="Times New Roman"/>
            <w:i/>
            <w:iCs/>
          </w:rPr>
          <w:t>V</w:t>
        </w:r>
      </w:ins>
      <w:ins w:id="1888" w:author="Nikola Karpić" w:date="2024-01-14T23:08:00Z">
        <w:r w:rsidR="003514BA" w:rsidRPr="00101F3B">
          <w:rPr>
            <w:rFonts w:cs="Times New Roman"/>
            <w:i/>
            <w:iCs/>
          </w:rPr>
          <w:t>alidation</w:t>
        </w:r>
      </w:ins>
      <w:r w:rsidRPr="0020112D">
        <w:rPr>
          <w:rFonts w:cs="Times New Roman"/>
          <w:rPrChange w:id="1889" w:author="Nikola Karpić" w:date="2024-02-25T23:34:00Z">
            <w:rPr>
              <w:lang w:val="ru-RU"/>
            </w:rPr>
          </w:rPrChange>
        </w:rPr>
        <w:t xml:space="preserve">) </w:t>
      </w:r>
      <w:r w:rsidRPr="00101F3B">
        <w:rPr>
          <w:rFonts w:cs="Times New Roman"/>
          <w:lang w:val="ru-RU"/>
        </w:rPr>
        <w:t>и</w:t>
      </w:r>
      <w:r w:rsidRPr="0020112D">
        <w:rPr>
          <w:rFonts w:cs="Times New Roman"/>
          <w:rPrChange w:id="1890" w:author="Nikola Karpić" w:date="2024-02-25T23:34:00Z">
            <w:rPr>
              <w:lang w:val="ru-RU"/>
            </w:rPr>
          </w:rPrChange>
        </w:rPr>
        <w:t xml:space="preserve"> </w:t>
      </w:r>
      <w:r w:rsidRPr="00101F3B">
        <w:rPr>
          <w:rFonts w:cs="Times New Roman"/>
          <w:lang w:val="ru-RU"/>
        </w:rPr>
        <w:t>процјену</w:t>
      </w:r>
      <w:r w:rsidRPr="0020112D">
        <w:rPr>
          <w:rFonts w:cs="Times New Roman"/>
          <w:rPrChange w:id="1891" w:author="Nikola Karpić" w:date="2024-02-25T23:34:00Z">
            <w:rPr>
              <w:lang w:val="ru-RU"/>
            </w:rPr>
          </w:rPrChange>
        </w:rPr>
        <w:t xml:space="preserve"> </w:t>
      </w:r>
      <w:r w:rsidRPr="00101F3B">
        <w:rPr>
          <w:rFonts w:cs="Times New Roman"/>
          <w:lang w:val="ru-RU"/>
        </w:rPr>
        <w:t>грешке</w:t>
      </w:r>
      <w:r w:rsidRPr="0020112D">
        <w:rPr>
          <w:rFonts w:cs="Times New Roman"/>
          <w:rPrChange w:id="1892" w:author="Nikola Karpić" w:date="2024-02-25T23:34:00Z">
            <w:rPr>
              <w:lang w:val="ru-RU"/>
            </w:rPr>
          </w:rPrChange>
        </w:rPr>
        <w:t xml:space="preserve"> (</w:t>
      </w:r>
      <w:r w:rsidR="00667899" w:rsidRPr="0020112D">
        <w:rPr>
          <w:rFonts w:cs="Times New Roman"/>
          <w:i/>
          <w:iCs/>
          <w:lang w:val="ru-RU"/>
          <w:rPrChange w:id="1893" w:author="Nikola Karpić" w:date="2024-02-25T23:34:00Z">
            <w:rPr>
              <w:lang w:val="ru-RU"/>
            </w:rPr>
          </w:rPrChange>
        </w:rPr>
        <w:t>енг</w:t>
      </w:r>
      <w:r w:rsidR="00667899" w:rsidRPr="0020112D">
        <w:rPr>
          <w:rFonts w:cs="Times New Roman"/>
          <w:i/>
          <w:iCs/>
          <w:rPrChange w:id="1894" w:author="Nikola Karpić" w:date="2024-02-25T23:34:00Z">
            <w:rPr>
              <w:lang w:val="ru-RU"/>
            </w:rPr>
          </w:rPrChange>
        </w:rPr>
        <w:t>.</w:t>
      </w:r>
      <w:r w:rsidR="00667899" w:rsidRPr="0020112D">
        <w:rPr>
          <w:rFonts w:cs="Times New Roman"/>
          <w:rPrChange w:id="1895" w:author="Nikola Karpić" w:date="2024-02-25T23:34:00Z">
            <w:rPr>
              <w:lang w:val="ru-RU"/>
            </w:rPr>
          </w:rPrChange>
        </w:rPr>
        <w:t xml:space="preserve"> </w:t>
      </w:r>
      <w:del w:id="1896" w:author="Nikola Karpić" w:date="2024-01-14T23:08:00Z">
        <w:r w:rsidR="00667899" w:rsidRPr="00101F3B" w:rsidDel="003514BA">
          <w:rPr>
            <w:rFonts w:cs="Times New Roman"/>
            <w:i/>
            <w:iCs/>
          </w:rPr>
          <w:delText>E</w:delText>
        </w:r>
        <w:r w:rsidRPr="00101F3B" w:rsidDel="003514BA">
          <w:rPr>
            <w:rFonts w:cs="Times New Roman"/>
            <w:i/>
            <w:iCs/>
          </w:rPr>
          <w:delText>rror</w:delText>
        </w:r>
        <w:r w:rsidRPr="0020112D" w:rsidDel="003514BA">
          <w:rPr>
            <w:rFonts w:cs="Times New Roman"/>
            <w:i/>
            <w:iCs/>
            <w:rPrChange w:id="1897" w:author="Nikola Karpić" w:date="2024-02-25T23:34:00Z">
              <w:rPr>
                <w:i/>
                <w:iCs/>
                <w:lang w:val="ru-RU"/>
              </w:rPr>
            </w:rPrChange>
          </w:rPr>
          <w:delText xml:space="preserve"> </w:delText>
        </w:r>
      </w:del>
      <w:ins w:id="1898" w:author="Nikola Karpić" w:date="2024-01-27T20:07:00Z">
        <w:r w:rsidR="00CD2684" w:rsidRPr="00101F3B">
          <w:rPr>
            <w:rFonts w:cs="Times New Roman"/>
            <w:i/>
            <w:iCs/>
          </w:rPr>
          <w:t>E</w:t>
        </w:r>
      </w:ins>
      <w:ins w:id="1899" w:author="Nikola Karpić" w:date="2024-01-14T23:08:00Z">
        <w:r w:rsidR="003514BA" w:rsidRPr="00101F3B">
          <w:rPr>
            <w:rFonts w:cs="Times New Roman"/>
            <w:i/>
            <w:iCs/>
          </w:rPr>
          <w:t>rror</w:t>
        </w:r>
        <w:r w:rsidR="003514BA" w:rsidRPr="00101F3B">
          <w:rPr>
            <w:rFonts w:cs="Times New Roman"/>
            <w:i/>
            <w:iCs/>
            <w:lang w:val="ru-RU"/>
          </w:rPr>
          <w:t xml:space="preserve"> </w:t>
        </w:r>
      </w:ins>
      <w:del w:id="1900" w:author="Nikola Karpić" w:date="2024-01-14T23:08:00Z">
        <w:r w:rsidR="00667899" w:rsidRPr="00101F3B" w:rsidDel="003514BA">
          <w:rPr>
            <w:rFonts w:cs="Times New Roman"/>
            <w:i/>
            <w:iCs/>
          </w:rPr>
          <w:delText>E</w:delText>
        </w:r>
        <w:r w:rsidRPr="00101F3B" w:rsidDel="003514BA">
          <w:rPr>
            <w:rFonts w:cs="Times New Roman"/>
            <w:i/>
            <w:iCs/>
          </w:rPr>
          <w:delText>stimation</w:delText>
        </w:r>
      </w:del>
      <w:ins w:id="1901" w:author="Nikola Karpić" w:date="2024-01-27T20:07:00Z">
        <w:r w:rsidR="00CD2684" w:rsidRPr="00101F3B">
          <w:rPr>
            <w:rFonts w:cs="Times New Roman"/>
            <w:i/>
            <w:iCs/>
          </w:rPr>
          <w:t>E</w:t>
        </w:r>
      </w:ins>
      <w:ins w:id="1902" w:author="Nikola Karpić" w:date="2024-01-14T23:08:00Z">
        <w:r w:rsidR="003514BA" w:rsidRPr="00101F3B">
          <w:rPr>
            <w:rFonts w:cs="Times New Roman"/>
            <w:i/>
            <w:iCs/>
          </w:rPr>
          <w:t>stimation</w:t>
        </w:r>
      </w:ins>
      <w:r w:rsidRPr="00101F3B">
        <w:rPr>
          <w:rFonts w:cs="Times New Roman"/>
          <w:lang w:val="ru-RU"/>
        </w:rPr>
        <w:t>). Ове процедуре оцјењивања користе се за одређивање прецизности модела, капацитета генерализације и сличних мјера квалитете.</w:t>
      </w:r>
    </w:p>
    <w:p w14:paraId="67FB904F" w14:textId="0060E901" w:rsidR="009A6B14" w:rsidRPr="00101F3B" w:rsidRDefault="00667899" w:rsidP="009A6B14">
      <w:pPr>
        <w:pStyle w:val="NoSpacing"/>
        <w:rPr>
          <w:rFonts w:cs="Times New Roman"/>
          <w:lang w:val="ru-RU"/>
        </w:rPr>
      </w:pPr>
      <w:r w:rsidRPr="00101F3B">
        <w:rPr>
          <w:rFonts w:cs="Times New Roman"/>
          <w:lang w:val="ru-RU"/>
        </w:rPr>
        <w:t xml:space="preserve">Постоје </w:t>
      </w:r>
      <w:r w:rsidR="009A6B14" w:rsidRPr="00101F3B">
        <w:rPr>
          <w:rFonts w:cs="Times New Roman"/>
          <w:lang w:val="ru-RU"/>
        </w:rPr>
        <w:t>различити критери</w:t>
      </w:r>
      <w:ins w:id="1903" w:author="Aleksandar Kelec" w:date="2023-11-26T18:56:00Z">
        <w:r w:rsidR="007A7A60" w:rsidRPr="00101F3B">
          <w:rPr>
            <w:rFonts w:cs="Times New Roman"/>
            <w:lang w:val="ru-RU"/>
          </w:rPr>
          <w:t>ј</w:t>
        </w:r>
      </w:ins>
      <w:r w:rsidRPr="00101F3B">
        <w:rPr>
          <w:rFonts w:cs="Times New Roman"/>
          <w:lang w:val="ru-RU"/>
        </w:rPr>
        <w:t>уми</w:t>
      </w:r>
      <w:r w:rsidR="009A6B14" w:rsidRPr="00101F3B">
        <w:rPr>
          <w:rFonts w:cs="Times New Roman"/>
          <w:lang w:val="ru-RU"/>
        </w:rPr>
        <w:t xml:space="preserve"> за оцјењивање модела, укључујући прецизност (</w:t>
      </w:r>
      <w:r w:rsidRPr="0020112D">
        <w:rPr>
          <w:rFonts w:cs="Times New Roman"/>
          <w:i/>
          <w:iCs/>
          <w:lang w:val="ru-RU"/>
          <w:rPrChange w:id="1904" w:author="Nikola Karpić" w:date="2024-02-25T23:34:00Z">
            <w:rPr>
              <w:lang w:val="ru-RU"/>
            </w:rPr>
          </w:rPrChange>
        </w:rPr>
        <w:t>енг.</w:t>
      </w:r>
      <w:r w:rsidRPr="00101F3B">
        <w:rPr>
          <w:rFonts w:cs="Times New Roman"/>
          <w:lang w:val="ru-RU"/>
        </w:rPr>
        <w:t xml:space="preserve"> </w:t>
      </w:r>
      <w:del w:id="1905" w:author="Nikola Karpić" w:date="2024-01-14T23:08:00Z">
        <w:r w:rsidRPr="00101F3B" w:rsidDel="003514BA">
          <w:rPr>
            <w:rFonts w:cs="Times New Roman"/>
            <w:i/>
            <w:iCs/>
          </w:rPr>
          <w:delText>A</w:delText>
        </w:r>
        <w:r w:rsidR="009A6B14" w:rsidRPr="00101F3B" w:rsidDel="003514BA">
          <w:rPr>
            <w:rFonts w:cs="Times New Roman"/>
            <w:i/>
            <w:iCs/>
          </w:rPr>
          <w:delText>ccuracy</w:delText>
        </w:r>
      </w:del>
      <w:ins w:id="1906" w:author="Nikola Karpić" w:date="2024-01-27T20:07:00Z">
        <w:r w:rsidR="00CD2684" w:rsidRPr="00101F3B">
          <w:rPr>
            <w:rFonts w:cs="Times New Roman"/>
            <w:i/>
            <w:iCs/>
          </w:rPr>
          <w:t>A</w:t>
        </w:r>
      </w:ins>
      <w:ins w:id="1907" w:author="Nikola Karpić" w:date="2024-01-14T23:08:00Z">
        <w:r w:rsidR="003514BA" w:rsidRPr="00101F3B">
          <w:rPr>
            <w:rFonts w:cs="Times New Roman"/>
            <w:i/>
            <w:iCs/>
          </w:rPr>
          <w:t>ccuracy</w:t>
        </w:r>
      </w:ins>
      <w:r w:rsidR="009A6B14" w:rsidRPr="0020112D">
        <w:rPr>
          <w:rFonts w:cs="Times New Roman"/>
          <w:rPrChange w:id="1908" w:author="Nikola Karpić" w:date="2024-02-25T23:34:00Z">
            <w:rPr>
              <w:lang w:val="ru-RU"/>
            </w:rPr>
          </w:rPrChange>
        </w:rPr>
        <w:t xml:space="preserve">), </w:t>
      </w:r>
      <w:r w:rsidR="009A6B14" w:rsidRPr="00101F3B">
        <w:rPr>
          <w:rFonts w:cs="Times New Roman"/>
          <w:lang w:val="ru-RU"/>
        </w:rPr>
        <w:t>прецизност</w:t>
      </w:r>
      <w:r w:rsidR="009A6B14" w:rsidRPr="0020112D">
        <w:rPr>
          <w:rFonts w:cs="Times New Roman"/>
          <w:rPrChange w:id="1909" w:author="Nikola Karpić" w:date="2024-02-25T23:34:00Z">
            <w:rPr>
              <w:lang w:val="ru-RU"/>
            </w:rPr>
          </w:rPrChange>
        </w:rPr>
        <w:t xml:space="preserve"> </w:t>
      </w:r>
      <w:r w:rsidR="009A6B14" w:rsidRPr="00101F3B">
        <w:rPr>
          <w:rFonts w:cs="Times New Roman"/>
          <w:lang w:val="ru-RU"/>
        </w:rPr>
        <w:t>учења</w:t>
      </w:r>
      <w:r w:rsidR="009A6B14" w:rsidRPr="0020112D">
        <w:rPr>
          <w:rFonts w:cs="Times New Roman"/>
          <w:rPrChange w:id="1910" w:author="Nikola Karpić" w:date="2024-02-25T23:34:00Z">
            <w:rPr>
              <w:lang w:val="ru-RU"/>
            </w:rPr>
          </w:rPrChange>
        </w:rPr>
        <w:t xml:space="preserve"> (</w:t>
      </w:r>
      <w:r w:rsidRPr="0020112D">
        <w:rPr>
          <w:rFonts w:cs="Times New Roman"/>
          <w:i/>
          <w:iCs/>
          <w:lang w:val="ru-RU"/>
          <w:rPrChange w:id="1911" w:author="Nikola Karpić" w:date="2024-02-25T23:34:00Z">
            <w:rPr>
              <w:lang w:val="ru-RU"/>
            </w:rPr>
          </w:rPrChange>
        </w:rPr>
        <w:t>енг</w:t>
      </w:r>
      <w:r w:rsidRPr="0020112D">
        <w:rPr>
          <w:rFonts w:cs="Times New Roman"/>
          <w:i/>
          <w:iCs/>
          <w:rPrChange w:id="1912" w:author="Nikola Karpić" w:date="2024-02-25T23:34:00Z">
            <w:rPr>
              <w:lang w:val="ru-RU"/>
            </w:rPr>
          </w:rPrChange>
        </w:rPr>
        <w:t>.</w:t>
      </w:r>
      <w:r w:rsidRPr="0020112D">
        <w:rPr>
          <w:rFonts w:cs="Times New Roman"/>
          <w:rPrChange w:id="1913" w:author="Nikola Karpić" w:date="2024-02-25T23:34:00Z">
            <w:rPr>
              <w:lang w:val="ru-RU"/>
            </w:rPr>
          </w:rPrChange>
        </w:rPr>
        <w:t xml:space="preserve"> </w:t>
      </w:r>
      <w:del w:id="1914" w:author="Nikola Karpić" w:date="2024-01-14T23:08:00Z">
        <w:r w:rsidRPr="00101F3B" w:rsidDel="003514BA">
          <w:rPr>
            <w:rFonts w:cs="Times New Roman"/>
            <w:i/>
            <w:iCs/>
          </w:rPr>
          <w:delText>L</w:delText>
        </w:r>
        <w:r w:rsidR="009A6B14" w:rsidRPr="00101F3B" w:rsidDel="003514BA">
          <w:rPr>
            <w:rFonts w:cs="Times New Roman"/>
            <w:i/>
            <w:iCs/>
          </w:rPr>
          <w:delText>earning</w:delText>
        </w:r>
        <w:r w:rsidR="009A6B14" w:rsidRPr="0020112D" w:rsidDel="003514BA">
          <w:rPr>
            <w:rFonts w:cs="Times New Roman"/>
            <w:i/>
            <w:iCs/>
            <w:rPrChange w:id="1915" w:author="Nikola Karpić" w:date="2024-02-25T23:34:00Z">
              <w:rPr>
                <w:i/>
                <w:iCs/>
                <w:lang w:val="ru-RU"/>
              </w:rPr>
            </w:rPrChange>
          </w:rPr>
          <w:delText xml:space="preserve"> </w:delText>
        </w:r>
      </w:del>
      <w:ins w:id="1916" w:author="Nikola Karpić" w:date="2024-01-27T20:07:00Z">
        <w:r w:rsidR="00CD2684" w:rsidRPr="00101F3B">
          <w:rPr>
            <w:rFonts w:cs="Times New Roman"/>
            <w:i/>
            <w:iCs/>
          </w:rPr>
          <w:t>L</w:t>
        </w:r>
      </w:ins>
      <w:ins w:id="1917" w:author="Nikola Karpić" w:date="2024-01-14T23:08:00Z">
        <w:r w:rsidR="003514BA" w:rsidRPr="00101F3B">
          <w:rPr>
            <w:rFonts w:cs="Times New Roman"/>
            <w:i/>
            <w:iCs/>
          </w:rPr>
          <w:t>earning</w:t>
        </w:r>
        <w:r w:rsidR="003514BA" w:rsidRPr="0020112D">
          <w:rPr>
            <w:rFonts w:cs="Times New Roman"/>
            <w:i/>
            <w:iCs/>
            <w:rPrChange w:id="1918" w:author="Nikola Karpić" w:date="2024-02-25T23:34:00Z">
              <w:rPr>
                <w:i/>
                <w:iCs/>
                <w:lang w:val="ru-RU"/>
              </w:rPr>
            </w:rPrChange>
          </w:rPr>
          <w:t xml:space="preserve"> </w:t>
        </w:r>
      </w:ins>
      <w:del w:id="1919" w:author="Nikola Karpić" w:date="2024-01-14T23:08:00Z">
        <w:r w:rsidRPr="00101F3B" w:rsidDel="003514BA">
          <w:rPr>
            <w:rFonts w:cs="Times New Roman"/>
            <w:i/>
            <w:iCs/>
          </w:rPr>
          <w:delText>A</w:delText>
        </w:r>
        <w:r w:rsidR="009A6B14" w:rsidRPr="00101F3B" w:rsidDel="003514BA">
          <w:rPr>
            <w:rFonts w:cs="Times New Roman"/>
            <w:i/>
            <w:iCs/>
          </w:rPr>
          <w:delText>ccuracy</w:delText>
        </w:r>
      </w:del>
      <w:ins w:id="1920" w:author="Nikola Karpić" w:date="2024-01-27T20:07:00Z">
        <w:r w:rsidR="00CD2684" w:rsidRPr="00101F3B">
          <w:rPr>
            <w:rFonts w:cs="Times New Roman"/>
            <w:i/>
            <w:iCs/>
          </w:rPr>
          <w:t>A</w:t>
        </w:r>
      </w:ins>
      <w:ins w:id="1921" w:author="Nikola Karpić" w:date="2024-01-14T23:08:00Z">
        <w:r w:rsidR="003514BA" w:rsidRPr="00101F3B">
          <w:rPr>
            <w:rFonts w:cs="Times New Roman"/>
            <w:i/>
            <w:iCs/>
          </w:rPr>
          <w:t>ccuracy</w:t>
        </w:r>
      </w:ins>
      <w:r w:rsidR="009A6B14" w:rsidRPr="0020112D">
        <w:rPr>
          <w:rFonts w:cs="Times New Roman"/>
          <w:rPrChange w:id="1922" w:author="Nikola Karpić" w:date="2024-02-25T23:34:00Z">
            <w:rPr>
              <w:lang w:val="ru-RU"/>
            </w:rPr>
          </w:rPrChange>
        </w:rPr>
        <w:t xml:space="preserve">), </w:t>
      </w:r>
      <w:r w:rsidR="009A6B14" w:rsidRPr="00101F3B">
        <w:rPr>
          <w:rFonts w:cs="Times New Roman"/>
          <w:lang w:val="ru-RU"/>
        </w:rPr>
        <w:t>прецизност</w:t>
      </w:r>
      <w:r w:rsidR="009A6B14" w:rsidRPr="0020112D">
        <w:rPr>
          <w:rFonts w:cs="Times New Roman"/>
          <w:rPrChange w:id="1923" w:author="Nikola Karpić" w:date="2024-02-25T23:34:00Z">
            <w:rPr>
              <w:lang w:val="ru-RU"/>
            </w:rPr>
          </w:rPrChange>
        </w:rPr>
        <w:t xml:space="preserve"> </w:t>
      </w:r>
      <w:r w:rsidR="009A6B14" w:rsidRPr="00101F3B">
        <w:rPr>
          <w:rFonts w:cs="Times New Roman"/>
          <w:lang w:val="ru-RU"/>
        </w:rPr>
        <w:t>генерализације</w:t>
      </w:r>
      <w:r w:rsidR="009A6B14" w:rsidRPr="0020112D">
        <w:rPr>
          <w:rFonts w:cs="Times New Roman"/>
          <w:rPrChange w:id="1924" w:author="Nikola Karpić" w:date="2024-02-25T23:34:00Z">
            <w:rPr>
              <w:lang w:val="ru-RU"/>
            </w:rPr>
          </w:rPrChange>
        </w:rPr>
        <w:t xml:space="preserve"> (</w:t>
      </w:r>
      <w:r w:rsidRPr="0020112D">
        <w:rPr>
          <w:rFonts w:cs="Times New Roman"/>
          <w:i/>
          <w:iCs/>
          <w:lang w:val="ru-RU"/>
          <w:rPrChange w:id="1925" w:author="Nikola Karpić" w:date="2024-02-25T23:34:00Z">
            <w:rPr>
              <w:lang w:val="ru-RU"/>
            </w:rPr>
          </w:rPrChange>
        </w:rPr>
        <w:t>енг</w:t>
      </w:r>
      <w:r w:rsidRPr="0020112D">
        <w:rPr>
          <w:rFonts w:cs="Times New Roman"/>
          <w:i/>
          <w:iCs/>
          <w:rPrChange w:id="1926" w:author="Nikola Karpić" w:date="2024-02-25T23:34:00Z">
            <w:rPr>
              <w:lang w:val="ru-RU"/>
            </w:rPr>
          </w:rPrChange>
        </w:rPr>
        <w:t>.</w:t>
      </w:r>
      <w:r w:rsidRPr="0020112D">
        <w:rPr>
          <w:rFonts w:cs="Times New Roman"/>
          <w:rPrChange w:id="1927" w:author="Nikola Karpić" w:date="2024-02-25T23:34:00Z">
            <w:rPr>
              <w:lang w:val="ru-RU"/>
            </w:rPr>
          </w:rPrChange>
        </w:rPr>
        <w:t xml:space="preserve"> </w:t>
      </w:r>
      <w:del w:id="1928" w:author="Nikola Karpić" w:date="2024-01-14T23:08:00Z">
        <w:r w:rsidRPr="00101F3B" w:rsidDel="003514BA">
          <w:rPr>
            <w:rFonts w:cs="Times New Roman"/>
            <w:i/>
            <w:iCs/>
          </w:rPr>
          <w:delText>G</w:delText>
        </w:r>
        <w:r w:rsidR="009A6B14" w:rsidRPr="00101F3B" w:rsidDel="003514BA">
          <w:rPr>
            <w:rFonts w:cs="Times New Roman"/>
            <w:i/>
            <w:iCs/>
          </w:rPr>
          <w:delText>eneralization</w:delText>
        </w:r>
        <w:r w:rsidR="009A6B14" w:rsidRPr="0020112D" w:rsidDel="003514BA">
          <w:rPr>
            <w:rFonts w:cs="Times New Roman"/>
            <w:i/>
            <w:iCs/>
            <w:rPrChange w:id="1929" w:author="Nikola Karpić" w:date="2024-02-25T23:34:00Z">
              <w:rPr>
                <w:i/>
                <w:iCs/>
                <w:lang w:val="ru-RU"/>
              </w:rPr>
            </w:rPrChange>
          </w:rPr>
          <w:delText xml:space="preserve"> </w:delText>
        </w:r>
      </w:del>
      <w:ins w:id="1930" w:author="Nikola Karpić" w:date="2024-01-27T20:07:00Z">
        <w:r w:rsidR="00CD2684" w:rsidRPr="00101F3B">
          <w:rPr>
            <w:rFonts w:cs="Times New Roman"/>
            <w:i/>
            <w:iCs/>
          </w:rPr>
          <w:t>G</w:t>
        </w:r>
      </w:ins>
      <w:ins w:id="1931" w:author="Nikola Karpić" w:date="2024-01-14T23:08:00Z">
        <w:r w:rsidR="003514BA" w:rsidRPr="00101F3B">
          <w:rPr>
            <w:rFonts w:cs="Times New Roman"/>
            <w:i/>
            <w:iCs/>
          </w:rPr>
          <w:t>eneralization</w:t>
        </w:r>
        <w:r w:rsidR="003514BA" w:rsidRPr="0020112D">
          <w:rPr>
            <w:rFonts w:cs="Times New Roman"/>
            <w:i/>
            <w:iCs/>
            <w:rPrChange w:id="1932" w:author="Nikola Karpić" w:date="2024-02-25T23:34:00Z">
              <w:rPr>
                <w:i/>
                <w:iCs/>
                <w:lang w:val="ru-RU"/>
              </w:rPr>
            </w:rPrChange>
          </w:rPr>
          <w:t xml:space="preserve"> </w:t>
        </w:r>
      </w:ins>
      <w:del w:id="1933" w:author="Nikola Karpić" w:date="2024-01-14T23:08:00Z">
        <w:r w:rsidRPr="00101F3B" w:rsidDel="003514BA">
          <w:rPr>
            <w:rFonts w:cs="Times New Roman"/>
            <w:i/>
            <w:iCs/>
          </w:rPr>
          <w:delText>A</w:delText>
        </w:r>
        <w:r w:rsidR="009A6B14" w:rsidRPr="00101F3B" w:rsidDel="003514BA">
          <w:rPr>
            <w:rFonts w:cs="Times New Roman"/>
            <w:i/>
            <w:iCs/>
          </w:rPr>
          <w:delText>ccuracy</w:delText>
        </w:r>
      </w:del>
      <w:ins w:id="1934" w:author="Nikola Karpić" w:date="2024-01-27T20:07:00Z">
        <w:r w:rsidR="00CD2684" w:rsidRPr="00101F3B">
          <w:rPr>
            <w:rFonts w:cs="Times New Roman"/>
            <w:i/>
            <w:iCs/>
          </w:rPr>
          <w:t>A</w:t>
        </w:r>
      </w:ins>
      <w:ins w:id="1935" w:author="Nikola Karpić" w:date="2024-01-14T23:08:00Z">
        <w:r w:rsidR="003514BA" w:rsidRPr="00101F3B">
          <w:rPr>
            <w:rFonts w:cs="Times New Roman"/>
            <w:i/>
            <w:iCs/>
          </w:rPr>
          <w:t>ccuracy</w:t>
        </w:r>
      </w:ins>
      <w:r w:rsidR="009A6B14" w:rsidRPr="0020112D">
        <w:rPr>
          <w:rFonts w:cs="Times New Roman"/>
          <w:rPrChange w:id="1936" w:author="Nikola Karpić" w:date="2024-02-25T23:34:00Z">
            <w:rPr>
              <w:lang w:val="ru-RU"/>
            </w:rPr>
          </w:rPrChange>
        </w:rPr>
        <w:t xml:space="preserve">), F1 </w:t>
      </w:r>
      <w:r w:rsidR="009A6B14" w:rsidRPr="00101F3B">
        <w:rPr>
          <w:rFonts w:cs="Times New Roman"/>
          <w:lang w:val="ru-RU"/>
        </w:rPr>
        <w:t>скор</w:t>
      </w:r>
      <w:r w:rsidR="009A6B14" w:rsidRPr="0020112D">
        <w:rPr>
          <w:rFonts w:cs="Times New Roman"/>
          <w:rPrChange w:id="1937" w:author="Nikola Karpić" w:date="2024-02-25T23:34:00Z">
            <w:rPr>
              <w:lang w:val="ru-RU"/>
            </w:rPr>
          </w:rPrChange>
        </w:rPr>
        <w:t xml:space="preserve"> </w:t>
      </w:r>
      <w:r w:rsidR="009A6B14" w:rsidRPr="00101F3B">
        <w:rPr>
          <w:rFonts w:cs="Times New Roman"/>
          <w:lang w:val="ru-RU"/>
        </w:rPr>
        <w:t>и</w:t>
      </w:r>
      <w:r w:rsidR="009A6B14" w:rsidRPr="0020112D">
        <w:rPr>
          <w:rFonts w:cs="Times New Roman"/>
          <w:rPrChange w:id="1938" w:author="Nikola Karpić" w:date="2024-02-25T23:34:00Z">
            <w:rPr>
              <w:lang w:val="ru-RU"/>
            </w:rPr>
          </w:rPrChange>
        </w:rPr>
        <w:t xml:space="preserve"> ROC </w:t>
      </w:r>
      <w:r w:rsidR="009A6B14" w:rsidRPr="00101F3B">
        <w:rPr>
          <w:rFonts w:cs="Times New Roman"/>
          <w:lang w:val="ru-RU"/>
        </w:rPr>
        <w:t>крив</w:t>
      </w:r>
      <w:ins w:id="1939" w:author="Aleksandar Kelec" w:date="2023-11-26T18:57:00Z">
        <w:r w:rsidR="007752B4" w:rsidRPr="00101F3B">
          <w:rPr>
            <w:rFonts w:cs="Times New Roman"/>
            <w:lang w:val="ru-RU"/>
          </w:rPr>
          <w:t>а</w:t>
        </w:r>
      </w:ins>
      <w:del w:id="1940" w:author="Aleksandar Kelec" w:date="2023-11-26T18:57:00Z">
        <w:r w:rsidR="009A6B14" w:rsidRPr="00101F3B" w:rsidDel="007752B4">
          <w:rPr>
            <w:rFonts w:cs="Times New Roman"/>
            <w:lang w:val="ru-RU"/>
          </w:rPr>
          <w:delText>у</w:delText>
        </w:r>
      </w:del>
      <w:r w:rsidR="009A6B14" w:rsidRPr="0020112D">
        <w:rPr>
          <w:rFonts w:cs="Times New Roman"/>
          <w:rPrChange w:id="1941" w:author="Nikola Karpić" w:date="2024-02-25T23:34:00Z">
            <w:rPr>
              <w:lang w:val="ru-RU"/>
            </w:rPr>
          </w:rPrChange>
        </w:rPr>
        <w:t xml:space="preserve">. </w:t>
      </w:r>
      <w:r w:rsidR="009A6B14" w:rsidRPr="00101F3B">
        <w:rPr>
          <w:rFonts w:cs="Times New Roman"/>
          <w:lang w:val="ru-RU"/>
        </w:rPr>
        <w:t>Ови критеријуми помажу у одређивању на које метрике се потребно фокусирати када се процјењују модели.</w:t>
      </w:r>
    </w:p>
    <w:p w14:paraId="0615D13E" w14:textId="15FEBBC6" w:rsidR="00990CFA" w:rsidRPr="00101F3B" w:rsidRDefault="009A6B14" w:rsidP="009A6B14">
      <w:pPr>
        <w:pStyle w:val="NoSpacing"/>
        <w:rPr>
          <w:rFonts w:cs="Times New Roman"/>
          <w:lang w:val="ru-RU"/>
        </w:rPr>
      </w:pPr>
      <w:r w:rsidRPr="00101F3B">
        <w:rPr>
          <w:rFonts w:cs="Times New Roman"/>
          <w:lang w:val="ru-RU"/>
        </w:rPr>
        <w:t>Важно је напоменути да коришћење ових критеријума зависи од конкретне ситуације у којој се модел примјењује и циљевима кој</w:t>
      </w:r>
      <w:ins w:id="1942" w:author="Aleksandar Kelec" w:date="2023-11-26T18:57:00Z">
        <w:r w:rsidR="008F4388" w:rsidRPr="00101F3B">
          <w:rPr>
            <w:rFonts w:cs="Times New Roman"/>
            <w:lang w:val="ru-RU"/>
          </w:rPr>
          <w:t>и</w:t>
        </w:r>
      </w:ins>
      <w:del w:id="1943" w:author="Aleksandar Kelec" w:date="2023-11-26T18:57:00Z">
        <w:r w:rsidRPr="00101F3B" w:rsidDel="008F4388">
          <w:rPr>
            <w:rFonts w:cs="Times New Roman"/>
            <w:lang w:val="ru-RU"/>
          </w:rPr>
          <w:delText>е</w:delText>
        </w:r>
      </w:del>
      <w:r w:rsidRPr="00101F3B">
        <w:rPr>
          <w:rFonts w:cs="Times New Roman"/>
          <w:lang w:val="ru-RU"/>
        </w:rPr>
        <w:t xml:space="preserve"> се желе постићи, </w:t>
      </w:r>
      <w:r w:rsidR="00667899" w:rsidRPr="00101F3B">
        <w:rPr>
          <w:rFonts w:cs="Times New Roman"/>
          <w:lang w:val="ru-RU"/>
        </w:rPr>
        <w:t>па</w:t>
      </w:r>
      <w:r w:rsidRPr="00101F3B">
        <w:rPr>
          <w:rFonts w:cs="Times New Roman"/>
          <w:lang w:val="ru-RU"/>
        </w:rPr>
        <w:t xml:space="preserve"> је важно разумјети њихове предности и недостатке при одабиру метрика за оцјењивање модела</w:t>
      </w:r>
      <w:r w:rsidR="00667899" w:rsidRPr="00101F3B">
        <w:rPr>
          <w:rFonts w:cs="Times New Roman"/>
          <w:lang w:val="ru-RU"/>
        </w:rPr>
        <w:t>, јер могу да утичу на</w:t>
      </w:r>
      <w:r w:rsidRPr="00101F3B">
        <w:rPr>
          <w:rFonts w:cs="Times New Roman"/>
          <w:lang w:val="ru-RU"/>
        </w:rPr>
        <w:t xml:space="preserve"> перформансе модела. </w:t>
      </w:r>
    </w:p>
    <w:p w14:paraId="6BBCD7EA" w14:textId="77777777" w:rsidR="00DF7825" w:rsidRPr="00101F3B" w:rsidRDefault="00AA0F4E" w:rsidP="00532390">
      <w:pPr>
        <w:pStyle w:val="Heading2"/>
        <w:numPr>
          <w:ilvl w:val="1"/>
          <w:numId w:val="1"/>
        </w:numPr>
        <w:rPr>
          <w:rFonts w:cs="Times New Roman"/>
          <w:lang w:val="sr-Cyrl-BA"/>
        </w:rPr>
      </w:pPr>
      <w:bookmarkStart w:id="1944" w:name="_Toc159792280"/>
      <w:r w:rsidRPr="00101F3B">
        <w:rPr>
          <w:rFonts w:cs="Times New Roman"/>
          <w:lang w:val="sr-Cyrl-BA"/>
        </w:rPr>
        <w:t>Прилагођавање модела</w:t>
      </w:r>
      <w:bookmarkEnd w:id="1944"/>
    </w:p>
    <w:p w14:paraId="46B4168E" w14:textId="77777777" w:rsidR="009A6B14" w:rsidRPr="00101F3B" w:rsidRDefault="009A6B14" w:rsidP="009A6B14">
      <w:pPr>
        <w:pStyle w:val="NoSpacing"/>
        <w:rPr>
          <w:rFonts w:cs="Times New Roman"/>
          <w:lang w:val="ru-RU"/>
        </w:rPr>
      </w:pPr>
      <w:r w:rsidRPr="00101F3B">
        <w:rPr>
          <w:rFonts w:cs="Times New Roman"/>
          <w:lang w:val="ru-RU"/>
        </w:rPr>
        <w:t>Прилагођавање (адаптација) модела у машинском учењу представља процес подешавања модела који се користи за објашњавање или предвиђање података. Циљ прилагођавања је побољшање перформанси модела тако што ће се оптимизовати његови параметри.</w:t>
      </w:r>
    </w:p>
    <w:p w14:paraId="05D22AD1" w14:textId="6EF58955" w:rsidR="009A6B14" w:rsidRPr="00101F3B" w:rsidRDefault="009A6B14" w:rsidP="009A6B14">
      <w:pPr>
        <w:pStyle w:val="NoSpacing"/>
        <w:rPr>
          <w:rFonts w:cs="Times New Roman"/>
          <w:lang w:val="ru-RU"/>
        </w:rPr>
      </w:pPr>
      <w:r w:rsidRPr="00101F3B">
        <w:rPr>
          <w:rFonts w:cs="Times New Roman"/>
          <w:lang w:val="ru-RU"/>
        </w:rPr>
        <w:t>Н</w:t>
      </w:r>
      <w:ins w:id="1945" w:author="Aleksandar Kelec" w:date="2023-11-26T18:58:00Z">
        <w:r w:rsidR="005319C3" w:rsidRPr="00101F3B">
          <w:rPr>
            <w:rFonts w:cs="Times New Roman"/>
            <w:lang w:val="ru-RU"/>
          </w:rPr>
          <w:t xml:space="preserve">а </w:t>
        </w:r>
      </w:ins>
      <w:r w:rsidRPr="00101F3B">
        <w:rPr>
          <w:rFonts w:cs="Times New Roman"/>
          <w:lang w:val="ru-RU"/>
        </w:rPr>
        <w:t>пр</w:t>
      </w:r>
      <w:ins w:id="1946" w:author="Aleksandar Kelec" w:date="2023-11-26T18:58:00Z">
        <w:r w:rsidR="005319C3" w:rsidRPr="00101F3B">
          <w:rPr>
            <w:rFonts w:cs="Times New Roman"/>
            <w:lang w:val="ru-RU"/>
          </w:rPr>
          <w:t>имјер,</w:t>
        </w:r>
      </w:ins>
      <w:del w:id="1947" w:author="Aleksandar Kelec" w:date="2023-11-26T18:58:00Z">
        <w:r w:rsidRPr="00101F3B" w:rsidDel="005319C3">
          <w:rPr>
            <w:rFonts w:cs="Times New Roman"/>
            <w:lang w:val="ru-RU"/>
          </w:rPr>
          <w:delText>.</w:delText>
        </w:r>
      </w:del>
      <w:r w:rsidRPr="00101F3B">
        <w:rPr>
          <w:rFonts w:cs="Times New Roman"/>
          <w:lang w:val="ru-RU"/>
        </w:rPr>
        <w:t xml:space="preserve"> ако се модел обучава на скупу података са сликама мачака и паса, а потом се </w:t>
      </w:r>
      <w:r w:rsidR="00B54DCE" w:rsidRPr="00101F3B">
        <w:rPr>
          <w:rFonts w:cs="Times New Roman"/>
          <w:lang w:val="ru-RU"/>
        </w:rPr>
        <w:t>примjењује</w:t>
      </w:r>
      <w:r w:rsidRPr="00101F3B">
        <w:rPr>
          <w:rFonts w:cs="Times New Roman"/>
          <w:lang w:val="ru-RU"/>
        </w:rPr>
        <w:t xml:space="preserve"> на скупу података са сликама дивљих животиња, модел ће се вјероватно лоше понашати</w:t>
      </w:r>
      <w:ins w:id="1948" w:author="Aleksandar Kelec" w:date="2023-11-26T18:58:00Z">
        <w:r w:rsidR="00CE362F" w:rsidRPr="00101F3B">
          <w:rPr>
            <w:rFonts w:cs="Times New Roman"/>
            <w:lang w:val="ru-RU"/>
          </w:rPr>
          <w:t>,</w:t>
        </w:r>
      </w:ins>
      <w:r w:rsidRPr="00101F3B">
        <w:rPr>
          <w:rFonts w:cs="Times New Roman"/>
          <w:lang w:val="ru-RU"/>
        </w:rPr>
        <w:t xml:space="preserve"> јер се структура и дистрибуција података разликују. У том случају, прилагођавање модела би се могло провести додавањем нових примјера из новог скупа података у оригинални скуп података за обуку модела или подешавањем постојећих параметара модела како би се побољшала његова способност за препознавање нових примјера.</w:t>
      </w:r>
    </w:p>
    <w:p w14:paraId="6AC1569C" w14:textId="61FAAAA6" w:rsidR="009A6B14" w:rsidRPr="00101F3B" w:rsidRDefault="006044F1" w:rsidP="006044F1">
      <w:pPr>
        <w:pStyle w:val="NoSpacing"/>
        <w:rPr>
          <w:rFonts w:cs="Times New Roman"/>
          <w:lang w:val="ru-RU"/>
        </w:rPr>
      </w:pPr>
      <w:r w:rsidRPr="00101F3B">
        <w:rPr>
          <w:rFonts w:cs="Times New Roman"/>
          <w:lang w:val="ru-RU"/>
        </w:rPr>
        <w:t>П</w:t>
      </w:r>
      <w:r w:rsidR="009A6B14" w:rsidRPr="00101F3B">
        <w:rPr>
          <w:rFonts w:cs="Times New Roman"/>
          <w:lang w:val="ru-RU"/>
        </w:rPr>
        <w:t>остоје два основна начина за прилагођавање модела: надгледано и ненадгледано учење.</w:t>
      </w:r>
      <w:r w:rsidRPr="00101F3B">
        <w:rPr>
          <w:rFonts w:cs="Times New Roman"/>
          <w:lang w:val="ru-RU"/>
        </w:rPr>
        <w:t xml:space="preserve"> </w:t>
      </w:r>
      <w:r w:rsidR="009A6B14" w:rsidRPr="00101F3B">
        <w:rPr>
          <w:rFonts w:cs="Times New Roman"/>
          <w:lang w:val="ru-RU"/>
        </w:rPr>
        <w:t>Надгледано учење користи означене податке с</w:t>
      </w:r>
      <w:ins w:id="1949" w:author="Aleksandar Kelec" w:date="2023-11-26T18:59:00Z">
        <w:r w:rsidR="00CE362F" w:rsidRPr="00101F3B">
          <w:rPr>
            <w:rFonts w:cs="Times New Roman"/>
            <w:lang w:val="ru-RU"/>
          </w:rPr>
          <w:t>а</w:t>
        </w:r>
      </w:ins>
      <w:r w:rsidR="009A6B14" w:rsidRPr="00101F3B">
        <w:rPr>
          <w:rFonts w:cs="Times New Roman"/>
          <w:lang w:val="ru-RU"/>
        </w:rPr>
        <w:t xml:space="preserve"> жељеним излазима и користи их за изградњу модела који се потом оптимиз</w:t>
      </w:r>
      <w:r w:rsidR="00CD2173" w:rsidRPr="00101F3B">
        <w:rPr>
          <w:rFonts w:cs="Times New Roman"/>
          <w:lang w:val="ru-RU"/>
        </w:rPr>
        <w:t>ује</w:t>
      </w:r>
      <w:r w:rsidR="009A6B14" w:rsidRPr="00101F3B">
        <w:rPr>
          <w:rFonts w:cs="Times New Roman"/>
          <w:lang w:val="ru-RU"/>
        </w:rPr>
        <w:t xml:space="preserve"> користећи алгоритме који подешавају параметре модела на најбољи начин.</w:t>
      </w:r>
      <w:r w:rsidRPr="00101F3B">
        <w:rPr>
          <w:rFonts w:cs="Times New Roman"/>
          <w:lang w:val="ru-RU"/>
        </w:rPr>
        <w:t xml:space="preserve"> </w:t>
      </w:r>
      <w:r w:rsidR="009A6B14" w:rsidRPr="00101F3B">
        <w:rPr>
          <w:rFonts w:cs="Times New Roman"/>
          <w:lang w:val="ru-RU"/>
        </w:rPr>
        <w:t>Ненадгледано учење користи податке који нису означени с</w:t>
      </w:r>
      <w:ins w:id="1950" w:author="Aleksandar Kelec" w:date="2023-11-26T18:59:00Z">
        <w:r w:rsidR="00CE362F" w:rsidRPr="00101F3B">
          <w:rPr>
            <w:rFonts w:cs="Times New Roman"/>
            <w:lang w:val="ru-RU"/>
          </w:rPr>
          <w:t>а</w:t>
        </w:r>
      </w:ins>
      <w:r w:rsidR="009A6B14" w:rsidRPr="00101F3B">
        <w:rPr>
          <w:rFonts w:cs="Times New Roman"/>
          <w:lang w:val="ru-RU"/>
        </w:rPr>
        <w:t xml:space="preserve"> жељеним излазима и користи их за идентифи</w:t>
      </w:r>
      <w:r w:rsidR="00CD2173" w:rsidRPr="00101F3B">
        <w:rPr>
          <w:rFonts w:cs="Times New Roman"/>
          <w:lang w:val="ru-RU"/>
        </w:rPr>
        <w:t>ков</w:t>
      </w:r>
      <w:r w:rsidR="009A6B14" w:rsidRPr="00101F3B">
        <w:rPr>
          <w:rFonts w:cs="Times New Roman"/>
          <w:lang w:val="ru-RU"/>
        </w:rPr>
        <w:t>ање структура у подацима. Ова метода користи алгоритме који групишу податке и оптимиз</w:t>
      </w:r>
      <w:r w:rsidR="00E6085D" w:rsidRPr="00101F3B">
        <w:rPr>
          <w:rFonts w:cs="Times New Roman"/>
          <w:lang w:val="ru-RU"/>
        </w:rPr>
        <w:t>у</w:t>
      </w:r>
      <w:r w:rsidR="009A6B14" w:rsidRPr="00101F3B">
        <w:rPr>
          <w:rFonts w:cs="Times New Roman"/>
          <w:lang w:val="ru-RU"/>
        </w:rPr>
        <w:t>ју параметре модела како би се добила што боља груписања.</w:t>
      </w:r>
    </w:p>
    <w:p w14:paraId="162491D7" w14:textId="593A5A14" w:rsidR="00D42244" w:rsidRPr="00101F3B" w:rsidRDefault="006044F1" w:rsidP="006044F1">
      <w:pPr>
        <w:pStyle w:val="NoSpacing"/>
        <w:rPr>
          <w:rFonts w:cs="Times New Roman"/>
          <w:sz w:val="28"/>
          <w:szCs w:val="32"/>
          <w:lang w:val="ru-RU"/>
        </w:rPr>
      </w:pPr>
      <w:r w:rsidRPr="00101F3B">
        <w:rPr>
          <w:rFonts w:cs="Times New Roman"/>
          <w:lang w:val="ru-RU"/>
        </w:rPr>
        <w:t>Постоје разне</w:t>
      </w:r>
      <w:r w:rsidR="009A6B14" w:rsidRPr="00101F3B">
        <w:rPr>
          <w:rFonts w:cs="Times New Roman"/>
          <w:lang w:val="ru-RU"/>
        </w:rPr>
        <w:t xml:space="preserve"> методе оптимизације које се користе за прилагођавање модела, укључујући градијентни спуст, квази-</w:t>
      </w:r>
      <w:r w:rsidRPr="00101F3B">
        <w:rPr>
          <w:rFonts w:cs="Times New Roman"/>
          <w:lang w:val="ru-RU"/>
        </w:rPr>
        <w:t>Њ</w:t>
      </w:r>
      <w:r w:rsidR="009A6B14" w:rsidRPr="00101F3B">
        <w:rPr>
          <w:rFonts w:cs="Times New Roman"/>
          <w:lang w:val="ru-RU"/>
        </w:rPr>
        <w:t>утн методе и Марков-Ланов процес.</w:t>
      </w:r>
      <w:r w:rsidRPr="00101F3B">
        <w:rPr>
          <w:rFonts w:cs="Times New Roman"/>
          <w:lang w:val="ru-RU"/>
        </w:rPr>
        <w:t xml:space="preserve"> П</w:t>
      </w:r>
      <w:r w:rsidR="009A6B14" w:rsidRPr="00101F3B">
        <w:rPr>
          <w:rFonts w:cs="Times New Roman"/>
          <w:lang w:val="ru-RU"/>
        </w:rPr>
        <w:t>рилагођавање модела може бити компли</w:t>
      </w:r>
      <w:r w:rsidRPr="00101F3B">
        <w:rPr>
          <w:rFonts w:cs="Times New Roman"/>
          <w:lang w:val="ru-RU"/>
        </w:rPr>
        <w:t>ков</w:t>
      </w:r>
      <w:r w:rsidR="009A6B14" w:rsidRPr="00101F3B">
        <w:rPr>
          <w:rFonts w:cs="Times New Roman"/>
          <w:lang w:val="ru-RU"/>
        </w:rPr>
        <w:t xml:space="preserve">ано и захтјевно, </w:t>
      </w:r>
      <w:r w:rsidRPr="00101F3B">
        <w:rPr>
          <w:rFonts w:cs="Times New Roman"/>
          <w:lang w:val="ru-RU"/>
        </w:rPr>
        <w:t>па</w:t>
      </w:r>
      <w:r w:rsidR="009A6B14" w:rsidRPr="00101F3B">
        <w:rPr>
          <w:rFonts w:cs="Times New Roman"/>
          <w:lang w:val="ru-RU"/>
        </w:rPr>
        <w:t xml:space="preserve"> често захтијева интеракцију стручњака за машинско учење с експертима у конкретном домену како би се постигли најбољи резултати. </w:t>
      </w:r>
      <w:r w:rsidR="00D42244" w:rsidRPr="00101F3B">
        <w:rPr>
          <w:rFonts w:cs="Times New Roman"/>
          <w:lang w:val="ru-RU"/>
        </w:rPr>
        <w:br w:type="page"/>
      </w:r>
    </w:p>
    <w:p w14:paraId="13FB9F8D" w14:textId="77777777" w:rsidR="00DF7825" w:rsidRPr="00101F3B" w:rsidRDefault="00AA0F4E" w:rsidP="00532390">
      <w:pPr>
        <w:pStyle w:val="Heading2"/>
        <w:numPr>
          <w:ilvl w:val="1"/>
          <w:numId w:val="1"/>
        </w:numPr>
        <w:rPr>
          <w:rFonts w:cs="Times New Roman"/>
          <w:lang w:val="sr-Cyrl-BA"/>
        </w:rPr>
      </w:pPr>
      <w:bookmarkStart w:id="1951" w:name="_Toc159792281"/>
      <w:r w:rsidRPr="00101F3B">
        <w:rPr>
          <w:rFonts w:cs="Times New Roman"/>
          <w:lang w:val="sr-Cyrl-BA"/>
        </w:rPr>
        <w:lastRenderedPageBreak/>
        <w:t>Тестирање и п</w:t>
      </w:r>
      <w:r w:rsidR="00C509AB" w:rsidRPr="00101F3B">
        <w:rPr>
          <w:rFonts w:cs="Times New Roman"/>
          <w:lang w:val="sr-Cyrl-BA"/>
        </w:rPr>
        <w:t>римјена модела</w:t>
      </w:r>
      <w:bookmarkEnd w:id="1951"/>
    </w:p>
    <w:p w14:paraId="3724B1C6" w14:textId="68D9E2A8" w:rsidR="00B104CA" w:rsidRPr="00101F3B" w:rsidRDefault="00B104CA" w:rsidP="00B104CA">
      <w:pPr>
        <w:pStyle w:val="NoSpacing"/>
        <w:rPr>
          <w:rFonts w:cs="Times New Roman"/>
          <w:lang w:val="ru-RU"/>
        </w:rPr>
      </w:pPr>
      <w:r w:rsidRPr="00101F3B">
        <w:rPr>
          <w:rFonts w:cs="Times New Roman"/>
          <w:lang w:val="ru-RU"/>
        </w:rPr>
        <w:t xml:space="preserve">Процес тестирања и примјене модела у машинском учењу представља </w:t>
      </w:r>
      <w:r w:rsidR="00B54DCE" w:rsidRPr="00101F3B">
        <w:rPr>
          <w:rFonts w:cs="Times New Roman"/>
          <w:lang w:val="ru-RU"/>
        </w:rPr>
        <w:t>посљедњи</w:t>
      </w:r>
      <w:r w:rsidRPr="00101F3B">
        <w:rPr>
          <w:rFonts w:cs="Times New Roman"/>
          <w:lang w:val="ru-RU"/>
        </w:rPr>
        <w:t xml:space="preserve"> корак у изради модела. Циљ је провјерити колико добро модел ради на независном скупу података који није кориштен за обуку. Ако се модел показао прецизним на обучавајућим подацима, то не значи да ће бити прецизан и на новим, независним подацима.</w:t>
      </w:r>
    </w:p>
    <w:p w14:paraId="15C4D2B2" w14:textId="2A9320AB" w:rsidR="00B104CA" w:rsidRPr="00101F3B" w:rsidRDefault="00B104CA" w:rsidP="00B104CA">
      <w:pPr>
        <w:pStyle w:val="NoSpacing"/>
        <w:rPr>
          <w:rFonts w:cs="Times New Roman"/>
          <w:lang w:val="ru-RU"/>
        </w:rPr>
      </w:pPr>
      <w:r w:rsidRPr="00101F3B">
        <w:rPr>
          <w:rFonts w:cs="Times New Roman"/>
          <w:lang w:val="ru-RU"/>
        </w:rPr>
        <w:t>Након што се модел тестира и процијени, потребно је провјерити колико је он генерали</w:t>
      </w:r>
      <w:r w:rsidR="00E6085D" w:rsidRPr="00101F3B">
        <w:rPr>
          <w:rFonts w:cs="Times New Roman"/>
          <w:lang w:val="ru-RU"/>
        </w:rPr>
        <w:t>ш</w:t>
      </w:r>
      <w:r w:rsidRPr="00101F3B">
        <w:rPr>
          <w:rFonts w:cs="Times New Roman"/>
          <w:lang w:val="ru-RU"/>
        </w:rPr>
        <w:t>ући и способан радити на цијелом скупу података. Ако се модел пока</w:t>
      </w:r>
      <w:r w:rsidRPr="00101F3B">
        <w:rPr>
          <w:rFonts w:cs="Times New Roman"/>
          <w:lang w:val="sr-Cyrl-BA"/>
        </w:rPr>
        <w:t>ж</w:t>
      </w:r>
      <w:r w:rsidRPr="00101F3B">
        <w:rPr>
          <w:rFonts w:cs="Times New Roman"/>
        </w:rPr>
        <w:t>e</w:t>
      </w:r>
      <w:r w:rsidRPr="00101F3B">
        <w:rPr>
          <w:rFonts w:cs="Times New Roman"/>
          <w:lang w:val="ru-RU"/>
        </w:rPr>
        <w:t xml:space="preserve"> неадекватним, потребно га је прилагодити и поново тестирати док се не постигне жељени ниво тачности.</w:t>
      </w:r>
    </w:p>
    <w:p w14:paraId="3AD3C15E" w14:textId="77777777" w:rsidR="00DF7825" w:rsidRPr="00101F3B" w:rsidRDefault="00B104CA" w:rsidP="00B104CA">
      <w:pPr>
        <w:pStyle w:val="NoSpacing"/>
        <w:rPr>
          <w:rFonts w:cs="Times New Roman"/>
          <w:lang w:val="ru-RU"/>
        </w:rPr>
      </w:pPr>
      <w:r w:rsidRPr="00101F3B">
        <w:rPr>
          <w:rFonts w:cs="Times New Roman"/>
          <w:lang w:val="ru-RU"/>
        </w:rPr>
        <w:t xml:space="preserve">Након што се постигне жељени ниво тачности, модел се може примијенити на стварним проблемима и користити за доношење одлука или предвиђање резултата. Међутим, ако се модел користи у стварној примјени, неопходно је редовно пратити његову прецизност и прилагођавати га како би се осигурало његово постојано </w:t>
      </w:r>
      <w:r w:rsidRPr="00101F3B">
        <w:rPr>
          <w:rFonts w:cs="Times New Roman"/>
          <w:lang w:val="sr-Cyrl-BA"/>
        </w:rPr>
        <w:t>постизање</w:t>
      </w:r>
      <w:r w:rsidRPr="00101F3B">
        <w:rPr>
          <w:rFonts w:cs="Times New Roman"/>
          <w:lang w:val="ru-RU"/>
        </w:rPr>
        <w:t xml:space="preserve"> прецизности.</w:t>
      </w:r>
    </w:p>
    <w:p w14:paraId="65841F7B" w14:textId="77777777" w:rsidR="00990CFA" w:rsidRPr="00101F3B" w:rsidRDefault="00990CFA">
      <w:pPr>
        <w:rPr>
          <w:rFonts w:ascii="Times New Roman" w:hAnsi="Times New Roman" w:cs="Times New Roman"/>
          <w:sz w:val="36"/>
          <w:szCs w:val="40"/>
          <w:lang w:val="sr-Cyrl-BA"/>
        </w:rPr>
      </w:pPr>
      <w:r w:rsidRPr="0020112D">
        <w:rPr>
          <w:rFonts w:ascii="Times New Roman" w:hAnsi="Times New Roman" w:cs="Times New Roman"/>
          <w:lang w:val="sr-Cyrl-BA"/>
          <w:rPrChange w:id="1952" w:author="Nikola Karpić" w:date="2024-02-25T23:34:00Z">
            <w:rPr>
              <w:rFonts w:cs="Times New Roman"/>
              <w:lang w:val="sr-Cyrl-BA"/>
            </w:rPr>
          </w:rPrChange>
        </w:rPr>
        <w:br w:type="page"/>
      </w:r>
    </w:p>
    <w:p w14:paraId="78C1F13E" w14:textId="25B6811E" w:rsidR="00DF7825" w:rsidRPr="00101F3B" w:rsidRDefault="000340FF" w:rsidP="00532390">
      <w:pPr>
        <w:pStyle w:val="Heading1"/>
        <w:numPr>
          <w:ilvl w:val="0"/>
          <w:numId w:val="1"/>
        </w:numPr>
        <w:rPr>
          <w:rFonts w:cs="Times New Roman"/>
          <w:lang w:val="sr-Cyrl-BA"/>
        </w:rPr>
      </w:pPr>
      <w:bookmarkStart w:id="1953" w:name="_Toc159792282"/>
      <w:r w:rsidRPr="00101F3B">
        <w:rPr>
          <w:rFonts w:cs="Times New Roman"/>
          <w:lang w:val="sr-Cyrl-BA"/>
        </w:rPr>
        <w:lastRenderedPageBreak/>
        <w:t>Избор а</w:t>
      </w:r>
      <w:r w:rsidR="00C509AB" w:rsidRPr="00101F3B">
        <w:rPr>
          <w:rFonts w:cs="Times New Roman"/>
          <w:lang w:val="sr-Cyrl-BA"/>
        </w:rPr>
        <w:t>лгоритм</w:t>
      </w:r>
      <w:r w:rsidRPr="00101F3B">
        <w:rPr>
          <w:rFonts w:cs="Times New Roman"/>
          <w:lang w:val="sr-Cyrl-BA"/>
        </w:rPr>
        <w:t>а</w:t>
      </w:r>
      <w:bookmarkEnd w:id="1953"/>
    </w:p>
    <w:p w14:paraId="4350CD29" w14:textId="003C8D1E" w:rsidR="00B104CA" w:rsidRPr="00101F3B" w:rsidRDefault="00B104CA" w:rsidP="00B104CA">
      <w:pPr>
        <w:pStyle w:val="NoSpacing"/>
        <w:rPr>
          <w:rFonts w:cs="Times New Roman"/>
          <w:lang w:val="ru-RU"/>
        </w:rPr>
      </w:pPr>
      <w:r w:rsidRPr="00101F3B">
        <w:rPr>
          <w:rFonts w:cs="Times New Roman"/>
          <w:lang w:val="ru-RU"/>
        </w:rPr>
        <w:t>Избор алгоритма у машинском учењу</w:t>
      </w:r>
      <w:r w:rsidR="001176D8" w:rsidRPr="00101F3B">
        <w:rPr>
          <w:rFonts w:cs="Times New Roman"/>
          <w:lang w:val="ru-RU"/>
        </w:rPr>
        <w:t xml:space="preserve"> </w:t>
      </w:r>
      <w:r w:rsidRPr="00101F3B">
        <w:rPr>
          <w:rFonts w:cs="Times New Roman"/>
          <w:lang w:val="ru-RU"/>
        </w:rPr>
        <w:t xml:space="preserve">одређује квалитет модела и његову </w:t>
      </w:r>
      <w:r w:rsidR="001176D8" w:rsidRPr="00101F3B">
        <w:rPr>
          <w:rFonts w:cs="Times New Roman"/>
          <w:lang w:val="ru-RU"/>
        </w:rPr>
        <w:t>ефикасност</w:t>
      </w:r>
      <w:r w:rsidRPr="00101F3B">
        <w:rPr>
          <w:rFonts w:cs="Times New Roman"/>
          <w:lang w:val="ru-RU"/>
        </w:rPr>
        <w:t>. Различити фактори играју к</w:t>
      </w:r>
      <w:r w:rsidR="001176D8" w:rsidRPr="00101F3B">
        <w:rPr>
          <w:rFonts w:cs="Times New Roman"/>
          <w:lang w:val="ru-RU"/>
        </w:rPr>
        <w:t>љ</w:t>
      </w:r>
      <w:r w:rsidRPr="00101F3B">
        <w:rPr>
          <w:rFonts w:cs="Times New Roman"/>
          <w:lang w:val="ru-RU"/>
        </w:rPr>
        <w:t>учну улогу у избору алгоритма:</w:t>
      </w:r>
    </w:p>
    <w:p w14:paraId="0DDB7EA1" w14:textId="05784D4A" w:rsidR="00B104CA" w:rsidRPr="00101F3B" w:rsidRDefault="00B104CA" w:rsidP="00B104CA">
      <w:pPr>
        <w:pStyle w:val="NoSpacing"/>
        <w:numPr>
          <w:ilvl w:val="0"/>
          <w:numId w:val="5"/>
        </w:numPr>
        <w:rPr>
          <w:rFonts w:cs="Times New Roman"/>
          <w:lang w:val="ru-RU"/>
        </w:rPr>
      </w:pPr>
      <w:r w:rsidRPr="00101F3B">
        <w:rPr>
          <w:rFonts w:cs="Times New Roman"/>
          <w:lang w:val="ru-RU"/>
        </w:rPr>
        <w:t xml:space="preserve">Природа података: карактеристике података, као што су величина и врста, могу утицати на избор алгоритма. На </w:t>
      </w:r>
      <w:r w:rsidR="001B518E" w:rsidRPr="00101F3B">
        <w:rPr>
          <w:rFonts w:cs="Times New Roman"/>
          <w:lang w:val="ru-RU"/>
        </w:rPr>
        <w:t>примјер</w:t>
      </w:r>
      <w:r w:rsidRPr="00101F3B">
        <w:rPr>
          <w:rFonts w:cs="Times New Roman"/>
          <w:lang w:val="ru-RU"/>
        </w:rPr>
        <w:t xml:space="preserve">, ако су подаци дискретни, неки алгоритми као што су </w:t>
      </w:r>
      <w:commentRangeStart w:id="1954"/>
      <w:del w:id="1955" w:author="Nikola Karpić" w:date="2024-01-14T22:51:00Z">
        <w:r w:rsidRPr="00101F3B" w:rsidDel="00231D12">
          <w:rPr>
            <w:rFonts w:cs="Times New Roman"/>
            <w:lang w:val="ru-RU"/>
          </w:rPr>
          <w:delText xml:space="preserve">дрво </w:delText>
        </w:r>
      </w:del>
      <w:ins w:id="1956" w:author="Nikola Karpić" w:date="2024-01-14T22:51:00Z">
        <w:r w:rsidR="00231D12" w:rsidRPr="00101F3B">
          <w:rPr>
            <w:rFonts w:cs="Times New Roman"/>
            <w:lang w:val="sr-Cyrl-BA"/>
          </w:rPr>
          <w:t>стабло</w:t>
        </w:r>
        <w:r w:rsidR="00231D12" w:rsidRPr="00101F3B">
          <w:rPr>
            <w:rFonts w:cs="Times New Roman"/>
            <w:lang w:val="ru-RU"/>
          </w:rPr>
          <w:t xml:space="preserve"> </w:t>
        </w:r>
      </w:ins>
      <w:r w:rsidRPr="00101F3B">
        <w:rPr>
          <w:rFonts w:cs="Times New Roman"/>
          <w:lang w:val="ru-RU"/>
        </w:rPr>
        <w:t>одлучивања</w:t>
      </w:r>
      <w:commentRangeEnd w:id="1954"/>
      <w:r w:rsidR="00CE362F" w:rsidRPr="0020112D">
        <w:rPr>
          <w:rStyle w:val="CommentReference"/>
          <w:rFonts w:cs="Times New Roman"/>
          <w:lang w:val="sr-Latn-BA"/>
          <w:rPrChange w:id="1957" w:author="Nikola Karpić" w:date="2024-02-25T23:34:00Z">
            <w:rPr>
              <w:rStyle w:val="CommentReference"/>
              <w:rFonts w:ascii="Arial" w:hAnsi="Arial"/>
              <w:lang w:val="sr-Latn-BA"/>
            </w:rPr>
          </w:rPrChange>
        </w:rPr>
        <w:commentReference w:id="1954"/>
      </w:r>
      <w:r w:rsidRPr="00101F3B">
        <w:rPr>
          <w:rFonts w:cs="Times New Roman"/>
          <w:lang w:val="ru-RU"/>
        </w:rPr>
        <w:t xml:space="preserve"> </w:t>
      </w:r>
      <w:ins w:id="1958" w:author="Nikola Karpić" w:date="2024-01-14T22:50:00Z">
        <w:r w:rsidR="00231D12" w:rsidRPr="00101F3B">
          <w:rPr>
            <w:rFonts w:cs="Times New Roman"/>
            <w:lang w:val="sr-Cyrl-BA"/>
          </w:rPr>
          <w:t>(</w:t>
        </w:r>
      </w:ins>
      <w:ins w:id="1959" w:author="Nikola Karpić" w:date="2024-01-14T22:51:00Z">
        <w:r w:rsidR="00231D12" w:rsidRPr="00101F3B">
          <w:rPr>
            <w:rFonts w:cs="Times New Roman"/>
            <w:i/>
            <w:iCs/>
            <w:lang w:val="sr-Cyrl-BA"/>
          </w:rPr>
          <w:t xml:space="preserve">енг. </w:t>
        </w:r>
      </w:ins>
      <w:ins w:id="1960" w:author="Nikola Karpić" w:date="2024-01-27T20:08:00Z">
        <w:r w:rsidR="00CD2684" w:rsidRPr="00101F3B">
          <w:rPr>
            <w:rFonts w:cs="Times New Roman"/>
            <w:i/>
            <w:iCs/>
            <w:lang w:val="sr-Latn-BA"/>
          </w:rPr>
          <w:t>D</w:t>
        </w:r>
      </w:ins>
      <w:ins w:id="1961" w:author="Nikola Karpić" w:date="2024-01-14T22:51:00Z">
        <w:r w:rsidR="00231D12" w:rsidRPr="00101F3B">
          <w:rPr>
            <w:rFonts w:cs="Times New Roman"/>
            <w:i/>
            <w:iCs/>
            <w:lang w:val="sr-Cyrl-BA"/>
          </w:rPr>
          <w:t xml:space="preserve">ecision </w:t>
        </w:r>
      </w:ins>
      <w:ins w:id="1962" w:author="Nikola Karpić" w:date="2024-01-27T20:08:00Z">
        <w:r w:rsidR="00CD2684" w:rsidRPr="00101F3B">
          <w:rPr>
            <w:rFonts w:cs="Times New Roman"/>
            <w:i/>
            <w:iCs/>
            <w:lang w:val="sr-Latn-BA"/>
          </w:rPr>
          <w:t>T</w:t>
        </w:r>
      </w:ins>
      <w:ins w:id="1963" w:author="Nikola Karpić" w:date="2024-01-14T22:51:00Z">
        <w:r w:rsidR="00231D12" w:rsidRPr="00101F3B">
          <w:rPr>
            <w:rFonts w:cs="Times New Roman"/>
            <w:i/>
            <w:iCs/>
            <w:lang w:val="sr-Cyrl-BA"/>
          </w:rPr>
          <w:t>ree</w:t>
        </w:r>
      </w:ins>
      <w:ins w:id="1964" w:author="Nikola Karpić" w:date="2024-01-14T22:50:00Z">
        <w:r w:rsidR="00231D12" w:rsidRPr="00101F3B">
          <w:rPr>
            <w:rFonts w:cs="Times New Roman"/>
            <w:lang w:val="sr-Cyrl-BA"/>
          </w:rPr>
          <w:t xml:space="preserve">) </w:t>
        </w:r>
      </w:ins>
      <w:r w:rsidRPr="00101F3B">
        <w:rPr>
          <w:rFonts w:cs="Times New Roman"/>
          <w:lang w:val="ru-RU"/>
        </w:rPr>
        <w:t>могу бити погоднији од алгоритама заснованих на регресији.</w:t>
      </w:r>
    </w:p>
    <w:p w14:paraId="3895AD12" w14:textId="33A3DADA" w:rsidR="00B104CA" w:rsidRPr="00101F3B" w:rsidRDefault="00B104CA" w:rsidP="00B104CA">
      <w:pPr>
        <w:pStyle w:val="NoSpacing"/>
        <w:numPr>
          <w:ilvl w:val="0"/>
          <w:numId w:val="5"/>
        </w:numPr>
        <w:rPr>
          <w:rFonts w:cs="Times New Roman"/>
          <w:lang w:val="ru-RU"/>
        </w:rPr>
      </w:pPr>
      <w:r w:rsidRPr="00101F3B">
        <w:rPr>
          <w:rFonts w:cs="Times New Roman"/>
          <w:lang w:val="ru-RU"/>
        </w:rPr>
        <w:t xml:space="preserve">Циљ проблема: циљ проблема, као што је класификација, регресија или </w:t>
      </w:r>
      <w:r w:rsidR="001176D8" w:rsidRPr="00101F3B">
        <w:rPr>
          <w:rFonts w:cs="Times New Roman"/>
          <w:lang w:val="ru-RU"/>
        </w:rPr>
        <w:t>кластерисање</w:t>
      </w:r>
      <w:r w:rsidRPr="00101F3B">
        <w:rPr>
          <w:rFonts w:cs="Times New Roman"/>
          <w:lang w:val="ru-RU"/>
        </w:rPr>
        <w:t>, такође може утицати на избор алгоритма.</w:t>
      </w:r>
    </w:p>
    <w:p w14:paraId="611D696C" w14:textId="77777777" w:rsidR="00B104CA" w:rsidRPr="00101F3B" w:rsidRDefault="00B104CA" w:rsidP="00B104CA">
      <w:pPr>
        <w:pStyle w:val="NoSpacing"/>
        <w:numPr>
          <w:ilvl w:val="0"/>
          <w:numId w:val="5"/>
        </w:numPr>
        <w:rPr>
          <w:rFonts w:cs="Times New Roman"/>
          <w:lang w:val="ru-RU"/>
        </w:rPr>
      </w:pPr>
      <w:r w:rsidRPr="00101F3B">
        <w:rPr>
          <w:rFonts w:cs="Times New Roman"/>
          <w:lang w:val="ru-RU"/>
        </w:rPr>
        <w:t>Квалитет података: квалитет података, укључујући присуство непотпуних и неодређених података, може утицати на избор алгоритма.</w:t>
      </w:r>
    </w:p>
    <w:p w14:paraId="406244ED" w14:textId="77777777" w:rsidR="00B104CA" w:rsidRPr="00101F3B" w:rsidRDefault="00B104CA" w:rsidP="00B104CA">
      <w:pPr>
        <w:pStyle w:val="NoSpacing"/>
        <w:numPr>
          <w:ilvl w:val="0"/>
          <w:numId w:val="5"/>
        </w:numPr>
        <w:rPr>
          <w:rFonts w:cs="Times New Roman"/>
          <w:lang w:val="ru-RU"/>
        </w:rPr>
      </w:pPr>
      <w:r w:rsidRPr="00101F3B">
        <w:rPr>
          <w:rFonts w:cs="Times New Roman"/>
          <w:lang w:val="ru-RU"/>
        </w:rPr>
        <w:t>Перформансе: треба узети у обзир перформансе алгоритма у погледу брзине и прецизности.</w:t>
      </w:r>
    </w:p>
    <w:p w14:paraId="14FB1922" w14:textId="77777777" w:rsidR="00B104CA" w:rsidRPr="00101F3B" w:rsidRDefault="00B104CA" w:rsidP="00B104CA">
      <w:pPr>
        <w:pStyle w:val="NoSpacing"/>
        <w:numPr>
          <w:ilvl w:val="0"/>
          <w:numId w:val="5"/>
        </w:numPr>
        <w:rPr>
          <w:rFonts w:cs="Times New Roman"/>
          <w:lang w:val="ru-RU"/>
        </w:rPr>
      </w:pPr>
      <w:r w:rsidRPr="00101F3B">
        <w:rPr>
          <w:rFonts w:cs="Times New Roman"/>
          <w:lang w:val="ru-RU"/>
        </w:rPr>
        <w:t>Комплексност модела: такође је важно размотрити комплексност модела и способност тумачења модела.</w:t>
      </w:r>
    </w:p>
    <w:p w14:paraId="7FFFE971" w14:textId="77777777" w:rsidR="000340FF" w:rsidRPr="00101F3B" w:rsidRDefault="00B104CA" w:rsidP="00B104CA">
      <w:pPr>
        <w:pStyle w:val="NoSpacing"/>
        <w:rPr>
          <w:rFonts w:cs="Times New Roman"/>
          <w:lang w:val="ru-RU"/>
        </w:rPr>
      </w:pPr>
      <w:r w:rsidRPr="00101F3B">
        <w:rPr>
          <w:rFonts w:cs="Times New Roman"/>
          <w:lang w:val="ru-RU"/>
        </w:rPr>
        <w:t>Избор</w:t>
      </w:r>
      <w:r w:rsidR="000340FF" w:rsidRPr="00101F3B">
        <w:rPr>
          <w:rFonts w:cs="Times New Roman"/>
          <w:lang w:val="ru-RU"/>
        </w:rPr>
        <w:t xml:space="preserve"> алгоритма захт</w:t>
      </w:r>
      <w:r w:rsidRPr="00101F3B">
        <w:rPr>
          <w:rFonts w:cs="Times New Roman"/>
          <w:lang w:val="ru-RU"/>
        </w:rPr>
        <w:t>иј</w:t>
      </w:r>
      <w:r w:rsidR="000340FF" w:rsidRPr="00101F3B">
        <w:rPr>
          <w:rFonts w:cs="Times New Roman"/>
          <w:lang w:val="ru-RU"/>
        </w:rPr>
        <w:t xml:space="preserve">ева балансирање између перформанси, комплексности и интерпретабилности, у зависности од специфичности проблема и природе података. Коришћењем тих фактора, може се изабрати најбољи алгоритам за дати проблем. </w:t>
      </w:r>
    </w:p>
    <w:p w14:paraId="17AB87D1" w14:textId="77777777" w:rsidR="00DF7825" w:rsidRPr="00101F3B" w:rsidRDefault="00C509AB" w:rsidP="00532390">
      <w:pPr>
        <w:pStyle w:val="Heading2"/>
        <w:numPr>
          <w:ilvl w:val="1"/>
          <w:numId w:val="1"/>
        </w:numPr>
        <w:rPr>
          <w:rFonts w:cs="Times New Roman"/>
          <w:lang w:val="sr-Cyrl-BA"/>
        </w:rPr>
      </w:pPr>
      <w:bookmarkStart w:id="1965" w:name="_Toc159792283"/>
      <w:r w:rsidRPr="00101F3B">
        <w:rPr>
          <w:rFonts w:cs="Times New Roman"/>
          <w:lang w:val="sr-Cyrl-BA"/>
        </w:rPr>
        <w:t>Логистичка регресија</w:t>
      </w:r>
      <w:bookmarkEnd w:id="1965"/>
    </w:p>
    <w:p w14:paraId="2A8628D4" w14:textId="7EB3F8B1" w:rsidR="000340FF" w:rsidRPr="00101F3B" w:rsidRDefault="000340FF" w:rsidP="00260017">
      <w:pPr>
        <w:pStyle w:val="NoSpacing"/>
        <w:rPr>
          <w:rFonts w:cs="Times New Roman"/>
          <w:lang w:val="ru-RU"/>
        </w:rPr>
      </w:pPr>
      <w:r w:rsidRPr="0020112D">
        <w:rPr>
          <w:rFonts w:cs="Times New Roman"/>
          <w:lang w:val="sr-Cyrl-BA"/>
          <w:rPrChange w:id="1966" w:author="Nikola Karpić" w:date="2024-02-25T23:34:00Z">
            <w:rPr>
              <w:lang w:val="ru-RU"/>
            </w:rPr>
          </w:rPrChange>
        </w:rPr>
        <w:t>Логистичка регресија (</w:t>
      </w:r>
      <w:r w:rsidRPr="0020112D">
        <w:rPr>
          <w:rFonts w:cs="Times New Roman"/>
          <w:i/>
          <w:iCs/>
          <w:lang w:val="sr-Cyrl-BA"/>
          <w:rPrChange w:id="1967" w:author="Nikola Karpić" w:date="2024-02-25T23:34:00Z">
            <w:rPr>
              <w:lang w:val="ru-RU"/>
            </w:rPr>
          </w:rPrChange>
        </w:rPr>
        <w:t>енг.</w:t>
      </w:r>
      <w:r w:rsidRPr="0020112D">
        <w:rPr>
          <w:rFonts w:cs="Times New Roman"/>
          <w:lang w:val="sr-Cyrl-BA"/>
          <w:rPrChange w:id="1968" w:author="Nikola Karpić" w:date="2024-02-25T23:34:00Z">
            <w:rPr>
              <w:lang w:val="ru-RU"/>
            </w:rPr>
          </w:rPrChange>
        </w:rPr>
        <w:t xml:space="preserve"> </w:t>
      </w:r>
      <w:del w:id="1969" w:author="Nikola Karpić" w:date="2024-01-14T23:15:00Z">
        <w:r w:rsidR="007B6A1A" w:rsidRPr="00101F3B" w:rsidDel="0009399A">
          <w:rPr>
            <w:rFonts w:cs="Times New Roman"/>
            <w:i/>
            <w:iCs/>
            <w:lang w:val="en-US"/>
          </w:rPr>
          <w:delText>Logistic</w:delText>
        </w:r>
        <w:r w:rsidR="007B6A1A" w:rsidRPr="0020112D" w:rsidDel="0009399A">
          <w:rPr>
            <w:rFonts w:cs="Times New Roman"/>
            <w:i/>
            <w:iCs/>
            <w:lang w:val="sr-Cyrl-BA"/>
            <w:rPrChange w:id="1970" w:author="Nikola Karpić" w:date="2024-02-25T23:34:00Z">
              <w:rPr>
                <w:i/>
                <w:iCs/>
                <w:lang w:val="ru-RU"/>
              </w:rPr>
            </w:rPrChange>
          </w:rPr>
          <w:delText xml:space="preserve"> </w:delText>
        </w:r>
      </w:del>
      <w:ins w:id="1971" w:author="Nikola Karpić" w:date="2024-01-27T20:08:00Z">
        <w:r w:rsidR="00CD2684" w:rsidRPr="00101F3B">
          <w:rPr>
            <w:rFonts w:cs="Times New Roman"/>
            <w:i/>
            <w:iCs/>
            <w:lang w:val="en-US"/>
          </w:rPr>
          <w:t>L</w:t>
        </w:r>
      </w:ins>
      <w:ins w:id="1972" w:author="Nikola Karpić" w:date="2024-01-14T23:15:00Z">
        <w:r w:rsidR="0009399A" w:rsidRPr="00101F3B">
          <w:rPr>
            <w:rFonts w:cs="Times New Roman"/>
            <w:i/>
            <w:iCs/>
            <w:lang w:val="en-US"/>
          </w:rPr>
          <w:t>ogistic</w:t>
        </w:r>
        <w:r w:rsidR="0009399A" w:rsidRPr="0020112D">
          <w:rPr>
            <w:rFonts w:cs="Times New Roman"/>
            <w:i/>
            <w:iCs/>
            <w:lang w:val="sr-Cyrl-BA"/>
            <w:rPrChange w:id="1973" w:author="Nikola Karpić" w:date="2024-02-25T23:34:00Z">
              <w:rPr>
                <w:i/>
                <w:iCs/>
                <w:lang w:val="ru-RU"/>
              </w:rPr>
            </w:rPrChange>
          </w:rPr>
          <w:t xml:space="preserve"> </w:t>
        </w:r>
      </w:ins>
      <w:del w:id="1974" w:author="Nikola Karpić" w:date="2024-01-14T23:15:00Z">
        <w:r w:rsidR="007B6A1A" w:rsidRPr="00101F3B" w:rsidDel="0009399A">
          <w:rPr>
            <w:rFonts w:cs="Times New Roman"/>
            <w:i/>
            <w:iCs/>
            <w:lang w:val="en-US"/>
          </w:rPr>
          <w:delText>Regression</w:delText>
        </w:r>
      </w:del>
      <w:ins w:id="1975" w:author="Nikola Karpić" w:date="2024-01-27T20:08:00Z">
        <w:r w:rsidR="00CD2684" w:rsidRPr="00101F3B">
          <w:rPr>
            <w:rFonts w:cs="Times New Roman"/>
            <w:i/>
            <w:iCs/>
            <w:lang w:val="en-US"/>
          </w:rPr>
          <w:t>R</w:t>
        </w:r>
      </w:ins>
      <w:ins w:id="1976" w:author="Nikola Karpić" w:date="2024-01-14T23:15:00Z">
        <w:r w:rsidR="0009399A" w:rsidRPr="00101F3B">
          <w:rPr>
            <w:rFonts w:cs="Times New Roman"/>
            <w:i/>
            <w:iCs/>
            <w:lang w:val="en-US"/>
          </w:rPr>
          <w:t>egression</w:t>
        </w:r>
      </w:ins>
      <w:r w:rsidRPr="0020112D">
        <w:rPr>
          <w:rFonts w:cs="Times New Roman"/>
          <w:lang w:val="sr-Cyrl-BA"/>
          <w:rPrChange w:id="1977" w:author="Nikola Karpić" w:date="2024-02-25T23:34:00Z">
            <w:rPr>
              <w:lang w:val="ru-RU"/>
            </w:rPr>
          </w:rPrChange>
        </w:rPr>
        <w:t xml:space="preserve">) је </w:t>
      </w:r>
      <w:r w:rsidR="001176D8" w:rsidRPr="0020112D">
        <w:rPr>
          <w:rFonts w:cs="Times New Roman"/>
          <w:lang w:val="sr-Cyrl-BA"/>
          <w:rPrChange w:id="1978" w:author="Nikola Karpić" w:date="2024-02-25T23:34:00Z">
            <w:rPr>
              <w:lang w:val="ru-RU"/>
            </w:rPr>
          </w:rPrChange>
        </w:rPr>
        <w:t>статистички алат који има за циљ да моделира биномни резултат с једном или више објашњивих промјењивих</w:t>
      </w:r>
      <w:r w:rsidRPr="0020112D">
        <w:rPr>
          <w:rFonts w:cs="Times New Roman"/>
          <w:lang w:val="sr-Cyrl-BA"/>
          <w:rPrChange w:id="1979" w:author="Nikola Karpić" w:date="2024-02-25T23:34:00Z">
            <w:rPr>
              <w:lang w:val="ru-RU"/>
            </w:rPr>
          </w:rPrChange>
        </w:rPr>
        <w:t xml:space="preserve">. </w:t>
      </w:r>
      <w:r w:rsidRPr="00101F3B">
        <w:rPr>
          <w:rFonts w:cs="Times New Roman"/>
          <w:lang w:val="ru-RU"/>
        </w:rPr>
        <w:t xml:space="preserve">У машинском учењу, овај </w:t>
      </w:r>
      <w:r w:rsidR="001176D8" w:rsidRPr="00101F3B">
        <w:rPr>
          <w:rFonts w:cs="Times New Roman"/>
          <w:lang w:val="ru-RU"/>
        </w:rPr>
        <w:t>алат</w:t>
      </w:r>
      <w:r w:rsidRPr="00101F3B">
        <w:rPr>
          <w:rFonts w:cs="Times New Roman"/>
          <w:lang w:val="ru-RU"/>
        </w:rPr>
        <w:t xml:space="preserve"> често се користи за </w:t>
      </w:r>
      <w:r w:rsidR="001176D8" w:rsidRPr="00101F3B">
        <w:rPr>
          <w:rFonts w:cs="Times New Roman"/>
          <w:lang w:val="ru-RU"/>
        </w:rPr>
        <w:t>рјешавање</w:t>
      </w:r>
      <w:r w:rsidRPr="00101F3B">
        <w:rPr>
          <w:rFonts w:cs="Times New Roman"/>
          <w:lang w:val="ru-RU"/>
        </w:rPr>
        <w:t xml:space="preserve"> проблема, у којима је циљ да се предвиди припадност објеката некој од двије класе.</w:t>
      </w:r>
      <w:r w:rsidR="00260017" w:rsidRPr="00101F3B">
        <w:rPr>
          <w:rFonts w:cs="Times New Roman"/>
          <w:lang w:val="ru-RU"/>
        </w:rPr>
        <w:t xml:space="preserve"> </w:t>
      </w:r>
      <w:r w:rsidRPr="00101F3B">
        <w:rPr>
          <w:rFonts w:cs="Times New Roman"/>
          <w:lang w:val="ru-RU"/>
        </w:rPr>
        <w:t xml:space="preserve">Основа алгоритма је линеарна регресија, али умјесто да се користи континуална зависна </w:t>
      </w:r>
      <w:r w:rsidR="001176D8" w:rsidRPr="00101F3B">
        <w:rPr>
          <w:rFonts w:cs="Times New Roman"/>
          <w:lang w:val="ru-RU"/>
        </w:rPr>
        <w:t>промјењива</w:t>
      </w:r>
      <w:r w:rsidRPr="00101F3B">
        <w:rPr>
          <w:rFonts w:cs="Times New Roman"/>
          <w:lang w:val="ru-RU"/>
        </w:rPr>
        <w:t>, логистичка регресија користи логистичку функцију (</w:t>
      </w:r>
      <w:r w:rsidRPr="0020112D">
        <w:rPr>
          <w:rFonts w:cs="Times New Roman"/>
          <w:i/>
          <w:iCs/>
          <w:lang w:val="ru-RU"/>
          <w:rPrChange w:id="1980" w:author="Nikola Karpić" w:date="2024-02-25T23:34:00Z">
            <w:rPr>
              <w:lang w:val="ru-RU"/>
            </w:rPr>
          </w:rPrChange>
        </w:rPr>
        <w:t>енг.</w:t>
      </w:r>
      <w:r w:rsidRPr="00101F3B">
        <w:rPr>
          <w:rFonts w:cs="Times New Roman"/>
          <w:lang w:val="ru-RU"/>
        </w:rPr>
        <w:t xml:space="preserve"> </w:t>
      </w:r>
      <w:del w:id="1981" w:author="Nikola Karpić" w:date="2024-01-14T23:15:00Z">
        <w:r w:rsidR="001176D8" w:rsidRPr="00101F3B" w:rsidDel="0009399A">
          <w:rPr>
            <w:rFonts w:cs="Times New Roman"/>
            <w:i/>
            <w:iCs/>
            <w:lang w:val="en-US"/>
          </w:rPr>
          <w:delText>Logistic</w:delText>
        </w:r>
        <w:r w:rsidR="001176D8" w:rsidRPr="00101F3B" w:rsidDel="0009399A">
          <w:rPr>
            <w:rFonts w:cs="Times New Roman"/>
            <w:i/>
            <w:iCs/>
            <w:lang w:val="ru-RU"/>
          </w:rPr>
          <w:delText xml:space="preserve"> </w:delText>
        </w:r>
      </w:del>
      <w:ins w:id="1982" w:author="Nikola Karpić" w:date="2024-01-27T20:08:00Z">
        <w:r w:rsidR="00CD2684" w:rsidRPr="00101F3B">
          <w:rPr>
            <w:rFonts w:cs="Times New Roman"/>
            <w:i/>
            <w:iCs/>
            <w:lang w:val="en-US"/>
          </w:rPr>
          <w:t>L</w:t>
        </w:r>
      </w:ins>
      <w:ins w:id="1983" w:author="Nikola Karpić" w:date="2024-01-14T23:15:00Z">
        <w:r w:rsidR="0009399A" w:rsidRPr="00101F3B">
          <w:rPr>
            <w:rFonts w:cs="Times New Roman"/>
            <w:i/>
            <w:iCs/>
            <w:lang w:val="en-US"/>
          </w:rPr>
          <w:t>ogistic</w:t>
        </w:r>
        <w:r w:rsidR="0009399A" w:rsidRPr="00101F3B">
          <w:rPr>
            <w:rFonts w:cs="Times New Roman"/>
            <w:i/>
            <w:iCs/>
            <w:lang w:val="ru-RU"/>
          </w:rPr>
          <w:t xml:space="preserve"> </w:t>
        </w:r>
      </w:ins>
      <w:del w:id="1984" w:author="Nikola Karpić" w:date="2024-01-14T23:15:00Z">
        <w:r w:rsidR="001176D8" w:rsidRPr="00101F3B" w:rsidDel="0009399A">
          <w:rPr>
            <w:rFonts w:cs="Times New Roman"/>
            <w:i/>
            <w:iCs/>
            <w:lang w:val="en-US"/>
          </w:rPr>
          <w:delText>Function</w:delText>
        </w:r>
      </w:del>
      <w:ins w:id="1985" w:author="Nikola Karpić" w:date="2024-01-27T20:08:00Z">
        <w:r w:rsidR="00CD2684" w:rsidRPr="00101F3B">
          <w:rPr>
            <w:rFonts w:cs="Times New Roman"/>
            <w:i/>
            <w:iCs/>
            <w:lang w:val="en-US"/>
          </w:rPr>
          <w:t>F</w:t>
        </w:r>
      </w:ins>
      <w:ins w:id="1986" w:author="Nikola Karpić" w:date="2024-01-14T23:15:00Z">
        <w:r w:rsidR="0009399A" w:rsidRPr="00101F3B">
          <w:rPr>
            <w:rFonts w:cs="Times New Roman"/>
            <w:i/>
            <w:iCs/>
            <w:lang w:val="en-US"/>
          </w:rPr>
          <w:t>unction</w:t>
        </w:r>
      </w:ins>
      <w:r w:rsidRPr="00101F3B">
        <w:rPr>
          <w:rFonts w:cs="Times New Roman"/>
          <w:lang w:val="ru-RU"/>
        </w:rPr>
        <w:t>) како би се моделирао однос између</w:t>
      </w:r>
      <w:del w:id="1987" w:author="Aleksandar Kelec" w:date="2023-11-26T19:04:00Z">
        <w:r w:rsidRPr="00101F3B" w:rsidDel="00D3194C">
          <w:rPr>
            <w:rFonts w:cs="Times New Roman"/>
            <w:lang w:val="ru-RU"/>
          </w:rPr>
          <w:delText xml:space="preserve"> </w:delText>
        </w:r>
      </w:del>
      <w:r w:rsidRPr="00101F3B">
        <w:rPr>
          <w:rFonts w:cs="Times New Roman"/>
          <w:lang w:val="ru-RU"/>
        </w:rPr>
        <w:t xml:space="preserve"> и бинарне зависне варијабле. Логистичка функција враћа излаз између 0 и 1 који се може интерпретирати као </w:t>
      </w:r>
      <w:r w:rsidR="00B54DCE" w:rsidRPr="00101F3B">
        <w:rPr>
          <w:rFonts w:cs="Times New Roman"/>
          <w:lang w:val="ru-RU"/>
        </w:rPr>
        <w:t>вјероватно</w:t>
      </w:r>
      <w:r w:rsidRPr="00101F3B">
        <w:rPr>
          <w:rFonts w:cs="Times New Roman"/>
          <w:lang w:val="ru-RU"/>
        </w:rPr>
        <w:t>ћ</w:t>
      </w:r>
      <w:ins w:id="1988" w:author="Aleksandar Kelec" w:date="2023-11-26T19:05:00Z">
        <w:r w:rsidR="00EA4A5A" w:rsidRPr="00101F3B">
          <w:rPr>
            <w:rFonts w:cs="Times New Roman"/>
            <w:lang w:val="ru-RU"/>
          </w:rPr>
          <w:t>а</w:t>
        </w:r>
      </w:ins>
      <w:del w:id="1989" w:author="Aleksandar Kelec" w:date="2023-11-26T19:05:00Z">
        <w:r w:rsidRPr="00101F3B" w:rsidDel="00EA4A5A">
          <w:rPr>
            <w:rFonts w:cs="Times New Roman"/>
            <w:lang w:val="ru-RU"/>
          </w:rPr>
          <w:delText>у</w:delText>
        </w:r>
      </w:del>
      <w:r w:rsidRPr="00101F3B">
        <w:rPr>
          <w:rFonts w:cs="Times New Roman"/>
          <w:lang w:val="ru-RU"/>
        </w:rPr>
        <w:t xml:space="preserve"> припадности објекта једној од двије класе.</w:t>
      </w:r>
    </w:p>
    <w:p w14:paraId="77D926ED" w14:textId="0BA159B7" w:rsidR="000340FF" w:rsidRPr="00101F3B" w:rsidRDefault="000340FF" w:rsidP="00260017">
      <w:pPr>
        <w:pStyle w:val="NoSpacing"/>
        <w:rPr>
          <w:rFonts w:cs="Times New Roman"/>
          <w:lang w:val="ru-RU"/>
        </w:rPr>
      </w:pPr>
      <w:r w:rsidRPr="00101F3B">
        <w:rPr>
          <w:rFonts w:cs="Times New Roman"/>
          <w:lang w:val="ru-RU"/>
        </w:rPr>
        <w:t>У процесу тренирања, алгоритам користи градијентни спуст (</w:t>
      </w:r>
      <w:r w:rsidRPr="0020112D">
        <w:rPr>
          <w:rFonts w:cs="Times New Roman"/>
          <w:i/>
          <w:iCs/>
          <w:lang w:val="ru-RU"/>
          <w:rPrChange w:id="1990" w:author="Nikola Karpić" w:date="2024-02-25T23:34:00Z">
            <w:rPr>
              <w:lang w:val="ru-RU"/>
            </w:rPr>
          </w:rPrChange>
        </w:rPr>
        <w:t>енг.</w:t>
      </w:r>
      <w:r w:rsidRPr="00101F3B">
        <w:rPr>
          <w:rFonts w:cs="Times New Roman"/>
          <w:lang w:val="ru-RU"/>
        </w:rPr>
        <w:t xml:space="preserve"> </w:t>
      </w:r>
      <w:del w:id="1991" w:author="Nikola Karpić" w:date="2024-01-14T23:15:00Z">
        <w:r w:rsidR="00B54DCE" w:rsidRPr="00101F3B" w:rsidDel="0009399A">
          <w:rPr>
            <w:rFonts w:cs="Times New Roman"/>
            <w:i/>
            <w:iCs/>
            <w:lang w:val="ru-RU"/>
          </w:rPr>
          <w:delText xml:space="preserve">Gradient </w:delText>
        </w:r>
      </w:del>
      <w:ins w:id="1992" w:author="Nikola Karpić" w:date="2024-01-27T20:08:00Z">
        <w:r w:rsidR="00CD2684" w:rsidRPr="00101F3B">
          <w:rPr>
            <w:rFonts w:cs="Times New Roman"/>
            <w:i/>
            <w:iCs/>
            <w:lang w:val="sr-Latn-BA"/>
          </w:rPr>
          <w:t>G</w:t>
        </w:r>
      </w:ins>
      <w:ins w:id="1993" w:author="Nikola Karpić" w:date="2024-01-14T23:15:00Z">
        <w:r w:rsidR="0009399A" w:rsidRPr="00101F3B">
          <w:rPr>
            <w:rFonts w:cs="Times New Roman"/>
            <w:i/>
            <w:iCs/>
            <w:lang w:val="ru-RU"/>
          </w:rPr>
          <w:t xml:space="preserve">radient </w:t>
        </w:r>
      </w:ins>
      <w:del w:id="1994" w:author="Nikola Karpić" w:date="2024-01-14T23:15:00Z">
        <w:r w:rsidR="00B54DCE" w:rsidRPr="00101F3B" w:rsidDel="0009399A">
          <w:rPr>
            <w:rFonts w:cs="Times New Roman"/>
            <w:i/>
            <w:iCs/>
            <w:lang w:val="ru-RU"/>
          </w:rPr>
          <w:delText>Descent</w:delText>
        </w:r>
      </w:del>
      <w:ins w:id="1995" w:author="Nikola Karpić" w:date="2024-01-27T20:08:00Z">
        <w:r w:rsidR="00CD2684" w:rsidRPr="00101F3B">
          <w:rPr>
            <w:rFonts w:cs="Times New Roman"/>
            <w:i/>
            <w:iCs/>
            <w:lang w:val="sr-Latn-BA"/>
          </w:rPr>
          <w:t>D</w:t>
        </w:r>
      </w:ins>
      <w:ins w:id="1996" w:author="Nikola Karpić" w:date="2024-01-14T23:15:00Z">
        <w:r w:rsidR="0009399A" w:rsidRPr="00101F3B">
          <w:rPr>
            <w:rFonts w:cs="Times New Roman"/>
            <w:i/>
            <w:iCs/>
            <w:lang w:val="ru-RU"/>
          </w:rPr>
          <w:t>escent</w:t>
        </w:r>
      </w:ins>
      <w:r w:rsidRPr="00101F3B">
        <w:rPr>
          <w:rFonts w:cs="Times New Roman"/>
          <w:lang w:val="ru-RU"/>
        </w:rPr>
        <w:t>) или неку другу оптимизацијску технику како би се пронашли оптимални коефицијенти у логистичкој функцији. Ова оптимизација се врши кроз итеративне кораке у којима се рачунају градијенти функције губитка (</w:t>
      </w:r>
      <w:r w:rsidRPr="0020112D">
        <w:rPr>
          <w:rFonts w:cs="Times New Roman"/>
          <w:i/>
          <w:iCs/>
          <w:lang w:val="ru-RU"/>
          <w:rPrChange w:id="1997" w:author="Nikola Karpić" w:date="2024-02-25T23:34:00Z">
            <w:rPr>
              <w:lang w:val="ru-RU"/>
            </w:rPr>
          </w:rPrChange>
        </w:rPr>
        <w:t>енг.</w:t>
      </w:r>
      <w:r w:rsidRPr="00101F3B">
        <w:rPr>
          <w:rFonts w:cs="Times New Roman"/>
          <w:lang w:val="ru-RU"/>
        </w:rPr>
        <w:t xml:space="preserve"> </w:t>
      </w:r>
      <w:del w:id="1998" w:author="Nikola Karpić" w:date="2024-01-14T23:15:00Z">
        <w:r w:rsidR="00B54DCE" w:rsidRPr="00101F3B" w:rsidDel="0009399A">
          <w:rPr>
            <w:rFonts w:cs="Times New Roman"/>
            <w:i/>
            <w:iCs/>
            <w:lang w:val="ru-RU"/>
          </w:rPr>
          <w:delText xml:space="preserve">Loss </w:delText>
        </w:r>
      </w:del>
      <w:ins w:id="1999" w:author="Nikola Karpić" w:date="2024-01-27T20:08:00Z">
        <w:r w:rsidR="00CD2684" w:rsidRPr="00101F3B">
          <w:rPr>
            <w:rFonts w:cs="Times New Roman"/>
            <w:i/>
            <w:iCs/>
            <w:lang w:val="sr-Latn-BA"/>
          </w:rPr>
          <w:t>L</w:t>
        </w:r>
      </w:ins>
      <w:ins w:id="2000" w:author="Nikola Karpić" w:date="2024-01-14T23:15:00Z">
        <w:r w:rsidR="0009399A" w:rsidRPr="00101F3B">
          <w:rPr>
            <w:rFonts w:cs="Times New Roman"/>
            <w:i/>
            <w:iCs/>
            <w:lang w:val="ru-RU"/>
          </w:rPr>
          <w:t xml:space="preserve">oss </w:t>
        </w:r>
      </w:ins>
      <w:del w:id="2001" w:author="Nikola Karpić" w:date="2024-01-14T23:15:00Z">
        <w:r w:rsidR="00B54DCE" w:rsidRPr="00101F3B" w:rsidDel="0009399A">
          <w:rPr>
            <w:rFonts w:cs="Times New Roman"/>
            <w:i/>
            <w:iCs/>
            <w:lang w:val="ru-RU"/>
          </w:rPr>
          <w:delText>Function</w:delText>
        </w:r>
      </w:del>
      <w:ins w:id="2002" w:author="Nikola Karpić" w:date="2024-01-27T20:08:00Z">
        <w:r w:rsidR="00CD2684" w:rsidRPr="00101F3B">
          <w:rPr>
            <w:rFonts w:cs="Times New Roman"/>
            <w:i/>
            <w:iCs/>
            <w:lang w:val="sr-Latn-BA"/>
          </w:rPr>
          <w:t>F</w:t>
        </w:r>
      </w:ins>
      <w:ins w:id="2003" w:author="Nikola Karpić" w:date="2024-01-14T23:15:00Z">
        <w:r w:rsidR="0009399A" w:rsidRPr="00101F3B">
          <w:rPr>
            <w:rFonts w:cs="Times New Roman"/>
            <w:i/>
            <w:iCs/>
            <w:lang w:val="ru-RU"/>
          </w:rPr>
          <w:t>unction</w:t>
        </w:r>
      </w:ins>
      <w:r w:rsidRPr="00101F3B">
        <w:rPr>
          <w:rFonts w:cs="Times New Roman"/>
          <w:lang w:val="ru-RU"/>
        </w:rPr>
        <w:t>) и</w:t>
      </w:r>
      <w:ins w:id="2004" w:author="Aleksandar Kelec" w:date="2023-11-26T19:06:00Z">
        <w:r w:rsidR="00B14102" w:rsidRPr="00101F3B">
          <w:rPr>
            <w:rFonts w:cs="Times New Roman"/>
            <w:lang w:val="ru-RU"/>
          </w:rPr>
          <w:t>,</w:t>
        </w:r>
      </w:ins>
      <w:r w:rsidRPr="00101F3B">
        <w:rPr>
          <w:rFonts w:cs="Times New Roman"/>
          <w:lang w:val="ru-RU"/>
        </w:rPr>
        <w:t xml:space="preserve"> користећи их</w:t>
      </w:r>
      <w:ins w:id="2005" w:author="Aleksandar Kelec" w:date="2023-11-26T19:06:00Z">
        <w:r w:rsidR="00B14102" w:rsidRPr="00101F3B">
          <w:rPr>
            <w:rFonts w:cs="Times New Roman"/>
            <w:lang w:val="ru-RU"/>
          </w:rPr>
          <w:t>,</w:t>
        </w:r>
      </w:ins>
      <w:r w:rsidRPr="00101F3B">
        <w:rPr>
          <w:rFonts w:cs="Times New Roman"/>
          <w:lang w:val="ru-RU"/>
        </w:rPr>
        <w:t xml:space="preserve"> </w:t>
      </w:r>
      <w:del w:id="2006" w:author="Aleksandar Kelec" w:date="2023-11-26T19:06:00Z">
        <w:r w:rsidRPr="00101F3B" w:rsidDel="00B14102">
          <w:rPr>
            <w:rFonts w:cs="Times New Roman"/>
            <w:lang w:val="ru-RU"/>
          </w:rPr>
          <w:delText xml:space="preserve">се </w:delText>
        </w:r>
      </w:del>
      <w:r w:rsidRPr="00101F3B">
        <w:rPr>
          <w:rFonts w:cs="Times New Roman"/>
          <w:lang w:val="ru-RU"/>
        </w:rPr>
        <w:t>ажурирају</w:t>
      </w:r>
      <w:ins w:id="2007" w:author="Aleksandar Kelec" w:date="2023-11-26T19:06:00Z">
        <w:r w:rsidR="00B14102" w:rsidRPr="00101F3B">
          <w:rPr>
            <w:rFonts w:cs="Times New Roman"/>
            <w:lang w:val="ru-RU"/>
          </w:rPr>
          <w:t xml:space="preserve"> се</w:t>
        </w:r>
      </w:ins>
      <w:r w:rsidRPr="00101F3B">
        <w:rPr>
          <w:rFonts w:cs="Times New Roman"/>
          <w:lang w:val="ru-RU"/>
        </w:rPr>
        <w:t xml:space="preserve"> коефицијенти у логистичкој функцији.</w:t>
      </w:r>
    </w:p>
    <w:p w14:paraId="60B75119" w14:textId="29B35998" w:rsidR="000340FF" w:rsidRPr="00101F3B" w:rsidRDefault="000340FF" w:rsidP="00D44804">
      <w:pPr>
        <w:pStyle w:val="NoSpacing"/>
        <w:rPr>
          <w:rFonts w:cs="Times New Roman"/>
          <w:lang w:val="ru-RU"/>
        </w:rPr>
      </w:pPr>
      <w:r w:rsidRPr="00101F3B">
        <w:rPr>
          <w:rFonts w:cs="Times New Roman"/>
          <w:lang w:val="ru-RU"/>
        </w:rPr>
        <w:t xml:space="preserve">Након што се </w:t>
      </w:r>
      <w:commentRangeStart w:id="2008"/>
      <w:del w:id="2009" w:author="Nikola Karpić" w:date="2024-01-14T22:52:00Z">
        <w:r w:rsidRPr="00101F3B" w:rsidDel="00231D12">
          <w:rPr>
            <w:rFonts w:cs="Times New Roman"/>
            <w:lang w:val="ru-RU"/>
          </w:rPr>
          <w:delText xml:space="preserve">алгоритам </w:delText>
        </w:r>
      </w:del>
      <w:commentRangeEnd w:id="2008"/>
      <w:ins w:id="2010" w:author="Nikola Karpić" w:date="2024-01-14T22:52:00Z">
        <w:r w:rsidR="00231D12" w:rsidRPr="00101F3B">
          <w:rPr>
            <w:rFonts w:cs="Times New Roman"/>
            <w:lang w:val="sr-Cyrl-BA"/>
          </w:rPr>
          <w:t>модел</w:t>
        </w:r>
        <w:r w:rsidR="00231D12" w:rsidRPr="00101F3B">
          <w:rPr>
            <w:rFonts w:cs="Times New Roman"/>
            <w:lang w:val="ru-RU"/>
          </w:rPr>
          <w:t xml:space="preserve"> </w:t>
        </w:r>
      </w:ins>
      <w:r w:rsidR="0077407A" w:rsidRPr="0020112D">
        <w:rPr>
          <w:rStyle w:val="CommentReference"/>
          <w:rFonts w:cs="Times New Roman"/>
          <w:lang w:val="sr-Latn-BA"/>
          <w:rPrChange w:id="2011" w:author="Nikola Karpić" w:date="2024-02-25T23:34:00Z">
            <w:rPr>
              <w:rStyle w:val="CommentReference"/>
              <w:rFonts w:ascii="Arial" w:hAnsi="Arial"/>
              <w:lang w:val="sr-Latn-BA"/>
            </w:rPr>
          </w:rPrChange>
        </w:rPr>
        <w:commentReference w:id="2008"/>
      </w:r>
      <w:r w:rsidRPr="00101F3B">
        <w:rPr>
          <w:rFonts w:cs="Times New Roman"/>
          <w:lang w:val="ru-RU"/>
        </w:rPr>
        <w:t xml:space="preserve">тренира, може се користити за предвиђање припадности нових објеката једној од двије класе на основу вриједности њихових </w:t>
      </w:r>
      <w:commentRangeStart w:id="2012"/>
      <w:del w:id="2013" w:author="Nikola Karpić" w:date="2024-01-14T22:52:00Z">
        <w:r w:rsidRPr="00101F3B" w:rsidDel="00231D12">
          <w:rPr>
            <w:rFonts w:cs="Times New Roman"/>
            <w:lang w:val="ru-RU"/>
          </w:rPr>
          <w:delText>значајки</w:delText>
        </w:r>
        <w:commentRangeEnd w:id="2012"/>
        <w:r w:rsidR="00921FC2" w:rsidRPr="0020112D" w:rsidDel="00231D12">
          <w:rPr>
            <w:rStyle w:val="CommentReference"/>
            <w:rFonts w:cs="Times New Roman"/>
            <w:lang w:val="sr-Latn-BA"/>
            <w:rPrChange w:id="2014" w:author="Nikola Karpić" w:date="2024-02-25T23:34:00Z">
              <w:rPr>
                <w:rStyle w:val="CommentReference"/>
                <w:rFonts w:ascii="Arial" w:hAnsi="Arial"/>
                <w:lang w:val="sr-Latn-BA"/>
              </w:rPr>
            </w:rPrChange>
          </w:rPr>
          <w:commentReference w:id="2012"/>
        </w:r>
      </w:del>
      <w:ins w:id="2015" w:author="Nikola Karpić" w:date="2024-01-14T22:52:00Z">
        <w:r w:rsidR="00231D12" w:rsidRPr="00101F3B">
          <w:rPr>
            <w:rFonts w:cs="Times New Roman"/>
            <w:lang w:val="sr-Cyrl-BA"/>
          </w:rPr>
          <w:t>ознака</w:t>
        </w:r>
      </w:ins>
      <w:r w:rsidRPr="00101F3B">
        <w:rPr>
          <w:rFonts w:cs="Times New Roman"/>
          <w:lang w:val="ru-RU"/>
        </w:rPr>
        <w:t xml:space="preserve">. У овом случају, логистичка функција се користи за израчунавање </w:t>
      </w:r>
      <w:r w:rsidR="00B54DCE" w:rsidRPr="00101F3B">
        <w:rPr>
          <w:rFonts w:cs="Times New Roman"/>
          <w:lang w:val="ru-RU"/>
        </w:rPr>
        <w:t>вјероватно</w:t>
      </w:r>
      <w:r w:rsidRPr="00101F3B">
        <w:rPr>
          <w:rFonts w:cs="Times New Roman"/>
          <w:lang w:val="ru-RU"/>
        </w:rPr>
        <w:t xml:space="preserve">ће припадности објекта некој класи, а коначна класификација се врши тако што се </w:t>
      </w:r>
      <w:r w:rsidR="00B54DCE" w:rsidRPr="00101F3B">
        <w:rPr>
          <w:rFonts w:cs="Times New Roman"/>
          <w:lang w:val="ru-RU"/>
        </w:rPr>
        <w:t>вјероватно</w:t>
      </w:r>
      <w:r w:rsidRPr="00101F3B">
        <w:rPr>
          <w:rFonts w:cs="Times New Roman"/>
          <w:lang w:val="ru-RU"/>
        </w:rPr>
        <w:t>ћа пореди са неким прагом (</w:t>
      </w:r>
      <w:r w:rsidRPr="0020112D">
        <w:rPr>
          <w:rFonts w:cs="Times New Roman"/>
          <w:i/>
          <w:iCs/>
          <w:lang w:val="ru-RU"/>
          <w:rPrChange w:id="2016" w:author="Nikola Karpić" w:date="2024-02-25T23:34:00Z">
            <w:rPr>
              <w:lang w:val="ru-RU"/>
            </w:rPr>
          </w:rPrChange>
        </w:rPr>
        <w:t>енг.</w:t>
      </w:r>
      <w:r w:rsidRPr="00101F3B">
        <w:rPr>
          <w:rFonts w:cs="Times New Roman"/>
          <w:lang w:val="ru-RU"/>
        </w:rPr>
        <w:t xml:space="preserve"> </w:t>
      </w:r>
      <w:r w:rsidR="001176D8" w:rsidRPr="00101F3B">
        <w:rPr>
          <w:rFonts w:cs="Times New Roman"/>
          <w:i/>
          <w:iCs/>
          <w:lang w:val="sr-Latn-BA"/>
        </w:rPr>
        <w:t>Threshold</w:t>
      </w:r>
      <w:r w:rsidRPr="00101F3B">
        <w:rPr>
          <w:rFonts w:cs="Times New Roman"/>
          <w:lang w:val="ru-RU"/>
        </w:rPr>
        <w:t>), обично 0.5.</w:t>
      </w:r>
    </w:p>
    <w:p w14:paraId="73AF27C9" w14:textId="5D4209C1" w:rsidR="000340FF" w:rsidRPr="00101F3B" w:rsidRDefault="000340FF" w:rsidP="000340FF">
      <w:pPr>
        <w:pStyle w:val="NoSpacing"/>
        <w:rPr>
          <w:rFonts w:cs="Times New Roman"/>
          <w:lang w:val="ru-RU"/>
        </w:rPr>
      </w:pPr>
      <w:r w:rsidRPr="00101F3B">
        <w:rPr>
          <w:rFonts w:cs="Times New Roman"/>
          <w:lang w:val="ru-RU"/>
        </w:rPr>
        <w:t xml:space="preserve">Укупно, логистичка регресија се сматра једноставним и ефикасним алгоритмом у многим класификацијским проблемима. Међутим, његова ефикасност зависи од многих фактора, укључујући квалитет </w:t>
      </w:r>
      <w:del w:id="2017" w:author="Nikola Karpić" w:date="2024-01-14T22:59:00Z">
        <w:r w:rsidRPr="00101F3B" w:rsidDel="003514BA">
          <w:rPr>
            <w:rFonts w:cs="Times New Roman"/>
            <w:lang w:val="ru-RU"/>
          </w:rPr>
          <w:delText>значајки</w:delText>
        </w:r>
      </w:del>
      <w:ins w:id="2018" w:author="Nikola Karpić" w:date="2024-01-14T22:59:00Z">
        <w:r w:rsidR="003514BA" w:rsidRPr="00101F3B">
          <w:rPr>
            <w:rFonts w:cs="Times New Roman"/>
            <w:lang w:val="sr-Cyrl-BA"/>
          </w:rPr>
          <w:t>атрибута</w:t>
        </w:r>
      </w:ins>
      <w:r w:rsidRPr="00101F3B">
        <w:rPr>
          <w:rFonts w:cs="Times New Roman"/>
          <w:lang w:val="ru-RU"/>
        </w:rPr>
        <w:t>, величину скупа података и врсту проблем</w:t>
      </w:r>
      <w:ins w:id="2019" w:author="Aleksandar Kelec" w:date="2023-11-26T19:08:00Z">
        <w:r w:rsidR="00783486" w:rsidRPr="00101F3B">
          <w:rPr>
            <w:rFonts w:cs="Times New Roman"/>
            <w:lang w:val="ru-RU"/>
          </w:rPr>
          <w:t>а.</w:t>
        </w:r>
      </w:ins>
    </w:p>
    <w:p w14:paraId="219645F4" w14:textId="77777777" w:rsidR="00DF7825" w:rsidRPr="00101F3B" w:rsidRDefault="00C509AB" w:rsidP="00532390">
      <w:pPr>
        <w:pStyle w:val="Heading2"/>
        <w:numPr>
          <w:ilvl w:val="1"/>
          <w:numId w:val="1"/>
        </w:numPr>
        <w:rPr>
          <w:rFonts w:cs="Times New Roman"/>
        </w:rPr>
      </w:pPr>
      <w:bookmarkStart w:id="2020" w:name="_Toc159792284"/>
      <w:r w:rsidRPr="00101F3B">
        <w:rPr>
          <w:rFonts w:cs="Times New Roman"/>
        </w:rPr>
        <w:lastRenderedPageBreak/>
        <w:t>Gaussian Naive Byes Classifier</w:t>
      </w:r>
      <w:bookmarkEnd w:id="2020"/>
    </w:p>
    <w:p w14:paraId="1D0665E7" w14:textId="12EC9761" w:rsidR="00260017" w:rsidRPr="00101F3B" w:rsidRDefault="00E6085D" w:rsidP="00E6085D">
      <w:pPr>
        <w:pStyle w:val="NoSpacing"/>
        <w:rPr>
          <w:rFonts w:cs="Times New Roman"/>
          <w:lang w:val="ru-RU"/>
        </w:rPr>
      </w:pPr>
      <w:r w:rsidRPr="00101F3B">
        <w:rPr>
          <w:rFonts w:cs="Times New Roman"/>
          <w:lang w:val="ru-RU"/>
        </w:rPr>
        <w:t xml:space="preserve">Gaussian Naive Byes Classifier </w:t>
      </w:r>
      <w:ins w:id="2021" w:author="Nikola Karpić" w:date="2024-01-14T23:17:00Z">
        <w:r w:rsidR="0009399A" w:rsidRPr="00101F3B">
          <w:rPr>
            <w:rFonts w:cs="Times New Roman"/>
            <w:lang w:val="sr-Latn-BA"/>
          </w:rPr>
          <w:t xml:space="preserve">(GNB) </w:t>
        </w:r>
      </w:ins>
      <w:r w:rsidR="00260017" w:rsidRPr="00101F3B">
        <w:rPr>
          <w:rFonts w:cs="Times New Roman"/>
          <w:lang w:val="ru-RU"/>
        </w:rPr>
        <w:t xml:space="preserve">је алгоритам класификације базиран на </w:t>
      </w:r>
      <w:r w:rsidRPr="00101F3B">
        <w:rPr>
          <w:rFonts w:cs="Times New Roman"/>
          <w:lang w:val="ru-RU"/>
        </w:rPr>
        <w:t>Бајесовој</w:t>
      </w:r>
      <w:r w:rsidR="00260017" w:rsidRPr="00101F3B">
        <w:rPr>
          <w:rFonts w:cs="Times New Roman"/>
          <w:lang w:val="ru-RU"/>
        </w:rPr>
        <w:t xml:space="preserve"> теорем</w:t>
      </w:r>
      <w:r w:rsidRPr="00101F3B">
        <w:rPr>
          <w:rFonts w:cs="Times New Roman"/>
          <w:lang w:val="ru-RU"/>
        </w:rPr>
        <w:t>и</w:t>
      </w:r>
      <w:r w:rsidR="00260017" w:rsidRPr="00101F3B">
        <w:rPr>
          <w:rFonts w:cs="Times New Roman"/>
          <w:lang w:val="ru-RU"/>
        </w:rPr>
        <w:t xml:space="preserve"> и претпоставци да свака карактеристика у подацима има нормалну распод</w:t>
      </w:r>
      <w:r w:rsidRPr="00101F3B">
        <w:rPr>
          <w:rFonts w:cs="Times New Roman"/>
          <w:lang w:val="ru-RU"/>
        </w:rPr>
        <w:t>ј</w:t>
      </w:r>
      <w:r w:rsidR="00260017" w:rsidRPr="00101F3B">
        <w:rPr>
          <w:rFonts w:cs="Times New Roman"/>
          <w:lang w:val="ru-RU"/>
        </w:rPr>
        <w:t>елу. Алгоритам се користи за класификацију у којима имамо н-категорија и н-карактеристик</w:t>
      </w:r>
      <w:ins w:id="2022" w:author="Aleksandar Kelec" w:date="2023-11-26T19:09:00Z">
        <w:r w:rsidR="00234E15" w:rsidRPr="00101F3B">
          <w:rPr>
            <w:rFonts w:cs="Times New Roman"/>
            <w:lang w:val="ru-RU"/>
          </w:rPr>
          <w:t>а</w:t>
        </w:r>
      </w:ins>
      <w:del w:id="2023" w:author="Aleksandar Kelec" w:date="2023-11-26T19:09:00Z">
        <w:r w:rsidR="00260017" w:rsidRPr="00101F3B" w:rsidDel="00234E15">
          <w:rPr>
            <w:rFonts w:cs="Times New Roman"/>
            <w:lang w:val="ru-RU"/>
          </w:rPr>
          <w:delText>е</w:delText>
        </w:r>
      </w:del>
      <w:r w:rsidR="00260017" w:rsidRPr="00101F3B">
        <w:rPr>
          <w:rFonts w:cs="Times New Roman"/>
          <w:lang w:val="ru-RU"/>
        </w:rPr>
        <w:t xml:space="preserve"> за сваку инстанцу у подацима.</w:t>
      </w:r>
    </w:p>
    <w:p w14:paraId="1980149B" w14:textId="677D80E8" w:rsidR="00260017" w:rsidRPr="00101F3B" w:rsidRDefault="00260017" w:rsidP="00D44804">
      <w:pPr>
        <w:pStyle w:val="NoSpacing"/>
        <w:rPr>
          <w:rFonts w:cs="Times New Roman"/>
          <w:lang w:val="ru-RU"/>
        </w:rPr>
      </w:pPr>
      <w:r w:rsidRPr="00101F3B">
        <w:rPr>
          <w:rFonts w:cs="Times New Roman"/>
          <w:lang w:val="ru-RU"/>
        </w:rPr>
        <w:t xml:space="preserve">Процес функционисања </w:t>
      </w:r>
      <w:del w:id="2024" w:author="Nikola Karpić" w:date="2024-01-14T23:17:00Z">
        <w:r w:rsidR="00E6085D" w:rsidRPr="00101F3B" w:rsidDel="0009399A">
          <w:rPr>
            <w:rFonts w:cs="Times New Roman"/>
            <w:lang w:val="ru-RU"/>
          </w:rPr>
          <w:delText>Gaussian Naive Byes Classifier</w:delText>
        </w:r>
      </w:del>
      <w:ins w:id="2025" w:author="Nikola Karpić" w:date="2024-01-14T23:17:00Z">
        <w:r w:rsidR="0009399A" w:rsidRPr="00101F3B">
          <w:rPr>
            <w:rFonts w:cs="Times New Roman"/>
            <w:lang w:val="sr-Latn-BA"/>
          </w:rPr>
          <w:t>GNB</w:t>
        </w:r>
      </w:ins>
      <w:r w:rsidR="00E6085D" w:rsidRPr="00101F3B">
        <w:rPr>
          <w:rFonts w:cs="Times New Roman"/>
          <w:lang w:val="ru-RU"/>
        </w:rPr>
        <w:t xml:space="preserve"> алгоритма</w:t>
      </w:r>
      <w:r w:rsidRPr="00101F3B">
        <w:rPr>
          <w:rFonts w:cs="Times New Roman"/>
          <w:lang w:val="ru-RU"/>
        </w:rPr>
        <w:t xml:space="preserve"> почиње са рачунањем </w:t>
      </w:r>
      <w:r w:rsidR="00E6085D" w:rsidRPr="00101F3B">
        <w:rPr>
          <w:rFonts w:cs="Times New Roman"/>
          <w:lang w:val="sr-Latn-BA"/>
        </w:rPr>
        <w:t xml:space="preserve">Gaussian Probability Desity Function </w:t>
      </w:r>
      <w:r w:rsidRPr="00101F3B">
        <w:rPr>
          <w:rFonts w:cs="Times New Roman"/>
          <w:lang w:val="ru-RU"/>
        </w:rPr>
        <w:t>(</w:t>
      </w:r>
      <w:r w:rsidR="00E6085D" w:rsidRPr="00101F3B">
        <w:rPr>
          <w:rFonts w:cs="Times New Roman"/>
          <w:lang w:val="sr-Latn-BA"/>
        </w:rPr>
        <w:t>PDF</w:t>
      </w:r>
      <w:r w:rsidRPr="00101F3B">
        <w:rPr>
          <w:rFonts w:cs="Times New Roman"/>
          <w:lang w:val="ru-RU"/>
        </w:rPr>
        <w:t xml:space="preserve">) за сваку карактеристику у свакој категорији. Овај </w:t>
      </w:r>
      <w:r w:rsidR="00E6085D" w:rsidRPr="00101F3B">
        <w:rPr>
          <w:rFonts w:cs="Times New Roman"/>
          <w:lang w:val="sr-Latn-BA"/>
        </w:rPr>
        <w:t>PDF</w:t>
      </w:r>
      <w:r w:rsidRPr="00101F3B">
        <w:rPr>
          <w:rFonts w:cs="Times New Roman"/>
          <w:lang w:val="ru-RU"/>
        </w:rPr>
        <w:t xml:space="preserve"> описује како се карактеристике распод</w:t>
      </w:r>
      <w:ins w:id="2026" w:author="Aleksandar Kelec" w:date="2023-11-26T19:09:00Z">
        <w:r w:rsidR="005D4572" w:rsidRPr="00101F3B">
          <w:rPr>
            <w:rFonts w:cs="Times New Roman"/>
            <w:lang w:val="ru-RU"/>
          </w:rPr>
          <w:t>ј</w:t>
        </w:r>
      </w:ins>
      <w:r w:rsidRPr="00101F3B">
        <w:rPr>
          <w:rFonts w:cs="Times New Roman"/>
          <w:lang w:val="ru-RU"/>
        </w:rPr>
        <w:t xml:space="preserve">ељују у датој категорији. Након тога, </w:t>
      </w:r>
      <w:r w:rsidR="00E6085D" w:rsidRPr="00101F3B">
        <w:rPr>
          <w:rFonts w:cs="Times New Roman"/>
          <w:lang w:val="ru-RU"/>
        </w:rPr>
        <w:t>Бајесова</w:t>
      </w:r>
      <w:r w:rsidRPr="00101F3B">
        <w:rPr>
          <w:rFonts w:cs="Times New Roman"/>
          <w:lang w:val="ru-RU"/>
        </w:rPr>
        <w:t xml:space="preserve"> теорема се користи за рачунање </w:t>
      </w:r>
      <w:commentRangeStart w:id="2027"/>
      <w:del w:id="2028" w:author="Nikola Karpić" w:date="2024-01-14T23:15:00Z">
        <w:r w:rsidRPr="00101F3B" w:rsidDel="0009399A">
          <w:rPr>
            <w:rFonts w:cs="Times New Roman"/>
            <w:lang w:val="ru-RU"/>
          </w:rPr>
          <w:delText>вјеројатно</w:delText>
        </w:r>
        <w:r w:rsidR="00E6085D" w:rsidRPr="00101F3B" w:rsidDel="0009399A">
          <w:rPr>
            <w:rFonts w:cs="Times New Roman"/>
            <w:lang w:val="ru-RU"/>
          </w:rPr>
          <w:delText>ће</w:delText>
        </w:r>
        <w:r w:rsidRPr="00101F3B" w:rsidDel="0009399A">
          <w:rPr>
            <w:rFonts w:cs="Times New Roman"/>
            <w:lang w:val="ru-RU"/>
          </w:rPr>
          <w:delText xml:space="preserve"> </w:delText>
        </w:r>
      </w:del>
      <w:commentRangeEnd w:id="2027"/>
      <w:ins w:id="2029" w:author="Nikola Karpić" w:date="2024-01-14T23:15:00Z">
        <w:r w:rsidR="0009399A" w:rsidRPr="00101F3B">
          <w:rPr>
            <w:rFonts w:cs="Times New Roman"/>
            <w:lang w:val="ru-RU"/>
          </w:rPr>
          <w:t>вјеро</w:t>
        </w:r>
        <w:r w:rsidR="0009399A" w:rsidRPr="00101F3B">
          <w:rPr>
            <w:rFonts w:cs="Times New Roman"/>
            <w:lang w:val="sr-Cyrl-BA"/>
          </w:rPr>
          <w:t>в</w:t>
        </w:r>
        <w:r w:rsidR="0009399A" w:rsidRPr="00101F3B">
          <w:rPr>
            <w:rFonts w:cs="Times New Roman"/>
            <w:lang w:val="ru-RU"/>
          </w:rPr>
          <w:t xml:space="preserve">атноће </w:t>
        </w:r>
      </w:ins>
      <w:r w:rsidR="005D4572" w:rsidRPr="0020112D">
        <w:rPr>
          <w:rStyle w:val="CommentReference"/>
          <w:rFonts w:cs="Times New Roman"/>
          <w:lang w:val="sr-Latn-BA"/>
          <w:rPrChange w:id="2030" w:author="Nikola Karpić" w:date="2024-02-25T23:34:00Z">
            <w:rPr>
              <w:rStyle w:val="CommentReference"/>
              <w:rFonts w:ascii="Arial" w:hAnsi="Arial"/>
              <w:lang w:val="sr-Latn-BA"/>
            </w:rPr>
          </w:rPrChange>
        </w:rPr>
        <w:commentReference w:id="2027"/>
      </w:r>
      <w:r w:rsidRPr="00101F3B">
        <w:rPr>
          <w:rFonts w:cs="Times New Roman"/>
          <w:lang w:val="ru-RU"/>
        </w:rPr>
        <w:t xml:space="preserve">за сваку категорију за дату инстанцу података. </w:t>
      </w:r>
      <w:commentRangeStart w:id="2031"/>
      <w:del w:id="2032" w:author="Nikola Karpić" w:date="2024-01-14T23:15:00Z">
        <w:r w:rsidRPr="00101F3B" w:rsidDel="0009399A">
          <w:rPr>
            <w:rFonts w:cs="Times New Roman"/>
            <w:lang w:val="ru-RU"/>
          </w:rPr>
          <w:delText>Вјеројатно</w:delText>
        </w:r>
        <w:r w:rsidR="00E6085D" w:rsidRPr="00101F3B" w:rsidDel="0009399A">
          <w:rPr>
            <w:rFonts w:cs="Times New Roman"/>
            <w:lang w:val="ru-RU"/>
          </w:rPr>
          <w:delText>ће</w:delText>
        </w:r>
        <w:r w:rsidRPr="00101F3B" w:rsidDel="0009399A">
          <w:rPr>
            <w:rFonts w:cs="Times New Roman"/>
            <w:lang w:val="ru-RU"/>
          </w:rPr>
          <w:delText xml:space="preserve"> </w:delText>
        </w:r>
      </w:del>
      <w:commentRangeEnd w:id="2031"/>
      <w:ins w:id="2033" w:author="Nikola Karpić" w:date="2024-01-14T23:15:00Z">
        <w:r w:rsidR="0009399A" w:rsidRPr="00101F3B">
          <w:rPr>
            <w:rFonts w:cs="Times New Roman"/>
            <w:lang w:val="ru-RU"/>
          </w:rPr>
          <w:t>Вјеро</w:t>
        </w:r>
        <w:r w:rsidR="0009399A" w:rsidRPr="00101F3B">
          <w:rPr>
            <w:rFonts w:cs="Times New Roman"/>
            <w:lang w:val="sr-Cyrl-BA"/>
          </w:rPr>
          <w:t>в</w:t>
        </w:r>
        <w:r w:rsidR="0009399A" w:rsidRPr="00101F3B">
          <w:rPr>
            <w:rFonts w:cs="Times New Roman"/>
            <w:lang w:val="ru-RU"/>
          </w:rPr>
          <w:t xml:space="preserve">атноће </w:t>
        </w:r>
      </w:ins>
      <w:r w:rsidR="00234E15" w:rsidRPr="0020112D">
        <w:rPr>
          <w:rStyle w:val="CommentReference"/>
          <w:rFonts w:cs="Times New Roman"/>
          <w:lang w:val="sr-Latn-BA"/>
          <w:rPrChange w:id="2034" w:author="Nikola Karpić" w:date="2024-02-25T23:34:00Z">
            <w:rPr>
              <w:rStyle w:val="CommentReference"/>
              <w:rFonts w:ascii="Arial" w:hAnsi="Arial"/>
              <w:lang w:val="sr-Latn-BA"/>
            </w:rPr>
          </w:rPrChange>
        </w:rPr>
        <w:commentReference w:id="2031"/>
      </w:r>
      <w:r w:rsidRPr="00101F3B">
        <w:rPr>
          <w:rFonts w:cs="Times New Roman"/>
          <w:lang w:val="ru-RU"/>
        </w:rPr>
        <w:t>се комбин</w:t>
      </w:r>
      <w:del w:id="2035" w:author="Aleksandar Kelec" w:date="2023-11-26T19:08:00Z">
        <w:r w:rsidRPr="00101F3B" w:rsidDel="00234E15">
          <w:rPr>
            <w:rFonts w:cs="Times New Roman"/>
            <w:lang w:val="ru-RU"/>
          </w:rPr>
          <w:delText>и</w:delText>
        </w:r>
      </w:del>
      <w:r w:rsidR="00E6085D" w:rsidRPr="00101F3B">
        <w:rPr>
          <w:rFonts w:cs="Times New Roman"/>
          <w:lang w:val="ru-RU"/>
        </w:rPr>
        <w:t>у</w:t>
      </w:r>
      <w:r w:rsidRPr="00101F3B">
        <w:rPr>
          <w:rFonts w:cs="Times New Roman"/>
          <w:lang w:val="ru-RU"/>
        </w:rPr>
        <w:t xml:space="preserve">ју за све карактеристике у датој инстанци и на крају се израчунава коначна </w:t>
      </w:r>
      <w:commentRangeStart w:id="2036"/>
      <w:del w:id="2037" w:author="Nikola Karpić" w:date="2024-01-14T23:15:00Z">
        <w:r w:rsidRPr="00101F3B" w:rsidDel="0009399A">
          <w:rPr>
            <w:rFonts w:cs="Times New Roman"/>
            <w:lang w:val="ru-RU"/>
          </w:rPr>
          <w:delText xml:space="preserve">вјеројатност </w:delText>
        </w:r>
      </w:del>
      <w:commentRangeEnd w:id="2036"/>
      <w:ins w:id="2038" w:author="Nikola Karpić" w:date="2024-01-14T23:16:00Z">
        <w:r w:rsidR="0009399A" w:rsidRPr="00101F3B">
          <w:rPr>
            <w:rFonts w:cs="Times New Roman"/>
            <w:lang w:val="sr-Cyrl-BA"/>
          </w:rPr>
          <w:t>вјероватноћа</w:t>
        </w:r>
      </w:ins>
      <w:ins w:id="2039" w:author="Nikola Karpić" w:date="2024-01-14T23:15:00Z">
        <w:r w:rsidR="0009399A" w:rsidRPr="00101F3B">
          <w:rPr>
            <w:rFonts w:cs="Times New Roman"/>
            <w:lang w:val="ru-RU"/>
          </w:rPr>
          <w:t xml:space="preserve"> </w:t>
        </w:r>
      </w:ins>
      <w:r w:rsidR="005D4572" w:rsidRPr="0020112D">
        <w:rPr>
          <w:rStyle w:val="CommentReference"/>
          <w:rFonts w:cs="Times New Roman"/>
          <w:lang w:val="sr-Latn-BA"/>
          <w:rPrChange w:id="2040" w:author="Nikola Karpić" w:date="2024-02-25T23:34:00Z">
            <w:rPr>
              <w:rStyle w:val="CommentReference"/>
              <w:rFonts w:ascii="Arial" w:hAnsi="Arial"/>
              <w:lang w:val="sr-Latn-BA"/>
            </w:rPr>
          </w:rPrChange>
        </w:rPr>
        <w:commentReference w:id="2036"/>
      </w:r>
      <w:r w:rsidRPr="00101F3B">
        <w:rPr>
          <w:rFonts w:cs="Times New Roman"/>
          <w:lang w:val="ru-RU"/>
        </w:rPr>
        <w:t xml:space="preserve">за сваку категорију. Инстанца се класификује у категорију са највећом </w:t>
      </w:r>
      <w:commentRangeStart w:id="2041"/>
      <w:del w:id="2042" w:author="Nikola Karpić" w:date="2024-01-14T23:16:00Z">
        <w:r w:rsidRPr="00101F3B" w:rsidDel="0009399A">
          <w:rPr>
            <w:rFonts w:cs="Times New Roman"/>
            <w:lang w:val="ru-RU"/>
          </w:rPr>
          <w:delText>вјеројатношћу</w:delText>
        </w:r>
      </w:del>
      <w:commentRangeEnd w:id="2041"/>
      <w:ins w:id="2043" w:author="Nikola Karpić" w:date="2024-01-14T23:16:00Z">
        <w:r w:rsidR="0009399A" w:rsidRPr="00101F3B">
          <w:rPr>
            <w:rFonts w:cs="Times New Roman"/>
            <w:lang w:val="sr-Cyrl-BA"/>
          </w:rPr>
          <w:t>вјероватноћом</w:t>
        </w:r>
      </w:ins>
      <w:del w:id="2044" w:author="Nikola Karpić" w:date="2024-01-14T23:16:00Z">
        <w:r w:rsidR="005D4572" w:rsidRPr="0020112D" w:rsidDel="0009399A">
          <w:rPr>
            <w:rStyle w:val="CommentReference"/>
            <w:rFonts w:cs="Times New Roman"/>
            <w:lang w:val="sr-Latn-BA"/>
            <w:rPrChange w:id="2045" w:author="Nikola Karpić" w:date="2024-02-25T23:34:00Z">
              <w:rPr>
                <w:rStyle w:val="CommentReference"/>
                <w:rFonts w:ascii="Arial" w:hAnsi="Arial"/>
                <w:lang w:val="sr-Latn-BA"/>
              </w:rPr>
            </w:rPrChange>
          </w:rPr>
          <w:commentReference w:id="2041"/>
        </w:r>
      </w:del>
      <w:r w:rsidRPr="00101F3B">
        <w:rPr>
          <w:rFonts w:cs="Times New Roman"/>
          <w:lang w:val="ru-RU"/>
        </w:rPr>
        <w:t>.</w:t>
      </w:r>
    </w:p>
    <w:p w14:paraId="61A32EEF" w14:textId="3596EA86" w:rsidR="00260017" w:rsidRPr="00101F3B" w:rsidRDefault="00260017" w:rsidP="00D44804">
      <w:pPr>
        <w:pStyle w:val="NoSpacing"/>
        <w:rPr>
          <w:rFonts w:cs="Times New Roman"/>
          <w:lang w:val="ru-RU"/>
        </w:rPr>
      </w:pPr>
      <w:r w:rsidRPr="00101F3B">
        <w:rPr>
          <w:rFonts w:cs="Times New Roman"/>
          <w:lang w:val="ru-RU"/>
        </w:rPr>
        <w:t xml:space="preserve">Међутим, претпоставка да свака карактеристика има нормалну </w:t>
      </w:r>
      <w:r w:rsidR="00E6085D" w:rsidRPr="00101F3B">
        <w:rPr>
          <w:rFonts w:cs="Times New Roman"/>
          <w:lang w:val="ru-RU"/>
        </w:rPr>
        <w:t>расподјел</w:t>
      </w:r>
      <w:r w:rsidRPr="00101F3B">
        <w:rPr>
          <w:rFonts w:cs="Times New Roman"/>
          <w:lang w:val="ru-RU"/>
        </w:rPr>
        <w:t>у често може бити погрешна у стварним подацима, што може довести до лоших резултата класификације</w:t>
      </w:r>
      <w:r w:rsidR="00E6085D" w:rsidRPr="00101F3B">
        <w:rPr>
          <w:rFonts w:cs="Times New Roman"/>
          <w:lang w:val="ru-RU"/>
        </w:rPr>
        <w:t>, па</w:t>
      </w:r>
      <w:r w:rsidRPr="00101F3B">
        <w:rPr>
          <w:rFonts w:cs="Times New Roman"/>
          <w:lang w:val="ru-RU"/>
        </w:rPr>
        <w:t xml:space="preserve"> је важно провјеравати и примјењивати адекватне претпоставке о </w:t>
      </w:r>
      <w:r w:rsidR="00E6085D" w:rsidRPr="00101F3B">
        <w:rPr>
          <w:rFonts w:cs="Times New Roman"/>
          <w:lang w:val="ru-RU"/>
        </w:rPr>
        <w:t>расподјел</w:t>
      </w:r>
      <w:r w:rsidRPr="00101F3B">
        <w:rPr>
          <w:rFonts w:cs="Times New Roman"/>
          <w:lang w:val="ru-RU"/>
        </w:rPr>
        <w:t>и када се користи овај алгоритам.</w:t>
      </w:r>
    </w:p>
    <w:p w14:paraId="4C4C829B" w14:textId="00F898F6" w:rsidR="00260017" w:rsidRPr="00101F3B" w:rsidRDefault="00E6085D" w:rsidP="00260017">
      <w:pPr>
        <w:pStyle w:val="NoSpacing"/>
        <w:rPr>
          <w:rFonts w:cs="Times New Roman"/>
          <w:lang w:val="ru-RU"/>
        </w:rPr>
      </w:pPr>
      <w:del w:id="2046" w:author="Nikola Karpić" w:date="2024-01-14T23:17:00Z">
        <w:r w:rsidRPr="00101F3B" w:rsidDel="0009399A">
          <w:rPr>
            <w:rFonts w:cs="Times New Roman"/>
            <w:lang w:val="ru-RU"/>
          </w:rPr>
          <w:delText>Gaussian Naive Byes Classifier</w:delText>
        </w:r>
      </w:del>
      <w:ins w:id="2047" w:author="Nikola Karpić" w:date="2024-01-14T23:17:00Z">
        <w:r w:rsidR="0009399A" w:rsidRPr="00101F3B">
          <w:rPr>
            <w:rFonts w:cs="Times New Roman"/>
            <w:lang w:val="sr-Latn-BA"/>
          </w:rPr>
          <w:t>GNB</w:t>
        </w:r>
      </w:ins>
      <w:r w:rsidRPr="00101F3B">
        <w:rPr>
          <w:rFonts w:cs="Times New Roman"/>
          <w:lang w:val="ru-RU"/>
        </w:rPr>
        <w:t xml:space="preserve"> </w:t>
      </w:r>
      <w:r w:rsidR="00260017" w:rsidRPr="00101F3B">
        <w:rPr>
          <w:rFonts w:cs="Times New Roman"/>
          <w:lang w:val="ru-RU"/>
        </w:rPr>
        <w:t>је једноставан и ефикасан алгоритам за класификацију, а посебно се добро показује у случајевима са великим бројем категорија и малим бројем карактеристика.</w:t>
      </w:r>
    </w:p>
    <w:p w14:paraId="2E3B50D9" w14:textId="77777777" w:rsidR="00260017" w:rsidRPr="00101F3B" w:rsidRDefault="00C509AB" w:rsidP="00532390">
      <w:pPr>
        <w:pStyle w:val="Heading2"/>
        <w:numPr>
          <w:ilvl w:val="1"/>
          <w:numId w:val="1"/>
        </w:numPr>
        <w:rPr>
          <w:rFonts w:cs="Times New Roman"/>
          <w:lang w:val="en-US"/>
        </w:rPr>
      </w:pPr>
      <w:bookmarkStart w:id="2048" w:name="_Toc159792285"/>
      <w:r w:rsidRPr="00101F3B">
        <w:rPr>
          <w:rFonts w:cs="Times New Roman"/>
          <w:lang w:val="en-US"/>
        </w:rPr>
        <w:t>K Nearest Neighbors Classifier</w:t>
      </w:r>
      <w:bookmarkEnd w:id="2048"/>
    </w:p>
    <w:p w14:paraId="349954D2" w14:textId="3F7C612E" w:rsidR="00260017" w:rsidRPr="00101F3B" w:rsidRDefault="00E6085D" w:rsidP="00D44804">
      <w:pPr>
        <w:pStyle w:val="NoSpacing"/>
        <w:rPr>
          <w:rFonts w:cs="Times New Roman"/>
          <w:lang w:val="ru-RU"/>
        </w:rPr>
      </w:pPr>
      <w:r w:rsidRPr="00101F3B">
        <w:rPr>
          <w:rFonts w:cs="Times New Roman"/>
          <w:lang w:val="en-US"/>
        </w:rPr>
        <w:t xml:space="preserve">K Nearest Neighbors Classifier </w:t>
      </w:r>
      <w:r w:rsidR="00260017" w:rsidRPr="00101F3B">
        <w:rPr>
          <w:rFonts w:cs="Times New Roman"/>
          <w:lang w:val="en-US"/>
        </w:rPr>
        <w:t>(</w:t>
      </w:r>
      <w:r w:rsidRPr="00101F3B">
        <w:rPr>
          <w:rFonts w:cs="Times New Roman"/>
          <w:lang w:val="sr-Latn-BA"/>
        </w:rPr>
        <w:t>KNN</w:t>
      </w:r>
      <w:r w:rsidR="00260017" w:rsidRPr="00101F3B">
        <w:rPr>
          <w:rFonts w:cs="Times New Roman"/>
          <w:lang w:val="en-US"/>
        </w:rPr>
        <w:t xml:space="preserve">) </w:t>
      </w:r>
      <w:r w:rsidR="00260017" w:rsidRPr="00101F3B">
        <w:rPr>
          <w:rFonts w:cs="Times New Roman"/>
          <w:lang w:val="ru-RU"/>
        </w:rPr>
        <w:t>алгоритам</w:t>
      </w:r>
      <w:r w:rsidR="00260017" w:rsidRPr="00101F3B">
        <w:rPr>
          <w:rFonts w:cs="Times New Roman"/>
          <w:lang w:val="en-US"/>
        </w:rPr>
        <w:t xml:space="preserve"> </w:t>
      </w:r>
      <w:r w:rsidR="00260017" w:rsidRPr="00101F3B">
        <w:rPr>
          <w:rFonts w:cs="Times New Roman"/>
          <w:lang w:val="ru-RU"/>
        </w:rPr>
        <w:t>је</w:t>
      </w:r>
      <w:r w:rsidR="00260017" w:rsidRPr="00101F3B">
        <w:rPr>
          <w:rFonts w:cs="Times New Roman"/>
          <w:lang w:val="en-US"/>
        </w:rPr>
        <w:t xml:space="preserve"> </w:t>
      </w:r>
      <w:r w:rsidR="00260017" w:rsidRPr="00101F3B">
        <w:rPr>
          <w:rFonts w:cs="Times New Roman"/>
          <w:lang w:val="ru-RU"/>
        </w:rPr>
        <w:t>један</w:t>
      </w:r>
      <w:r w:rsidR="00260017" w:rsidRPr="00101F3B">
        <w:rPr>
          <w:rFonts w:cs="Times New Roman"/>
          <w:lang w:val="en-US"/>
        </w:rPr>
        <w:t xml:space="preserve"> </w:t>
      </w:r>
      <w:r w:rsidR="00260017" w:rsidRPr="00101F3B">
        <w:rPr>
          <w:rFonts w:cs="Times New Roman"/>
          <w:lang w:val="ru-RU"/>
        </w:rPr>
        <w:t>од</w:t>
      </w:r>
      <w:r w:rsidR="00260017" w:rsidRPr="00101F3B">
        <w:rPr>
          <w:rFonts w:cs="Times New Roman"/>
          <w:lang w:val="en-US"/>
        </w:rPr>
        <w:t xml:space="preserve"> </w:t>
      </w:r>
      <w:r w:rsidR="00260017" w:rsidRPr="00101F3B">
        <w:rPr>
          <w:rFonts w:cs="Times New Roman"/>
          <w:lang w:val="ru-RU"/>
        </w:rPr>
        <w:t>најједноставнијих</w:t>
      </w:r>
      <w:r w:rsidR="00260017" w:rsidRPr="00101F3B">
        <w:rPr>
          <w:rFonts w:cs="Times New Roman"/>
          <w:lang w:val="en-US"/>
        </w:rPr>
        <w:t xml:space="preserve"> </w:t>
      </w:r>
      <w:r w:rsidR="00260017" w:rsidRPr="00101F3B">
        <w:rPr>
          <w:rFonts w:cs="Times New Roman"/>
          <w:lang w:val="ru-RU"/>
        </w:rPr>
        <w:t>и</w:t>
      </w:r>
      <w:r w:rsidR="00260017" w:rsidRPr="00101F3B">
        <w:rPr>
          <w:rFonts w:cs="Times New Roman"/>
          <w:lang w:val="en-US"/>
        </w:rPr>
        <w:t xml:space="preserve"> </w:t>
      </w:r>
      <w:r w:rsidR="00260017" w:rsidRPr="00101F3B">
        <w:rPr>
          <w:rFonts w:cs="Times New Roman"/>
          <w:lang w:val="ru-RU"/>
        </w:rPr>
        <w:t>најчешће</w:t>
      </w:r>
      <w:r w:rsidR="00260017" w:rsidRPr="00101F3B">
        <w:rPr>
          <w:rFonts w:cs="Times New Roman"/>
          <w:lang w:val="en-US"/>
        </w:rPr>
        <w:t xml:space="preserve"> </w:t>
      </w:r>
      <w:r w:rsidR="00260017" w:rsidRPr="00101F3B">
        <w:rPr>
          <w:rFonts w:cs="Times New Roman"/>
          <w:lang w:val="ru-RU"/>
        </w:rPr>
        <w:t>кориштених</w:t>
      </w:r>
      <w:r w:rsidR="00260017" w:rsidRPr="00101F3B">
        <w:rPr>
          <w:rFonts w:cs="Times New Roman"/>
          <w:lang w:val="en-US"/>
        </w:rPr>
        <w:t xml:space="preserve"> </w:t>
      </w:r>
      <w:r w:rsidR="00260017" w:rsidRPr="00101F3B">
        <w:rPr>
          <w:rFonts w:cs="Times New Roman"/>
          <w:lang w:val="ru-RU"/>
        </w:rPr>
        <w:t>алгоритама</w:t>
      </w:r>
      <w:r w:rsidR="00260017" w:rsidRPr="00101F3B">
        <w:rPr>
          <w:rFonts w:cs="Times New Roman"/>
          <w:lang w:val="en-US"/>
        </w:rPr>
        <w:t xml:space="preserve"> </w:t>
      </w:r>
      <w:r w:rsidR="00260017" w:rsidRPr="00101F3B">
        <w:rPr>
          <w:rFonts w:cs="Times New Roman"/>
          <w:lang w:val="ru-RU"/>
        </w:rPr>
        <w:t>у</w:t>
      </w:r>
      <w:r w:rsidR="00260017" w:rsidRPr="00101F3B">
        <w:rPr>
          <w:rFonts w:cs="Times New Roman"/>
          <w:lang w:val="en-US"/>
        </w:rPr>
        <w:t xml:space="preserve"> </w:t>
      </w:r>
      <w:r w:rsidR="00260017" w:rsidRPr="00101F3B">
        <w:rPr>
          <w:rFonts w:cs="Times New Roman"/>
          <w:lang w:val="ru-RU"/>
        </w:rPr>
        <w:t>машинском</w:t>
      </w:r>
      <w:r w:rsidR="00260017" w:rsidRPr="00101F3B">
        <w:rPr>
          <w:rFonts w:cs="Times New Roman"/>
          <w:lang w:val="en-US"/>
        </w:rPr>
        <w:t xml:space="preserve"> </w:t>
      </w:r>
      <w:r w:rsidR="00260017" w:rsidRPr="00101F3B">
        <w:rPr>
          <w:rFonts w:cs="Times New Roman"/>
          <w:lang w:val="ru-RU"/>
        </w:rPr>
        <w:t>учењу</w:t>
      </w:r>
      <w:r w:rsidR="00260017" w:rsidRPr="00101F3B">
        <w:rPr>
          <w:rFonts w:cs="Times New Roman"/>
          <w:lang w:val="en-US"/>
        </w:rPr>
        <w:t xml:space="preserve">, </w:t>
      </w:r>
      <w:r w:rsidR="00260017" w:rsidRPr="00101F3B">
        <w:rPr>
          <w:rFonts w:cs="Times New Roman"/>
          <w:lang w:val="ru-RU"/>
        </w:rPr>
        <w:t>коришћен</w:t>
      </w:r>
      <w:r w:rsidR="00260017" w:rsidRPr="00101F3B">
        <w:rPr>
          <w:rFonts w:cs="Times New Roman"/>
          <w:lang w:val="en-US"/>
        </w:rPr>
        <w:t xml:space="preserve"> </w:t>
      </w:r>
      <w:r w:rsidR="00260017" w:rsidRPr="00101F3B">
        <w:rPr>
          <w:rFonts w:cs="Times New Roman"/>
          <w:lang w:val="ru-RU"/>
        </w:rPr>
        <w:t>за</w:t>
      </w:r>
      <w:r w:rsidR="00260017" w:rsidRPr="00101F3B">
        <w:rPr>
          <w:rFonts w:cs="Times New Roman"/>
          <w:lang w:val="en-US"/>
        </w:rPr>
        <w:t xml:space="preserve"> </w:t>
      </w:r>
      <w:r w:rsidR="00260017" w:rsidRPr="00101F3B">
        <w:rPr>
          <w:rFonts w:cs="Times New Roman"/>
          <w:lang w:val="ru-RU"/>
        </w:rPr>
        <w:t>класификацију</w:t>
      </w:r>
      <w:r w:rsidR="00260017" w:rsidRPr="00101F3B">
        <w:rPr>
          <w:rFonts w:cs="Times New Roman"/>
          <w:lang w:val="en-US"/>
        </w:rPr>
        <w:t xml:space="preserve">. </w:t>
      </w:r>
      <w:r w:rsidR="00260017" w:rsidRPr="00101F3B">
        <w:rPr>
          <w:rFonts w:cs="Times New Roman"/>
          <w:lang w:val="ru-RU"/>
        </w:rPr>
        <w:t>Овај алгоритам користи концепт к-најближих сус</w:t>
      </w:r>
      <w:r w:rsidRPr="00101F3B">
        <w:rPr>
          <w:rFonts w:cs="Times New Roman"/>
          <w:lang w:val="sr-Latn-BA"/>
        </w:rPr>
        <w:t>j</w:t>
      </w:r>
      <w:r w:rsidR="00260017" w:rsidRPr="00101F3B">
        <w:rPr>
          <w:rFonts w:cs="Times New Roman"/>
          <w:lang w:val="ru-RU"/>
        </w:rPr>
        <w:t>еда за класификацију нових објеката.</w:t>
      </w:r>
    </w:p>
    <w:p w14:paraId="7957DAC5" w14:textId="3E360676" w:rsidR="00260017" w:rsidRPr="00101F3B" w:rsidRDefault="00260017" w:rsidP="00D44804">
      <w:pPr>
        <w:pStyle w:val="NoSpacing"/>
        <w:rPr>
          <w:rFonts w:cs="Times New Roman"/>
          <w:lang w:val="ru-RU"/>
        </w:rPr>
      </w:pPr>
      <w:r w:rsidRPr="00101F3B">
        <w:rPr>
          <w:rFonts w:cs="Times New Roman"/>
          <w:lang w:val="ru-RU"/>
        </w:rPr>
        <w:t xml:space="preserve">Алгоритам </w:t>
      </w:r>
      <w:r w:rsidR="00E6085D" w:rsidRPr="00101F3B">
        <w:rPr>
          <w:rFonts w:cs="Times New Roman"/>
          <w:lang w:val="sr-Latn-BA"/>
        </w:rPr>
        <w:t>KNN</w:t>
      </w:r>
      <w:r w:rsidR="00E6085D" w:rsidRPr="00101F3B">
        <w:rPr>
          <w:rFonts w:cs="Times New Roman"/>
          <w:lang w:val="ru-RU"/>
        </w:rPr>
        <w:t xml:space="preserve"> </w:t>
      </w:r>
      <w:r w:rsidRPr="00101F3B">
        <w:rPr>
          <w:rFonts w:cs="Times New Roman"/>
          <w:lang w:val="ru-RU"/>
        </w:rPr>
        <w:t xml:space="preserve">представља једноставну верзију алгоритма класификације, </w:t>
      </w:r>
      <w:r w:rsidR="00497CF6" w:rsidRPr="00101F3B">
        <w:rPr>
          <w:rFonts w:cs="Times New Roman"/>
          <w:lang w:val="ru-RU"/>
        </w:rPr>
        <w:t>гдје</w:t>
      </w:r>
      <w:r w:rsidRPr="00101F3B">
        <w:rPr>
          <w:rFonts w:cs="Times New Roman"/>
          <w:lang w:val="ru-RU"/>
        </w:rPr>
        <w:t xml:space="preserve"> се узима у обзир к-најближих сус</w:t>
      </w:r>
      <w:r w:rsidR="00E6085D" w:rsidRPr="00101F3B">
        <w:rPr>
          <w:rFonts w:cs="Times New Roman"/>
          <w:lang w:val="sr-Latn-BA"/>
        </w:rPr>
        <w:t>j</w:t>
      </w:r>
      <w:r w:rsidRPr="00101F3B">
        <w:rPr>
          <w:rFonts w:cs="Times New Roman"/>
          <w:lang w:val="ru-RU"/>
        </w:rPr>
        <w:t>еда објекта који се покушава класификовати.</w:t>
      </w:r>
      <w:r w:rsidR="00497CF6" w:rsidRPr="00101F3B">
        <w:rPr>
          <w:rFonts w:cs="Times New Roman"/>
          <w:lang w:val="ru-RU"/>
        </w:rPr>
        <w:t xml:space="preserve"> </w:t>
      </w:r>
    </w:p>
    <w:p w14:paraId="3A70B9A5" w14:textId="6AEC8036" w:rsidR="00260017" w:rsidRPr="00101F3B" w:rsidRDefault="00260017" w:rsidP="00D44804">
      <w:pPr>
        <w:pStyle w:val="NoSpacing"/>
        <w:rPr>
          <w:rFonts w:cs="Times New Roman"/>
          <w:lang w:val="ru-RU"/>
        </w:rPr>
      </w:pPr>
      <w:r w:rsidRPr="00101F3B">
        <w:rPr>
          <w:rFonts w:cs="Times New Roman"/>
          <w:lang w:val="ru-RU"/>
        </w:rPr>
        <w:t>Одређивање к-најближих сус</w:t>
      </w:r>
      <w:r w:rsidR="00E6085D" w:rsidRPr="00101F3B">
        <w:rPr>
          <w:rFonts w:cs="Times New Roman"/>
          <w:lang w:val="sr-Latn-BA"/>
        </w:rPr>
        <w:t>j</w:t>
      </w:r>
      <w:r w:rsidRPr="00101F3B">
        <w:rPr>
          <w:rFonts w:cs="Times New Roman"/>
          <w:lang w:val="ru-RU"/>
        </w:rPr>
        <w:t xml:space="preserve">еда се врши на основу израчунате удаљености између новог објекта и свих објеката из тренинг скупа. Након тога, објекти са најмањом удаљеношћу су дефинисани као к-најближи </w:t>
      </w:r>
      <w:r w:rsidR="00B54DCE" w:rsidRPr="00101F3B">
        <w:rPr>
          <w:rFonts w:cs="Times New Roman"/>
          <w:lang w:val="ru-RU"/>
        </w:rPr>
        <w:t>сусједи</w:t>
      </w:r>
      <w:r w:rsidRPr="00101F3B">
        <w:rPr>
          <w:rFonts w:cs="Times New Roman"/>
          <w:lang w:val="ru-RU"/>
        </w:rPr>
        <w:t>.</w:t>
      </w:r>
    </w:p>
    <w:p w14:paraId="118EAF02" w14:textId="0DFF882A" w:rsidR="00260017" w:rsidRPr="00101F3B" w:rsidRDefault="00260017" w:rsidP="00D44804">
      <w:pPr>
        <w:pStyle w:val="NoSpacing"/>
        <w:rPr>
          <w:rFonts w:cs="Times New Roman"/>
          <w:lang w:val="ru-RU"/>
        </w:rPr>
      </w:pPr>
      <w:r w:rsidRPr="00101F3B">
        <w:rPr>
          <w:rFonts w:cs="Times New Roman"/>
          <w:lang w:val="ru-RU"/>
        </w:rPr>
        <w:t>На крају, класификација новог објекта се врши преко гласања к-најближих сус</w:t>
      </w:r>
      <w:r w:rsidR="00E6085D" w:rsidRPr="00101F3B">
        <w:rPr>
          <w:rFonts w:cs="Times New Roman"/>
          <w:lang w:val="sr-Latn-BA"/>
        </w:rPr>
        <w:t>j</w:t>
      </w:r>
      <w:r w:rsidRPr="00101F3B">
        <w:rPr>
          <w:rFonts w:cs="Times New Roman"/>
          <w:lang w:val="ru-RU"/>
        </w:rPr>
        <w:t>еда, тако што се узима у обзир најчешћа класа међу њима.</w:t>
      </w:r>
    </w:p>
    <w:p w14:paraId="29DC9ED1" w14:textId="16E8A396" w:rsidR="00260017" w:rsidRPr="00101F3B" w:rsidRDefault="00260017" w:rsidP="00260017">
      <w:pPr>
        <w:pStyle w:val="NoSpacing"/>
        <w:rPr>
          <w:rFonts w:cs="Times New Roman"/>
          <w:lang w:val="ru-RU"/>
        </w:rPr>
      </w:pPr>
      <w:r w:rsidRPr="00101F3B">
        <w:rPr>
          <w:rFonts w:cs="Times New Roman"/>
          <w:lang w:val="ru-RU"/>
        </w:rPr>
        <w:t xml:space="preserve">У поређењу са другим алгоритмима, </w:t>
      </w:r>
      <w:r w:rsidR="00E6085D" w:rsidRPr="00101F3B">
        <w:rPr>
          <w:rFonts w:cs="Times New Roman"/>
          <w:lang w:val="sr-Latn-BA"/>
        </w:rPr>
        <w:t>KNN</w:t>
      </w:r>
      <w:r w:rsidR="00E6085D" w:rsidRPr="00101F3B">
        <w:rPr>
          <w:rFonts w:cs="Times New Roman"/>
          <w:lang w:val="ru-RU"/>
        </w:rPr>
        <w:t xml:space="preserve"> </w:t>
      </w:r>
      <w:r w:rsidRPr="00101F3B">
        <w:rPr>
          <w:rFonts w:cs="Times New Roman"/>
          <w:lang w:val="ru-RU"/>
        </w:rPr>
        <w:t>је једноставан за прим</w:t>
      </w:r>
      <w:ins w:id="2049" w:author="Aleksandar Kelec" w:date="2023-11-26T19:10:00Z">
        <w:r w:rsidR="005D4572" w:rsidRPr="00101F3B">
          <w:rPr>
            <w:rFonts w:cs="Times New Roman"/>
            <w:lang w:val="ru-RU"/>
          </w:rPr>
          <w:t>ј</w:t>
        </w:r>
      </w:ins>
      <w:r w:rsidRPr="00101F3B">
        <w:rPr>
          <w:rFonts w:cs="Times New Roman"/>
          <w:lang w:val="ru-RU"/>
        </w:rPr>
        <w:t>ену, а истовремено ефикасан у класификацији различитих типова података. Међутим, један од недостатака овог алгоритма је што се рачуна</w:t>
      </w:r>
      <w:del w:id="2050" w:author="Aleksandar Kelec" w:date="2023-11-26T19:11:00Z">
        <w:r w:rsidRPr="00101F3B" w:rsidDel="005D4572">
          <w:rPr>
            <w:rFonts w:cs="Times New Roman"/>
            <w:lang w:val="ru-RU"/>
          </w:rPr>
          <w:delText>ћу</w:delText>
        </w:r>
      </w:del>
      <w:r w:rsidRPr="00101F3B">
        <w:rPr>
          <w:rFonts w:cs="Times New Roman"/>
          <w:lang w:val="ru-RU"/>
        </w:rPr>
        <w:t>ју удаљености између свих објеката у тренинг скупу и новог објекта, што може бити захт</w:t>
      </w:r>
      <w:r w:rsidR="00497CF6" w:rsidRPr="00101F3B">
        <w:rPr>
          <w:rFonts w:cs="Times New Roman"/>
          <w:lang w:val="ru-RU"/>
        </w:rPr>
        <w:t>ј</w:t>
      </w:r>
      <w:r w:rsidRPr="00101F3B">
        <w:rPr>
          <w:rFonts w:cs="Times New Roman"/>
          <w:lang w:val="ru-RU"/>
        </w:rPr>
        <w:t>евно за израчунавање за велике податке.</w:t>
      </w:r>
    </w:p>
    <w:p w14:paraId="291FA1C2" w14:textId="77777777" w:rsidR="00DF7825" w:rsidRPr="00101F3B" w:rsidRDefault="00C509AB" w:rsidP="00532390">
      <w:pPr>
        <w:pStyle w:val="Heading2"/>
        <w:numPr>
          <w:ilvl w:val="1"/>
          <w:numId w:val="1"/>
        </w:numPr>
        <w:rPr>
          <w:rFonts w:cs="Times New Roman"/>
          <w:lang w:val="en-US"/>
        </w:rPr>
      </w:pPr>
      <w:bookmarkStart w:id="2051" w:name="_Toc159792286"/>
      <w:r w:rsidRPr="00101F3B">
        <w:rPr>
          <w:rFonts w:cs="Times New Roman"/>
          <w:lang w:val="en-US"/>
        </w:rPr>
        <w:t>Decision Tree Classifier</w:t>
      </w:r>
      <w:bookmarkEnd w:id="2051"/>
    </w:p>
    <w:p w14:paraId="3D8D4B0C" w14:textId="631ABA9B" w:rsidR="00260017" w:rsidRPr="00101F3B" w:rsidRDefault="00497CF6" w:rsidP="00D44804">
      <w:pPr>
        <w:pStyle w:val="NoSpacing"/>
        <w:rPr>
          <w:rFonts w:cs="Times New Roman"/>
          <w:lang w:val="ru-RU"/>
        </w:rPr>
      </w:pPr>
      <w:commentRangeStart w:id="2052"/>
      <w:r w:rsidRPr="00101F3B">
        <w:rPr>
          <w:rFonts w:cs="Times New Roman"/>
          <w:lang w:val="en-US"/>
        </w:rPr>
        <w:t>Decision</w:t>
      </w:r>
      <w:r w:rsidRPr="00101F3B">
        <w:rPr>
          <w:rFonts w:cs="Times New Roman"/>
          <w:lang w:val="ru-RU"/>
        </w:rPr>
        <w:t xml:space="preserve"> </w:t>
      </w:r>
      <w:r w:rsidRPr="00101F3B">
        <w:rPr>
          <w:rFonts w:cs="Times New Roman"/>
          <w:lang w:val="en-US"/>
        </w:rPr>
        <w:t>Tree</w:t>
      </w:r>
      <w:r w:rsidRPr="00101F3B">
        <w:rPr>
          <w:rFonts w:cs="Times New Roman"/>
          <w:lang w:val="ru-RU"/>
        </w:rPr>
        <w:t xml:space="preserve"> </w:t>
      </w:r>
      <w:r w:rsidRPr="00101F3B">
        <w:rPr>
          <w:rFonts w:cs="Times New Roman"/>
          <w:lang w:val="en-US"/>
        </w:rPr>
        <w:t>Classifier</w:t>
      </w:r>
      <w:ins w:id="2053" w:author="Nikola Karpić" w:date="2024-01-14T23:16:00Z">
        <w:r w:rsidR="0009399A" w:rsidRPr="0020112D">
          <w:rPr>
            <w:rFonts w:cs="Times New Roman"/>
            <w:lang w:val="ru-RU"/>
            <w:rPrChange w:id="2054" w:author="Nikola Karpić" w:date="2024-02-25T23:34:00Z">
              <w:rPr>
                <w:lang w:val="en-US"/>
              </w:rPr>
            </w:rPrChange>
          </w:rPr>
          <w:t xml:space="preserve"> </w:t>
        </w:r>
        <w:r w:rsidR="0009399A" w:rsidRPr="00101F3B">
          <w:rPr>
            <w:rFonts w:cs="Times New Roman"/>
            <w:lang w:val="sr-Cyrl-BA"/>
          </w:rPr>
          <w:t>(</w:t>
        </w:r>
        <w:r w:rsidR="0009399A" w:rsidRPr="00101F3B">
          <w:rPr>
            <w:rFonts w:cs="Times New Roman"/>
            <w:lang w:val="sr-Latn-BA"/>
          </w:rPr>
          <w:t>DT</w:t>
        </w:r>
        <w:r w:rsidR="0009399A" w:rsidRPr="00101F3B">
          <w:rPr>
            <w:rFonts w:cs="Times New Roman"/>
            <w:lang w:val="sr-Cyrl-BA"/>
          </w:rPr>
          <w:t>)</w:t>
        </w:r>
      </w:ins>
      <w:r w:rsidRPr="00101F3B">
        <w:rPr>
          <w:rFonts w:cs="Times New Roman"/>
          <w:lang w:val="ru-RU"/>
        </w:rPr>
        <w:t xml:space="preserve"> </w:t>
      </w:r>
      <w:commentRangeEnd w:id="2052"/>
      <w:r w:rsidR="00311E98" w:rsidRPr="0020112D">
        <w:rPr>
          <w:rStyle w:val="CommentReference"/>
          <w:rFonts w:cs="Times New Roman"/>
          <w:lang w:val="sr-Latn-BA"/>
          <w:rPrChange w:id="2055" w:author="Nikola Karpić" w:date="2024-02-25T23:34:00Z">
            <w:rPr>
              <w:rStyle w:val="CommentReference"/>
              <w:rFonts w:ascii="Arial" w:hAnsi="Arial"/>
              <w:lang w:val="sr-Latn-BA"/>
            </w:rPr>
          </w:rPrChange>
        </w:rPr>
        <w:commentReference w:id="2052"/>
      </w:r>
      <w:r w:rsidR="00260017" w:rsidRPr="00101F3B">
        <w:rPr>
          <w:rFonts w:cs="Times New Roman"/>
          <w:lang w:val="ru-RU"/>
        </w:rPr>
        <w:t xml:space="preserve">алгоритам се користи за разврставање података. Овај алгоритам користи стабло одлучивања као своју главну структуру, </w:t>
      </w:r>
      <w:r w:rsidRPr="00101F3B">
        <w:rPr>
          <w:rFonts w:cs="Times New Roman"/>
          <w:lang w:val="ru-RU"/>
        </w:rPr>
        <w:t>гдје</w:t>
      </w:r>
      <w:r w:rsidR="00260017" w:rsidRPr="00101F3B">
        <w:rPr>
          <w:rFonts w:cs="Times New Roman"/>
          <w:lang w:val="ru-RU"/>
        </w:rPr>
        <w:t xml:space="preserve"> се разматрају различит</w:t>
      </w:r>
      <w:r w:rsidRPr="00101F3B">
        <w:rPr>
          <w:rFonts w:cs="Times New Roman"/>
          <w:lang w:val="ru-RU"/>
        </w:rPr>
        <w:t>и</w:t>
      </w:r>
      <w:r w:rsidR="00260017" w:rsidRPr="00101F3B">
        <w:rPr>
          <w:rFonts w:cs="Times New Roman"/>
          <w:lang w:val="ru-RU"/>
        </w:rPr>
        <w:t xml:space="preserve"> атрибут</w:t>
      </w:r>
      <w:r w:rsidRPr="00101F3B">
        <w:rPr>
          <w:rFonts w:cs="Times New Roman"/>
          <w:lang w:val="ru-RU"/>
        </w:rPr>
        <w:t>и</w:t>
      </w:r>
      <w:r w:rsidR="00260017" w:rsidRPr="00101F3B">
        <w:rPr>
          <w:rFonts w:cs="Times New Roman"/>
          <w:lang w:val="ru-RU"/>
        </w:rPr>
        <w:t xml:space="preserve"> унутар </w:t>
      </w:r>
      <w:r w:rsidRPr="00101F3B">
        <w:rPr>
          <w:rFonts w:cs="Times New Roman"/>
          <w:lang w:val="ru-RU"/>
        </w:rPr>
        <w:t xml:space="preserve">скупа </w:t>
      </w:r>
      <w:r w:rsidR="00260017" w:rsidRPr="00101F3B">
        <w:rPr>
          <w:rFonts w:cs="Times New Roman"/>
          <w:lang w:val="ru-RU"/>
        </w:rPr>
        <w:t>података и доносе се одлуке о томе како да се подаци разврстају.</w:t>
      </w:r>
    </w:p>
    <w:p w14:paraId="7084CE58" w14:textId="58441D52" w:rsidR="00260017" w:rsidRPr="00101F3B" w:rsidRDefault="00260017" w:rsidP="00D44804">
      <w:pPr>
        <w:pStyle w:val="NoSpacing"/>
        <w:rPr>
          <w:rFonts w:cs="Times New Roman"/>
          <w:lang w:val="ru-RU"/>
        </w:rPr>
      </w:pPr>
      <w:r w:rsidRPr="00101F3B">
        <w:rPr>
          <w:rFonts w:cs="Times New Roman"/>
          <w:lang w:val="ru-RU"/>
        </w:rPr>
        <w:t>Стабло одлучивања користи дв</w:t>
      </w:r>
      <w:r w:rsidR="00497CF6" w:rsidRPr="00101F3B">
        <w:rPr>
          <w:rFonts w:cs="Times New Roman"/>
          <w:lang w:val="ru-RU"/>
        </w:rPr>
        <w:t>иј</w:t>
      </w:r>
      <w:r w:rsidRPr="00101F3B">
        <w:rPr>
          <w:rFonts w:cs="Times New Roman"/>
          <w:lang w:val="ru-RU"/>
        </w:rPr>
        <w:t xml:space="preserve">е врсте чворова: чвор са члановима и лист. Чвор са члановима разматра неки атрибут и одлучује да ли подаци треба да иду у један од </w:t>
      </w:r>
      <w:r w:rsidR="00497CF6" w:rsidRPr="00101F3B">
        <w:rPr>
          <w:rFonts w:cs="Times New Roman"/>
          <w:lang w:val="ru-RU"/>
        </w:rPr>
        <w:t>његових</w:t>
      </w:r>
      <w:r w:rsidRPr="00101F3B">
        <w:rPr>
          <w:rFonts w:cs="Times New Roman"/>
          <w:lang w:val="ru-RU"/>
        </w:rPr>
        <w:t xml:space="preserve"> подчворова, који се затим поново </w:t>
      </w:r>
      <w:r w:rsidR="00497CF6" w:rsidRPr="00101F3B">
        <w:rPr>
          <w:rFonts w:cs="Times New Roman"/>
          <w:lang w:val="ru-RU"/>
        </w:rPr>
        <w:t>разматрају</w:t>
      </w:r>
      <w:r w:rsidRPr="00101F3B">
        <w:rPr>
          <w:rFonts w:cs="Times New Roman"/>
          <w:lang w:val="ru-RU"/>
        </w:rPr>
        <w:t>. Ова</w:t>
      </w:r>
      <w:r w:rsidR="00497CF6" w:rsidRPr="00101F3B">
        <w:rPr>
          <w:rFonts w:cs="Times New Roman"/>
          <w:lang w:val="ru-RU"/>
        </w:rPr>
        <w:t>ј</w:t>
      </w:r>
      <w:r w:rsidRPr="00101F3B">
        <w:rPr>
          <w:rFonts w:cs="Times New Roman"/>
          <w:lang w:val="ru-RU"/>
        </w:rPr>
        <w:t xml:space="preserve"> процес тумачења се понавља све док </w:t>
      </w:r>
      <w:r w:rsidR="00497CF6" w:rsidRPr="00101F3B">
        <w:rPr>
          <w:rFonts w:cs="Times New Roman"/>
          <w:lang w:val="ru-RU"/>
        </w:rPr>
        <w:t xml:space="preserve">се </w:t>
      </w:r>
      <w:r w:rsidRPr="00101F3B">
        <w:rPr>
          <w:rFonts w:cs="Times New Roman"/>
          <w:lang w:val="ru-RU"/>
        </w:rPr>
        <w:t xml:space="preserve">не дође до листа, који означава коначно </w:t>
      </w:r>
      <w:r w:rsidR="00497CF6" w:rsidRPr="00101F3B">
        <w:rPr>
          <w:rFonts w:cs="Times New Roman"/>
          <w:lang w:val="ru-RU"/>
        </w:rPr>
        <w:t xml:space="preserve">мјесто код </w:t>
      </w:r>
      <w:r w:rsidRPr="00101F3B">
        <w:rPr>
          <w:rFonts w:cs="Times New Roman"/>
          <w:lang w:val="ru-RU"/>
        </w:rPr>
        <w:t>разврставањ</w:t>
      </w:r>
      <w:r w:rsidR="00497CF6" w:rsidRPr="00101F3B">
        <w:rPr>
          <w:rFonts w:cs="Times New Roman"/>
          <w:lang w:val="ru-RU"/>
        </w:rPr>
        <w:t>а</w:t>
      </w:r>
      <w:r w:rsidRPr="00101F3B">
        <w:rPr>
          <w:rFonts w:cs="Times New Roman"/>
          <w:lang w:val="ru-RU"/>
        </w:rPr>
        <w:t xml:space="preserve"> података.</w:t>
      </w:r>
    </w:p>
    <w:p w14:paraId="31ECEEA5" w14:textId="31AB974F" w:rsidR="00260017" w:rsidRPr="00101F3B" w:rsidRDefault="00497CF6" w:rsidP="00D44804">
      <w:pPr>
        <w:pStyle w:val="NoSpacing"/>
        <w:rPr>
          <w:rFonts w:cs="Times New Roman"/>
          <w:lang w:val="ru-RU"/>
        </w:rPr>
      </w:pPr>
      <w:del w:id="2056" w:author="Nikola Karpić" w:date="2024-01-14T23:18:00Z">
        <w:r w:rsidRPr="00101F3B" w:rsidDel="0009399A">
          <w:rPr>
            <w:rFonts w:cs="Times New Roman"/>
            <w:lang w:val="en-US"/>
          </w:rPr>
          <w:lastRenderedPageBreak/>
          <w:delText>Decision</w:delText>
        </w:r>
        <w:r w:rsidRPr="00101F3B" w:rsidDel="0009399A">
          <w:rPr>
            <w:rFonts w:cs="Times New Roman"/>
            <w:lang w:val="ru-RU"/>
          </w:rPr>
          <w:delText xml:space="preserve"> </w:delText>
        </w:r>
        <w:r w:rsidRPr="00101F3B" w:rsidDel="0009399A">
          <w:rPr>
            <w:rFonts w:cs="Times New Roman"/>
            <w:lang w:val="en-US"/>
          </w:rPr>
          <w:delText>Tree</w:delText>
        </w:r>
        <w:r w:rsidRPr="00101F3B" w:rsidDel="0009399A">
          <w:rPr>
            <w:rFonts w:cs="Times New Roman"/>
            <w:lang w:val="ru-RU"/>
          </w:rPr>
          <w:delText xml:space="preserve"> </w:delText>
        </w:r>
        <w:r w:rsidRPr="00101F3B" w:rsidDel="0009399A">
          <w:rPr>
            <w:rFonts w:cs="Times New Roman"/>
            <w:lang w:val="en-US"/>
          </w:rPr>
          <w:delText>Classifier</w:delText>
        </w:r>
      </w:del>
      <w:ins w:id="2057" w:author="Nikola Karpić" w:date="2024-01-14T23:18:00Z">
        <w:r w:rsidR="0009399A" w:rsidRPr="00101F3B">
          <w:rPr>
            <w:rFonts w:cs="Times New Roman"/>
            <w:lang w:val="en-US"/>
          </w:rPr>
          <w:t>DT</w:t>
        </w:r>
      </w:ins>
      <w:r w:rsidRPr="00101F3B">
        <w:rPr>
          <w:rFonts w:cs="Times New Roman"/>
          <w:lang w:val="ru-RU"/>
        </w:rPr>
        <w:t xml:space="preserve"> </w:t>
      </w:r>
      <w:r w:rsidR="00260017" w:rsidRPr="00101F3B">
        <w:rPr>
          <w:rFonts w:cs="Times New Roman"/>
          <w:lang w:val="ru-RU"/>
        </w:rPr>
        <w:t>алгоритам се може користити за разврставање података у више класа, као и за класификацију података. Алгоритам функционише тако што се корист</w:t>
      </w:r>
      <w:r w:rsidRPr="00101F3B">
        <w:rPr>
          <w:rFonts w:cs="Times New Roman"/>
          <w:lang w:val="ru-RU"/>
        </w:rPr>
        <w:t>е</w:t>
      </w:r>
      <w:r w:rsidR="00260017" w:rsidRPr="00101F3B">
        <w:rPr>
          <w:rFonts w:cs="Times New Roman"/>
          <w:lang w:val="ru-RU"/>
        </w:rPr>
        <w:t xml:space="preserve"> </w:t>
      </w:r>
      <w:r w:rsidRPr="00101F3B">
        <w:rPr>
          <w:rFonts w:cs="Times New Roman"/>
          <w:lang w:val="ru-RU"/>
        </w:rPr>
        <w:t>претходни</w:t>
      </w:r>
      <w:r w:rsidR="00260017" w:rsidRPr="00101F3B">
        <w:rPr>
          <w:rFonts w:cs="Times New Roman"/>
          <w:lang w:val="ru-RU"/>
        </w:rPr>
        <w:t xml:space="preserve"> подаци како би се створило стабло одлучивања, које се онда користи да се разврстају нови подаци.</w:t>
      </w:r>
    </w:p>
    <w:p w14:paraId="698C0056" w14:textId="02A5B843" w:rsidR="00260017" w:rsidRPr="00101F3B" w:rsidRDefault="00260017" w:rsidP="00D44804">
      <w:pPr>
        <w:pStyle w:val="NoSpacing"/>
        <w:rPr>
          <w:rFonts w:cs="Times New Roman"/>
          <w:lang w:val="ru-RU"/>
        </w:rPr>
      </w:pPr>
      <w:r w:rsidRPr="00101F3B">
        <w:rPr>
          <w:rFonts w:cs="Times New Roman"/>
          <w:lang w:val="ru-RU"/>
        </w:rPr>
        <w:t>Овај алгоритам је једноставан за разум</w:t>
      </w:r>
      <w:r w:rsidR="00497CF6" w:rsidRPr="00101F3B">
        <w:rPr>
          <w:rFonts w:cs="Times New Roman"/>
          <w:lang w:val="ru-RU"/>
        </w:rPr>
        <w:t>иј</w:t>
      </w:r>
      <w:r w:rsidRPr="00101F3B">
        <w:rPr>
          <w:rFonts w:cs="Times New Roman"/>
          <w:lang w:val="ru-RU"/>
        </w:rPr>
        <w:t xml:space="preserve">евање и имплементирање, што га чини </w:t>
      </w:r>
      <w:del w:id="2058" w:author="Aleksandar Kelec" w:date="2023-11-26T19:14:00Z">
        <w:r w:rsidRPr="00101F3B" w:rsidDel="000509A7">
          <w:rPr>
            <w:rFonts w:cs="Times New Roman"/>
            <w:lang w:val="ru-RU"/>
          </w:rPr>
          <w:delText xml:space="preserve">идеалним </w:delText>
        </w:r>
      </w:del>
      <w:ins w:id="2059" w:author="Aleksandar Kelec" w:date="2023-11-26T19:14:00Z">
        <w:r w:rsidR="000509A7" w:rsidRPr="00101F3B">
          <w:rPr>
            <w:rFonts w:cs="Times New Roman"/>
            <w:lang w:val="ru-RU"/>
          </w:rPr>
          <w:t xml:space="preserve">погодним </w:t>
        </w:r>
      </w:ins>
      <w:r w:rsidRPr="00101F3B">
        <w:rPr>
          <w:rFonts w:cs="Times New Roman"/>
          <w:lang w:val="ru-RU"/>
        </w:rPr>
        <w:t xml:space="preserve">за многе </w:t>
      </w:r>
      <w:r w:rsidR="00497CF6" w:rsidRPr="00101F3B">
        <w:rPr>
          <w:rFonts w:cs="Times New Roman"/>
          <w:lang w:val="ru-RU"/>
        </w:rPr>
        <w:t>примјене укључујући финансије, трговину, медицинске и друге индустрије.</w:t>
      </w:r>
      <w:r w:rsidRPr="00101F3B">
        <w:rPr>
          <w:rFonts w:cs="Times New Roman"/>
          <w:lang w:val="ru-RU"/>
        </w:rPr>
        <w:t xml:space="preserve"> Међутим, постоје нек</w:t>
      </w:r>
      <w:r w:rsidR="00497CF6" w:rsidRPr="00101F3B">
        <w:rPr>
          <w:rFonts w:cs="Times New Roman"/>
          <w:lang w:val="ru-RU"/>
        </w:rPr>
        <w:t>и</w:t>
      </w:r>
      <w:r w:rsidRPr="00101F3B">
        <w:rPr>
          <w:rFonts w:cs="Times New Roman"/>
          <w:lang w:val="ru-RU"/>
        </w:rPr>
        <w:t xml:space="preserve"> недоста</w:t>
      </w:r>
      <w:r w:rsidR="00497CF6" w:rsidRPr="00101F3B">
        <w:rPr>
          <w:rFonts w:cs="Times New Roman"/>
          <w:lang w:val="ru-RU"/>
        </w:rPr>
        <w:t>ци</w:t>
      </w:r>
      <w:r w:rsidRPr="00101F3B">
        <w:rPr>
          <w:rFonts w:cs="Times New Roman"/>
          <w:lang w:val="ru-RU"/>
        </w:rPr>
        <w:t xml:space="preserve"> као што </w:t>
      </w:r>
      <w:r w:rsidR="00497CF6" w:rsidRPr="00101F3B">
        <w:rPr>
          <w:rFonts w:cs="Times New Roman"/>
          <w:lang w:val="ru-RU"/>
        </w:rPr>
        <w:t>склоност</w:t>
      </w:r>
      <w:r w:rsidRPr="00101F3B">
        <w:rPr>
          <w:rFonts w:cs="Times New Roman"/>
          <w:lang w:val="ru-RU"/>
        </w:rPr>
        <w:t xml:space="preserve"> </w:t>
      </w:r>
      <w:r w:rsidR="00497CF6" w:rsidRPr="00101F3B">
        <w:rPr>
          <w:rFonts w:cs="Times New Roman"/>
          <w:lang w:val="sr-Cyrl-BA"/>
        </w:rPr>
        <w:t xml:space="preserve">преприлагођавању </w:t>
      </w:r>
      <w:r w:rsidRPr="00101F3B">
        <w:rPr>
          <w:rFonts w:cs="Times New Roman"/>
          <w:lang w:val="ru-RU"/>
        </w:rPr>
        <w:t>и потреба за одређивањем границе када се разматрају атрибути.</w:t>
      </w:r>
    </w:p>
    <w:p w14:paraId="0590C4AF" w14:textId="77777777" w:rsidR="00DF7825" w:rsidRPr="00101F3B" w:rsidRDefault="00C509AB" w:rsidP="00532390">
      <w:pPr>
        <w:pStyle w:val="Heading2"/>
        <w:numPr>
          <w:ilvl w:val="1"/>
          <w:numId w:val="1"/>
        </w:numPr>
        <w:rPr>
          <w:rFonts w:cs="Times New Roman"/>
          <w:lang w:val="en-US"/>
        </w:rPr>
      </w:pPr>
      <w:bookmarkStart w:id="2060" w:name="_Toc159792287"/>
      <w:r w:rsidRPr="00101F3B">
        <w:rPr>
          <w:rFonts w:cs="Times New Roman"/>
          <w:lang w:val="en-US"/>
        </w:rPr>
        <w:t>Random Forest Classifier</w:t>
      </w:r>
      <w:bookmarkEnd w:id="2060"/>
    </w:p>
    <w:p w14:paraId="1DD632F6" w14:textId="108911B6" w:rsidR="00260017" w:rsidRPr="00101F3B" w:rsidRDefault="006B1429" w:rsidP="00D44804">
      <w:pPr>
        <w:pStyle w:val="NoSpacing"/>
        <w:rPr>
          <w:rFonts w:cs="Times New Roman"/>
          <w:lang w:val="ru-RU"/>
        </w:rPr>
      </w:pPr>
      <w:commentRangeStart w:id="2061"/>
      <w:r w:rsidRPr="00101F3B">
        <w:rPr>
          <w:rFonts w:cs="Times New Roman"/>
          <w:lang w:val="en-US"/>
        </w:rPr>
        <w:t>Random</w:t>
      </w:r>
      <w:r w:rsidRPr="00101F3B">
        <w:rPr>
          <w:rFonts w:cs="Times New Roman"/>
          <w:lang w:val="ru-RU"/>
        </w:rPr>
        <w:t xml:space="preserve"> </w:t>
      </w:r>
      <w:r w:rsidRPr="00101F3B">
        <w:rPr>
          <w:rFonts w:cs="Times New Roman"/>
          <w:lang w:val="en-US"/>
        </w:rPr>
        <w:t>Forest</w:t>
      </w:r>
      <w:r w:rsidRPr="00101F3B">
        <w:rPr>
          <w:rFonts w:cs="Times New Roman"/>
          <w:lang w:val="ru-RU"/>
        </w:rPr>
        <w:t xml:space="preserve"> </w:t>
      </w:r>
      <w:r w:rsidRPr="00101F3B">
        <w:rPr>
          <w:rFonts w:cs="Times New Roman"/>
          <w:lang w:val="en-US"/>
        </w:rPr>
        <w:t>Classifier</w:t>
      </w:r>
      <w:ins w:id="2062" w:author="Nikola Karpić" w:date="2024-01-14T23:17:00Z">
        <w:r w:rsidR="0009399A" w:rsidRPr="0020112D">
          <w:rPr>
            <w:rFonts w:cs="Times New Roman"/>
            <w:lang w:val="ru-RU"/>
            <w:rPrChange w:id="2063" w:author="Nikola Karpić" w:date="2024-02-25T23:34:00Z">
              <w:rPr>
                <w:lang w:val="en-US"/>
              </w:rPr>
            </w:rPrChange>
          </w:rPr>
          <w:t xml:space="preserve"> </w:t>
        </w:r>
        <w:r w:rsidR="0009399A" w:rsidRPr="00101F3B">
          <w:rPr>
            <w:rFonts w:cs="Times New Roman"/>
            <w:lang w:val="sr-Latn-BA"/>
          </w:rPr>
          <w:t>(RF)</w:t>
        </w:r>
      </w:ins>
      <w:r w:rsidRPr="00101F3B">
        <w:rPr>
          <w:rFonts w:cs="Times New Roman"/>
          <w:lang w:val="ru-RU"/>
        </w:rPr>
        <w:t xml:space="preserve"> </w:t>
      </w:r>
      <w:commentRangeEnd w:id="2061"/>
      <w:r w:rsidR="00311E98" w:rsidRPr="0020112D">
        <w:rPr>
          <w:rStyle w:val="CommentReference"/>
          <w:rFonts w:cs="Times New Roman"/>
          <w:lang w:val="sr-Latn-BA"/>
          <w:rPrChange w:id="2064" w:author="Nikola Karpić" w:date="2024-02-25T23:34:00Z">
            <w:rPr>
              <w:rStyle w:val="CommentReference"/>
              <w:rFonts w:ascii="Arial" w:hAnsi="Arial"/>
              <w:lang w:val="sr-Latn-BA"/>
            </w:rPr>
          </w:rPrChange>
        </w:rPr>
        <w:commentReference w:id="2061"/>
      </w:r>
      <w:r w:rsidR="00260017" w:rsidRPr="00101F3B">
        <w:rPr>
          <w:rFonts w:cs="Times New Roman"/>
          <w:lang w:val="ru-RU"/>
        </w:rPr>
        <w:t xml:space="preserve">је алгоритам који се користи </w:t>
      </w:r>
      <w:r w:rsidRPr="00101F3B">
        <w:rPr>
          <w:rFonts w:cs="Times New Roman"/>
          <w:lang w:val="ru-RU"/>
        </w:rPr>
        <w:t xml:space="preserve">и </w:t>
      </w:r>
      <w:r w:rsidR="00260017" w:rsidRPr="00101F3B">
        <w:rPr>
          <w:rFonts w:cs="Times New Roman"/>
          <w:lang w:val="ru-RU"/>
        </w:rPr>
        <w:t xml:space="preserve">за класификацију и </w:t>
      </w:r>
      <w:r w:rsidRPr="00101F3B">
        <w:rPr>
          <w:rFonts w:cs="Times New Roman"/>
          <w:lang w:val="ru-RU"/>
        </w:rPr>
        <w:t xml:space="preserve">за </w:t>
      </w:r>
      <w:r w:rsidR="00260017" w:rsidRPr="00101F3B">
        <w:rPr>
          <w:rFonts w:cs="Times New Roman"/>
          <w:lang w:val="ru-RU"/>
        </w:rPr>
        <w:t xml:space="preserve">регресију. Овај алгоритам користи </w:t>
      </w:r>
      <w:r w:rsidRPr="00101F3B">
        <w:rPr>
          <w:rFonts w:cs="Times New Roman"/>
          <w:lang w:val="ru-RU"/>
        </w:rPr>
        <w:t>много</w:t>
      </w:r>
      <w:r w:rsidR="00260017" w:rsidRPr="00101F3B">
        <w:rPr>
          <w:rFonts w:cs="Times New Roman"/>
          <w:lang w:val="ru-RU"/>
        </w:rPr>
        <w:t xml:space="preserve"> одвојених стабала одлучивања</w:t>
      </w:r>
      <w:r w:rsidRPr="00101F3B">
        <w:rPr>
          <w:rFonts w:cs="Times New Roman"/>
          <w:lang w:val="ru-RU"/>
        </w:rPr>
        <w:t xml:space="preserve"> (насумичну шуму стабала одлучивања)</w:t>
      </w:r>
      <w:r w:rsidR="00260017" w:rsidRPr="00101F3B">
        <w:rPr>
          <w:rFonts w:cs="Times New Roman"/>
          <w:lang w:val="ru-RU"/>
        </w:rPr>
        <w:t xml:space="preserve"> за добијање закључка. На почетку, користи се метода случајног узорковања да се формира више одвојених стабала одлучивања. Свако од њих даје свој закључак на основу своје </w:t>
      </w:r>
      <w:commentRangeStart w:id="2065"/>
      <w:r w:rsidR="00260017" w:rsidRPr="00101F3B">
        <w:rPr>
          <w:rFonts w:cs="Times New Roman"/>
          <w:lang w:val="ru-RU"/>
        </w:rPr>
        <w:t>проц</w:t>
      </w:r>
      <w:ins w:id="2066" w:author="Nikola Karpić" w:date="2024-01-27T20:17:00Z">
        <w:r w:rsidR="00A82E9D" w:rsidRPr="00101F3B">
          <w:rPr>
            <w:rFonts w:cs="Times New Roman"/>
            <w:lang w:val="sr-Cyrl-BA"/>
          </w:rPr>
          <w:t>ј</w:t>
        </w:r>
      </w:ins>
      <w:r w:rsidR="00260017" w:rsidRPr="00101F3B">
        <w:rPr>
          <w:rFonts w:cs="Times New Roman"/>
          <w:lang w:val="ru-RU"/>
        </w:rPr>
        <w:t>ене</w:t>
      </w:r>
      <w:commentRangeEnd w:id="2065"/>
      <w:r w:rsidR="00DA24EC" w:rsidRPr="0020112D">
        <w:rPr>
          <w:rStyle w:val="CommentReference"/>
          <w:rFonts w:cs="Times New Roman"/>
          <w:lang w:val="sr-Latn-BA"/>
          <w:rPrChange w:id="2067" w:author="Nikola Karpić" w:date="2024-02-25T23:34:00Z">
            <w:rPr>
              <w:rStyle w:val="CommentReference"/>
              <w:rFonts w:ascii="Arial" w:hAnsi="Arial"/>
              <w:lang w:val="sr-Latn-BA"/>
            </w:rPr>
          </w:rPrChange>
        </w:rPr>
        <w:commentReference w:id="2065"/>
      </w:r>
      <w:r w:rsidR="00260017" w:rsidRPr="00101F3B">
        <w:rPr>
          <w:rFonts w:cs="Times New Roman"/>
          <w:lang w:val="ru-RU"/>
        </w:rPr>
        <w:t xml:space="preserve">, а затим се користи гласање да се добије финална </w:t>
      </w:r>
      <w:commentRangeStart w:id="2068"/>
      <w:r w:rsidR="00260017" w:rsidRPr="00101F3B">
        <w:rPr>
          <w:rFonts w:cs="Times New Roman"/>
          <w:lang w:val="ru-RU"/>
        </w:rPr>
        <w:t>проц</w:t>
      </w:r>
      <w:ins w:id="2069" w:author="Nikola Karpić" w:date="2024-01-27T20:17:00Z">
        <w:r w:rsidR="00A82E9D" w:rsidRPr="00101F3B">
          <w:rPr>
            <w:rFonts w:cs="Times New Roman"/>
            <w:lang w:val="sr-Cyrl-BA"/>
          </w:rPr>
          <w:t>ј</w:t>
        </w:r>
      </w:ins>
      <w:r w:rsidR="00260017" w:rsidRPr="00101F3B">
        <w:rPr>
          <w:rFonts w:cs="Times New Roman"/>
          <w:lang w:val="ru-RU"/>
        </w:rPr>
        <w:t>ена</w:t>
      </w:r>
      <w:commentRangeEnd w:id="2068"/>
      <w:r w:rsidR="00DA24EC" w:rsidRPr="0020112D">
        <w:rPr>
          <w:rStyle w:val="CommentReference"/>
          <w:rFonts w:cs="Times New Roman"/>
          <w:lang w:val="sr-Latn-BA"/>
          <w:rPrChange w:id="2070" w:author="Nikola Karpić" w:date="2024-02-25T23:34:00Z">
            <w:rPr>
              <w:rStyle w:val="CommentReference"/>
              <w:rFonts w:ascii="Arial" w:hAnsi="Arial"/>
              <w:lang w:val="sr-Latn-BA"/>
            </w:rPr>
          </w:rPrChange>
        </w:rPr>
        <w:commentReference w:id="2068"/>
      </w:r>
      <w:r w:rsidR="00260017" w:rsidRPr="00101F3B">
        <w:rPr>
          <w:rFonts w:cs="Times New Roman"/>
          <w:lang w:val="ru-RU"/>
        </w:rPr>
        <w:t>.</w:t>
      </w:r>
    </w:p>
    <w:p w14:paraId="3D6DC27C" w14:textId="2CD8BA83" w:rsidR="00260017" w:rsidRPr="00101F3B" w:rsidRDefault="00260017" w:rsidP="00D44804">
      <w:pPr>
        <w:pStyle w:val="NoSpacing"/>
        <w:rPr>
          <w:rFonts w:cs="Times New Roman"/>
          <w:lang w:val="ru-RU"/>
        </w:rPr>
      </w:pPr>
      <w:r w:rsidRPr="00101F3B">
        <w:rPr>
          <w:rFonts w:cs="Times New Roman"/>
          <w:lang w:val="ru-RU"/>
        </w:rPr>
        <w:t xml:space="preserve">У односу на класично стабло одлучивања, рандом форест користи више стабала одлучивања које су створене користећи случајни избор атрибута и података. То доводи до више робустности и мање </w:t>
      </w:r>
      <w:r w:rsidR="00B54DCE" w:rsidRPr="00101F3B">
        <w:rPr>
          <w:rFonts w:cs="Times New Roman"/>
          <w:lang w:val="ru-RU"/>
        </w:rPr>
        <w:t>вјероватно</w:t>
      </w:r>
      <w:r w:rsidRPr="00101F3B">
        <w:rPr>
          <w:rFonts w:cs="Times New Roman"/>
          <w:lang w:val="ru-RU"/>
        </w:rPr>
        <w:t xml:space="preserve">ће </w:t>
      </w:r>
      <w:ins w:id="2071" w:author="Nikola Karpić" w:date="2024-01-14T23:18:00Z">
        <w:r w:rsidR="0009399A" w:rsidRPr="00101F3B">
          <w:rPr>
            <w:rFonts w:cs="Times New Roman"/>
            <w:lang w:val="sr-Cyrl-BA"/>
          </w:rPr>
          <w:t xml:space="preserve">преприлагођавања </w:t>
        </w:r>
        <w:r w:rsidR="0009399A" w:rsidRPr="0020112D">
          <w:rPr>
            <w:rFonts w:cs="Times New Roman"/>
            <w:i/>
            <w:iCs/>
            <w:lang w:val="sr-Cyrl-BA"/>
            <w:rPrChange w:id="2072" w:author="Nikola Karpić" w:date="2024-02-25T23:34:00Z">
              <w:rPr>
                <w:lang w:val="sr-Cyrl-BA"/>
              </w:rPr>
            </w:rPrChange>
          </w:rPr>
          <w:t>(</w:t>
        </w:r>
      </w:ins>
      <w:ins w:id="2073" w:author="Nikola Karpić" w:date="2024-01-14T23:19:00Z">
        <w:r w:rsidR="0009399A" w:rsidRPr="00101F3B">
          <w:rPr>
            <w:rFonts w:cs="Times New Roman"/>
            <w:i/>
            <w:iCs/>
            <w:lang w:val="sr-Cyrl-BA"/>
          </w:rPr>
          <w:t xml:space="preserve">енг. </w:t>
        </w:r>
      </w:ins>
      <w:ins w:id="2074" w:author="Nikola Karpić" w:date="2024-01-27T20:09:00Z">
        <w:r w:rsidR="00545611" w:rsidRPr="00101F3B">
          <w:rPr>
            <w:rFonts w:cs="Times New Roman"/>
            <w:i/>
            <w:iCs/>
            <w:lang w:val="sr-Latn-BA"/>
          </w:rPr>
          <w:t>O</w:t>
        </w:r>
      </w:ins>
      <w:ins w:id="2075" w:author="Nikola Karpić" w:date="2024-01-14T23:19:00Z">
        <w:r w:rsidR="0009399A" w:rsidRPr="00101F3B">
          <w:rPr>
            <w:rFonts w:cs="Times New Roman"/>
            <w:i/>
            <w:iCs/>
            <w:lang w:val="sr-Latn-BA"/>
          </w:rPr>
          <w:t>verfitting</w:t>
        </w:r>
        <w:r w:rsidR="0009399A" w:rsidRPr="00101F3B">
          <w:rPr>
            <w:rFonts w:cs="Times New Roman"/>
            <w:i/>
            <w:iCs/>
            <w:lang w:val="sr-Cyrl-BA"/>
          </w:rPr>
          <w:t>).</w:t>
        </w:r>
      </w:ins>
      <w:commentRangeStart w:id="2076"/>
      <w:del w:id="2077" w:author="Nikola Karpić" w:date="2024-01-14T23:18:00Z">
        <w:r w:rsidRPr="0020112D" w:rsidDel="0009399A">
          <w:rPr>
            <w:rFonts w:cs="Times New Roman"/>
            <w:i/>
            <w:iCs/>
            <w:lang w:val="ru-RU"/>
            <w:rPrChange w:id="2078" w:author="Nikola Karpić" w:date="2024-02-25T23:34:00Z">
              <w:rPr>
                <w:lang w:val="ru-RU"/>
              </w:rPr>
            </w:rPrChange>
          </w:rPr>
          <w:delText>оверфиттинг</w:delText>
        </w:r>
        <w:commentRangeEnd w:id="2076"/>
        <w:r w:rsidR="006C6F26" w:rsidRPr="0020112D" w:rsidDel="0009399A">
          <w:rPr>
            <w:rStyle w:val="CommentReference"/>
            <w:rFonts w:cs="Times New Roman"/>
            <w:i/>
            <w:iCs/>
            <w:lang w:val="sr-Latn-BA"/>
            <w:rPrChange w:id="2079" w:author="Nikola Karpić" w:date="2024-02-25T23:34:00Z">
              <w:rPr>
                <w:rStyle w:val="CommentReference"/>
                <w:rFonts w:ascii="Arial" w:hAnsi="Arial"/>
                <w:lang w:val="sr-Latn-BA"/>
              </w:rPr>
            </w:rPrChange>
          </w:rPr>
          <w:commentReference w:id="2076"/>
        </w:r>
        <w:r w:rsidRPr="0020112D" w:rsidDel="0009399A">
          <w:rPr>
            <w:rFonts w:cs="Times New Roman"/>
            <w:i/>
            <w:iCs/>
            <w:lang w:val="ru-RU"/>
            <w:rPrChange w:id="2080" w:author="Nikola Karpić" w:date="2024-02-25T23:34:00Z">
              <w:rPr>
                <w:lang w:val="ru-RU"/>
              </w:rPr>
            </w:rPrChange>
          </w:rPr>
          <w:delText>-а.</w:delText>
        </w:r>
      </w:del>
      <w:r w:rsidRPr="00101F3B">
        <w:rPr>
          <w:rFonts w:cs="Times New Roman"/>
          <w:lang w:val="ru-RU"/>
        </w:rPr>
        <w:t xml:space="preserve"> Такође, овај алгоритам има бољ</w:t>
      </w:r>
      <w:ins w:id="2081" w:author="Aleksandar Kelec" w:date="2023-11-26T19:16:00Z">
        <w:r w:rsidR="00C415DF" w:rsidRPr="00101F3B">
          <w:rPr>
            <w:rFonts w:cs="Times New Roman"/>
            <w:lang w:val="ru-RU"/>
          </w:rPr>
          <w:t>е</w:t>
        </w:r>
      </w:ins>
      <w:del w:id="2082" w:author="Aleksandar Kelec" w:date="2023-11-26T19:16:00Z">
        <w:r w:rsidRPr="00101F3B" w:rsidDel="00C415DF">
          <w:rPr>
            <w:rFonts w:cs="Times New Roman"/>
            <w:lang w:val="ru-RU"/>
          </w:rPr>
          <w:delText>у</w:delText>
        </w:r>
      </w:del>
      <w:r w:rsidRPr="00101F3B">
        <w:rPr>
          <w:rFonts w:cs="Times New Roman"/>
          <w:lang w:val="ru-RU"/>
        </w:rPr>
        <w:t xml:space="preserve"> перформанс</w:t>
      </w:r>
      <w:ins w:id="2083" w:author="Aleksandar Kelec" w:date="2023-11-26T19:16:00Z">
        <w:r w:rsidR="00C415DF" w:rsidRPr="00101F3B">
          <w:rPr>
            <w:rFonts w:cs="Times New Roman"/>
            <w:lang w:val="ru-RU"/>
          </w:rPr>
          <w:t>е</w:t>
        </w:r>
      </w:ins>
      <w:del w:id="2084" w:author="Aleksandar Kelec" w:date="2023-11-26T19:16:00Z">
        <w:r w:rsidRPr="00101F3B" w:rsidDel="00C415DF">
          <w:rPr>
            <w:rFonts w:cs="Times New Roman"/>
            <w:lang w:val="ru-RU"/>
          </w:rPr>
          <w:delText>у</w:delText>
        </w:r>
      </w:del>
      <w:r w:rsidRPr="00101F3B">
        <w:rPr>
          <w:rFonts w:cs="Times New Roman"/>
          <w:lang w:val="ru-RU"/>
        </w:rPr>
        <w:t xml:space="preserve"> у случајевима када има много атрибута, што често може довести до проблема у класичном стаблу одлучивања.</w:t>
      </w:r>
    </w:p>
    <w:p w14:paraId="36CAF4F3" w14:textId="6C00B20A" w:rsidR="00260017" w:rsidRPr="00101F3B" w:rsidRDefault="00260017" w:rsidP="00260017">
      <w:pPr>
        <w:pStyle w:val="NoSpacing"/>
        <w:rPr>
          <w:rFonts w:cs="Times New Roman"/>
          <w:lang w:val="ru-RU"/>
        </w:rPr>
      </w:pPr>
      <w:r w:rsidRPr="00101F3B">
        <w:rPr>
          <w:rFonts w:cs="Times New Roman"/>
          <w:lang w:val="ru-RU"/>
        </w:rPr>
        <w:t xml:space="preserve">Коришћење </w:t>
      </w:r>
      <w:del w:id="2085" w:author="Nikola Karpić" w:date="2024-01-14T23:18:00Z">
        <w:r w:rsidRPr="00101F3B" w:rsidDel="0009399A">
          <w:rPr>
            <w:rFonts w:cs="Times New Roman"/>
            <w:lang w:val="ru-RU"/>
          </w:rPr>
          <w:delText>рандом форест</w:delText>
        </w:r>
      </w:del>
      <w:ins w:id="2086" w:author="Nikola Karpić" w:date="2024-01-14T23:18:00Z">
        <w:r w:rsidR="0009399A" w:rsidRPr="00101F3B">
          <w:rPr>
            <w:rFonts w:cs="Times New Roman"/>
            <w:lang w:val="sr-Latn-BA"/>
          </w:rPr>
          <w:t>RF</w:t>
        </w:r>
      </w:ins>
      <w:r w:rsidRPr="00101F3B">
        <w:rPr>
          <w:rFonts w:cs="Times New Roman"/>
          <w:lang w:val="ru-RU"/>
        </w:rPr>
        <w:t xml:space="preserve"> алгоритма може се реализовати за различите типове проблема, укључујући класификацију, регресију и идентификацију најважнијих атрибута. Укупно, рандом форест је један од најчешће коришћених алгоритама у машинском учењу због своје робустности и широке </w:t>
      </w:r>
      <w:commentRangeStart w:id="2087"/>
      <w:r w:rsidRPr="00101F3B">
        <w:rPr>
          <w:rFonts w:cs="Times New Roman"/>
          <w:lang w:val="ru-RU"/>
        </w:rPr>
        <w:t>прим</w:t>
      </w:r>
      <w:ins w:id="2088" w:author="Nikola Karpić" w:date="2024-01-27T20:17:00Z">
        <w:r w:rsidR="00687F98" w:rsidRPr="00101F3B">
          <w:rPr>
            <w:rFonts w:cs="Times New Roman"/>
            <w:lang w:val="sr-Cyrl-BA"/>
          </w:rPr>
          <w:t>ј</w:t>
        </w:r>
      </w:ins>
      <w:r w:rsidRPr="00101F3B">
        <w:rPr>
          <w:rFonts w:cs="Times New Roman"/>
          <w:lang w:val="ru-RU"/>
        </w:rPr>
        <w:t xml:space="preserve">ене </w:t>
      </w:r>
      <w:commentRangeEnd w:id="2087"/>
      <w:r w:rsidR="00DB369F" w:rsidRPr="0020112D">
        <w:rPr>
          <w:rStyle w:val="CommentReference"/>
          <w:rFonts w:cs="Times New Roman"/>
          <w:lang w:val="sr-Latn-BA"/>
          <w:rPrChange w:id="2089" w:author="Nikola Karpić" w:date="2024-02-25T23:34:00Z">
            <w:rPr>
              <w:rStyle w:val="CommentReference"/>
              <w:rFonts w:ascii="Arial" w:hAnsi="Arial"/>
              <w:lang w:val="sr-Latn-BA"/>
            </w:rPr>
          </w:rPrChange>
        </w:rPr>
        <w:commentReference w:id="2087"/>
      </w:r>
      <w:r w:rsidRPr="00101F3B">
        <w:rPr>
          <w:rFonts w:cs="Times New Roman"/>
          <w:lang w:val="ru-RU"/>
        </w:rPr>
        <w:t>у различитим областима.</w:t>
      </w:r>
    </w:p>
    <w:p w14:paraId="33BA9681" w14:textId="77777777" w:rsidR="00DF7825" w:rsidRPr="00101F3B" w:rsidRDefault="00C509AB" w:rsidP="00532390">
      <w:pPr>
        <w:pStyle w:val="Heading2"/>
        <w:numPr>
          <w:ilvl w:val="1"/>
          <w:numId w:val="1"/>
        </w:numPr>
        <w:rPr>
          <w:rFonts w:cs="Times New Roman"/>
          <w:lang w:val="en-US"/>
        </w:rPr>
      </w:pPr>
      <w:bookmarkStart w:id="2090" w:name="_Toc159792288"/>
      <w:r w:rsidRPr="00101F3B">
        <w:rPr>
          <w:rFonts w:cs="Times New Roman"/>
          <w:lang w:val="en-US"/>
        </w:rPr>
        <w:t>Gradient Boosting Classifier</w:t>
      </w:r>
      <w:bookmarkEnd w:id="2090"/>
    </w:p>
    <w:p w14:paraId="00B7376F" w14:textId="7E8C4B3B" w:rsidR="002065A0" w:rsidRPr="00101F3B" w:rsidRDefault="006B1429" w:rsidP="00226C07">
      <w:pPr>
        <w:pStyle w:val="NoSpacing"/>
        <w:rPr>
          <w:rFonts w:cs="Times New Roman"/>
          <w:lang w:val="ru-RU"/>
        </w:rPr>
      </w:pPr>
      <w:commentRangeStart w:id="2091"/>
      <w:r w:rsidRPr="00101F3B">
        <w:rPr>
          <w:rFonts w:cs="Times New Roman"/>
          <w:lang w:val="ru-RU"/>
        </w:rPr>
        <w:t>Gradient Boosting Classifier</w:t>
      </w:r>
      <w:ins w:id="2092" w:author="Nikola Karpić" w:date="2024-01-14T23:19:00Z">
        <w:r w:rsidR="0009399A" w:rsidRPr="00101F3B">
          <w:rPr>
            <w:rFonts w:cs="Times New Roman"/>
            <w:lang w:val="sr-Latn-BA"/>
          </w:rPr>
          <w:t xml:space="preserve"> (GB</w:t>
        </w:r>
      </w:ins>
      <w:ins w:id="2093" w:author="Nikola Karpić" w:date="2024-01-27T20:18:00Z">
        <w:r w:rsidR="00545C0B" w:rsidRPr="00101F3B">
          <w:rPr>
            <w:rFonts w:cs="Times New Roman"/>
            <w:lang w:val="sr-Latn-BA"/>
          </w:rPr>
          <w:t>T</w:t>
        </w:r>
      </w:ins>
      <w:ins w:id="2094" w:author="Nikola Karpić" w:date="2024-01-14T23:19:00Z">
        <w:r w:rsidR="0009399A" w:rsidRPr="00101F3B">
          <w:rPr>
            <w:rFonts w:cs="Times New Roman"/>
            <w:lang w:val="sr-Latn-BA"/>
          </w:rPr>
          <w:t>)</w:t>
        </w:r>
      </w:ins>
      <w:r w:rsidRPr="00101F3B">
        <w:rPr>
          <w:rFonts w:cs="Times New Roman"/>
          <w:lang w:val="sr-Latn-BA"/>
        </w:rPr>
        <w:t xml:space="preserve"> </w:t>
      </w:r>
      <w:commentRangeEnd w:id="2091"/>
      <w:r w:rsidR="00311E98" w:rsidRPr="0020112D">
        <w:rPr>
          <w:rStyle w:val="CommentReference"/>
          <w:rFonts w:cs="Times New Roman"/>
          <w:lang w:val="sr-Latn-BA"/>
          <w:rPrChange w:id="2095" w:author="Nikola Karpić" w:date="2024-02-25T23:34:00Z">
            <w:rPr>
              <w:rStyle w:val="CommentReference"/>
              <w:rFonts w:ascii="Arial" w:hAnsi="Arial"/>
              <w:lang w:val="sr-Latn-BA"/>
            </w:rPr>
          </w:rPrChange>
        </w:rPr>
        <w:commentReference w:id="2091"/>
      </w:r>
      <w:r w:rsidR="002065A0" w:rsidRPr="00101F3B">
        <w:rPr>
          <w:rFonts w:cs="Times New Roman"/>
          <w:lang w:val="ru-RU"/>
        </w:rPr>
        <w:t>је алгоритам за машинско учење који се користи за класификацију. Овај алгоритам је комбинација неколико класификатора, а сваки од њих је научен да поправља грешке претходних класификатора.</w:t>
      </w:r>
      <w:r w:rsidR="00226C07" w:rsidRPr="00101F3B">
        <w:rPr>
          <w:rFonts w:cs="Times New Roman"/>
          <w:lang w:val="ru-RU"/>
        </w:rPr>
        <w:t xml:space="preserve"> Користи</w:t>
      </w:r>
      <w:r w:rsidR="002065A0" w:rsidRPr="00101F3B">
        <w:rPr>
          <w:rFonts w:cs="Times New Roman"/>
          <w:lang w:val="ru-RU"/>
        </w:rPr>
        <w:t xml:space="preserve"> технику </w:t>
      </w:r>
      <w:r w:rsidR="00226C07" w:rsidRPr="00101F3B">
        <w:rPr>
          <w:rFonts w:cs="Times New Roman"/>
          <w:lang w:val="ru-RU"/>
        </w:rPr>
        <w:t>бустинг</w:t>
      </w:r>
      <w:r w:rsidR="00226C07" w:rsidRPr="00101F3B">
        <w:rPr>
          <w:rFonts w:cs="Times New Roman"/>
          <w:lang w:val="sr-Latn-BA"/>
        </w:rPr>
        <w:t xml:space="preserve"> </w:t>
      </w:r>
      <w:r w:rsidR="00226C07" w:rsidRPr="00101F3B">
        <w:rPr>
          <w:rFonts w:cs="Times New Roman"/>
          <w:lang w:val="sr-Cyrl-BA"/>
        </w:rPr>
        <w:t>(</w:t>
      </w:r>
      <w:r w:rsidR="00226C07" w:rsidRPr="0020112D">
        <w:rPr>
          <w:rFonts w:cs="Times New Roman"/>
          <w:i/>
          <w:iCs/>
          <w:lang w:val="sr-Cyrl-BA"/>
          <w:rPrChange w:id="2096" w:author="Nikola Karpić" w:date="2024-02-25T23:34:00Z">
            <w:rPr>
              <w:lang w:val="sr-Cyrl-BA"/>
            </w:rPr>
          </w:rPrChange>
        </w:rPr>
        <w:t>ен</w:t>
      </w:r>
      <w:ins w:id="2097" w:author="Aleksandar Kelec" w:date="2023-11-26T19:17:00Z">
        <w:r w:rsidR="00DB369F" w:rsidRPr="0020112D">
          <w:rPr>
            <w:rFonts w:cs="Times New Roman"/>
            <w:i/>
            <w:iCs/>
            <w:lang w:val="sr-Cyrl-BA"/>
            <w:rPrChange w:id="2098" w:author="Nikola Karpić" w:date="2024-02-25T23:34:00Z">
              <w:rPr>
                <w:lang w:val="sr-Cyrl-BA"/>
              </w:rPr>
            </w:rPrChange>
          </w:rPr>
          <w:t>г</w:t>
        </w:r>
      </w:ins>
      <w:del w:id="2099" w:author="Aleksandar Kelec" w:date="2023-11-26T19:17:00Z">
        <w:r w:rsidR="00226C07" w:rsidRPr="0020112D" w:rsidDel="00DB369F">
          <w:rPr>
            <w:rFonts w:cs="Times New Roman"/>
            <w:i/>
            <w:iCs/>
            <w:lang w:val="sr-Cyrl-BA"/>
            <w:rPrChange w:id="2100" w:author="Nikola Karpić" w:date="2024-02-25T23:34:00Z">
              <w:rPr>
                <w:lang w:val="sr-Cyrl-BA"/>
              </w:rPr>
            </w:rPrChange>
          </w:rPr>
          <w:delText>ф</w:delText>
        </w:r>
      </w:del>
      <w:r w:rsidR="00226C07" w:rsidRPr="0020112D">
        <w:rPr>
          <w:rFonts w:cs="Times New Roman"/>
          <w:i/>
          <w:iCs/>
          <w:lang w:val="sr-Cyrl-BA"/>
          <w:rPrChange w:id="2101" w:author="Nikola Karpić" w:date="2024-02-25T23:34:00Z">
            <w:rPr>
              <w:lang w:val="sr-Cyrl-BA"/>
            </w:rPr>
          </w:rPrChange>
        </w:rPr>
        <w:t>.</w:t>
      </w:r>
      <w:r w:rsidR="00226C07" w:rsidRPr="00101F3B">
        <w:rPr>
          <w:rFonts w:cs="Times New Roman"/>
          <w:lang w:val="sr-Cyrl-BA"/>
        </w:rPr>
        <w:t xml:space="preserve"> </w:t>
      </w:r>
      <w:del w:id="2102" w:author="Nikola Karpić" w:date="2024-01-14T23:19:00Z">
        <w:r w:rsidR="00226C07" w:rsidRPr="00101F3B" w:rsidDel="00CF167F">
          <w:rPr>
            <w:rFonts w:cs="Times New Roman"/>
            <w:i/>
            <w:iCs/>
            <w:lang w:val="sr-Latn-BA"/>
          </w:rPr>
          <w:delText>Boosting</w:delText>
        </w:r>
      </w:del>
      <w:ins w:id="2103" w:author="Nikola Karpić" w:date="2024-01-27T20:09:00Z">
        <w:r w:rsidR="0082079A" w:rsidRPr="00101F3B">
          <w:rPr>
            <w:rFonts w:cs="Times New Roman"/>
            <w:i/>
            <w:iCs/>
            <w:lang w:val="sr-Latn-BA"/>
          </w:rPr>
          <w:t>B</w:t>
        </w:r>
      </w:ins>
      <w:ins w:id="2104" w:author="Nikola Karpić" w:date="2024-01-14T23:19:00Z">
        <w:r w:rsidR="00CF167F" w:rsidRPr="00101F3B">
          <w:rPr>
            <w:rFonts w:cs="Times New Roman"/>
            <w:i/>
            <w:iCs/>
            <w:lang w:val="sr-Latn-BA"/>
          </w:rPr>
          <w:t>oosting</w:t>
        </w:r>
      </w:ins>
      <w:r w:rsidR="00226C07" w:rsidRPr="0020112D">
        <w:rPr>
          <w:rFonts w:cs="Times New Roman"/>
          <w:iCs/>
          <w:lang w:val="sr-Cyrl-BA"/>
          <w:rPrChange w:id="2105" w:author="Nikola Karpić" w:date="2024-02-25T23:34:00Z">
            <w:rPr>
              <w:i/>
              <w:iCs/>
              <w:lang w:val="sr-Cyrl-BA"/>
            </w:rPr>
          </w:rPrChange>
        </w:rPr>
        <w:t>)</w:t>
      </w:r>
      <w:r w:rsidR="002065A0" w:rsidRPr="00101F3B">
        <w:rPr>
          <w:rFonts w:cs="Times New Roman"/>
          <w:lang w:val="ru-RU"/>
        </w:rPr>
        <w:t xml:space="preserve"> за побољшање перформанси класификације. Ова техника укључује додавање нових класификатора док се не постигне жељени ниво тачности. Нови класификатори се додају на бази претходно направљених грешака у нади да ће се оне исправити.</w:t>
      </w:r>
    </w:p>
    <w:p w14:paraId="0FD65719" w14:textId="6B1C26DA" w:rsidR="002065A0" w:rsidRPr="00101F3B" w:rsidRDefault="006B1429" w:rsidP="00D44804">
      <w:pPr>
        <w:pStyle w:val="NoSpacing"/>
        <w:rPr>
          <w:rFonts w:cs="Times New Roman"/>
          <w:lang w:val="ru-RU"/>
        </w:rPr>
      </w:pPr>
      <w:del w:id="2106" w:author="Nikola Karpić" w:date="2024-01-14T23:19:00Z">
        <w:r w:rsidRPr="00101F3B" w:rsidDel="00CF167F">
          <w:rPr>
            <w:rFonts w:cs="Times New Roman"/>
            <w:lang w:val="ru-RU"/>
          </w:rPr>
          <w:delText>Gradient Boosting Classifier</w:delText>
        </w:r>
      </w:del>
      <w:ins w:id="2107" w:author="Nikola Karpić" w:date="2024-01-14T23:19:00Z">
        <w:r w:rsidR="00CF167F" w:rsidRPr="00101F3B">
          <w:rPr>
            <w:rFonts w:cs="Times New Roman"/>
            <w:lang w:val="sr-Latn-BA"/>
          </w:rPr>
          <w:t>GB</w:t>
        </w:r>
      </w:ins>
      <w:r w:rsidRPr="00101F3B">
        <w:rPr>
          <w:rFonts w:cs="Times New Roman"/>
          <w:lang w:val="sr-Latn-BA"/>
        </w:rPr>
        <w:t xml:space="preserve"> </w:t>
      </w:r>
      <w:r w:rsidR="002065A0" w:rsidRPr="00101F3B">
        <w:rPr>
          <w:rFonts w:cs="Times New Roman"/>
          <w:lang w:val="ru-RU"/>
        </w:rPr>
        <w:t xml:space="preserve">такође користи технику </w:t>
      </w:r>
      <w:r w:rsidR="00B54DCE" w:rsidRPr="00101F3B">
        <w:rPr>
          <w:rFonts w:cs="Times New Roman"/>
          <w:lang w:val="ru-RU"/>
        </w:rPr>
        <w:t>Gradient Descent</w:t>
      </w:r>
      <w:r w:rsidR="002065A0" w:rsidRPr="00101F3B">
        <w:rPr>
          <w:rFonts w:cs="Times New Roman"/>
          <w:lang w:val="ru-RU"/>
        </w:rPr>
        <w:t xml:space="preserve"> за одређивање правца у ком ће се класификатори </w:t>
      </w:r>
      <w:r w:rsidR="00226C07" w:rsidRPr="00101F3B">
        <w:rPr>
          <w:rFonts w:cs="Times New Roman"/>
          <w:lang w:val="ru-RU"/>
        </w:rPr>
        <w:t>обучавати</w:t>
      </w:r>
      <w:r w:rsidR="002065A0" w:rsidRPr="00101F3B">
        <w:rPr>
          <w:rFonts w:cs="Times New Roman"/>
          <w:lang w:val="ru-RU"/>
        </w:rPr>
        <w:t xml:space="preserve">. </w:t>
      </w:r>
      <w:r w:rsidR="00B54DCE" w:rsidRPr="00101F3B">
        <w:rPr>
          <w:rFonts w:cs="Times New Roman"/>
          <w:lang w:val="ru-RU"/>
        </w:rPr>
        <w:t>Gradient Descent</w:t>
      </w:r>
      <w:r w:rsidR="002065A0" w:rsidRPr="00101F3B">
        <w:rPr>
          <w:rFonts w:cs="Times New Roman"/>
          <w:lang w:val="ru-RU"/>
        </w:rPr>
        <w:t xml:space="preserve"> користи функцију губитка (</w:t>
      </w:r>
      <w:r w:rsidR="00BA6B53" w:rsidRPr="0020112D">
        <w:rPr>
          <w:rFonts w:cs="Times New Roman"/>
          <w:i/>
          <w:iCs/>
          <w:lang w:val="ru-RU"/>
          <w:rPrChange w:id="2108" w:author="Nikola Karpić" w:date="2024-02-25T23:34:00Z">
            <w:rPr>
              <w:lang w:val="ru-RU"/>
            </w:rPr>
          </w:rPrChange>
        </w:rPr>
        <w:t>енг.</w:t>
      </w:r>
      <w:r w:rsidR="00BA6B53" w:rsidRPr="00101F3B">
        <w:rPr>
          <w:rFonts w:cs="Times New Roman"/>
          <w:lang w:val="ru-RU"/>
        </w:rPr>
        <w:t xml:space="preserve"> </w:t>
      </w:r>
      <w:del w:id="2109" w:author="Nikola Karpić" w:date="2024-01-14T23:19:00Z">
        <w:r w:rsidR="00B54DCE" w:rsidRPr="00101F3B" w:rsidDel="00CF167F">
          <w:rPr>
            <w:rFonts w:cs="Times New Roman"/>
            <w:i/>
            <w:iCs/>
            <w:lang w:val="ru-RU"/>
          </w:rPr>
          <w:delText xml:space="preserve">Loss </w:delText>
        </w:r>
      </w:del>
      <w:ins w:id="2110" w:author="Nikola Karpić" w:date="2024-01-27T20:09:00Z">
        <w:r w:rsidR="00AB08DF" w:rsidRPr="00101F3B">
          <w:rPr>
            <w:rFonts w:cs="Times New Roman"/>
            <w:i/>
            <w:iCs/>
            <w:lang w:val="sr-Latn-BA"/>
          </w:rPr>
          <w:t>L</w:t>
        </w:r>
      </w:ins>
      <w:ins w:id="2111" w:author="Nikola Karpić" w:date="2024-01-14T23:19:00Z">
        <w:r w:rsidR="00CF167F" w:rsidRPr="00101F3B">
          <w:rPr>
            <w:rFonts w:cs="Times New Roman"/>
            <w:i/>
            <w:iCs/>
            <w:lang w:val="ru-RU"/>
          </w:rPr>
          <w:t xml:space="preserve">oss </w:t>
        </w:r>
      </w:ins>
      <w:del w:id="2112" w:author="Nikola Karpić" w:date="2024-01-14T23:19:00Z">
        <w:r w:rsidR="00B54DCE" w:rsidRPr="00101F3B" w:rsidDel="00CF167F">
          <w:rPr>
            <w:rFonts w:cs="Times New Roman"/>
            <w:i/>
            <w:iCs/>
            <w:lang w:val="ru-RU"/>
          </w:rPr>
          <w:delText>Function</w:delText>
        </w:r>
      </w:del>
      <w:ins w:id="2113" w:author="Nikola Karpić" w:date="2024-01-27T20:09:00Z">
        <w:r w:rsidR="00AB08DF" w:rsidRPr="00101F3B">
          <w:rPr>
            <w:rFonts w:cs="Times New Roman"/>
            <w:i/>
            <w:iCs/>
            <w:lang w:val="sr-Latn-BA"/>
          </w:rPr>
          <w:t>F</w:t>
        </w:r>
      </w:ins>
      <w:ins w:id="2114" w:author="Nikola Karpić" w:date="2024-01-14T23:19:00Z">
        <w:r w:rsidR="00CF167F" w:rsidRPr="00101F3B">
          <w:rPr>
            <w:rFonts w:cs="Times New Roman"/>
            <w:i/>
            <w:iCs/>
            <w:lang w:val="ru-RU"/>
          </w:rPr>
          <w:t>unction</w:t>
        </w:r>
      </w:ins>
      <w:r w:rsidR="002065A0" w:rsidRPr="00101F3B">
        <w:rPr>
          <w:rFonts w:cs="Times New Roman"/>
          <w:lang w:val="ru-RU"/>
        </w:rPr>
        <w:t xml:space="preserve">) да би се утврдила удаљеност између тренутног стања и жељеног стања. Ова функција губитка се користи да би се пронашло оптимално </w:t>
      </w:r>
      <w:r w:rsidR="00226C07" w:rsidRPr="00101F3B">
        <w:rPr>
          <w:rFonts w:cs="Times New Roman"/>
          <w:lang w:val="ru-RU"/>
        </w:rPr>
        <w:t>рјешење</w:t>
      </w:r>
      <w:r w:rsidR="002065A0" w:rsidRPr="00101F3B">
        <w:rPr>
          <w:rFonts w:cs="Times New Roman"/>
          <w:lang w:val="ru-RU"/>
        </w:rPr>
        <w:t xml:space="preserve">, које ће смањити </w:t>
      </w:r>
      <w:r w:rsidR="00226C07" w:rsidRPr="00101F3B">
        <w:rPr>
          <w:rFonts w:cs="Times New Roman"/>
          <w:lang w:val="ru-RU"/>
        </w:rPr>
        <w:t>укупан</w:t>
      </w:r>
      <w:del w:id="2115" w:author="Aleksandar Kelec" w:date="2023-11-26T19:18:00Z">
        <w:r w:rsidR="00226C07" w:rsidRPr="00101F3B" w:rsidDel="002A11D2">
          <w:rPr>
            <w:rFonts w:cs="Times New Roman"/>
            <w:lang w:val="ru-RU"/>
          </w:rPr>
          <w:delText>и</w:delText>
        </w:r>
      </w:del>
      <w:r w:rsidR="00226C07" w:rsidRPr="00101F3B">
        <w:rPr>
          <w:rFonts w:cs="Times New Roman"/>
          <w:lang w:val="ru-RU"/>
        </w:rPr>
        <w:t xml:space="preserve"> број грешака</w:t>
      </w:r>
      <w:r w:rsidR="002065A0" w:rsidRPr="00101F3B">
        <w:rPr>
          <w:rFonts w:cs="Times New Roman"/>
          <w:lang w:val="ru-RU"/>
        </w:rPr>
        <w:t>.</w:t>
      </w:r>
    </w:p>
    <w:p w14:paraId="2CD80F49" w14:textId="190C503B" w:rsidR="00260017" w:rsidRPr="00101F3B" w:rsidRDefault="00226C07" w:rsidP="002065A0">
      <w:pPr>
        <w:pStyle w:val="NoSpacing"/>
        <w:rPr>
          <w:rFonts w:cs="Times New Roman"/>
          <w:lang w:val="ru-RU"/>
        </w:rPr>
      </w:pPr>
      <w:r w:rsidRPr="00101F3B">
        <w:rPr>
          <w:rFonts w:cs="Times New Roman"/>
          <w:lang w:val="ru-RU"/>
        </w:rPr>
        <w:t>Овај алгоритам</w:t>
      </w:r>
      <w:r w:rsidR="006B1429" w:rsidRPr="00101F3B">
        <w:rPr>
          <w:rFonts w:cs="Times New Roman"/>
          <w:lang w:val="sr-Latn-BA"/>
        </w:rPr>
        <w:t xml:space="preserve"> </w:t>
      </w:r>
      <w:r w:rsidR="002065A0" w:rsidRPr="00101F3B">
        <w:rPr>
          <w:rFonts w:cs="Times New Roman"/>
          <w:lang w:val="ru-RU"/>
        </w:rPr>
        <w:t>обично даје боље резултате од других</w:t>
      </w:r>
      <w:r w:rsidRPr="00101F3B">
        <w:rPr>
          <w:rFonts w:cs="Times New Roman"/>
          <w:lang w:val="ru-RU"/>
        </w:rPr>
        <w:t>,</w:t>
      </w:r>
      <w:r w:rsidR="002065A0" w:rsidRPr="00101F3B">
        <w:rPr>
          <w:rFonts w:cs="Times New Roman"/>
          <w:lang w:val="ru-RU"/>
        </w:rPr>
        <w:t xml:space="preserve"> једноставнијих класификатора, попут логистичке регресије или </w:t>
      </w:r>
      <w:r w:rsidR="006B1429" w:rsidRPr="00101F3B">
        <w:rPr>
          <w:rFonts w:cs="Times New Roman"/>
          <w:lang w:val="ru-RU"/>
        </w:rPr>
        <w:t>наивн</w:t>
      </w:r>
      <w:r w:rsidR="00BA6B53" w:rsidRPr="00101F3B">
        <w:rPr>
          <w:rFonts w:cs="Times New Roman"/>
          <w:lang w:val="ru-RU"/>
        </w:rPr>
        <w:t>ог</w:t>
      </w:r>
      <w:r w:rsidR="006B1429" w:rsidRPr="00101F3B">
        <w:rPr>
          <w:rFonts w:cs="Times New Roman"/>
          <w:lang w:val="ru-RU"/>
        </w:rPr>
        <w:t xml:space="preserve"> Бајес</w:t>
      </w:r>
      <w:r w:rsidR="002065A0" w:rsidRPr="00101F3B">
        <w:rPr>
          <w:rFonts w:cs="Times New Roman"/>
          <w:lang w:val="ru-RU"/>
        </w:rPr>
        <w:t xml:space="preserve"> класификатора. Међутим, </w:t>
      </w:r>
      <w:del w:id="2116" w:author="Nikola Karpić" w:date="2024-01-14T23:19:00Z">
        <w:r w:rsidR="006B1429" w:rsidRPr="00101F3B" w:rsidDel="00CF167F">
          <w:rPr>
            <w:rFonts w:cs="Times New Roman"/>
            <w:lang w:val="ru-RU"/>
          </w:rPr>
          <w:delText>Gradient Boosting Classifier</w:delText>
        </w:r>
      </w:del>
      <w:ins w:id="2117" w:author="Nikola Karpić" w:date="2024-01-14T23:19:00Z">
        <w:r w:rsidR="00CF167F" w:rsidRPr="00101F3B">
          <w:rPr>
            <w:rFonts w:cs="Times New Roman"/>
            <w:lang w:val="sr-Latn-BA"/>
          </w:rPr>
          <w:t>GB</w:t>
        </w:r>
      </w:ins>
      <w:r w:rsidR="006B1429" w:rsidRPr="00101F3B">
        <w:rPr>
          <w:rFonts w:cs="Times New Roman"/>
          <w:lang w:val="sr-Latn-BA"/>
        </w:rPr>
        <w:t xml:space="preserve"> </w:t>
      </w:r>
      <w:r w:rsidR="002065A0" w:rsidRPr="00101F3B">
        <w:rPr>
          <w:rFonts w:cs="Times New Roman"/>
          <w:lang w:val="ru-RU"/>
        </w:rPr>
        <w:t xml:space="preserve">је такође склон </w:t>
      </w:r>
      <w:r w:rsidR="006B1429" w:rsidRPr="00101F3B">
        <w:rPr>
          <w:rFonts w:cs="Times New Roman"/>
          <w:lang w:val="sr-Cyrl-BA"/>
        </w:rPr>
        <w:t>преприлагођавању</w:t>
      </w:r>
      <w:r w:rsidR="002065A0" w:rsidRPr="00101F3B">
        <w:rPr>
          <w:rFonts w:cs="Times New Roman"/>
          <w:lang w:val="ru-RU"/>
        </w:rPr>
        <w:t xml:space="preserve">, </w:t>
      </w:r>
      <w:r w:rsidR="00BA6B53" w:rsidRPr="00101F3B">
        <w:rPr>
          <w:rFonts w:cs="Times New Roman"/>
          <w:lang w:val="ru-RU"/>
        </w:rPr>
        <w:t>па</w:t>
      </w:r>
      <w:r w:rsidR="002065A0" w:rsidRPr="00101F3B">
        <w:rPr>
          <w:rFonts w:cs="Times New Roman"/>
          <w:lang w:val="ru-RU"/>
        </w:rPr>
        <w:t xml:space="preserve"> је </w:t>
      </w:r>
      <w:r w:rsidR="00BA6B53" w:rsidRPr="00101F3B">
        <w:rPr>
          <w:rFonts w:cs="Times New Roman"/>
          <w:lang w:val="ru-RU"/>
        </w:rPr>
        <w:t>потребно</w:t>
      </w:r>
      <w:r w:rsidR="002065A0" w:rsidRPr="00101F3B">
        <w:rPr>
          <w:rFonts w:cs="Times New Roman"/>
          <w:lang w:val="ru-RU"/>
        </w:rPr>
        <w:t xml:space="preserve"> пронаћи оптималну комбинацију броја класификатора и хиперпараметара.</w:t>
      </w:r>
    </w:p>
    <w:p w14:paraId="77CF2125" w14:textId="77777777" w:rsidR="00DF7825" w:rsidRPr="00101F3B" w:rsidRDefault="00C509AB" w:rsidP="00532390">
      <w:pPr>
        <w:pStyle w:val="Heading2"/>
        <w:numPr>
          <w:ilvl w:val="1"/>
          <w:numId w:val="1"/>
        </w:numPr>
        <w:rPr>
          <w:rFonts w:cs="Times New Roman"/>
          <w:lang w:val="en-US"/>
        </w:rPr>
      </w:pPr>
      <w:bookmarkStart w:id="2118" w:name="_Toc159792289"/>
      <w:r w:rsidRPr="00101F3B">
        <w:rPr>
          <w:rFonts w:cs="Times New Roman"/>
          <w:lang w:val="en-US"/>
        </w:rPr>
        <w:lastRenderedPageBreak/>
        <w:t>Support Vector Machine Classifier</w:t>
      </w:r>
      <w:bookmarkEnd w:id="2118"/>
    </w:p>
    <w:p w14:paraId="603784C9" w14:textId="2737A3EC" w:rsidR="002065A0" w:rsidRPr="00101F3B" w:rsidRDefault="00226C07" w:rsidP="00D44804">
      <w:pPr>
        <w:pStyle w:val="NoSpacing"/>
        <w:rPr>
          <w:rFonts w:cs="Times New Roman"/>
          <w:lang w:val="en-US"/>
        </w:rPr>
      </w:pPr>
      <w:r w:rsidRPr="00101F3B">
        <w:rPr>
          <w:rFonts w:cs="Times New Roman"/>
          <w:lang w:val="en-US"/>
        </w:rPr>
        <w:t xml:space="preserve">Support Vector Machine </w:t>
      </w:r>
      <w:r w:rsidR="002065A0" w:rsidRPr="00101F3B">
        <w:rPr>
          <w:rFonts w:cs="Times New Roman"/>
          <w:lang w:val="en-US"/>
        </w:rPr>
        <w:t>(</w:t>
      </w:r>
      <w:r w:rsidRPr="00101F3B">
        <w:rPr>
          <w:rFonts w:cs="Times New Roman"/>
          <w:lang w:val="sr-Latn-BA"/>
        </w:rPr>
        <w:t>SVM</w:t>
      </w:r>
      <w:r w:rsidR="002065A0" w:rsidRPr="00101F3B">
        <w:rPr>
          <w:rFonts w:cs="Times New Roman"/>
          <w:lang w:val="en-US"/>
        </w:rPr>
        <w:t xml:space="preserve">) </w:t>
      </w:r>
      <w:r w:rsidRPr="00101F3B">
        <w:rPr>
          <w:rFonts w:cs="Times New Roman"/>
          <w:lang w:val="en-US"/>
        </w:rPr>
        <w:t xml:space="preserve">Classifier </w:t>
      </w:r>
      <w:r w:rsidR="002065A0" w:rsidRPr="00101F3B">
        <w:rPr>
          <w:rFonts w:cs="Times New Roman"/>
          <w:lang w:val="ru-RU"/>
        </w:rPr>
        <w:t>је</w:t>
      </w:r>
      <w:r w:rsidR="002065A0" w:rsidRPr="00101F3B">
        <w:rPr>
          <w:rFonts w:cs="Times New Roman"/>
          <w:lang w:val="en-US"/>
        </w:rPr>
        <w:t xml:space="preserve"> </w:t>
      </w:r>
      <w:r w:rsidR="002065A0" w:rsidRPr="00101F3B">
        <w:rPr>
          <w:rFonts w:cs="Times New Roman"/>
          <w:lang w:val="ru-RU"/>
        </w:rPr>
        <w:t>алгоритам</w:t>
      </w:r>
      <w:r w:rsidR="002065A0" w:rsidRPr="00101F3B">
        <w:rPr>
          <w:rFonts w:cs="Times New Roman"/>
          <w:lang w:val="en-US"/>
        </w:rPr>
        <w:t xml:space="preserve"> </w:t>
      </w:r>
      <w:r w:rsidR="002065A0" w:rsidRPr="00101F3B">
        <w:rPr>
          <w:rFonts w:cs="Times New Roman"/>
          <w:lang w:val="ru-RU"/>
        </w:rPr>
        <w:t>машинског</w:t>
      </w:r>
      <w:r w:rsidR="002065A0" w:rsidRPr="00101F3B">
        <w:rPr>
          <w:rFonts w:cs="Times New Roman"/>
          <w:lang w:val="en-US"/>
        </w:rPr>
        <w:t xml:space="preserve"> </w:t>
      </w:r>
      <w:r w:rsidR="002065A0" w:rsidRPr="00101F3B">
        <w:rPr>
          <w:rFonts w:cs="Times New Roman"/>
          <w:lang w:val="ru-RU"/>
        </w:rPr>
        <w:t>учења</w:t>
      </w:r>
      <w:r w:rsidR="002065A0" w:rsidRPr="00101F3B">
        <w:rPr>
          <w:rFonts w:cs="Times New Roman"/>
          <w:lang w:val="en-US"/>
        </w:rPr>
        <w:t xml:space="preserve"> </w:t>
      </w:r>
      <w:r w:rsidR="002065A0" w:rsidRPr="00101F3B">
        <w:rPr>
          <w:rFonts w:cs="Times New Roman"/>
          <w:lang w:val="ru-RU"/>
        </w:rPr>
        <w:t>који</w:t>
      </w:r>
      <w:r w:rsidR="002065A0" w:rsidRPr="00101F3B">
        <w:rPr>
          <w:rFonts w:cs="Times New Roman"/>
          <w:lang w:val="en-US"/>
        </w:rPr>
        <w:t xml:space="preserve"> </w:t>
      </w:r>
      <w:r w:rsidR="002065A0" w:rsidRPr="00101F3B">
        <w:rPr>
          <w:rFonts w:cs="Times New Roman"/>
          <w:lang w:val="ru-RU"/>
        </w:rPr>
        <w:t>користи</w:t>
      </w:r>
      <w:r w:rsidR="002065A0" w:rsidRPr="00101F3B">
        <w:rPr>
          <w:rFonts w:cs="Times New Roman"/>
          <w:lang w:val="en-US"/>
        </w:rPr>
        <w:t xml:space="preserve"> </w:t>
      </w:r>
      <w:r w:rsidR="002065A0" w:rsidRPr="00101F3B">
        <w:rPr>
          <w:rFonts w:cs="Times New Roman"/>
          <w:lang w:val="ru-RU"/>
        </w:rPr>
        <w:t>математичке</w:t>
      </w:r>
      <w:r w:rsidR="002065A0" w:rsidRPr="00101F3B">
        <w:rPr>
          <w:rFonts w:cs="Times New Roman"/>
          <w:lang w:val="en-US"/>
        </w:rPr>
        <w:t xml:space="preserve"> </w:t>
      </w:r>
      <w:r w:rsidR="002065A0" w:rsidRPr="00101F3B">
        <w:rPr>
          <w:rFonts w:cs="Times New Roman"/>
          <w:lang w:val="ru-RU"/>
        </w:rPr>
        <w:t>моделе</w:t>
      </w:r>
      <w:r w:rsidR="002065A0" w:rsidRPr="00101F3B">
        <w:rPr>
          <w:rFonts w:cs="Times New Roman"/>
          <w:lang w:val="en-US"/>
        </w:rPr>
        <w:t xml:space="preserve"> </w:t>
      </w:r>
      <w:r w:rsidR="002065A0" w:rsidRPr="00101F3B">
        <w:rPr>
          <w:rFonts w:cs="Times New Roman"/>
          <w:lang w:val="ru-RU"/>
        </w:rPr>
        <w:t>како</w:t>
      </w:r>
      <w:r w:rsidR="002065A0" w:rsidRPr="00101F3B">
        <w:rPr>
          <w:rFonts w:cs="Times New Roman"/>
          <w:lang w:val="en-US"/>
        </w:rPr>
        <w:t xml:space="preserve"> </w:t>
      </w:r>
      <w:r w:rsidR="002065A0" w:rsidRPr="00101F3B">
        <w:rPr>
          <w:rFonts w:cs="Times New Roman"/>
          <w:lang w:val="ru-RU"/>
        </w:rPr>
        <w:t>би</w:t>
      </w:r>
      <w:r w:rsidR="002065A0" w:rsidRPr="00101F3B">
        <w:rPr>
          <w:rFonts w:cs="Times New Roman"/>
          <w:lang w:val="en-US"/>
        </w:rPr>
        <w:t xml:space="preserve"> </w:t>
      </w:r>
      <w:r w:rsidR="002065A0" w:rsidRPr="00101F3B">
        <w:rPr>
          <w:rFonts w:cs="Times New Roman"/>
          <w:lang w:val="ru-RU"/>
        </w:rPr>
        <w:t>предвидио</w:t>
      </w:r>
      <w:r w:rsidR="002065A0" w:rsidRPr="00101F3B">
        <w:rPr>
          <w:rFonts w:cs="Times New Roman"/>
          <w:lang w:val="en-US"/>
        </w:rPr>
        <w:t xml:space="preserve"> </w:t>
      </w:r>
      <w:r w:rsidR="002065A0" w:rsidRPr="00101F3B">
        <w:rPr>
          <w:rFonts w:cs="Times New Roman"/>
          <w:lang w:val="ru-RU"/>
        </w:rPr>
        <w:t>категорију</w:t>
      </w:r>
      <w:r w:rsidR="002065A0" w:rsidRPr="00101F3B">
        <w:rPr>
          <w:rFonts w:cs="Times New Roman"/>
          <w:lang w:val="en-US"/>
        </w:rPr>
        <w:t xml:space="preserve"> </w:t>
      </w:r>
      <w:r w:rsidR="002065A0" w:rsidRPr="00101F3B">
        <w:rPr>
          <w:rFonts w:cs="Times New Roman"/>
          <w:lang w:val="ru-RU"/>
        </w:rPr>
        <w:t>новог</w:t>
      </w:r>
      <w:r w:rsidR="002065A0" w:rsidRPr="00101F3B">
        <w:rPr>
          <w:rFonts w:cs="Times New Roman"/>
          <w:lang w:val="en-US"/>
        </w:rPr>
        <w:t xml:space="preserve"> </w:t>
      </w:r>
      <w:r w:rsidR="001B518E" w:rsidRPr="00101F3B">
        <w:rPr>
          <w:rFonts w:cs="Times New Roman"/>
          <w:lang w:val="ru-RU"/>
        </w:rPr>
        <w:t>примјер</w:t>
      </w:r>
      <w:r w:rsidR="002065A0" w:rsidRPr="00101F3B">
        <w:rPr>
          <w:rFonts w:cs="Times New Roman"/>
          <w:lang w:val="ru-RU"/>
        </w:rPr>
        <w:t>а</w:t>
      </w:r>
      <w:r w:rsidR="002065A0" w:rsidRPr="00101F3B">
        <w:rPr>
          <w:rFonts w:cs="Times New Roman"/>
          <w:lang w:val="en-US"/>
        </w:rPr>
        <w:t xml:space="preserve">. </w:t>
      </w:r>
      <w:r w:rsidRPr="00101F3B">
        <w:rPr>
          <w:rFonts w:cs="Times New Roman"/>
          <w:lang w:val="sr-Latn-BA"/>
        </w:rPr>
        <w:t>SVM</w:t>
      </w:r>
      <w:r w:rsidRPr="00101F3B">
        <w:rPr>
          <w:rFonts w:cs="Times New Roman"/>
          <w:lang w:val="en-US"/>
        </w:rPr>
        <w:t xml:space="preserve"> </w:t>
      </w:r>
      <w:r w:rsidR="002065A0" w:rsidRPr="00101F3B">
        <w:rPr>
          <w:rFonts w:cs="Times New Roman"/>
          <w:lang w:val="ru-RU"/>
        </w:rPr>
        <w:t>користи</w:t>
      </w:r>
      <w:r w:rsidR="002065A0" w:rsidRPr="00101F3B">
        <w:rPr>
          <w:rFonts w:cs="Times New Roman"/>
          <w:lang w:val="en-US"/>
        </w:rPr>
        <w:t xml:space="preserve"> </w:t>
      </w:r>
      <w:r w:rsidR="002065A0" w:rsidRPr="00101F3B">
        <w:rPr>
          <w:rFonts w:cs="Times New Roman"/>
          <w:lang w:val="ru-RU"/>
        </w:rPr>
        <w:t>теорију</w:t>
      </w:r>
      <w:r w:rsidR="002065A0" w:rsidRPr="00101F3B">
        <w:rPr>
          <w:rFonts w:cs="Times New Roman"/>
          <w:lang w:val="en-US"/>
        </w:rPr>
        <w:t xml:space="preserve"> </w:t>
      </w:r>
      <w:r w:rsidR="002065A0" w:rsidRPr="00101F3B">
        <w:rPr>
          <w:rFonts w:cs="Times New Roman"/>
          <w:lang w:val="ru-RU"/>
        </w:rPr>
        <w:t>оптимизације</w:t>
      </w:r>
      <w:r w:rsidR="002065A0" w:rsidRPr="00101F3B">
        <w:rPr>
          <w:rFonts w:cs="Times New Roman"/>
          <w:lang w:val="en-US"/>
        </w:rPr>
        <w:t xml:space="preserve"> </w:t>
      </w:r>
      <w:r w:rsidR="002065A0" w:rsidRPr="00101F3B">
        <w:rPr>
          <w:rFonts w:cs="Times New Roman"/>
          <w:lang w:val="ru-RU"/>
        </w:rPr>
        <w:t>да</w:t>
      </w:r>
      <w:r w:rsidR="002065A0" w:rsidRPr="00101F3B">
        <w:rPr>
          <w:rFonts w:cs="Times New Roman"/>
          <w:lang w:val="en-US"/>
        </w:rPr>
        <w:t xml:space="preserve"> </w:t>
      </w:r>
      <w:r w:rsidR="002065A0" w:rsidRPr="00101F3B">
        <w:rPr>
          <w:rFonts w:cs="Times New Roman"/>
          <w:lang w:val="ru-RU"/>
        </w:rPr>
        <w:t>би</w:t>
      </w:r>
      <w:r w:rsidR="002065A0" w:rsidRPr="00101F3B">
        <w:rPr>
          <w:rFonts w:cs="Times New Roman"/>
          <w:lang w:val="en-US"/>
        </w:rPr>
        <w:t xml:space="preserve"> </w:t>
      </w:r>
      <w:r w:rsidR="002065A0" w:rsidRPr="00101F3B">
        <w:rPr>
          <w:rFonts w:cs="Times New Roman"/>
          <w:lang w:val="ru-RU"/>
        </w:rPr>
        <w:t>формирао</w:t>
      </w:r>
      <w:r w:rsidR="002065A0" w:rsidRPr="00101F3B">
        <w:rPr>
          <w:rFonts w:cs="Times New Roman"/>
          <w:lang w:val="en-US"/>
        </w:rPr>
        <w:t xml:space="preserve"> </w:t>
      </w:r>
      <w:r w:rsidR="002065A0" w:rsidRPr="00101F3B">
        <w:rPr>
          <w:rFonts w:cs="Times New Roman"/>
          <w:lang w:val="ru-RU"/>
        </w:rPr>
        <w:t>јед</w:t>
      </w:r>
      <w:r w:rsidR="00C36F7B" w:rsidRPr="00101F3B">
        <w:rPr>
          <w:rFonts w:cs="Times New Roman"/>
          <w:lang w:val="ru-RU"/>
        </w:rPr>
        <w:t>ну</w:t>
      </w:r>
      <w:r w:rsidR="002065A0" w:rsidRPr="00101F3B">
        <w:rPr>
          <w:rFonts w:cs="Times New Roman"/>
          <w:lang w:val="en-US"/>
        </w:rPr>
        <w:t xml:space="preserve"> </w:t>
      </w:r>
      <w:r w:rsidR="002065A0" w:rsidRPr="00101F3B">
        <w:rPr>
          <w:rFonts w:cs="Times New Roman"/>
          <w:lang w:val="ru-RU"/>
        </w:rPr>
        <w:t>или</w:t>
      </w:r>
      <w:r w:rsidR="002065A0" w:rsidRPr="00101F3B">
        <w:rPr>
          <w:rFonts w:cs="Times New Roman"/>
          <w:lang w:val="en-US"/>
        </w:rPr>
        <w:t xml:space="preserve"> </w:t>
      </w:r>
      <w:r w:rsidR="002065A0" w:rsidRPr="00101F3B">
        <w:rPr>
          <w:rFonts w:cs="Times New Roman"/>
          <w:lang w:val="ru-RU"/>
        </w:rPr>
        <w:t>више</w:t>
      </w:r>
      <w:r w:rsidR="002065A0" w:rsidRPr="00101F3B">
        <w:rPr>
          <w:rFonts w:cs="Times New Roman"/>
          <w:lang w:val="en-US"/>
        </w:rPr>
        <w:t xml:space="preserve"> </w:t>
      </w:r>
      <w:r w:rsidR="002065A0" w:rsidRPr="00101F3B">
        <w:rPr>
          <w:rFonts w:cs="Times New Roman"/>
          <w:lang w:val="ru-RU"/>
        </w:rPr>
        <w:t>хиперсуперфиција</w:t>
      </w:r>
      <w:r w:rsidR="002065A0" w:rsidRPr="00101F3B">
        <w:rPr>
          <w:rFonts w:cs="Times New Roman"/>
          <w:lang w:val="en-US"/>
        </w:rPr>
        <w:t xml:space="preserve"> (</w:t>
      </w:r>
      <w:r w:rsidR="002065A0" w:rsidRPr="00101F3B">
        <w:rPr>
          <w:rFonts w:cs="Times New Roman"/>
          <w:lang w:val="ru-RU"/>
        </w:rPr>
        <w:t>тј</w:t>
      </w:r>
      <w:r w:rsidR="002065A0" w:rsidRPr="00101F3B">
        <w:rPr>
          <w:rFonts w:cs="Times New Roman"/>
          <w:lang w:val="en-US"/>
        </w:rPr>
        <w:t xml:space="preserve">. </w:t>
      </w:r>
      <w:r w:rsidR="002065A0" w:rsidRPr="00101F3B">
        <w:rPr>
          <w:rFonts w:cs="Times New Roman"/>
          <w:lang w:val="ru-RU"/>
        </w:rPr>
        <w:t>линија</w:t>
      </w:r>
      <w:r w:rsidR="002065A0" w:rsidRPr="00101F3B">
        <w:rPr>
          <w:rFonts w:cs="Times New Roman"/>
          <w:lang w:val="en-US"/>
        </w:rPr>
        <w:t xml:space="preserve"> </w:t>
      </w:r>
      <w:r w:rsidR="002065A0" w:rsidRPr="00101F3B">
        <w:rPr>
          <w:rFonts w:cs="Times New Roman"/>
          <w:lang w:val="ru-RU"/>
        </w:rPr>
        <w:t>или</w:t>
      </w:r>
      <w:r w:rsidR="002065A0" w:rsidRPr="00101F3B">
        <w:rPr>
          <w:rFonts w:cs="Times New Roman"/>
          <w:lang w:val="en-US"/>
        </w:rPr>
        <w:t xml:space="preserve"> </w:t>
      </w:r>
      <w:r w:rsidR="002065A0" w:rsidRPr="00101F3B">
        <w:rPr>
          <w:rFonts w:cs="Times New Roman"/>
          <w:lang w:val="ru-RU"/>
        </w:rPr>
        <w:t>хиперраван</w:t>
      </w:r>
      <w:r w:rsidR="002065A0" w:rsidRPr="00101F3B">
        <w:rPr>
          <w:rFonts w:cs="Times New Roman"/>
          <w:lang w:val="en-US"/>
        </w:rPr>
        <w:t xml:space="preserve">) </w:t>
      </w:r>
      <w:r w:rsidR="002065A0" w:rsidRPr="00101F3B">
        <w:rPr>
          <w:rFonts w:cs="Times New Roman"/>
          <w:lang w:val="ru-RU"/>
        </w:rPr>
        <w:t>кој</w:t>
      </w:r>
      <w:r w:rsidR="00C36F7B" w:rsidRPr="00101F3B">
        <w:rPr>
          <w:rFonts w:cs="Times New Roman"/>
          <w:lang w:val="ru-RU"/>
        </w:rPr>
        <w:t>е</w:t>
      </w:r>
      <w:r w:rsidR="002065A0" w:rsidRPr="00101F3B">
        <w:rPr>
          <w:rFonts w:cs="Times New Roman"/>
          <w:lang w:val="en-US"/>
        </w:rPr>
        <w:t xml:space="preserve"> </w:t>
      </w:r>
      <w:r w:rsidR="002065A0" w:rsidRPr="00101F3B">
        <w:rPr>
          <w:rFonts w:cs="Times New Roman"/>
          <w:lang w:val="ru-RU"/>
        </w:rPr>
        <w:t>најбоље</w:t>
      </w:r>
      <w:r w:rsidR="002065A0" w:rsidRPr="00101F3B">
        <w:rPr>
          <w:rFonts w:cs="Times New Roman"/>
          <w:lang w:val="en-US"/>
        </w:rPr>
        <w:t xml:space="preserve"> </w:t>
      </w:r>
      <w:r w:rsidR="002065A0" w:rsidRPr="00101F3B">
        <w:rPr>
          <w:rFonts w:cs="Times New Roman"/>
          <w:lang w:val="ru-RU"/>
        </w:rPr>
        <w:t>раздваја</w:t>
      </w:r>
      <w:r w:rsidR="00C36F7B" w:rsidRPr="00101F3B">
        <w:rPr>
          <w:rFonts w:cs="Times New Roman"/>
          <w:lang w:val="ru-RU"/>
        </w:rPr>
        <w:t>ју</w:t>
      </w:r>
      <w:r w:rsidR="002065A0" w:rsidRPr="00101F3B">
        <w:rPr>
          <w:rFonts w:cs="Times New Roman"/>
          <w:lang w:val="en-US"/>
        </w:rPr>
        <w:t xml:space="preserve"> </w:t>
      </w:r>
      <w:r w:rsidR="001B518E" w:rsidRPr="00101F3B">
        <w:rPr>
          <w:rFonts w:cs="Times New Roman"/>
          <w:lang w:val="ru-RU"/>
        </w:rPr>
        <w:t>примјер</w:t>
      </w:r>
      <w:r w:rsidR="002065A0" w:rsidRPr="00101F3B">
        <w:rPr>
          <w:rFonts w:cs="Times New Roman"/>
          <w:lang w:val="ru-RU"/>
        </w:rPr>
        <w:t>е</w:t>
      </w:r>
      <w:r w:rsidR="002065A0" w:rsidRPr="00101F3B">
        <w:rPr>
          <w:rFonts w:cs="Times New Roman"/>
          <w:lang w:val="en-US"/>
        </w:rPr>
        <w:t xml:space="preserve"> </w:t>
      </w:r>
      <w:r w:rsidR="002065A0" w:rsidRPr="00101F3B">
        <w:rPr>
          <w:rFonts w:cs="Times New Roman"/>
          <w:lang w:val="ru-RU"/>
        </w:rPr>
        <w:t>у</w:t>
      </w:r>
      <w:r w:rsidR="002065A0" w:rsidRPr="00101F3B">
        <w:rPr>
          <w:rFonts w:cs="Times New Roman"/>
          <w:lang w:val="en-US"/>
        </w:rPr>
        <w:t xml:space="preserve"> </w:t>
      </w:r>
      <w:r w:rsidR="002065A0" w:rsidRPr="00101F3B">
        <w:rPr>
          <w:rFonts w:cs="Times New Roman"/>
          <w:lang w:val="ru-RU"/>
        </w:rPr>
        <w:t>скупу</w:t>
      </w:r>
      <w:r w:rsidR="002065A0" w:rsidRPr="00101F3B">
        <w:rPr>
          <w:rFonts w:cs="Times New Roman"/>
          <w:lang w:val="en-US"/>
        </w:rPr>
        <w:t xml:space="preserve"> </w:t>
      </w:r>
      <w:r w:rsidR="002065A0" w:rsidRPr="00101F3B">
        <w:rPr>
          <w:rFonts w:cs="Times New Roman"/>
          <w:lang w:val="ru-RU"/>
        </w:rPr>
        <w:t>података</w:t>
      </w:r>
      <w:r w:rsidR="002065A0" w:rsidRPr="00101F3B">
        <w:rPr>
          <w:rFonts w:cs="Times New Roman"/>
          <w:lang w:val="en-US"/>
        </w:rPr>
        <w:t xml:space="preserve"> </w:t>
      </w:r>
      <w:r w:rsidR="002065A0" w:rsidRPr="00101F3B">
        <w:rPr>
          <w:rFonts w:cs="Times New Roman"/>
          <w:lang w:val="ru-RU"/>
        </w:rPr>
        <w:t>у</w:t>
      </w:r>
      <w:r w:rsidR="002065A0" w:rsidRPr="00101F3B">
        <w:rPr>
          <w:rFonts w:cs="Times New Roman"/>
          <w:lang w:val="en-US"/>
        </w:rPr>
        <w:t xml:space="preserve"> </w:t>
      </w:r>
      <w:r w:rsidR="002065A0" w:rsidRPr="00101F3B">
        <w:rPr>
          <w:rFonts w:cs="Times New Roman"/>
          <w:lang w:val="ru-RU"/>
        </w:rPr>
        <w:t>одговарајуће</w:t>
      </w:r>
      <w:r w:rsidR="002065A0" w:rsidRPr="00101F3B">
        <w:rPr>
          <w:rFonts w:cs="Times New Roman"/>
          <w:lang w:val="en-US"/>
        </w:rPr>
        <w:t xml:space="preserve"> </w:t>
      </w:r>
      <w:r w:rsidR="002065A0" w:rsidRPr="00101F3B">
        <w:rPr>
          <w:rFonts w:cs="Times New Roman"/>
          <w:lang w:val="ru-RU"/>
        </w:rPr>
        <w:t>категорије</w:t>
      </w:r>
      <w:r w:rsidR="002065A0" w:rsidRPr="00101F3B">
        <w:rPr>
          <w:rFonts w:cs="Times New Roman"/>
          <w:lang w:val="en-US"/>
        </w:rPr>
        <w:t>.</w:t>
      </w:r>
    </w:p>
    <w:p w14:paraId="4CEDEA4F" w14:textId="1C9862AA" w:rsidR="002065A0" w:rsidRPr="00101F3B" w:rsidRDefault="002065A0" w:rsidP="00D44804">
      <w:pPr>
        <w:pStyle w:val="NoSpacing"/>
        <w:rPr>
          <w:rFonts w:cs="Times New Roman"/>
          <w:lang w:val="ru-RU"/>
        </w:rPr>
      </w:pPr>
      <w:r w:rsidRPr="00101F3B">
        <w:rPr>
          <w:rFonts w:cs="Times New Roman"/>
          <w:lang w:val="ru-RU"/>
        </w:rPr>
        <w:t>Приликом</w:t>
      </w:r>
      <w:r w:rsidRPr="00101F3B">
        <w:rPr>
          <w:rFonts w:cs="Times New Roman"/>
          <w:lang w:val="en-US"/>
        </w:rPr>
        <w:t xml:space="preserve"> </w:t>
      </w:r>
      <w:r w:rsidRPr="00101F3B">
        <w:rPr>
          <w:rFonts w:cs="Times New Roman"/>
          <w:lang w:val="ru-RU"/>
        </w:rPr>
        <w:t>формирања</w:t>
      </w:r>
      <w:r w:rsidRPr="00101F3B">
        <w:rPr>
          <w:rFonts w:cs="Times New Roman"/>
          <w:lang w:val="en-US"/>
        </w:rPr>
        <w:t xml:space="preserve"> </w:t>
      </w:r>
      <w:r w:rsidRPr="00101F3B">
        <w:rPr>
          <w:rFonts w:cs="Times New Roman"/>
          <w:lang w:val="ru-RU"/>
        </w:rPr>
        <w:t>хиперсуперфиција</w:t>
      </w:r>
      <w:r w:rsidRPr="00101F3B">
        <w:rPr>
          <w:rFonts w:cs="Times New Roman"/>
          <w:lang w:val="en-US"/>
        </w:rPr>
        <w:t xml:space="preserve">, </w:t>
      </w:r>
      <w:r w:rsidRPr="00101F3B">
        <w:rPr>
          <w:rFonts w:cs="Times New Roman"/>
          <w:lang w:val="ru-RU"/>
        </w:rPr>
        <w:t>циља</w:t>
      </w:r>
      <w:r w:rsidRPr="00101F3B">
        <w:rPr>
          <w:rFonts w:cs="Times New Roman"/>
          <w:lang w:val="en-US"/>
        </w:rPr>
        <w:t xml:space="preserve"> </w:t>
      </w:r>
      <w:r w:rsidRPr="00101F3B">
        <w:rPr>
          <w:rFonts w:cs="Times New Roman"/>
          <w:lang w:val="ru-RU"/>
        </w:rPr>
        <w:t>на</w:t>
      </w:r>
      <w:r w:rsidRPr="00101F3B">
        <w:rPr>
          <w:rFonts w:cs="Times New Roman"/>
          <w:lang w:val="en-US"/>
        </w:rPr>
        <w:t xml:space="preserve"> </w:t>
      </w:r>
      <w:r w:rsidRPr="00101F3B">
        <w:rPr>
          <w:rFonts w:cs="Times New Roman"/>
          <w:lang w:val="ru-RU"/>
        </w:rPr>
        <w:t>то</w:t>
      </w:r>
      <w:r w:rsidRPr="00101F3B">
        <w:rPr>
          <w:rFonts w:cs="Times New Roman"/>
          <w:lang w:val="en-US"/>
        </w:rPr>
        <w:t xml:space="preserve"> </w:t>
      </w:r>
      <w:r w:rsidRPr="00101F3B">
        <w:rPr>
          <w:rFonts w:cs="Times New Roman"/>
          <w:lang w:val="ru-RU"/>
        </w:rPr>
        <w:t>да</w:t>
      </w:r>
      <w:r w:rsidRPr="00101F3B">
        <w:rPr>
          <w:rFonts w:cs="Times New Roman"/>
          <w:lang w:val="en-US"/>
        </w:rPr>
        <w:t xml:space="preserve"> </w:t>
      </w:r>
      <w:r w:rsidRPr="00101F3B">
        <w:rPr>
          <w:rFonts w:cs="Times New Roman"/>
          <w:lang w:val="ru-RU"/>
        </w:rPr>
        <w:t>пронађе</w:t>
      </w:r>
      <w:r w:rsidRPr="00101F3B">
        <w:rPr>
          <w:rFonts w:cs="Times New Roman"/>
          <w:lang w:val="en-US"/>
        </w:rPr>
        <w:t xml:space="preserve"> </w:t>
      </w:r>
      <w:r w:rsidRPr="00101F3B">
        <w:rPr>
          <w:rFonts w:cs="Times New Roman"/>
          <w:lang w:val="ru-RU"/>
        </w:rPr>
        <w:t>хиперсуперфицију</w:t>
      </w:r>
      <w:r w:rsidRPr="00101F3B">
        <w:rPr>
          <w:rFonts w:cs="Times New Roman"/>
          <w:lang w:val="en-US"/>
        </w:rPr>
        <w:t xml:space="preserve"> </w:t>
      </w:r>
      <w:r w:rsidRPr="00101F3B">
        <w:rPr>
          <w:rFonts w:cs="Times New Roman"/>
          <w:lang w:val="ru-RU"/>
        </w:rPr>
        <w:t>која</w:t>
      </w:r>
      <w:r w:rsidRPr="00101F3B">
        <w:rPr>
          <w:rFonts w:cs="Times New Roman"/>
          <w:lang w:val="en-US"/>
        </w:rPr>
        <w:t xml:space="preserve"> </w:t>
      </w:r>
      <w:r w:rsidRPr="00101F3B">
        <w:rPr>
          <w:rFonts w:cs="Times New Roman"/>
          <w:lang w:val="ru-RU"/>
        </w:rPr>
        <w:t>је</w:t>
      </w:r>
      <w:r w:rsidRPr="00101F3B">
        <w:rPr>
          <w:rFonts w:cs="Times New Roman"/>
          <w:lang w:val="en-US"/>
        </w:rPr>
        <w:t xml:space="preserve"> </w:t>
      </w:r>
      <w:r w:rsidRPr="00101F3B">
        <w:rPr>
          <w:rFonts w:cs="Times New Roman"/>
          <w:lang w:val="ru-RU"/>
        </w:rPr>
        <w:t>најудаљенија</w:t>
      </w:r>
      <w:r w:rsidRPr="00101F3B">
        <w:rPr>
          <w:rFonts w:cs="Times New Roman"/>
          <w:lang w:val="en-US"/>
        </w:rPr>
        <w:t xml:space="preserve"> </w:t>
      </w:r>
      <w:r w:rsidRPr="00101F3B">
        <w:rPr>
          <w:rFonts w:cs="Times New Roman"/>
          <w:lang w:val="ru-RU"/>
        </w:rPr>
        <w:t>од</w:t>
      </w:r>
      <w:r w:rsidRPr="00101F3B">
        <w:rPr>
          <w:rFonts w:cs="Times New Roman"/>
          <w:lang w:val="en-US"/>
        </w:rPr>
        <w:t xml:space="preserve"> </w:t>
      </w:r>
      <w:r w:rsidRPr="00101F3B">
        <w:rPr>
          <w:rFonts w:cs="Times New Roman"/>
          <w:lang w:val="ru-RU"/>
        </w:rPr>
        <w:t>најближих</w:t>
      </w:r>
      <w:r w:rsidRPr="00101F3B">
        <w:rPr>
          <w:rFonts w:cs="Times New Roman"/>
          <w:lang w:val="en-US"/>
        </w:rPr>
        <w:t xml:space="preserve"> </w:t>
      </w:r>
      <w:r w:rsidR="001B518E" w:rsidRPr="00101F3B">
        <w:rPr>
          <w:rFonts w:cs="Times New Roman"/>
          <w:lang w:val="ru-RU"/>
        </w:rPr>
        <w:t>примјер</w:t>
      </w:r>
      <w:r w:rsidRPr="00101F3B">
        <w:rPr>
          <w:rFonts w:cs="Times New Roman"/>
          <w:lang w:val="ru-RU"/>
        </w:rPr>
        <w:t>а</w:t>
      </w:r>
      <w:r w:rsidRPr="00101F3B">
        <w:rPr>
          <w:rFonts w:cs="Times New Roman"/>
          <w:lang w:val="en-US"/>
        </w:rPr>
        <w:t xml:space="preserve"> </w:t>
      </w:r>
      <w:r w:rsidRPr="00101F3B">
        <w:rPr>
          <w:rFonts w:cs="Times New Roman"/>
          <w:lang w:val="ru-RU"/>
        </w:rPr>
        <w:t>из</w:t>
      </w:r>
      <w:r w:rsidRPr="00101F3B">
        <w:rPr>
          <w:rFonts w:cs="Times New Roman"/>
          <w:lang w:val="en-US"/>
        </w:rPr>
        <w:t xml:space="preserve"> </w:t>
      </w:r>
      <w:r w:rsidRPr="00101F3B">
        <w:rPr>
          <w:rFonts w:cs="Times New Roman"/>
          <w:lang w:val="ru-RU"/>
        </w:rPr>
        <w:t>сваке</w:t>
      </w:r>
      <w:r w:rsidRPr="00101F3B">
        <w:rPr>
          <w:rFonts w:cs="Times New Roman"/>
          <w:lang w:val="en-US"/>
        </w:rPr>
        <w:t xml:space="preserve"> </w:t>
      </w:r>
      <w:r w:rsidRPr="00101F3B">
        <w:rPr>
          <w:rFonts w:cs="Times New Roman"/>
          <w:lang w:val="ru-RU"/>
        </w:rPr>
        <w:t>категорије</w:t>
      </w:r>
      <w:r w:rsidRPr="00101F3B">
        <w:rPr>
          <w:rFonts w:cs="Times New Roman"/>
          <w:lang w:val="en-US"/>
        </w:rPr>
        <w:t xml:space="preserve">, </w:t>
      </w:r>
      <w:r w:rsidRPr="00101F3B">
        <w:rPr>
          <w:rFonts w:cs="Times New Roman"/>
          <w:lang w:val="ru-RU"/>
        </w:rPr>
        <w:t>што</w:t>
      </w:r>
      <w:r w:rsidRPr="00101F3B">
        <w:rPr>
          <w:rFonts w:cs="Times New Roman"/>
          <w:lang w:val="en-US"/>
        </w:rPr>
        <w:t xml:space="preserve"> </w:t>
      </w:r>
      <w:r w:rsidRPr="00101F3B">
        <w:rPr>
          <w:rFonts w:cs="Times New Roman"/>
          <w:lang w:val="ru-RU"/>
        </w:rPr>
        <w:t>се</w:t>
      </w:r>
      <w:r w:rsidRPr="00101F3B">
        <w:rPr>
          <w:rFonts w:cs="Times New Roman"/>
          <w:lang w:val="en-US"/>
        </w:rPr>
        <w:t xml:space="preserve"> </w:t>
      </w:r>
      <w:r w:rsidRPr="00101F3B">
        <w:rPr>
          <w:rFonts w:cs="Times New Roman"/>
          <w:lang w:val="ru-RU"/>
        </w:rPr>
        <w:t>назива</w:t>
      </w:r>
      <w:r w:rsidRPr="00101F3B">
        <w:rPr>
          <w:rFonts w:cs="Times New Roman"/>
          <w:lang w:val="en-US"/>
        </w:rPr>
        <w:t xml:space="preserve"> </w:t>
      </w:r>
      <w:r w:rsidRPr="00101F3B">
        <w:rPr>
          <w:rFonts w:cs="Times New Roman"/>
          <w:lang w:val="ru-RU"/>
        </w:rPr>
        <w:t>маргином</w:t>
      </w:r>
      <w:r w:rsidRPr="00101F3B">
        <w:rPr>
          <w:rFonts w:cs="Times New Roman"/>
          <w:lang w:val="en-US"/>
        </w:rPr>
        <w:t xml:space="preserve">. </w:t>
      </w:r>
      <w:r w:rsidRPr="00101F3B">
        <w:rPr>
          <w:rFonts w:cs="Times New Roman"/>
          <w:lang w:val="ru-RU"/>
        </w:rPr>
        <w:t xml:space="preserve">Овај приступ омогућава </w:t>
      </w:r>
      <w:r w:rsidR="00226C07" w:rsidRPr="00101F3B">
        <w:rPr>
          <w:rFonts w:cs="Times New Roman"/>
          <w:lang w:val="sr-Latn-BA"/>
        </w:rPr>
        <w:t>SVM</w:t>
      </w:r>
      <w:del w:id="2119" w:author="Nikola Karpić" w:date="2024-01-14T23:19:00Z">
        <w:r w:rsidR="00226C07" w:rsidRPr="00101F3B" w:rsidDel="00CF167F">
          <w:rPr>
            <w:rFonts w:cs="Times New Roman"/>
            <w:lang w:val="ru-RU"/>
          </w:rPr>
          <w:delText xml:space="preserve"> </w:delText>
        </w:r>
      </w:del>
      <w:r w:rsidRPr="00101F3B">
        <w:rPr>
          <w:rFonts w:cs="Times New Roman"/>
          <w:lang w:val="ru-RU"/>
        </w:rPr>
        <w:t>-у да створи робустније и генерализоване моделе, што смањује ризик од преувеличавања (тј. претренираности) на скупу података за тренирање.</w:t>
      </w:r>
    </w:p>
    <w:p w14:paraId="434BE153" w14:textId="21867064" w:rsidR="002065A0" w:rsidRPr="00101F3B" w:rsidRDefault="00226C07" w:rsidP="00C36F7B">
      <w:pPr>
        <w:pStyle w:val="NoSpacing"/>
        <w:rPr>
          <w:rFonts w:cs="Times New Roman"/>
          <w:lang w:val="ru-RU"/>
        </w:rPr>
      </w:pPr>
      <w:r w:rsidRPr="00101F3B">
        <w:rPr>
          <w:rFonts w:cs="Times New Roman"/>
          <w:lang w:val="sr-Latn-BA"/>
        </w:rPr>
        <w:t>SVM</w:t>
      </w:r>
      <w:r w:rsidRPr="00101F3B">
        <w:rPr>
          <w:rFonts w:cs="Times New Roman"/>
          <w:lang w:val="ru-RU"/>
        </w:rPr>
        <w:t xml:space="preserve"> </w:t>
      </w:r>
      <w:r w:rsidR="002065A0" w:rsidRPr="00101F3B">
        <w:rPr>
          <w:rFonts w:cs="Times New Roman"/>
          <w:lang w:val="ru-RU"/>
        </w:rPr>
        <w:t xml:space="preserve">има два главна мода рада: Линеарни </w:t>
      </w:r>
      <w:r w:rsidRPr="00101F3B">
        <w:rPr>
          <w:rFonts w:cs="Times New Roman"/>
          <w:lang w:val="sr-Latn-BA"/>
        </w:rPr>
        <w:t>SVM</w:t>
      </w:r>
      <w:r w:rsidRPr="00101F3B">
        <w:rPr>
          <w:rFonts w:cs="Times New Roman"/>
          <w:lang w:val="ru-RU"/>
        </w:rPr>
        <w:t xml:space="preserve"> </w:t>
      </w:r>
      <w:r w:rsidR="002065A0" w:rsidRPr="00101F3B">
        <w:rPr>
          <w:rFonts w:cs="Times New Roman"/>
          <w:lang w:val="ru-RU"/>
        </w:rPr>
        <w:t xml:space="preserve">који користи линеарне хиперсуперфиције за раздвајање </w:t>
      </w:r>
      <w:r w:rsidR="001B518E" w:rsidRPr="00101F3B">
        <w:rPr>
          <w:rFonts w:cs="Times New Roman"/>
          <w:lang w:val="ru-RU"/>
        </w:rPr>
        <w:t>примјер</w:t>
      </w:r>
      <w:r w:rsidR="002065A0" w:rsidRPr="00101F3B">
        <w:rPr>
          <w:rFonts w:cs="Times New Roman"/>
          <w:lang w:val="ru-RU"/>
        </w:rPr>
        <w:t xml:space="preserve">а у категорије, и нелинеарни </w:t>
      </w:r>
      <w:r w:rsidRPr="00101F3B">
        <w:rPr>
          <w:rFonts w:cs="Times New Roman"/>
          <w:lang w:val="sr-Latn-BA"/>
        </w:rPr>
        <w:t>SVM</w:t>
      </w:r>
      <w:r w:rsidRPr="00101F3B">
        <w:rPr>
          <w:rFonts w:cs="Times New Roman"/>
          <w:lang w:val="ru-RU"/>
        </w:rPr>
        <w:t xml:space="preserve"> </w:t>
      </w:r>
      <w:r w:rsidR="002065A0" w:rsidRPr="00101F3B">
        <w:rPr>
          <w:rFonts w:cs="Times New Roman"/>
          <w:lang w:val="ru-RU"/>
        </w:rPr>
        <w:t xml:space="preserve">који користи нелинеарне хиперсуперфиције. Нелинеарни </w:t>
      </w:r>
      <w:r w:rsidRPr="00101F3B">
        <w:rPr>
          <w:rFonts w:cs="Times New Roman"/>
          <w:lang w:val="sr-Latn-BA"/>
        </w:rPr>
        <w:t>SVM</w:t>
      </w:r>
      <w:r w:rsidRPr="00101F3B">
        <w:rPr>
          <w:rFonts w:cs="Times New Roman"/>
          <w:lang w:val="ru-RU"/>
        </w:rPr>
        <w:t xml:space="preserve"> </w:t>
      </w:r>
      <w:r w:rsidR="002065A0" w:rsidRPr="00101F3B">
        <w:rPr>
          <w:rFonts w:cs="Times New Roman"/>
          <w:lang w:val="ru-RU"/>
        </w:rPr>
        <w:t xml:space="preserve">се може користити у ситуацијама када линеарни </w:t>
      </w:r>
      <w:r w:rsidRPr="00101F3B">
        <w:rPr>
          <w:rFonts w:cs="Times New Roman"/>
          <w:lang w:val="sr-Latn-BA"/>
        </w:rPr>
        <w:t>SVM</w:t>
      </w:r>
      <w:r w:rsidRPr="00101F3B">
        <w:rPr>
          <w:rFonts w:cs="Times New Roman"/>
          <w:lang w:val="ru-RU"/>
        </w:rPr>
        <w:t xml:space="preserve"> </w:t>
      </w:r>
      <w:r w:rsidR="002065A0" w:rsidRPr="00101F3B">
        <w:rPr>
          <w:rFonts w:cs="Times New Roman"/>
          <w:lang w:val="ru-RU"/>
        </w:rPr>
        <w:t xml:space="preserve">не може довољно добро да раздвоји </w:t>
      </w:r>
      <w:r w:rsidR="001B518E" w:rsidRPr="00101F3B">
        <w:rPr>
          <w:rFonts w:cs="Times New Roman"/>
          <w:lang w:val="ru-RU"/>
        </w:rPr>
        <w:t>примјер</w:t>
      </w:r>
      <w:r w:rsidR="002065A0" w:rsidRPr="00101F3B">
        <w:rPr>
          <w:rFonts w:cs="Times New Roman"/>
          <w:lang w:val="ru-RU"/>
        </w:rPr>
        <w:t>е у категорије.</w:t>
      </w:r>
      <w:r w:rsidR="00C36F7B" w:rsidRPr="00101F3B">
        <w:rPr>
          <w:rFonts w:cs="Times New Roman"/>
          <w:lang w:val="sr-Cyrl-BA"/>
        </w:rPr>
        <w:t xml:space="preserve"> </w:t>
      </w:r>
      <w:del w:id="2120" w:author="Aleksandar Kelec" w:date="2023-11-26T19:19:00Z">
        <w:r w:rsidR="002065A0" w:rsidRPr="00101F3B" w:rsidDel="003328DB">
          <w:rPr>
            <w:rFonts w:cs="Times New Roman"/>
            <w:lang w:val="ru-RU"/>
          </w:rPr>
          <w:delText>т</w:delText>
        </w:r>
      </w:del>
      <w:ins w:id="2121" w:author="Aleksandar Kelec" w:date="2023-11-26T19:19:00Z">
        <w:r w:rsidR="003328DB" w:rsidRPr="00101F3B">
          <w:rPr>
            <w:rFonts w:cs="Times New Roman"/>
            <w:lang w:val="ru-RU"/>
          </w:rPr>
          <w:t>Т</w:t>
        </w:r>
      </w:ins>
      <w:r w:rsidR="002065A0" w:rsidRPr="00101F3B">
        <w:rPr>
          <w:rFonts w:cs="Times New Roman"/>
          <w:lang w:val="ru-RU"/>
        </w:rPr>
        <w:t>акође</w:t>
      </w:r>
      <w:ins w:id="2122" w:author="Aleksandar Kelec" w:date="2023-11-26T19:19:00Z">
        <w:r w:rsidR="00E559AA" w:rsidRPr="00101F3B">
          <w:rPr>
            <w:rFonts w:cs="Times New Roman"/>
            <w:lang w:val="ru-RU"/>
          </w:rPr>
          <w:t>,</w:t>
        </w:r>
      </w:ins>
      <w:r w:rsidR="002065A0" w:rsidRPr="00101F3B">
        <w:rPr>
          <w:rFonts w:cs="Times New Roman"/>
          <w:lang w:val="ru-RU"/>
        </w:rPr>
        <w:t xml:space="preserve"> подржава и технике регуларизације, што га чини погодним за рад са великим скуповима података и тешким проблемима класификације.</w:t>
      </w:r>
      <w:r w:rsidR="00C36F7B" w:rsidRPr="00101F3B">
        <w:rPr>
          <w:rFonts w:cs="Times New Roman"/>
          <w:lang w:val="ru-RU"/>
        </w:rPr>
        <w:t xml:space="preserve"> Овај алгоритам се често користи за</w:t>
      </w:r>
      <w:r w:rsidR="002065A0" w:rsidRPr="00101F3B">
        <w:rPr>
          <w:rFonts w:cs="Times New Roman"/>
          <w:lang w:val="ru-RU"/>
        </w:rPr>
        <w:t xml:space="preserve"> анализу текста, слика и геномск</w:t>
      </w:r>
      <w:r w:rsidR="00C36F7B" w:rsidRPr="00101F3B">
        <w:rPr>
          <w:rFonts w:cs="Times New Roman"/>
          <w:lang w:val="ru-RU"/>
        </w:rPr>
        <w:t>их</w:t>
      </w:r>
      <w:r w:rsidR="002065A0" w:rsidRPr="00101F3B">
        <w:rPr>
          <w:rFonts w:cs="Times New Roman"/>
          <w:lang w:val="ru-RU"/>
        </w:rPr>
        <w:t xml:space="preserve"> подат</w:t>
      </w:r>
      <w:r w:rsidR="00C36F7B" w:rsidRPr="00101F3B">
        <w:rPr>
          <w:rFonts w:cs="Times New Roman"/>
          <w:lang w:val="ru-RU"/>
        </w:rPr>
        <w:t>а</w:t>
      </w:r>
      <w:r w:rsidR="002065A0" w:rsidRPr="00101F3B">
        <w:rPr>
          <w:rFonts w:cs="Times New Roman"/>
          <w:lang w:val="ru-RU"/>
        </w:rPr>
        <w:t>к</w:t>
      </w:r>
      <w:r w:rsidR="00C36F7B" w:rsidRPr="00101F3B">
        <w:rPr>
          <w:rFonts w:cs="Times New Roman"/>
          <w:lang w:val="ru-RU"/>
        </w:rPr>
        <w:t>а</w:t>
      </w:r>
      <w:r w:rsidR="002065A0" w:rsidRPr="00101F3B">
        <w:rPr>
          <w:rFonts w:cs="Times New Roman"/>
          <w:lang w:val="ru-RU"/>
        </w:rPr>
        <w:t>.</w:t>
      </w:r>
    </w:p>
    <w:p w14:paraId="710297C2" w14:textId="77777777" w:rsidR="00DF7825" w:rsidRPr="00101F3B" w:rsidRDefault="00C509AB" w:rsidP="00532390">
      <w:pPr>
        <w:pStyle w:val="Heading2"/>
        <w:numPr>
          <w:ilvl w:val="1"/>
          <w:numId w:val="1"/>
        </w:numPr>
        <w:rPr>
          <w:rFonts w:cs="Times New Roman"/>
          <w:lang w:val="en-US"/>
        </w:rPr>
      </w:pPr>
      <w:bookmarkStart w:id="2123" w:name="_Toc159792290"/>
      <w:r w:rsidRPr="00101F3B">
        <w:rPr>
          <w:rFonts w:cs="Times New Roman"/>
          <w:lang w:val="en-US"/>
        </w:rPr>
        <w:t>LightGBM Classifier</w:t>
      </w:r>
      <w:bookmarkEnd w:id="2123"/>
    </w:p>
    <w:p w14:paraId="0B84E9DC" w14:textId="5B5F18D0" w:rsidR="002065A0" w:rsidRPr="00101F3B" w:rsidRDefault="00C36F7B" w:rsidP="00D44804">
      <w:pPr>
        <w:pStyle w:val="NoSpacing"/>
        <w:rPr>
          <w:rFonts w:cs="Times New Roman"/>
          <w:lang w:val="ru-RU"/>
        </w:rPr>
      </w:pPr>
      <w:r w:rsidRPr="00101F3B">
        <w:rPr>
          <w:rFonts w:cs="Times New Roman"/>
          <w:lang w:val="en-US"/>
        </w:rPr>
        <w:t>LightGBM</w:t>
      </w:r>
      <w:r w:rsidRPr="00101F3B">
        <w:rPr>
          <w:rFonts w:cs="Times New Roman"/>
          <w:lang w:val="ru-RU"/>
        </w:rPr>
        <w:t xml:space="preserve"> </w:t>
      </w:r>
      <w:r w:rsidR="002065A0" w:rsidRPr="00101F3B">
        <w:rPr>
          <w:rFonts w:cs="Times New Roman"/>
          <w:lang w:val="ru-RU"/>
        </w:rPr>
        <w:t xml:space="preserve">је алгоритам за машинско учење који се користи за класификацију и регресију. </w:t>
      </w:r>
      <w:r w:rsidRPr="00101F3B">
        <w:rPr>
          <w:rFonts w:cs="Times New Roman"/>
          <w:lang w:val="ru-RU"/>
        </w:rPr>
        <w:t>Развијен је</w:t>
      </w:r>
      <w:r w:rsidR="002065A0" w:rsidRPr="00101F3B">
        <w:rPr>
          <w:rFonts w:cs="Times New Roman"/>
          <w:lang w:val="ru-RU"/>
        </w:rPr>
        <w:t xml:space="preserve"> као оптимизована верзија </w:t>
      </w:r>
      <w:r w:rsidRPr="00101F3B">
        <w:rPr>
          <w:rFonts w:cs="Times New Roman"/>
          <w:lang w:val="sr-Latn-BA"/>
        </w:rPr>
        <w:t>Gradient Boosting Machine</w:t>
      </w:r>
      <w:r w:rsidR="002065A0" w:rsidRPr="00101F3B">
        <w:rPr>
          <w:rFonts w:cs="Times New Roman"/>
          <w:lang w:val="ru-RU"/>
        </w:rPr>
        <w:t xml:space="preserve"> (</w:t>
      </w:r>
      <w:r w:rsidRPr="00101F3B">
        <w:rPr>
          <w:rFonts w:cs="Times New Roman"/>
          <w:lang w:val="en-US"/>
        </w:rPr>
        <w:t>GBM</w:t>
      </w:r>
      <w:r w:rsidR="002065A0" w:rsidRPr="00101F3B">
        <w:rPr>
          <w:rFonts w:cs="Times New Roman"/>
          <w:lang w:val="ru-RU"/>
        </w:rPr>
        <w:t>)</w:t>
      </w:r>
      <w:r w:rsidRPr="00101F3B">
        <w:rPr>
          <w:rFonts w:cs="Times New Roman"/>
          <w:lang w:val="ru-RU"/>
        </w:rPr>
        <w:t xml:space="preserve"> алгоритма</w:t>
      </w:r>
      <w:r w:rsidR="002065A0" w:rsidRPr="00101F3B">
        <w:rPr>
          <w:rFonts w:cs="Times New Roman"/>
          <w:lang w:val="ru-RU"/>
        </w:rPr>
        <w:t xml:space="preserve">, користећи технике које убрзавају процес тренинга. </w:t>
      </w:r>
      <w:r w:rsidRPr="00101F3B">
        <w:rPr>
          <w:rFonts w:cs="Times New Roman"/>
          <w:lang w:val="en-US"/>
        </w:rPr>
        <w:t>LightGBM</w:t>
      </w:r>
      <w:r w:rsidRPr="00101F3B">
        <w:rPr>
          <w:rFonts w:cs="Times New Roman"/>
          <w:lang w:val="ru-RU"/>
        </w:rPr>
        <w:t xml:space="preserve"> </w:t>
      </w:r>
      <w:r w:rsidR="002065A0" w:rsidRPr="00101F3B">
        <w:rPr>
          <w:rFonts w:cs="Times New Roman"/>
          <w:lang w:val="ru-RU"/>
        </w:rPr>
        <w:t>користи технологију усмереног успоравања учења, што значи да се фокусира на тешке примјере у сваком кораку учења, како би се што брже извршио процес</w:t>
      </w:r>
      <w:r w:rsidRPr="00101F3B">
        <w:rPr>
          <w:rFonts w:cs="Times New Roman"/>
          <w:lang w:val="ru-RU"/>
        </w:rPr>
        <w:t xml:space="preserve"> учења.</w:t>
      </w:r>
    </w:p>
    <w:p w14:paraId="47778811" w14:textId="07E303F3" w:rsidR="002065A0" w:rsidRPr="00101F3B" w:rsidRDefault="00C36F7B" w:rsidP="00C36F7B">
      <w:pPr>
        <w:pStyle w:val="NoSpacing"/>
        <w:rPr>
          <w:rFonts w:cs="Times New Roman"/>
          <w:lang w:val="ru-RU"/>
        </w:rPr>
      </w:pPr>
      <w:r w:rsidRPr="00101F3B">
        <w:rPr>
          <w:rFonts w:cs="Times New Roman"/>
          <w:lang w:val="sr-Cyrl-BA"/>
        </w:rPr>
        <w:t>Он</w:t>
      </w:r>
      <w:r w:rsidRPr="00101F3B">
        <w:rPr>
          <w:rFonts w:cs="Times New Roman"/>
          <w:lang w:val="ru-RU"/>
        </w:rPr>
        <w:t xml:space="preserve"> </w:t>
      </w:r>
      <w:r w:rsidR="002065A0" w:rsidRPr="00101F3B">
        <w:rPr>
          <w:rFonts w:cs="Times New Roman"/>
          <w:lang w:val="ru-RU"/>
        </w:rPr>
        <w:t xml:space="preserve">се разликује од стандардних </w:t>
      </w:r>
      <w:r w:rsidRPr="00101F3B">
        <w:rPr>
          <w:rFonts w:cs="Times New Roman"/>
          <w:lang w:val="en-US"/>
        </w:rPr>
        <w:t>GBM</w:t>
      </w:r>
      <w:r w:rsidRPr="00101F3B">
        <w:rPr>
          <w:rFonts w:cs="Times New Roman"/>
          <w:lang w:val="ru-RU"/>
        </w:rPr>
        <w:t xml:space="preserve"> </w:t>
      </w:r>
      <w:r w:rsidR="002065A0" w:rsidRPr="00101F3B">
        <w:rPr>
          <w:rFonts w:cs="Times New Roman"/>
          <w:lang w:val="ru-RU"/>
        </w:rPr>
        <w:t xml:space="preserve">алгоритама по томе што користи хистограм за </w:t>
      </w:r>
      <w:commentRangeStart w:id="2124"/>
      <w:r w:rsidR="002065A0" w:rsidRPr="00101F3B">
        <w:rPr>
          <w:rFonts w:cs="Times New Roman"/>
          <w:lang w:val="ru-RU"/>
        </w:rPr>
        <w:t>распо</w:t>
      </w:r>
      <w:ins w:id="2125" w:author="Nikola Karpić" w:date="2024-01-27T20:18:00Z">
        <w:r w:rsidR="003F2B9F" w:rsidRPr="00101F3B">
          <w:rPr>
            <w:rFonts w:cs="Times New Roman"/>
            <w:lang w:val="sr-Cyrl-BA"/>
          </w:rPr>
          <w:t>дј</w:t>
        </w:r>
      </w:ins>
      <w:del w:id="2126" w:author="Nikola Karpić" w:date="2024-01-27T20:18:00Z">
        <w:r w:rsidR="002065A0" w:rsidRPr="00101F3B" w:rsidDel="003F2B9F">
          <w:rPr>
            <w:rFonts w:cs="Times New Roman"/>
            <w:lang w:val="ru-RU"/>
          </w:rPr>
          <w:delText>ђ</w:delText>
        </w:r>
      </w:del>
      <w:r w:rsidR="002065A0" w:rsidRPr="00101F3B">
        <w:rPr>
          <w:rFonts w:cs="Times New Roman"/>
          <w:lang w:val="ru-RU"/>
        </w:rPr>
        <w:t xml:space="preserve">елу </w:t>
      </w:r>
      <w:commentRangeEnd w:id="2124"/>
      <w:r w:rsidR="00E559AA" w:rsidRPr="0020112D">
        <w:rPr>
          <w:rStyle w:val="CommentReference"/>
          <w:rFonts w:cs="Times New Roman"/>
          <w:lang w:val="sr-Latn-BA"/>
          <w:rPrChange w:id="2127" w:author="Nikola Karpić" w:date="2024-02-25T23:34:00Z">
            <w:rPr>
              <w:rStyle w:val="CommentReference"/>
              <w:rFonts w:ascii="Arial" w:hAnsi="Arial"/>
              <w:lang w:val="sr-Latn-BA"/>
            </w:rPr>
          </w:rPrChange>
        </w:rPr>
        <w:commentReference w:id="2124"/>
      </w:r>
      <w:r w:rsidR="002065A0" w:rsidRPr="00101F3B">
        <w:rPr>
          <w:rFonts w:cs="Times New Roman"/>
          <w:lang w:val="ru-RU"/>
        </w:rPr>
        <w:t>особина у сваком чвору. Овај приступ значајно смањује потребан број итерација у процесу учења, а</w:t>
      </w:r>
      <w:ins w:id="2128" w:author="Nikola Karpić" w:date="2024-01-27T20:20:00Z">
        <w:r w:rsidR="006432EE" w:rsidRPr="00101F3B">
          <w:rPr>
            <w:rFonts w:cs="Times New Roman"/>
            <w:lang w:val="sr-Cyrl-BA"/>
          </w:rPr>
          <w:t xml:space="preserve"> </w:t>
        </w:r>
      </w:ins>
      <w:ins w:id="2129" w:author="Aleksandar Kelec" w:date="2023-11-26T19:20:00Z">
        <w:del w:id="2130" w:author="Nikola Karpić" w:date="2024-01-27T20:20:00Z">
          <w:r w:rsidR="00393039" w:rsidRPr="00101F3B" w:rsidDel="006432EE">
            <w:rPr>
              <w:rFonts w:cs="Times New Roman"/>
              <w:lang w:val="ru-RU"/>
            </w:rPr>
            <w:delText>,</w:delText>
          </w:r>
        </w:del>
      </w:ins>
      <w:del w:id="2131" w:author="Nikola Karpić" w:date="2024-01-27T20:20:00Z">
        <w:r w:rsidR="002065A0" w:rsidRPr="00101F3B" w:rsidDel="006432EE">
          <w:rPr>
            <w:rFonts w:cs="Times New Roman"/>
            <w:lang w:val="ru-RU"/>
          </w:rPr>
          <w:delText xml:space="preserve"> </w:delText>
        </w:r>
      </w:del>
      <w:r w:rsidR="002065A0" w:rsidRPr="00101F3B">
        <w:rPr>
          <w:rFonts w:cs="Times New Roman"/>
          <w:lang w:val="ru-RU"/>
        </w:rPr>
        <w:t>такође</w:t>
      </w:r>
      <w:ins w:id="2132" w:author="Aleksandar Kelec" w:date="2023-11-26T19:20:00Z">
        <w:r w:rsidR="00393039" w:rsidRPr="00101F3B">
          <w:rPr>
            <w:rFonts w:cs="Times New Roman"/>
            <w:lang w:val="ru-RU"/>
          </w:rPr>
          <w:t>,</w:t>
        </w:r>
      </w:ins>
      <w:r w:rsidR="002065A0" w:rsidRPr="00101F3B">
        <w:rPr>
          <w:rFonts w:cs="Times New Roman"/>
          <w:lang w:val="ru-RU"/>
        </w:rPr>
        <w:t xml:space="preserve"> олакшава и </w:t>
      </w:r>
      <w:r w:rsidRPr="00101F3B">
        <w:rPr>
          <w:rFonts w:cs="Times New Roman"/>
          <w:lang w:val="ru-RU"/>
        </w:rPr>
        <w:t>убрзава</w:t>
      </w:r>
      <w:r w:rsidR="002065A0" w:rsidRPr="00101F3B">
        <w:rPr>
          <w:rFonts w:cs="Times New Roman"/>
          <w:lang w:val="ru-RU"/>
        </w:rPr>
        <w:t xml:space="preserve"> приступ подацима. </w:t>
      </w:r>
      <w:r w:rsidRPr="00101F3B">
        <w:rPr>
          <w:rFonts w:cs="Times New Roman"/>
          <w:lang w:val="ru-RU"/>
        </w:rPr>
        <w:t>Т</w:t>
      </w:r>
      <w:r w:rsidR="002065A0" w:rsidRPr="00101F3B">
        <w:rPr>
          <w:rFonts w:cs="Times New Roman"/>
          <w:lang w:val="ru-RU"/>
        </w:rPr>
        <w:t>акође</w:t>
      </w:r>
      <w:r w:rsidRPr="00101F3B">
        <w:rPr>
          <w:rFonts w:cs="Times New Roman"/>
          <w:lang w:val="ru-RU"/>
        </w:rPr>
        <w:t>,</w:t>
      </w:r>
      <w:r w:rsidR="002065A0" w:rsidRPr="00101F3B">
        <w:rPr>
          <w:rFonts w:cs="Times New Roman"/>
          <w:lang w:val="ru-RU"/>
        </w:rPr>
        <w:t xml:space="preserve"> користи бинарн</w:t>
      </w:r>
      <w:r w:rsidRPr="00101F3B">
        <w:rPr>
          <w:rFonts w:cs="Times New Roman"/>
          <w:lang w:val="ru-RU"/>
        </w:rPr>
        <w:t>о</w:t>
      </w:r>
      <w:r w:rsidR="002065A0" w:rsidRPr="00101F3B">
        <w:rPr>
          <w:rFonts w:cs="Times New Roman"/>
          <w:lang w:val="ru-RU"/>
        </w:rPr>
        <w:t xml:space="preserve"> </w:t>
      </w:r>
      <w:r w:rsidRPr="00101F3B">
        <w:rPr>
          <w:rFonts w:cs="Times New Roman"/>
          <w:lang w:val="ru-RU"/>
        </w:rPr>
        <w:t>претраживање</w:t>
      </w:r>
      <w:r w:rsidR="002065A0" w:rsidRPr="00101F3B">
        <w:rPr>
          <w:rFonts w:cs="Times New Roman"/>
          <w:lang w:val="ru-RU"/>
        </w:rPr>
        <w:t>, што даље смањује вријеме потребно за извршење процеса</w:t>
      </w:r>
      <w:r w:rsidRPr="00101F3B">
        <w:rPr>
          <w:rFonts w:cs="Times New Roman"/>
          <w:lang w:val="ru-RU"/>
        </w:rPr>
        <w:t xml:space="preserve"> учења.</w:t>
      </w:r>
      <w:ins w:id="2133" w:author="Aleksandar Kelec" w:date="2023-11-26T19:20:00Z">
        <w:r w:rsidR="00CA37EF" w:rsidRPr="00101F3B">
          <w:rPr>
            <w:rFonts w:cs="Times New Roman"/>
            <w:lang w:val="ru-RU"/>
          </w:rPr>
          <w:t xml:space="preserve"> </w:t>
        </w:r>
      </w:ins>
      <w:r w:rsidRPr="00101F3B">
        <w:rPr>
          <w:rFonts w:cs="Times New Roman"/>
          <w:lang w:val="ru-RU"/>
        </w:rPr>
        <w:t>Овај алгоритам</w:t>
      </w:r>
      <w:r w:rsidR="002065A0" w:rsidRPr="00101F3B">
        <w:rPr>
          <w:rFonts w:cs="Times New Roman"/>
          <w:lang w:val="ru-RU"/>
        </w:rPr>
        <w:t xml:space="preserve"> има способност учења на различитим типовима података, укључујући и велике подат</w:t>
      </w:r>
      <w:r w:rsidRPr="00101F3B">
        <w:rPr>
          <w:rFonts w:cs="Times New Roman"/>
          <w:lang w:val="ru-RU"/>
        </w:rPr>
        <w:t>ке</w:t>
      </w:r>
      <w:r w:rsidR="002065A0" w:rsidRPr="00101F3B">
        <w:rPr>
          <w:rFonts w:cs="Times New Roman"/>
          <w:lang w:val="ru-RU"/>
        </w:rPr>
        <w:t xml:space="preserve"> и </w:t>
      </w:r>
      <w:r w:rsidRPr="00101F3B">
        <w:rPr>
          <w:rFonts w:cs="Times New Roman"/>
          <w:lang w:val="ru-RU"/>
        </w:rPr>
        <w:t>скупове података са спојеним подацима</w:t>
      </w:r>
      <w:r w:rsidR="002065A0" w:rsidRPr="00101F3B">
        <w:rPr>
          <w:rFonts w:cs="Times New Roman"/>
          <w:lang w:val="ru-RU"/>
        </w:rPr>
        <w:t xml:space="preserve">. </w:t>
      </w:r>
      <w:r w:rsidRPr="00101F3B">
        <w:rPr>
          <w:rFonts w:cs="Times New Roman"/>
          <w:lang w:val="ru-RU"/>
        </w:rPr>
        <w:t>Т</w:t>
      </w:r>
      <w:r w:rsidR="002065A0" w:rsidRPr="00101F3B">
        <w:rPr>
          <w:rFonts w:cs="Times New Roman"/>
          <w:lang w:val="ru-RU"/>
        </w:rPr>
        <w:t>акође</w:t>
      </w:r>
      <w:r w:rsidRPr="00101F3B">
        <w:rPr>
          <w:rFonts w:cs="Times New Roman"/>
          <w:lang w:val="ru-RU"/>
        </w:rPr>
        <w:t>, он</w:t>
      </w:r>
      <w:r w:rsidR="002065A0" w:rsidRPr="00101F3B">
        <w:rPr>
          <w:rFonts w:cs="Times New Roman"/>
          <w:lang w:val="ru-RU"/>
        </w:rPr>
        <w:t xml:space="preserve"> има добр</w:t>
      </w:r>
      <w:r w:rsidRPr="00101F3B">
        <w:rPr>
          <w:rFonts w:cs="Times New Roman"/>
          <w:lang w:val="ru-RU"/>
        </w:rPr>
        <w:t>е</w:t>
      </w:r>
      <w:r w:rsidR="002065A0" w:rsidRPr="00101F3B">
        <w:rPr>
          <w:rFonts w:cs="Times New Roman"/>
          <w:lang w:val="ru-RU"/>
        </w:rPr>
        <w:t xml:space="preserve"> перформанс</w:t>
      </w:r>
      <w:r w:rsidRPr="00101F3B">
        <w:rPr>
          <w:rFonts w:cs="Times New Roman"/>
          <w:lang w:val="ru-RU"/>
        </w:rPr>
        <w:t>е</w:t>
      </w:r>
      <w:r w:rsidR="002065A0" w:rsidRPr="00101F3B">
        <w:rPr>
          <w:rFonts w:cs="Times New Roman"/>
          <w:lang w:val="ru-RU"/>
        </w:rPr>
        <w:t xml:space="preserve"> на проблемима са небалансираним подацима, када има више примјера једне класе него друге.</w:t>
      </w:r>
    </w:p>
    <w:p w14:paraId="5905F976" w14:textId="51CD8DA8" w:rsidR="00990CFA" w:rsidRPr="00101F3B" w:rsidRDefault="00C36F7B" w:rsidP="00990CFA">
      <w:pPr>
        <w:pStyle w:val="NoSpacing"/>
        <w:rPr>
          <w:rFonts w:cs="Times New Roman"/>
          <w:lang w:val="ru-RU"/>
        </w:rPr>
      </w:pPr>
      <w:r w:rsidRPr="00101F3B">
        <w:rPr>
          <w:rFonts w:cs="Times New Roman"/>
          <w:lang w:val="en-US"/>
        </w:rPr>
        <w:t>LightGBM</w:t>
      </w:r>
      <w:r w:rsidRPr="00101F3B">
        <w:rPr>
          <w:rFonts w:cs="Times New Roman"/>
          <w:lang w:val="ru-RU"/>
        </w:rPr>
        <w:t xml:space="preserve"> </w:t>
      </w:r>
      <w:r w:rsidR="002065A0" w:rsidRPr="00101F3B">
        <w:rPr>
          <w:rFonts w:cs="Times New Roman"/>
          <w:lang w:val="ru-RU"/>
        </w:rPr>
        <w:t>је ефикасан и брз алгоритам за машинско учење, посебно за проблем класификације и регресије, а његова употреба се све више шири у индустрији и истраживачким заједницама.</w:t>
      </w:r>
    </w:p>
    <w:p w14:paraId="0E3073F0" w14:textId="09251B92" w:rsidR="00DF7825" w:rsidRPr="00101F3B" w:rsidRDefault="00C509AB" w:rsidP="00532390">
      <w:pPr>
        <w:pStyle w:val="Heading2"/>
        <w:numPr>
          <w:ilvl w:val="1"/>
          <w:numId w:val="1"/>
        </w:numPr>
        <w:rPr>
          <w:rFonts w:cs="Times New Roman"/>
          <w:lang w:val="en-US"/>
        </w:rPr>
      </w:pPr>
      <w:bookmarkStart w:id="2134" w:name="_Toc159792291"/>
      <w:r w:rsidRPr="00101F3B">
        <w:rPr>
          <w:rFonts w:cs="Times New Roman"/>
          <w:lang w:val="en-US"/>
        </w:rPr>
        <w:t>K</w:t>
      </w:r>
      <w:r w:rsidR="00990CFA" w:rsidRPr="00101F3B">
        <w:rPr>
          <w:rFonts w:cs="Times New Roman"/>
          <w:lang w:val="en-US"/>
        </w:rPr>
        <w:t xml:space="preserve"> </w:t>
      </w:r>
      <w:r w:rsidRPr="00101F3B">
        <w:rPr>
          <w:rFonts w:cs="Times New Roman"/>
          <w:lang w:val="en-US"/>
        </w:rPr>
        <w:t>Nearest Neighbors Regressor</w:t>
      </w:r>
      <w:bookmarkEnd w:id="2134"/>
    </w:p>
    <w:p w14:paraId="73DC72DC" w14:textId="194F6841" w:rsidR="00566131" w:rsidRPr="00101F3B" w:rsidRDefault="00C36F7B" w:rsidP="00D44804">
      <w:pPr>
        <w:pStyle w:val="NoSpacing"/>
        <w:rPr>
          <w:rFonts w:cs="Times New Roman"/>
          <w:lang w:val="ru-RU"/>
        </w:rPr>
      </w:pPr>
      <w:r w:rsidRPr="00101F3B">
        <w:rPr>
          <w:rFonts w:cs="Times New Roman"/>
          <w:lang w:val="en-US"/>
        </w:rPr>
        <w:t>K Nearest Neighbors Regressor</w:t>
      </w:r>
      <w:r w:rsidR="00665E77" w:rsidRPr="00101F3B">
        <w:rPr>
          <w:rFonts w:cs="Times New Roman"/>
          <w:lang w:val="sr-Cyrl-BA"/>
        </w:rPr>
        <w:t xml:space="preserve"> </w:t>
      </w:r>
      <w:r w:rsidR="00566131" w:rsidRPr="00101F3B">
        <w:rPr>
          <w:rFonts w:cs="Times New Roman"/>
          <w:lang w:val="ru-RU"/>
        </w:rPr>
        <w:t>алгоритам</w:t>
      </w:r>
      <w:r w:rsidR="00566131" w:rsidRPr="00101F3B">
        <w:rPr>
          <w:rFonts w:cs="Times New Roman"/>
          <w:lang w:val="en-US"/>
        </w:rPr>
        <w:t xml:space="preserve"> </w:t>
      </w:r>
      <w:r w:rsidR="00566131" w:rsidRPr="00101F3B">
        <w:rPr>
          <w:rFonts w:cs="Times New Roman"/>
          <w:lang w:val="ru-RU"/>
        </w:rPr>
        <w:t>је</w:t>
      </w:r>
      <w:r w:rsidR="00566131" w:rsidRPr="00101F3B">
        <w:rPr>
          <w:rFonts w:cs="Times New Roman"/>
          <w:lang w:val="en-US"/>
        </w:rPr>
        <w:t xml:space="preserve"> </w:t>
      </w:r>
      <w:r w:rsidR="00566131" w:rsidRPr="00101F3B">
        <w:rPr>
          <w:rFonts w:cs="Times New Roman"/>
          <w:lang w:val="ru-RU"/>
        </w:rPr>
        <w:t>тип</w:t>
      </w:r>
      <w:r w:rsidR="00566131" w:rsidRPr="00101F3B">
        <w:rPr>
          <w:rFonts w:cs="Times New Roman"/>
          <w:lang w:val="en-US"/>
        </w:rPr>
        <w:t xml:space="preserve"> </w:t>
      </w:r>
      <w:r w:rsidR="00566131" w:rsidRPr="00101F3B">
        <w:rPr>
          <w:rFonts w:cs="Times New Roman"/>
          <w:lang w:val="ru-RU"/>
        </w:rPr>
        <w:t>регресијског</w:t>
      </w:r>
      <w:r w:rsidR="00566131" w:rsidRPr="00101F3B">
        <w:rPr>
          <w:rFonts w:cs="Times New Roman"/>
          <w:lang w:val="en-US"/>
        </w:rPr>
        <w:t xml:space="preserve"> </w:t>
      </w:r>
      <w:r w:rsidR="00566131" w:rsidRPr="00101F3B">
        <w:rPr>
          <w:rFonts w:cs="Times New Roman"/>
          <w:lang w:val="ru-RU"/>
        </w:rPr>
        <w:t>модела</w:t>
      </w:r>
      <w:r w:rsidR="00566131" w:rsidRPr="00101F3B">
        <w:rPr>
          <w:rFonts w:cs="Times New Roman"/>
          <w:lang w:val="en-US"/>
        </w:rPr>
        <w:t xml:space="preserve"> </w:t>
      </w:r>
      <w:r w:rsidR="00566131" w:rsidRPr="00101F3B">
        <w:rPr>
          <w:rFonts w:cs="Times New Roman"/>
          <w:lang w:val="ru-RU"/>
        </w:rPr>
        <w:t>који</w:t>
      </w:r>
      <w:r w:rsidR="00566131" w:rsidRPr="00101F3B">
        <w:rPr>
          <w:rFonts w:cs="Times New Roman"/>
          <w:lang w:val="en-US"/>
        </w:rPr>
        <w:t xml:space="preserve"> </w:t>
      </w:r>
      <w:r w:rsidR="00566131" w:rsidRPr="00101F3B">
        <w:rPr>
          <w:rFonts w:cs="Times New Roman"/>
          <w:lang w:val="ru-RU"/>
        </w:rPr>
        <w:t>се</w:t>
      </w:r>
      <w:r w:rsidR="00566131" w:rsidRPr="00101F3B">
        <w:rPr>
          <w:rFonts w:cs="Times New Roman"/>
          <w:lang w:val="en-US"/>
        </w:rPr>
        <w:t xml:space="preserve"> </w:t>
      </w:r>
      <w:r w:rsidR="00566131" w:rsidRPr="00101F3B">
        <w:rPr>
          <w:rFonts w:cs="Times New Roman"/>
          <w:lang w:val="ru-RU"/>
        </w:rPr>
        <w:t>заснива</w:t>
      </w:r>
      <w:r w:rsidR="00566131" w:rsidRPr="00101F3B">
        <w:rPr>
          <w:rFonts w:cs="Times New Roman"/>
          <w:lang w:val="en-US"/>
        </w:rPr>
        <w:t xml:space="preserve"> </w:t>
      </w:r>
      <w:r w:rsidR="00566131" w:rsidRPr="00101F3B">
        <w:rPr>
          <w:rFonts w:cs="Times New Roman"/>
          <w:lang w:val="ru-RU"/>
        </w:rPr>
        <w:t>на</w:t>
      </w:r>
      <w:r w:rsidR="00566131" w:rsidRPr="00101F3B">
        <w:rPr>
          <w:rFonts w:cs="Times New Roman"/>
          <w:lang w:val="en-US"/>
        </w:rPr>
        <w:t xml:space="preserve"> </w:t>
      </w:r>
      <w:r w:rsidR="00566131" w:rsidRPr="00101F3B">
        <w:rPr>
          <w:rFonts w:cs="Times New Roman"/>
          <w:lang w:val="ru-RU"/>
        </w:rPr>
        <w:t>принципу</w:t>
      </w:r>
      <w:r w:rsidR="00566131" w:rsidRPr="00101F3B">
        <w:rPr>
          <w:rFonts w:cs="Times New Roman"/>
          <w:lang w:val="en-US"/>
        </w:rPr>
        <w:t xml:space="preserve"> </w:t>
      </w:r>
      <w:r w:rsidR="00566131" w:rsidRPr="00101F3B">
        <w:rPr>
          <w:rFonts w:cs="Times New Roman"/>
          <w:lang w:val="ru-RU"/>
        </w:rPr>
        <w:t>к</w:t>
      </w:r>
      <w:r w:rsidR="00566131" w:rsidRPr="00101F3B">
        <w:rPr>
          <w:rFonts w:cs="Times New Roman"/>
          <w:lang w:val="en-US"/>
        </w:rPr>
        <w:t xml:space="preserve"> </w:t>
      </w:r>
      <w:r w:rsidR="00566131" w:rsidRPr="00101F3B">
        <w:rPr>
          <w:rFonts w:cs="Times New Roman"/>
          <w:lang w:val="ru-RU"/>
        </w:rPr>
        <w:t>најближих</w:t>
      </w:r>
      <w:r w:rsidR="00566131" w:rsidRPr="00101F3B">
        <w:rPr>
          <w:rFonts w:cs="Times New Roman"/>
          <w:lang w:val="en-US"/>
        </w:rPr>
        <w:t xml:space="preserve"> </w:t>
      </w:r>
      <w:r w:rsidR="00566131" w:rsidRPr="00101F3B">
        <w:rPr>
          <w:rFonts w:cs="Times New Roman"/>
          <w:lang w:val="ru-RU"/>
        </w:rPr>
        <w:t>сусједа</w:t>
      </w:r>
      <w:r w:rsidR="00566131" w:rsidRPr="00101F3B">
        <w:rPr>
          <w:rFonts w:cs="Times New Roman"/>
          <w:lang w:val="en-US"/>
        </w:rPr>
        <w:t xml:space="preserve">. </w:t>
      </w:r>
      <w:r w:rsidR="00566131" w:rsidRPr="00101F3B">
        <w:rPr>
          <w:rFonts w:cs="Times New Roman"/>
          <w:lang w:val="ru-RU"/>
        </w:rPr>
        <w:t>Овај алгоритам се често користи за предвиђање континуалних вриједности, попут цијене некретнине или просјечне мјесечне температуре. Алгоритам функцион</w:t>
      </w:r>
      <w:ins w:id="2135" w:author="Aleksandar Kelec" w:date="2023-11-26T19:21:00Z">
        <w:r w:rsidR="00CA37EF" w:rsidRPr="00101F3B">
          <w:rPr>
            <w:rFonts w:cs="Times New Roman"/>
            <w:lang w:val="ru-RU"/>
          </w:rPr>
          <w:t>и</w:t>
        </w:r>
      </w:ins>
      <w:r w:rsidR="00665E77" w:rsidRPr="00101F3B">
        <w:rPr>
          <w:rFonts w:cs="Times New Roman"/>
          <w:lang w:val="ru-RU"/>
        </w:rPr>
        <w:t>ше</w:t>
      </w:r>
      <w:r w:rsidR="00566131" w:rsidRPr="00101F3B">
        <w:rPr>
          <w:rFonts w:cs="Times New Roman"/>
          <w:lang w:val="ru-RU"/>
        </w:rPr>
        <w:t xml:space="preserve"> тако што се за сваку инстанцу у скупу података за учење проучава н најближих сусједа и израчунава се просјек вриједности </w:t>
      </w:r>
      <w:r w:rsidR="00665E77" w:rsidRPr="00101F3B">
        <w:rPr>
          <w:rFonts w:cs="Times New Roman"/>
          <w:lang w:val="ru-RU"/>
        </w:rPr>
        <w:t>промјењиве</w:t>
      </w:r>
      <w:r w:rsidR="00566131" w:rsidRPr="00101F3B">
        <w:rPr>
          <w:rFonts w:cs="Times New Roman"/>
          <w:lang w:val="ru-RU"/>
        </w:rPr>
        <w:t xml:space="preserve"> циља за те сусједе. </w:t>
      </w:r>
      <w:r w:rsidR="00665E77" w:rsidRPr="00101F3B">
        <w:rPr>
          <w:rFonts w:cs="Times New Roman"/>
          <w:lang w:val="ru-RU"/>
        </w:rPr>
        <w:t>На крају се добијени</w:t>
      </w:r>
      <w:r w:rsidR="00566131" w:rsidRPr="00101F3B">
        <w:rPr>
          <w:rFonts w:cs="Times New Roman"/>
          <w:lang w:val="ru-RU"/>
        </w:rPr>
        <w:t xml:space="preserve"> просјек користи као предвиђена вриједност за дату инстанцу.</w:t>
      </w:r>
    </w:p>
    <w:p w14:paraId="6B2F565C" w14:textId="04B17ABB" w:rsidR="00566131" w:rsidRPr="00101F3B" w:rsidRDefault="00566131" w:rsidP="00D44804">
      <w:pPr>
        <w:pStyle w:val="NoSpacing"/>
        <w:rPr>
          <w:rFonts w:cs="Times New Roman"/>
          <w:lang w:val="ru-RU"/>
        </w:rPr>
      </w:pPr>
      <w:r w:rsidRPr="00101F3B">
        <w:rPr>
          <w:rFonts w:cs="Times New Roman"/>
          <w:lang w:val="ru-RU"/>
        </w:rPr>
        <w:t xml:space="preserve">Кључни параметар овог алгоритма је број најближих сусједа, што се може одабрати помоћу валидацијске методе, као што је </w:t>
      </w:r>
      <w:r w:rsidR="00665E77" w:rsidRPr="00101F3B">
        <w:rPr>
          <w:rFonts w:cs="Times New Roman"/>
          <w:lang w:val="ru-RU"/>
        </w:rPr>
        <w:t>крос-валидација</w:t>
      </w:r>
      <w:r w:rsidRPr="00101F3B">
        <w:rPr>
          <w:rFonts w:cs="Times New Roman"/>
          <w:lang w:val="ru-RU"/>
        </w:rPr>
        <w:t xml:space="preserve">. Такође, укључивање тежина за </w:t>
      </w:r>
      <w:r w:rsidRPr="00101F3B">
        <w:rPr>
          <w:rFonts w:cs="Times New Roman"/>
          <w:lang w:val="ru-RU"/>
        </w:rPr>
        <w:lastRenderedPageBreak/>
        <w:t>сусједе такође може ут</w:t>
      </w:r>
      <w:r w:rsidR="00665E77" w:rsidRPr="00101F3B">
        <w:rPr>
          <w:rFonts w:cs="Times New Roman"/>
          <w:lang w:val="ru-RU"/>
        </w:rPr>
        <w:t>и</w:t>
      </w:r>
      <w:r w:rsidRPr="00101F3B">
        <w:rPr>
          <w:rFonts w:cs="Times New Roman"/>
          <w:lang w:val="ru-RU"/>
        </w:rPr>
        <w:t xml:space="preserve">цати на квалитету </w:t>
      </w:r>
      <w:r w:rsidR="00665E77" w:rsidRPr="00101F3B">
        <w:rPr>
          <w:rFonts w:cs="Times New Roman"/>
          <w:lang w:val="ru-RU"/>
        </w:rPr>
        <w:t>предвиђања</w:t>
      </w:r>
      <w:r w:rsidRPr="00101F3B">
        <w:rPr>
          <w:rFonts w:cs="Times New Roman"/>
          <w:lang w:val="ru-RU"/>
        </w:rPr>
        <w:t>, г</w:t>
      </w:r>
      <w:r w:rsidR="00B54DCE" w:rsidRPr="00101F3B">
        <w:rPr>
          <w:rFonts w:cs="Times New Roman"/>
          <w:lang w:val="sr-Cyrl-BA"/>
        </w:rPr>
        <w:t>дј</w:t>
      </w:r>
      <w:r w:rsidRPr="00101F3B">
        <w:rPr>
          <w:rFonts w:cs="Times New Roman"/>
          <w:lang w:val="ru-RU"/>
        </w:rPr>
        <w:t>е су сусједи који су ближе инстанци за предикцију тежи.</w:t>
      </w:r>
    </w:p>
    <w:p w14:paraId="1210EBC1" w14:textId="3618C6FF" w:rsidR="00566131" w:rsidRPr="00101F3B" w:rsidRDefault="00566131" w:rsidP="00D44804">
      <w:pPr>
        <w:pStyle w:val="NoSpacing"/>
        <w:rPr>
          <w:rFonts w:cs="Times New Roman"/>
          <w:lang w:val="ru-RU"/>
        </w:rPr>
      </w:pPr>
      <w:r w:rsidRPr="00101F3B">
        <w:rPr>
          <w:rFonts w:cs="Times New Roman"/>
          <w:lang w:val="ru-RU"/>
        </w:rPr>
        <w:t>Међутим, овај алгоритам има и неколико недостатака, укључујући сла</w:t>
      </w:r>
      <w:r w:rsidR="00665E77" w:rsidRPr="00101F3B">
        <w:rPr>
          <w:rFonts w:cs="Times New Roman"/>
          <w:lang w:val="ru-RU"/>
        </w:rPr>
        <w:t>бе</w:t>
      </w:r>
      <w:r w:rsidRPr="00101F3B">
        <w:rPr>
          <w:rFonts w:cs="Times New Roman"/>
          <w:lang w:val="ru-RU"/>
        </w:rPr>
        <w:t xml:space="preserve"> перформан</w:t>
      </w:r>
      <w:r w:rsidR="00665E77" w:rsidRPr="00101F3B">
        <w:rPr>
          <w:rFonts w:cs="Times New Roman"/>
          <w:lang w:val="ru-RU"/>
        </w:rPr>
        <w:t>се</w:t>
      </w:r>
      <w:r w:rsidRPr="00101F3B">
        <w:rPr>
          <w:rFonts w:cs="Times New Roman"/>
          <w:lang w:val="ru-RU"/>
        </w:rPr>
        <w:t xml:space="preserve"> у случајевима г</w:t>
      </w:r>
      <w:r w:rsidR="00B54DCE" w:rsidRPr="00101F3B">
        <w:rPr>
          <w:rFonts w:cs="Times New Roman"/>
          <w:lang w:val="ru-RU"/>
        </w:rPr>
        <w:t>дј</w:t>
      </w:r>
      <w:r w:rsidRPr="00101F3B">
        <w:rPr>
          <w:rFonts w:cs="Times New Roman"/>
          <w:lang w:val="ru-RU"/>
        </w:rPr>
        <w:t xml:space="preserve">е постоји много димензија и висок </w:t>
      </w:r>
      <w:commentRangeStart w:id="2136"/>
      <w:del w:id="2137" w:author="Nikola Karpić" w:date="2024-01-14T23:20:00Z">
        <w:r w:rsidRPr="00101F3B" w:rsidDel="00CF167F">
          <w:rPr>
            <w:rFonts w:cs="Times New Roman"/>
            <w:lang w:val="ru-RU"/>
          </w:rPr>
          <w:delText xml:space="preserve">ступањ </w:delText>
        </w:r>
      </w:del>
      <w:commentRangeEnd w:id="2136"/>
      <w:ins w:id="2138" w:author="Nikola Karpić" w:date="2024-01-14T23:20:00Z">
        <w:r w:rsidR="00CF167F" w:rsidRPr="00101F3B">
          <w:rPr>
            <w:rFonts w:cs="Times New Roman"/>
            <w:lang w:val="sr-Cyrl-BA"/>
          </w:rPr>
          <w:t>степен</w:t>
        </w:r>
        <w:r w:rsidR="00CF167F" w:rsidRPr="00101F3B">
          <w:rPr>
            <w:rFonts w:cs="Times New Roman"/>
            <w:lang w:val="ru-RU"/>
          </w:rPr>
          <w:t xml:space="preserve"> </w:t>
        </w:r>
      </w:ins>
      <w:r w:rsidR="00BB4C53" w:rsidRPr="0020112D">
        <w:rPr>
          <w:rStyle w:val="CommentReference"/>
          <w:rFonts w:cs="Times New Roman"/>
          <w:lang w:val="sr-Latn-BA"/>
          <w:rPrChange w:id="2139" w:author="Nikola Karpić" w:date="2024-02-25T23:34:00Z">
            <w:rPr>
              <w:rStyle w:val="CommentReference"/>
              <w:rFonts w:ascii="Arial" w:hAnsi="Arial"/>
              <w:lang w:val="sr-Latn-BA"/>
            </w:rPr>
          </w:rPrChange>
        </w:rPr>
        <w:commentReference w:id="2136"/>
      </w:r>
      <w:r w:rsidRPr="00101F3B">
        <w:rPr>
          <w:rFonts w:cs="Times New Roman"/>
          <w:lang w:val="ru-RU"/>
        </w:rPr>
        <w:t xml:space="preserve">интеракције међу </w:t>
      </w:r>
      <w:r w:rsidR="00665E77" w:rsidRPr="00101F3B">
        <w:rPr>
          <w:rFonts w:cs="Times New Roman"/>
          <w:lang w:val="ru-RU"/>
        </w:rPr>
        <w:t>промјењивима</w:t>
      </w:r>
      <w:r w:rsidRPr="00101F3B">
        <w:rPr>
          <w:rFonts w:cs="Times New Roman"/>
          <w:lang w:val="ru-RU"/>
        </w:rPr>
        <w:t xml:space="preserve">, што може </w:t>
      </w:r>
      <w:commentRangeStart w:id="2140"/>
      <w:del w:id="2141" w:author="Nikola Karpić" w:date="2024-01-14T23:20:00Z">
        <w:r w:rsidRPr="00101F3B" w:rsidDel="00CF167F">
          <w:rPr>
            <w:rFonts w:cs="Times New Roman"/>
            <w:lang w:val="ru-RU"/>
          </w:rPr>
          <w:delText xml:space="preserve">резултирати </w:delText>
        </w:r>
      </w:del>
      <w:commentRangeEnd w:id="2140"/>
      <w:ins w:id="2142" w:author="Nikola Karpić" w:date="2024-01-14T23:20:00Z">
        <w:r w:rsidR="00CF167F" w:rsidRPr="00101F3B">
          <w:rPr>
            <w:rFonts w:cs="Times New Roman"/>
            <w:lang w:val="ru-RU"/>
          </w:rPr>
          <w:t>резулт</w:t>
        </w:r>
        <w:r w:rsidR="00CF167F" w:rsidRPr="00101F3B">
          <w:rPr>
            <w:rFonts w:cs="Times New Roman"/>
            <w:lang w:val="sr-Cyrl-BA"/>
          </w:rPr>
          <w:t>о</w:t>
        </w:r>
        <w:r w:rsidR="00CF167F" w:rsidRPr="00101F3B">
          <w:rPr>
            <w:rFonts w:cs="Times New Roman"/>
            <w:lang w:val="ru-RU"/>
          </w:rPr>
          <w:t xml:space="preserve">ти </w:t>
        </w:r>
      </w:ins>
      <w:r w:rsidR="00BB4C53" w:rsidRPr="0020112D">
        <w:rPr>
          <w:rStyle w:val="CommentReference"/>
          <w:rFonts w:cs="Times New Roman"/>
          <w:lang w:val="sr-Latn-BA"/>
          <w:rPrChange w:id="2143" w:author="Nikola Karpić" w:date="2024-02-25T23:34:00Z">
            <w:rPr>
              <w:rStyle w:val="CommentReference"/>
              <w:rFonts w:ascii="Arial" w:hAnsi="Arial"/>
              <w:lang w:val="sr-Latn-BA"/>
            </w:rPr>
          </w:rPrChange>
        </w:rPr>
        <w:commentReference w:id="2140"/>
      </w:r>
      <w:r w:rsidRPr="00101F3B">
        <w:rPr>
          <w:rFonts w:cs="Times New Roman"/>
          <w:lang w:val="ru-RU"/>
        </w:rPr>
        <w:t>проблемима с пренаучености.</w:t>
      </w:r>
    </w:p>
    <w:p w14:paraId="2E3106FB" w14:textId="10A382EF" w:rsidR="002065A0" w:rsidRPr="00101F3B" w:rsidRDefault="00566131" w:rsidP="00566131">
      <w:pPr>
        <w:pStyle w:val="NoSpacing"/>
        <w:rPr>
          <w:rFonts w:cs="Times New Roman"/>
          <w:lang w:val="ru-RU"/>
        </w:rPr>
      </w:pPr>
      <w:del w:id="2144" w:author="Nikola Karpić" w:date="2024-01-14T23:20:00Z">
        <w:r w:rsidRPr="00101F3B" w:rsidDel="00CF167F">
          <w:rPr>
            <w:rFonts w:cs="Times New Roman"/>
            <w:lang w:val="ru-RU"/>
          </w:rPr>
          <w:delText xml:space="preserve">Укратко, К </w:delText>
        </w:r>
        <w:commentRangeStart w:id="2145"/>
        <w:r w:rsidRPr="00101F3B" w:rsidDel="00CF167F">
          <w:rPr>
            <w:rFonts w:cs="Times New Roman"/>
            <w:lang w:val="ru-RU"/>
          </w:rPr>
          <w:delText>Неарест Неигхборс Регрессор</w:delText>
        </w:r>
        <w:commentRangeEnd w:id="2145"/>
        <w:r w:rsidR="007B4C91" w:rsidRPr="0020112D" w:rsidDel="00CF167F">
          <w:rPr>
            <w:rStyle w:val="CommentReference"/>
            <w:rFonts w:cs="Times New Roman"/>
            <w:lang w:val="sr-Latn-BA"/>
            <w:rPrChange w:id="2146" w:author="Nikola Karpić" w:date="2024-02-25T23:34:00Z">
              <w:rPr>
                <w:rStyle w:val="CommentReference"/>
                <w:rFonts w:ascii="Arial" w:hAnsi="Arial"/>
                <w:lang w:val="sr-Latn-BA"/>
              </w:rPr>
            </w:rPrChange>
          </w:rPr>
          <w:commentReference w:id="2145"/>
        </w:r>
      </w:del>
      <w:ins w:id="2147" w:author="Nikola Karpić" w:date="2024-01-14T23:20:00Z">
        <w:r w:rsidR="00CF167F" w:rsidRPr="00101F3B">
          <w:rPr>
            <w:rFonts w:cs="Times New Roman"/>
            <w:lang w:val="sr-Latn-BA"/>
          </w:rPr>
          <w:t>KNN Regressor</w:t>
        </w:r>
      </w:ins>
      <w:r w:rsidRPr="00101F3B">
        <w:rPr>
          <w:rFonts w:cs="Times New Roman"/>
          <w:lang w:val="ru-RU"/>
        </w:rPr>
        <w:t xml:space="preserve"> алгоритам је једноставан и брз за тренирање те често даје добре резултате у случајевима г</w:t>
      </w:r>
      <w:r w:rsidR="00B54DCE" w:rsidRPr="00101F3B">
        <w:rPr>
          <w:rFonts w:cs="Times New Roman"/>
          <w:lang w:val="ru-RU"/>
        </w:rPr>
        <w:t>дј</w:t>
      </w:r>
      <w:r w:rsidRPr="00101F3B">
        <w:rPr>
          <w:rFonts w:cs="Times New Roman"/>
          <w:lang w:val="ru-RU"/>
        </w:rPr>
        <w:t>е су подаци хомогени и дистрибуција варијабле циља није превише сложена. Међутим, потребно је пажљиво одабрати параметре и провјерити перформанс</w:t>
      </w:r>
      <w:ins w:id="2148" w:author="Aleksandar Kelec" w:date="2023-11-26T19:23:00Z">
        <w:r w:rsidR="00225172" w:rsidRPr="00101F3B">
          <w:rPr>
            <w:rFonts w:cs="Times New Roman"/>
            <w:lang w:val="ru-RU"/>
          </w:rPr>
          <w:t>е</w:t>
        </w:r>
      </w:ins>
      <w:del w:id="2149" w:author="Aleksandar Kelec" w:date="2023-11-26T19:23:00Z">
        <w:r w:rsidRPr="00101F3B" w:rsidDel="00225172">
          <w:rPr>
            <w:rFonts w:cs="Times New Roman"/>
            <w:lang w:val="ru-RU"/>
          </w:rPr>
          <w:delText>у</w:delText>
        </w:r>
      </w:del>
      <w:r w:rsidRPr="00101F3B">
        <w:rPr>
          <w:rFonts w:cs="Times New Roman"/>
          <w:lang w:val="ru-RU"/>
        </w:rPr>
        <w:t xml:space="preserve"> модела на скупу података за тестирање како би се избјегли проблеми са пренаучењем.</w:t>
      </w:r>
    </w:p>
    <w:p w14:paraId="6AB9402F" w14:textId="77777777" w:rsidR="00DF7825" w:rsidRPr="00101F3B" w:rsidRDefault="00C509AB" w:rsidP="00532390">
      <w:pPr>
        <w:pStyle w:val="Heading2"/>
        <w:numPr>
          <w:ilvl w:val="1"/>
          <w:numId w:val="1"/>
        </w:numPr>
        <w:rPr>
          <w:rFonts w:cs="Times New Roman"/>
          <w:lang w:val="sr-Cyrl-BA"/>
        </w:rPr>
      </w:pPr>
      <w:bookmarkStart w:id="2150" w:name="_Toc159792292"/>
      <w:r w:rsidRPr="00101F3B">
        <w:rPr>
          <w:rFonts w:cs="Times New Roman"/>
          <w:lang w:val="en-US"/>
        </w:rPr>
        <w:t>LightGBM Regressor</w:t>
      </w:r>
      <w:bookmarkEnd w:id="2150"/>
    </w:p>
    <w:p w14:paraId="5FE04342" w14:textId="1EF301B4" w:rsidR="00566131" w:rsidRPr="00101F3B" w:rsidRDefault="00B54DCE" w:rsidP="00D44804">
      <w:pPr>
        <w:pStyle w:val="NoSpacing"/>
        <w:rPr>
          <w:rFonts w:cs="Times New Roman"/>
          <w:lang w:val="ru-RU"/>
        </w:rPr>
      </w:pPr>
      <w:r w:rsidRPr="00101F3B">
        <w:rPr>
          <w:rFonts w:cs="Times New Roman"/>
          <w:lang w:val="ru-RU"/>
        </w:rPr>
        <w:t>LightGBM</w:t>
      </w:r>
      <w:r w:rsidR="00566131" w:rsidRPr="00101F3B">
        <w:rPr>
          <w:rFonts w:cs="Times New Roman"/>
          <w:lang w:val="ru-RU"/>
        </w:rPr>
        <w:t xml:space="preserve"> је врста регресијског алгоритма у машинском учењу који користи технику усмјерену према </w:t>
      </w:r>
      <w:del w:id="2151" w:author="Nikola Karpić" w:date="2024-01-14T23:20:00Z">
        <w:r w:rsidR="00566131" w:rsidRPr="00101F3B" w:rsidDel="00CF167F">
          <w:rPr>
            <w:rFonts w:cs="Times New Roman"/>
            <w:lang w:val="ru-RU"/>
          </w:rPr>
          <w:delText xml:space="preserve">градијентном </w:delText>
        </w:r>
        <w:commentRangeStart w:id="2152"/>
        <w:r w:rsidR="00566131" w:rsidRPr="00101F3B" w:rsidDel="00CF167F">
          <w:rPr>
            <w:rFonts w:cs="Times New Roman"/>
            <w:lang w:val="ru-RU"/>
          </w:rPr>
          <w:delText>боостингу</w:delText>
        </w:r>
        <w:commentRangeEnd w:id="2152"/>
        <w:r w:rsidR="009D5FAB" w:rsidRPr="0020112D" w:rsidDel="00CF167F">
          <w:rPr>
            <w:rStyle w:val="CommentReference"/>
            <w:rFonts w:cs="Times New Roman"/>
            <w:lang w:val="sr-Latn-BA"/>
            <w:rPrChange w:id="2153" w:author="Nikola Karpić" w:date="2024-02-25T23:34:00Z">
              <w:rPr>
                <w:rStyle w:val="CommentReference"/>
                <w:rFonts w:ascii="Arial" w:hAnsi="Arial"/>
                <w:lang w:val="sr-Latn-BA"/>
              </w:rPr>
            </w:rPrChange>
          </w:rPr>
          <w:commentReference w:id="2152"/>
        </w:r>
      </w:del>
      <w:ins w:id="2154" w:author="Nikola Karpić" w:date="2024-01-14T23:20:00Z">
        <w:r w:rsidR="00CF167F" w:rsidRPr="00101F3B">
          <w:rPr>
            <w:rFonts w:cs="Times New Roman"/>
            <w:lang w:val="sr-Latn-BA"/>
          </w:rPr>
          <w:t>GB</w:t>
        </w:r>
      </w:ins>
      <w:ins w:id="2155" w:author="Nikola Karpić" w:date="2024-01-14T23:21:00Z">
        <w:r w:rsidR="00CF167F" w:rsidRPr="00101F3B">
          <w:rPr>
            <w:rFonts w:cs="Times New Roman"/>
            <w:lang w:val="sr-Cyrl-BA"/>
          </w:rPr>
          <w:t>-у</w:t>
        </w:r>
      </w:ins>
      <w:r w:rsidR="00566131" w:rsidRPr="00101F3B">
        <w:rPr>
          <w:rFonts w:cs="Times New Roman"/>
          <w:lang w:val="ru-RU"/>
        </w:rPr>
        <w:t xml:space="preserve">. Главна разлика између </w:t>
      </w:r>
      <w:r w:rsidRPr="00101F3B">
        <w:rPr>
          <w:rFonts w:cs="Times New Roman"/>
          <w:lang w:val="ru-RU"/>
        </w:rPr>
        <w:t>LightGBM</w:t>
      </w:r>
      <w:r w:rsidR="00566131" w:rsidRPr="00101F3B">
        <w:rPr>
          <w:rFonts w:cs="Times New Roman"/>
          <w:lang w:val="ru-RU"/>
        </w:rPr>
        <w:t xml:space="preserve"> и других алгоритама </w:t>
      </w:r>
      <w:del w:id="2156" w:author="Nikola Karpić" w:date="2024-01-14T23:21:00Z">
        <w:r w:rsidR="00566131" w:rsidRPr="00101F3B" w:rsidDel="00CF167F">
          <w:rPr>
            <w:rFonts w:cs="Times New Roman"/>
            <w:lang w:val="ru-RU"/>
          </w:rPr>
          <w:delText xml:space="preserve">градијентног </w:delText>
        </w:r>
        <w:commentRangeStart w:id="2157"/>
        <w:r w:rsidR="00566131" w:rsidRPr="00101F3B" w:rsidDel="00CF167F">
          <w:rPr>
            <w:rFonts w:cs="Times New Roman"/>
            <w:lang w:val="ru-RU"/>
          </w:rPr>
          <w:delText>боостинга</w:delText>
        </w:r>
      </w:del>
      <w:ins w:id="2158" w:author="Nikola Karpić" w:date="2024-01-14T23:21:00Z">
        <w:r w:rsidR="00CF167F" w:rsidRPr="00101F3B">
          <w:rPr>
            <w:rFonts w:cs="Times New Roman"/>
            <w:lang w:val="sr-Latn-BA"/>
          </w:rPr>
          <w:t>GB</w:t>
        </w:r>
        <w:r w:rsidR="00CF167F" w:rsidRPr="00101F3B">
          <w:rPr>
            <w:rFonts w:cs="Times New Roman"/>
            <w:lang w:val="sr-Cyrl-BA"/>
          </w:rPr>
          <w:t>-а</w:t>
        </w:r>
      </w:ins>
      <w:r w:rsidR="00566131" w:rsidRPr="00101F3B">
        <w:rPr>
          <w:rFonts w:cs="Times New Roman"/>
          <w:lang w:val="ru-RU"/>
        </w:rPr>
        <w:t xml:space="preserve"> </w:t>
      </w:r>
      <w:commentRangeEnd w:id="2157"/>
      <w:r w:rsidR="009D5FAB" w:rsidRPr="0020112D">
        <w:rPr>
          <w:rStyle w:val="CommentReference"/>
          <w:rFonts w:cs="Times New Roman"/>
          <w:lang w:val="sr-Latn-BA"/>
          <w:rPrChange w:id="2159" w:author="Nikola Karpić" w:date="2024-02-25T23:34:00Z">
            <w:rPr>
              <w:rStyle w:val="CommentReference"/>
              <w:rFonts w:ascii="Arial" w:hAnsi="Arial"/>
              <w:lang w:val="sr-Latn-BA"/>
            </w:rPr>
          </w:rPrChange>
        </w:rPr>
        <w:commentReference w:id="2157"/>
      </w:r>
      <w:r w:rsidR="00566131" w:rsidRPr="00101F3B">
        <w:rPr>
          <w:rFonts w:cs="Times New Roman"/>
          <w:lang w:val="ru-RU"/>
        </w:rPr>
        <w:t xml:space="preserve">је у томе што користи двоструко бинарно </w:t>
      </w:r>
      <w:commentRangeStart w:id="2160"/>
      <w:r w:rsidR="00566131" w:rsidRPr="00101F3B">
        <w:rPr>
          <w:rFonts w:cs="Times New Roman"/>
          <w:lang w:val="ru-RU"/>
        </w:rPr>
        <w:t>по</w:t>
      </w:r>
      <w:ins w:id="2161" w:author="Nikola Karpić" w:date="2024-01-27T20:09:00Z">
        <w:r w:rsidR="00D6525A" w:rsidRPr="00101F3B">
          <w:rPr>
            <w:rFonts w:cs="Times New Roman"/>
            <w:lang w:val="sr-Cyrl-BA"/>
          </w:rPr>
          <w:t>дј</w:t>
        </w:r>
      </w:ins>
      <w:del w:id="2162" w:author="Nikola Karpić" w:date="2024-01-27T20:09:00Z">
        <w:r w:rsidR="00566131" w:rsidRPr="00101F3B" w:rsidDel="00D6525A">
          <w:rPr>
            <w:rFonts w:cs="Times New Roman"/>
            <w:lang w:val="ru-RU"/>
          </w:rPr>
          <w:delText>ђ</w:delText>
        </w:r>
      </w:del>
      <w:r w:rsidR="00566131" w:rsidRPr="00101F3B">
        <w:rPr>
          <w:rFonts w:cs="Times New Roman"/>
          <w:lang w:val="ru-RU"/>
        </w:rPr>
        <w:t xml:space="preserve">елу </w:t>
      </w:r>
      <w:commentRangeEnd w:id="2160"/>
      <w:r w:rsidR="009D5FAB" w:rsidRPr="0020112D">
        <w:rPr>
          <w:rStyle w:val="CommentReference"/>
          <w:rFonts w:cs="Times New Roman"/>
          <w:lang w:val="sr-Latn-BA"/>
          <w:rPrChange w:id="2163" w:author="Nikola Karpić" w:date="2024-02-25T23:34:00Z">
            <w:rPr>
              <w:rStyle w:val="CommentReference"/>
              <w:rFonts w:ascii="Arial" w:hAnsi="Arial"/>
              <w:lang w:val="sr-Latn-BA"/>
            </w:rPr>
          </w:rPrChange>
        </w:rPr>
        <w:commentReference w:id="2160"/>
      </w:r>
      <w:r w:rsidR="00566131" w:rsidRPr="00101F3B">
        <w:rPr>
          <w:rFonts w:cs="Times New Roman"/>
          <w:lang w:val="ru-RU"/>
        </w:rPr>
        <w:t>за брзо рјешавање проблема скалирања.</w:t>
      </w:r>
    </w:p>
    <w:p w14:paraId="3981224E" w14:textId="71DEDB92" w:rsidR="00566131" w:rsidRPr="00101F3B" w:rsidRDefault="00566131" w:rsidP="00D44804">
      <w:pPr>
        <w:pStyle w:val="NoSpacing"/>
        <w:rPr>
          <w:rFonts w:cs="Times New Roman"/>
          <w:lang w:val="ru-RU"/>
        </w:rPr>
      </w:pPr>
      <w:r w:rsidRPr="00101F3B">
        <w:rPr>
          <w:rFonts w:cs="Times New Roman"/>
          <w:lang w:val="ru-RU"/>
        </w:rPr>
        <w:t xml:space="preserve">У раду </w:t>
      </w:r>
      <w:r w:rsidR="00B54DCE" w:rsidRPr="00101F3B">
        <w:rPr>
          <w:rFonts w:cs="Times New Roman"/>
          <w:lang w:val="ru-RU"/>
        </w:rPr>
        <w:t>LightGBM</w:t>
      </w:r>
      <w:r w:rsidRPr="00101F3B">
        <w:rPr>
          <w:rFonts w:cs="Times New Roman"/>
          <w:lang w:val="ru-RU"/>
        </w:rPr>
        <w:t>-а, стабла одлучивања се користе као главни модели за регресију. Они се настављају једно за другим у фазама, у свакој фази користећи информације из претходне фазе за побољшање тачности.</w:t>
      </w:r>
    </w:p>
    <w:p w14:paraId="2A0DD052" w14:textId="799FC2F5" w:rsidR="00566131" w:rsidRPr="00101F3B" w:rsidRDefault="00566131" w:rsidP="00D44804">
      <w:pPr>
        <w:pStyle w:val="NoSpacing"/>
        <w:rPr>
          <w:rFonts w:cs="Times New Roman"/>
          <w:lang w:val="ru-RU"/>
        </w:rPr>
      </w:pPr>
      <w:r w:rsidRPr="00101F3B">
        <w:rPr>
          <w:rFonts w:cs="Times New Roman"/>
          <w:lang w:val="ru-RU"/>
        </w:rPr>
        <w:t xml:space="preserve">Код </w:t>
      </w:r>
      <w:r w:rsidR="00B54DCE" w:rsidRPr="00101F3B">
        <w:rPr>
          <w:rFonts w:cs="Times New Roman"/>
          <w:lang w:val="ru-RU"/>
        </w:rPr>
        <w:t>LightGBM</w:t>
      </w:r>
      <w:r w:rsidRPr="00101F3B">
        <w:rPr>
          <w:rFonts w:cs="Times New Roman"/>
          <w:lang w:val="ru-RU"/>
        </w:rPr>
        <w:t>-а, постоје два главна параметра за оптимизацију: број стабала одлучивања и максимална дубина сваког стабла. Број стабала одлучивања одређује колико ће модела бити створено, док максимална дубина сваког стабла одређује колико ће комплексан бити сваки модел.</w:t>
      </w:r>
    </w:p>
    <w:p w14:paraId="6EFDA64A" w14:textId="054B59AE" w:rsidR="00566131" w:rsidRPr="00101F3B" w:rsidRDefault="00B54DCE" w:rsidP="00D44804">
      <w:pPr>
        <w:pStyle w:val="NoSpacing"/>
        <w:rPr>
          <w:rFonts w:cs="Times New Roman"/>
          <w:lang w:val="ru-RU"/>
        </w:rPr>
      </w:pPr>
      <w:r w:rsidRPr="00101F3B">
        <w:rPr>
          <w:rFonts w:cs="Times New Roman"/>
          <w:lang w:val="ru-RU"/>
        </w:rPr>
        <w:t>LightGBM</w:t>
      </w:r>
      <w:r w:rsidR="00566131" w:rsidRPr="00101F3B">
        <w:rPr>
          <w:rFonts w:cs="Times New Roman"/>
          <w:lang w:val="ru-RU"/>
        </w:rPr>
        <w:t xml:space="preserve"> такође користи технику смањења димензионалности како би се избјегло превише сложености и </w:t>
      </w:r>
      <w:commentRangeStart w:id="2164"/>
      <w:del w:id="2165" w:author="Nikola Karpić" w:date="2024-01-27T20:10:00Z">
        <w:r w:rsidR="00566131" w:rsidRPr="00101F3B" w:rsidDel="00D6525A">
          <w:rPr>
            <w:rFonts w:cs="Times New Roman"/>
            <w:lang w:val="ru-RU"/>
          </w:rPr>
          <w:delText>оверфиттинг</w:delText>
        </w:r>
        <w:commentRangeEnd w:id="2164"/>
        <w:r w:rsidR="00393401" w:rsidRPr="0020112D" w:rsidDel="00D6525A">
          <w:rPr>
            <w:rStyle w:val="CommentReference"/>
            <w:rFonts w:cs="Times New Roman"/>
            <w:lang w:val="sr-Latn-BA"/>
            <w:rPrChange w:id="2166" w:author="Nikola Karpić" w:date="2024-02-25T23:34:00Z">
              <w:rPr>
                <w:rStyle w:val="CommentReference"/>
                <w:rFonts w:ascii="Arial" w:hAnsi="Arial"/>
                <w:lang w:val="sr-Latn-BA"/>
              </w:rPr>
            </w:rPrChange>
          </w:rPr>
          <w:commentReference w:id="2164"/>
        </w:r>
      </w:del>
      <w:ins w:id="2167" w:author="Nikola Karpić" w:date="2024-01-27T20:10:00Z">
        <w:r w:rsidR="00D6525A" w:rsidRPr="00101F3B">
          <w:rPr>
            <w:rFonts w:cs="Times New Roman"/>
            <w:lang w:val="sr-Cyrl-BA"/>
          </w:rPr>
          <w:t>преприлагођавања</w:t>
        </w:r>
      </w:ins>
      <w:del w:id="2168" w:author="Nikola Karpić" w:date="2024-01-27T20:10:00Z">
        <w:r w:rsidR="00566131" w:rsidRPr="00101F3B" w:rsidDel="00D6525A">
          <w:rPr>
            <w:rFonts w:cs="Times New Roman"/>
            <w:lang w:val="ru-RU"/>
          </w:rPr>
          <w:delText>-а</w:delText>
        </w:r>
      </w:del>
      <w:r w:rsidR="00566131" w:rsidRPr="00101F3B">
        <w:rPr>
          <w:rFonts w:cs="Times New Roman"/>
          <w:lang w:val="ru-RU"/>
        </w:rPr>
        <w:t xml:space="preserve">. То се постиже одабиром најзначајнијих </w:t>
      </w:r>
      <w:commentRangeStart w:id="2169"/>
      <w:del w:id="2170" w:author="Nikola Karpić" w:date="2024-01-14T22:58:00Z">
        <w:r w:rsidR="00566131" w:rsidRPr="00101F3B" w:rsidDel="003514BA">
          <w:rPr>
            <w:rFonts w:cs="Times New Roman"/>
            <w:lang w:val="ru-RU"/>
          </w:rPr>
          <w:delText xml:space="preserve">значајки </w:delText>
        </w:r>
      </w:del>
      <w:commentRangeEnd w:id="2169"/>
      <w:ins w:id="2171" w:author="Nikola Karpić" w:date="2024-01-14T22:58:00Z">
        <w:r w:rsidR="003514BA" w:rsidRPr="00101F3B">
          <w:rPr>
            <w:rFonts w:cs="Times New Roman"/>
            <w:lang w:val="sr-Cyrl-BA"/>
          </w:rPr>
          <w:t>ат</w:t>
        </w:r>
      </w:ins>
      <w:ins w:id="2172" w:author="Nikola Karpić" w:date="2024-01-14T22:59:00Z">
        <w:r w:rsidR="003514BA" w:rsidRPr="00101F3B">
          <w:rPr>
            <w:rFonts w:cs="Times New Roman"/>
            <w:lang w:val="sr-Cyrl-BA"/>
          </w:rPr>
          <w:t>рибута</w:t>
        </w:r>
      </w:ins>
      <w:ins w:id="2173" w:author="Nikola Karpić" w:date="2024-01-14T22:58:00Z">
        <w:r w:rsidR="003514BA" w:rsidRPr="00101F3B">
          <w:rPr>
            <w:rFonts w:cs="Times New Roman"/>
            <w:lang w:val="ru-RU"/>
          </w:rPr>
          <w:t xml:space="preserve"> </w:t>
        </w:r>
      </w:ins>
      <w:r w:rsidR="00393401" w:rsidRPr="0020112D">
        <w:rPr>
          <w:rStyle w:val="CommentReference"/>
          <w:rFonts w:cs="Times New Roman"/>
          <w:lang w:val="sr-Latn-BA"/>
          <w:rPrChange w:id="2174" w:author="Nikola Karpić" w:date="2024-02-25T23:34:00Z">
            <w:rPr>
              <w:rStyle w:val="CommentReference"/>
              <w:rFonts w:ascii="Arial" w:hAnsi="Arial"/>
              <w:lang w:val="sr-Latn-BA"/>
            </w:rPr>
          </w:rPrChange>
        </w:rPr>
        <w:commentReference w:id="2169"/>
      </w:r>
      <w:r w:rsidR="00566131" w:rsidRPr="00101F3B">
        <w:rPr>
          <w:rFonts w:cs="Times New Roman"/>
          <w:lang w:val="ru-RU"/>
        </w:rPr>
        <w:t>које ће се користити за сваки модел.</w:t>
      </w:r>
    </w:p>
    <w:p w14:paraId="13E1502F" w14:textId="61519704" w:rsidR="00DF7825" w:rsidRPr="00101F3B" w:rsidRDefault="00B54DCE" w:rsidP="00566131">
      <w:pPr>
        <w:pStyle w:val="NoSpacing"/>
        <w:rPr>
          <w:rFonts w:cs="Times New Roman"/>
          <w:lang w:val="ru-RU"/>
        </w:rPr>
      </w:pPr>
      <w:r w:rsidRPr="00101F3B">
        <w:rPr>
          <w:rFonts w:cs="Times New Roman"/>
          <w:lang w:val="ru-RU"/>
        </w:rPr>
        <w:t>LightGBM</w:t>
      </w:r>
      <w:r w:rsidR="00566131" w:rsidRPr="00101F3B">
        <w:rPr>
          <w:rFonts w:cs="Times New Roman"/>
          <w:lang w:val="ru-RU"/>
        </w:rPr>
        <w:t xml:space="preserve"> је популаран због своје брзине и ефикасности, посебно када се ради са великим скуповима података. Он је такође способан радити с различитим врстама података, укључујући и податке с различитим скалама и категоричке податке. </w:t>
      </w:r>
      <w:del w:id="2175" w:author="Nikola Karpić" w:date="2024-01-27T20:10:00Z">
        <w:r w:rsidR="00566131" w:rsidRPr="00101F3B" w:rsidDel="00852DE4">
          <w:rPr>
            <w:rFonts w:cs="Times New Roman"/>
            <w:lang w:val="ru-RU"/>
          </w:rPr>
          <w:delText xml:space="preserve">Укупно, </w:delText>
        </w:r>
      </w:del>
      <w:r w:rsidRPr="00101F3B">
        <w:rPr>
          <w:rFonts w:cs="Times New Roman"/>
          <w:lang w:val="ru-RU"/>
        </w:rPr>
        <w:t>LightGBM</w:t>
      </w:r>
      <w:r w:rsidR="00566131" w:rsidRPr="00101F3B">
        <w:rPr>
          <w:rFonts w:cs="Times New Roman"/>
          <w:lang w:val="ru-RU"/>
        </w:rPr>
        <w:t xml:space="preserve"> је један од најбољих </w:t>
      </w:r>
      <w:ins w:id="2176" w:author="Nikola Karpić" w:date="2024-01-27T20:10:00Z">
        <w:r w:rsidR="00492397" w:rsidRPr="00101F3B">
          <w:rPr>
            <w:rFonts w:cs="Times New Roman"/>
            <w:lang w:val="sr-Cyrl-BA"/>
          </w:rPr>
          <w:t xml:space="preserve">регресионих </w:t>
        </w:r>
      </w:ins>
      <w:r w:rsidR="00566131" w:rsidRPr="00101F3B">
        <w:rPr>
          <w:rFonts w:cs="Times New Roman"/>
          <w:lang w:val="ru-RU"/>
        </w:rPr>
        <w:t>алгоритама</w:t>
      </w:r>
      <w:del w:id="2177" w:author="Nikola Karpić" w:date="2024-01-27T20:10:00Z">
        <w:r w:rsidR="00566131" w:rsidRPr="00101F3B" w:rsidDel="00492397">
          <w:rPr>
            <w:rFonts w:cs="Times New Roman"/>
            <w:lang w:val="ru-RU"/>
          </w:rPr>
          <w:delText xml:space="preserve"> регресије </w:delText>
        </w:r>
      </w:del>
      <w:del w:id="2178" w:author="Nikola Karpić" w:date="2024-01-27T20:11:00Z">
        <w:r w:rsidR="00566131" w:rsidRPr="00101F3B" w:rsidDel="00492397">
          <w:rPr>
            <w:rFonts w:cs="Times New Roman"/>
            <w:lang w:val="ru-RU"/>
          </w:rPr>
          <w:delText xml:space="preserve">у машинском учењу, </w:delText>
        </w:r>
      </w:del>
      <w:ins w:id="2179" w:author="Nikola Karpić" w:date="2024-01-27T20:11:00Z">
        <w:r w:rsidR="00492397" w:rsidRPr="00101F3B">
          <w:rPr>
            <w:rFonts w:cs="Times New Roman"/>
            <w:lang w:val="sr-Cyrl-BA"/>
          </w:rPr>
          <w:t xml:space="preserve"> </w:t>
        </w:r>
      </w:ins>
      <w:r w:rsidR="00566131" w:rsidRPr="00101F3B">
        <w:rPr>
          <w:rFonts w:cs="Times New Roman"/>
          <w:lang w:val="ru-RU"/>
        </w:rPr>
        <w:t xml:space="preserve">и користи се </w:t>
      </w:r>
      <w:del w:id="2180" w:author="Nikola Karpić" w:date="2024-01-27T20:11:00Z">
        <w:r w:rsidR="00566131" w:rsidRPr="00101F3B" w:rsidDel="0083117A">
          <w:rPr>
            <w:rFonts w:cs="Times New Roman"/>
            <w:lang w:val="ru-RU"/>
          </w:rPr>
          <w:delText xml:space="preserve">у многим </w:delText>
        </w:r>
      </w:del>
      <w:commentRangeStart w:id="2181"/>
      <w:del w:id="2182" w:author="Nikola Karpić" w:date="2024-01-27T20:10:00Z">
        <w:r w:rsidR="00566131" w:rsidRPr="00101F3B" w:rsidDel="00852DE4">
          <w:rPr>
            <w:rFonts w:cs="Times New Roman"/>
            <w:lang w:val="ru-RU"/>
          </w:rPr>
          <w:delText xml:space="preserve">реал-њорлд </w:delText>
        </w:r>
        <w:commentRangeEnd w:id="2181"/>
        <w:r w:rsidR="00393401" w:rsidRPr="0020112D" w:rsidDel="00852DE4">
          <w:rPr>
            <w:rStyle w:val="CommentReference"/>
            <w:rFonts w:cs="Times New Roman"/>
            <w:lang w:val="sr-Latn-BA"/>
            <w:rPrChange w:id="2183" w:author="Nikola Karpić" w:date="2024-02-25T23:34:00Z">
              <w:rPr>
                <w:rStyle w:val="CommentReference"/>
                <w:rFonts w:ascii="Arial" w:hAnsi="Arial"/>
                <w:lang w:val="sr-Latn-BA"/>
              </w:rPr>
            </w:rPrChange>
          </w:rPr>
          <w:commentReference w:id="2181"/>
        </w:r>
      </w:del>
      <w:del w:id="2184" w:author="Nikola Karpić" w:date="2024-01-27T20:11:00Z">
        <w:r w:rsidR="00566131" w:rsidRPr="00101F3B" w:rsidDel="0083117A">
          <w:rPr>
            <w:rFonts w:cs="Times New Roman"/>
            <w:lang w:val="ru-RU"/>
          </w:rPr>
          <w:delText xml:space="preserve">примјенама, укључујући </w:delText>
        </w:r>
      </w:del>
      <w:ins w:id="2185" w:author="Nikola Karpić" w:date="2024-01-27T20:11:00Z">
        <w:r w:rsidR="0083117A" w:rsidRPr="00101F3B">
          <w:rPr>
            <w:rFonts w:cs="Times New Roman"/>
            <w:lang w:val="sr-Cyrl-BA"/>
          </w:rPr>
          <w:t xml:space="preserve">за </w:t>
        </w:r>
      </w:ins>
      <w:r w:rsidR="00566131" w:rsidRPr="00101F3B">
        <w:rPr>
          <w:rFonts w:cs="Times New Roman"/>
          <w:lang w:val="ru-RU"/>
        </w:rPr>
        <w:t>предвиђање цијена, кредитне процјене и персонализацију препорука.</w:t>
      </w:r>
    </w:p>
    <w:p w14:paraId="45CDD2BF" w14:textId="77777777" w:rsidR="00DF7825" w:rsidRPr="00101F3B" w:rsidRDefault="00C509AB">
      <w:pPr>
        <w:rPr>
          <w:rFonts w:ascii="Times New Roman" w:hAnsi="Times New Roman" w:cs="Times New Roman"/>
          <w:sz w:val="36"/>
          <w:szCs w:val="40"/>
          <w:lang w:val="sr-Cyrl-BA"/>
        </w:rPr>
      </w:pPr>
      <w:r w:rsidRPr="0020112D">
        <w:rPr>
          <w:rFonts w:ascii="Times New Roman" w:hAnsi="Times New Roman" w:cs="Times New Roman"/>
          <w:lang w:val="sr-Cyrl-BA"/>
          <w:rPrChange w:id="2186" w:author="Nikola Karpić" w:date="2024-02-25T23:34:00Z">
            <w:rPr>
              <w:rFonts w:cs="Times New Roman"/>
              <w:lang w:val="sr-Cyrl-BA"/>
            </w:rPr>
          </w:rPrChange>
        </w:rPr>
        <w:br w:type="page"/>
      </w:r>
    </w:p>
    <w:p w14:paraId="041AC1A8" w14:textId="77777777" w:rsidR="00DF7825" w:rsidRPr="00101F3B" w:rsidRDefault="00C509AB" w:rsidP="00532390">
      <w:pPr>
        <w:pStyle w:val="Heading1"/>
        <w:numPr>
          <w:ilvl w:val="0"/>
          <w:numId w:val="1"/>
        </w:numPr>
        <w:rPr>
          <w:rFonts w:cs="Times New Roman"/>
          <w:lang w:val="sr-Cyrl-BA"/>
        </w:rPr>
      </w:pPr>
      <w:bookmarkStart w:id="2187" w:name="_Toc159792293"/>
      <w:commentRangeStart w:id="2188"/>
      <w:r w:rsidRPr="00101F3B">
        <w:rPr>
          <w:rFonts w:cs="Times New Roman"/>
          <w:lang w:val="sr-Cyrl-BA"/>
        </w:rPr>
        <w:lastRenderedPageBreak/>
        <w:t>Практични рад</w:t>
      </w:r>
      <w:commentRangeEnd w:id="2188"/>
      <w:r w:rsidR="00857EE7" w:rsidRPr="0020112D">
        <w:rPr>
          <w:rStyle w:val="CommentReference"/>
          <w:rFonts w:cs="Times New Roman"/>
          <w:rPrChange w:id="2189" w:author="Nikola Karpić" w:date="2024-02-25T23:34:00Z">
            <w:rPr>
              <w:rStyle w:val="CommentReference"/>
              <w:rFonts w:ascii="Arial" w:hAnsi="Arial"/>
            </w:rPr>
          </w:rPrChange>
        </w:rPr>
        <w:commentReference w:id="2188"/>
      </w:r>
      <w:bookmarkEnd w:id="2187"/>
    </w:p>
    <w:p w14:paraId="77F2FA03" w14:textId="041DE3F2" w:rsidR="00127223" w:rsidRPr="00101F3B" w:rsidRDefault="005E71A5" w:rsidP="00127223">
      <w:pPr>
        <w:pStyle w:val="NoSpacing"/>
        <w:rPr>
          <w:ins w:id="2190" w:author="Nikola Karpić" w:date="2024-02-25T23:32:00Z"/>
          <w:rFonts w:cs="Times New Roman"/>
          <w:lang w:val="ru-RU"/>
        </w:rPr>
      </w:pPr>
      <w:r w:rsidRPr="00101F3B">
        <w:rPr>
          <w:rFonts w:cs="Times New Roman"/>
          <w:lang w:val="ru-RU"/>
        </w:rPr>
        <w:t>Задатак</w:t>
      </w:r>
      <w:ins w:id="2191" w:author="Aleksandar Kelec" w:date="2023-11-26T19:25:00Z">
        <w:r w:rsidR="00FB0DB6" w:rsidRPr="00101F3B">
          <w:rPr>
            <w:rFonts w:cs="Times New Roman"/>
            <w:lang w:val="ru-RU"/>
          </w:rPr>
          <w:t xml:space="preserve"> је да се</w:t>
        </w:r>
      </w:ins>
      <w:del w:id="2192" w:author="Aleksandar Kelec" w:date="2023-11-26T19:25:00Z">
        <w:r w:rsidRPr="00101F3B" w:rsidDel="00FB0DB6">
          <w:rPr>
            <w:rFonts w:cs="Times New Roman"/>
            <w:lang w:val="ru-RU"/>
          </w:rPr>
          <w:delText>:</w:delText>
        </w:r>
      </w:del>
      <w:r w:rsidRPr="00101F3B">
        <w:rPr>
          <w:rFonts w:cs="Times New Roman"/>
          <w:lang w:val="ru-RU"/>
        </w:rPr>
        <w:t xml:space="preserve"> </w:t>
      </w:r>
      <w:del w:id="2193" w:author="Aleksandar Kelec" w:date="2023-11-26T19:25:00Z">
        <w:r w:rsidRPr="00101F3B" w:rsidDel="00FB0DB6">
          <w:rPr>
            <w:rFonts w:cs="Times New Roman"/>
            <w:lang w:val="ru-RU"/>
          </w:rPr>
          <w:delText>А</w:delText>
        </w:r>
      </w:del>
      <w:ins w:id="2194" w:author="Aleksandar Kelec" w:date="2023-11-26T19:25:00Z">
        <w:r w:rsidR="00FB0DB6" w:rsidRPr="00101F3B">
          <w:rPr>
            <w:rFonts w:cs="Times New Roman"/>
            <w:lang w:val="ru-RU"/>
          </w:rPr>
          <w:t>а</w:t>
        </w:r>
      </w:ins>
      <w:r w:rsidRPr="00101F3B">
        <w:rPr>
          <w:rFonts w:cs="Times New Roman"/>
          <w:lang w:val="ru-RU"/>
        </w:rPr>
        <w:t>нализира</w:t>
      </w:r>
      <w:ins w:id="2195" w:author="Aleksandar Kelec" w:date="2023-11-26T19:25:00Z">
        <w:r w:rsidR="00FB0DB6" w:rsidRPr="00101F3B">
          <w:rPr>
            <w:rFonts w:cs="Times New Roman"/>
            <w:lang w:val="ru-RU"/>
          </w:rPr>
          <w:t>ју</w:t>
        </w:r>
      </w:ins>
      <w:del w:id="2196" w:author="Aleksandar Kelec" w:date="2023-11-26T19:25:00Z">
        <w:r w:rsidRPr="00101F3B" w:rsidDel="00FB0DB6">
          <w:rPr>
            <w:rFonts w:cs="Times New Roman"/>
            <w:lang w:val="ru-RU"/>
          </w:rPr>
          <w:delText>ти</w:delText>
        </w:r>
      </w:del>
      <w:r w:rsidRPr="00101F3B">
        <w:rPr>
          <w:rFonts w:cs="Times New Roman"/>
          <w:lang w:val="ru-RU"/>
        </w:rPr>
        <w:t xml:space="preserve"> модел</w:t>
      </w:r>
      <w:ins w:id="2197" w:author="Aleksandar Kelec" w:date="2023-11-26T19:25:00Z">
        <w:r w:rsidR="00FB0DB6" w:rsidRPr="00101F3B">
          <w:rPr>
            <w:rFonts w:cs="Times New Roman"/>
            <w:lang w:val="ru-RU"/>
          </w:rPr>
          <w:t>и</w:t>
        </w:r>
      </w:ins>
      <w:del w:id="2198" w:author="Aleksandar Kelec" w:date="2023-11-26T19:25:00Z">
        <w:r w:rsidRPr="00101F3B" w:rsidDel="00FB0DB6">
          <w:rPr>
            <w:rFonts w:cs="Times New Roman"/>
            <w:lang w:val="ru-RU"/>
          </w:rPr>
          <w:delText>е</w:delText>
        </w:r>
      </w:del>
      <w:r w:rsidRPr="00101F3B">
        <w:rPr>
          <w:rFonts w:cs="Times New Roman"/>
          <w:lang w:val="ru-RU"/>
        </w:rPr>
        <w:t xml:space="preserve"> за предвиђање броја особа у просторији креиран</w:t>
      </w:r>
      <w:ins w:id="2199" w:author="Aleksandar Kelec" w:date="2023-11-26T19:25:00Z">
        <w:r w:rsidR="00273D66" w:rsidRPr="00101F3B">
          <w:rPr>
            <w:rFonts w:cs="Times New Roman"/>
            <w:lang w:val="ru-RU"/>
          </w:rPr>
          <w:t>и</w:t>
        </w:r>
      </w:ins>
      <w:del w:id="2200" w:author="Aleksandar Kelec" w:date="2023-11-26T19:25:00Z">
        <w:r w:rsidRPr="00101F3B" w:rsidDel="00273D66">
          <w:rPr>
            <w:rFonts w:cs="Times New Roman"/>
            <w:lang w:val="ru-RU"/>
          </w:rPr>
          <w:delText>е</w:delText>
        </w:r>
      </w:del>
      <w:r w:rsidRPr="00101F3B">
        <w:rPr>
          <w:rFonts w:cs="Times New Roman"/>
          <w:lang w:val="ru-RU"/>
        </w:rPr>
        <w:t xml:space="preserve"> кориштењем неколико алгоритама (класификационих и регресионих). Моделе је потребно тренирати подацима који садрже температуру, влажност, ниво угљен-диоксида и др. За реализацију </w:t>
      </w:r>
      <w:ins w:id="2201" w:author="Aleksandar Kelec" w:date="2023-11-26T19:26:00Z">
        <w:r w:rsidR="00E142F5" w:rsidRPr="00101F3B">
          <w:rPr>
            <w:rFonts w:cs="Times New Roman"/>
            <w:lang w:val="ru-RU"/>
          </w:rPr>
          <w:t xml:space="preserve">је </w:t>
        </w:r>
      </w:ins>
      <w:r w:rsidRPr="00101F3B">
        <w:rPr>
          <w:rFonts w:cs="Times New Roman"/>
          <w:lang w:val="ru-RU"/>
        </w:rPr>
        <w:t>кори</w:t>
      </w:r>
      <w:ins w:id="2202" w:author="Aleksandar Kelec" w:date="2023-11-26T19:26:00Z">
        <w:r w:rsidR="00E142F5" w:rsidRPr="00101F3B">
          <w:rPr>
            <w:rFonts w:cs="Times New Roman"/>
            <w:lang w:val="ru-RU"/>
          </w:rPr>
          <w:t>ш</w:t>
        </w:r>
      </w:ins>
      <w:del w:id="2203" w:author="Aleksandar Kelec" w:date="2023-11-26T19:26:00Z">
        <w:r w:rsidRPr="00101F3B" w:rsidDel="00E142F5">
          <w:rPr>
            <w:rFonts w:cs="Times New Roman"/>
            <w:lang w:val="ru-RU"/>
          </w:rPr>
          <w:delText>с</w:delText>
        </w:r>
      </w:del>
      <w:r w:rsidRPr="00101F3B">
        <w:rPr>
          <w:rFonts w:cs="Times New Roman"/>
          <w:lang w:val="ru-RU"/>
        </w:rPr>
        <w:t>т</w:t>
      </w:r>
      <w:ins w:id="2204" w:author="Aleksandar Kelec" w:date="2023-11-26T19:26:00Z">
        <w:r w:rsidR="00E142F5" w:rsidRPr="00101F3B">
          <w:rPr>
            <w:rFonts w:cs="Times New Roman"/>
            <w:lang w:val="ru-RU"/>
          </w:rPr>
          <w:t>ен</w:t>
        </w:r>
      </w:ins>
      <w:del w:id="2205" w:author="Aleksandar Kelec" w:date="2023-11-26T19:26:00Z">
        <w:r w:rsidRPr="00101F3B" w:rsidDel="00E142F5">
          <w:rPr>
            <w:rFonts w:cs="Times New Roman"/>
            <w:lang w:val="ru-RU"/>
          </w:rPr>
          <w:delText>ити</w:delText>
        </w:r>
      </w:del>
      <w:r w:rsidRPr="00101F3B">
        <w:rPr>
          <w:rFonts w:cs="Times New Roman"/>
          <w:lang w:val="ru-RU"/>
        </w:rPr>
        <w:t xml:space="preserve"> </w:t>
      </w:r>
      <w:commentRangeStart w:id="2206"/>
      <w:r w:rsidRPr="00101F3B">
        <w:rPr>
          <w:rFonts w:cs="Times New Roman"/>
          <w:lang w:val="ru-RU"/>
        </w:rPr>
        <w:t>Jupyter Notebook</w:t>
      </w:r>
      <w:ins w:id="2207" w:author="Nikola Karpić" w:date="2024-01-14T23:22:00Z">
        <w:r w:rsidR="00CF167F" w:rsidRPr="00101F3B">
          <w:rPr>
            <w:rStyle w:val="FootnoteReference"/>
            <w:rFonts w:cs="Times New Roman"/>
            <w:lang w:val="ru-RU"/>
          </w:rPr>
          <w:footnoteReference w:id="19"/>
        </w:r>
      </w:ins>
      <w:r w:rsidRPr="00101F3B">
        <w:rPr>
          <w:rFonts w:cs="Times New Roman"/>
          <w:lang w:val="ru-RU"/>
        </w:rPr>
        <w:t xml:space="preserve"> </w:t>
      </w:r>
      <w:commentRangeEnd w:id="2206"/>
      <w:r w:rsidR="00E142F5" w:rsidRPr="0020112D">
        <w:rPr>
          <w:rStyle w:val="CommentReference"/>
          <w:rFonts w:cs="Times New Roman"/>
          <w:lang w:val="sr-Latn-BA"/>
          <w:rPrChange w:id="2210" w:author="Nikola Karpić" w:date="2024-02-25T23:34:00Z">
            <w:rPr>
              <w:rStyle w:val="CommentReference"/>
              <w:rFonts w:ascii="Arial" w:hAnsi="Arial"/>
              <w:lang w:val="sr-Latn-BA"/>
            </w:rPr>
          </w:rPrChange>
        </w:rPr>
        <w:commentReference w:id="2206"/>
      </w:r>
      <w:r w:rsidRPr="00101F3B">
        <w:rPr>
          <w:rFonts w:cs="Times New Roman"/>
          <w:lang w:val="ru-RU"/>
        </w:rPr>
        <w:t>алат</w:t>
      </w:r>
      <w:ins w:id="2211" w:author="Nikola Karpić" w:date="2024-02-25T23:29:00Z">
        <w:r w:rsidR="004243C2" w:rsidRPr="00101F3B">
          <w:rPr>
            <w:rFonts w:cs="Times New Roman"/>
            <w:lang w:val="sr-Cyrl-BA"/>
          </w:rPr>
          <w:t xml:space="preserve"> (који је приказан на слици 5.1.)</w:t>
        </w:r>
      </w:ins>
      <w:r w:rsidRPr="00101F3B">
        <w:rPr>
          <w:rFonts w:cs="Times New Roman"/>
          <w:lang w:val="ru-RU"/>
        </w:rPr>
        <w:t>. Изврш</w:t>
      </w:r>
      <w:ins w:id="2212" w:author="Aleksandar Kelec" w:date="2023-11-26T19:26:00Z">
        <w:r w:rsidR="00E142F5" w:rsidRPr="00101F3B">
          <w:rPr>
            <w:rFonts w:cs="Times New Roman"/>
            <w:lang w:val="ru-RU"/>
          </w:rPr>
          <w:t>ена</w:t>
        </w:r>
      </w:ins>
      <w:del w:id="2213" w:author="Aleksandar Kelec" w:date="2023-11-26T19:26:00Z">
        <w:r w:rsidRPr="00101F3B" w:rsidDel="00E142F5">
          <w:rPr>
            <w:rFonts w:cs="Times New Roman"/>
            <w:lang w:val="ru-RU"/>
          </w:rPr>
          <w:delText>ити</w:delText>
        </w:r>
      </w:del>
      <w:ins w:id="2214" w:author="Aleksandar Kelec" w:date="2023-11-26T19:26:00Z">
        <w:r w:rsidR="00E142F5" w:rsidRPr="00101F3B">
          <w:rPr>
            <w:rFonts w:cs="Times New Roman"/>
            <w:lang w:val="ru-RU"/>
          </w:rPr>
          <w:t xml:space="preserve"> је</w:t>
        </w:r>
      </w:ins>
      <w:r w:rsidRPr="00101F3B">
        <w:rPr>
          <w:rFonts w:cs="Times New Roman"/>
          <w:lang w:val="ru-RU"/>
        </w:rPr>
        <w:t xml:space="preserve"> компаративн</w:t>
      </w:r>
      <w:ins w:id="2215" w:author="Aleksandar Kelec" w:date="2023-11-26T19:26:00Z">
        <w:r w:rsidR="00E142F5" w:rsidRPr="00101F3B">
          <w:rPr>
            <w:rFonts w:cs="Times New Roman"/>
            <w:lang w:val="ru-RU"/>
          </w:rPr>
          <w:t>а</w:t>
        </w:r>
      </w:ins>
      <w:del w:id="2216" w:author="Aleksandar Kelec" w:date="2023-11-26T19:26:00Z">
        <w:r w:rsidRPr="00101F3B" w:rsidDel="00E142F5">
          <w:rPr>
            <w:rFonts w:cs="Times New Roman"/>
            <w:lang w:val="ru-RU"/>
          </w:rPr>
          <w:delText>у</w:delText>
        </w:r>
      </w:del>
      <w:r w:rsidRPr="00101F3B">
        <w:rPr>
          <w:rFonts w:cs="Times New Roman"/>
          <w:lang w:val="ru-RU"/>
        </w:rPr>
        <w:t xml:space="preserve"> анализ</w:t>
      </w:r>
      <w:ins w:id="2217" w:author="Aleksandar Kelec" w:date="2023-11-26T19:26:00Z">
        <w:r w:rsidR="00E142F5" w:rsidRPr="00101F3B">
          <w:rPr>
            <w:rFonts w:cs="Times New Roman"/>
            <w:lang w:val="ru-RU"/>
          </w:rPr>
          <w:t>а</w:t>
        </w:r>
      </w:ins>
      <w:del w:id="2218" w:author="Aleksandar Kelec" w:date="2023-11-26T19:26:00Z">
        <w:r w:rsidRPr="00101F3B" w:rsidDel="00E142F5">
          <w:rPr>
            <w:rFonts w:cs="Times New Roman"/>
            <w:lang w:val="ru-RU"/>
          </w:rPr>
          <w:delText>у</w:delText>
        </w:r>
      </w:del>
      <w:r w:rsidRPr="00101F3B">
        <w:rPr>
          <w:rFonts w:cs="Times New Roman"/>
          <w:lang w:val="ru-RU"/>
        </w:rPr>
        <w:t xml:space="preserve"> перформанси добијених модела.</w:t>
      </w:r>
    </w:p>
    <w:p w14:paraId="67F5A25E" w14:textId="77777777" w:rsidR="004243C2" w:rsidRPr="00101F3B" w:rsidRDefault="004243C2" w:rsidP="004243C2">
      <w:pPr>
        <w:pStyle w:val="NoSpacing"/>
        <w:rPr>
          <w:moveTo w:id="2219" w:author="Nikola Karpić" w:date="2024-02-25T23:32:00Z"/>
          <w:rFonts w:cs="Times New Roman"/>
          <w:lang w:val="sr-Cyrl-BA"/>
        </w:rPr>
      </w:pPr>
      <w:moveToRangeStart w:id="2220" w:author="Nikola Karpić" w:date="2024-02-25T23:32:00Z" w:name="move159796379"/>
      <w:moveTo w:id="2221" w:author="Nikola Karpić" w:date="2024-02-25T23:32:00Z">
        <w:r w:rsidRPr="00101F3B">
          <w:rPr>
            <w:rFonts w:cs="Times New Roman"/>
          </w:rPr>
          <w:t>Jupyter</w:t>
        </w:r>
        <w:r w:rsidRPr="00101F3B">
          <w:rPr>
            <w:rFonts w:cs="Times New Roman"/>
            <w:lang w:val="ru-RU"/>
          </w:rPr>
          <w:t xml:space="preserve"> </w:t>
        </w:r>
        <w:r w:rsidRPr="00101F3B">
          <w:rPr>
            <w:rFonts w:cs="Times New Roman"/>
          </w:rPr>
          <w:t>Notebook</w:t>
        </w:r>
        <w:r w:rsidRPr="00101F3B">
          <w:rPr>
            <w:rFonts w:cs="Times New Roman"/>
            <w:lang w:val="sr-Cyrl-BA"/>
          </w:rPr>
          <w:t xml:space="preserve"> је интерактивно окружење за писање и извршавање кода које је првобитно развијено за подршку језицима као што су </w:t>
        </w:r>
        <w:r w:rsidRPr="00101F3B">
          <w:rPr>
            <w:rFonts w:cs="Times New Roman"/>
          </w:rPr>
          <w:t>Julia</w:t>
        </w:r>
        <w:r w:rsidRPr="00101F3B">
          <w:rPr>
            <w:rFonts w:cs="Times New Roman"/>
            <w:lang w:val="ru-RU"/>
          </w:rPr>
          <w:t xml:space="preserve">, </w:t>
        </w:r>
        <w:r w:rsidRPr="00101F3B">
          <w:rPr>
            <w:rFonts w:cs="Times New Roman"/>
          </w:rPr>
          <w:t>Python</w:t>
        </w:r>
        <w:r w:rsidRPr="00101F3B">
          <w:rPr>
            <w:rFonts w:cs="Times New Roman"/>
            <w:lang w:val="ru-RU"/>
          </w:rPr>
          <w:t xml:space="preserve"> </w:t>
        </w:r>
        <w:r w:rsidRPr="00101F3B">
          <w:rPr>
            <w:rFonts w:cs="Times New Roman"/>
            <w:lang w:val="sr-Cyrl-BA"/>
          </w:rPr>
          <w:t>и</w:t>
        </w:r>
        <w:r w:rsidRPr="00101F3B">
          <w:rPr>
            <w:rFonts w:cs="Times New Roman"/>
            <w:lang w:val="ru-RU"/>
          </w:rPr>
          <w:t xml:space="preserve"> </w:t>
        </w:r>
        <w:r w:rsidRPr="00101F3B">
          <w:rPr>
            <w:rFonts w:cs="Times New Roman"/>
          </w:rPr>
          <w:t>R</w:t>
        </w:r>
        <w:r w:rsidRPr="00101F3B">
          <w:rPr>
            <w:rFonts w:cs="Times New Roman"/>
            <w:lang w:val="sr-Cyrl-BA"/>
          </w:rPr>
          <w:t>, али сада подржава многе друге језике. Карактерише га способност комбиновања кода, текста, графике и формула у једном документу.</w:t>
        </w:r>
      </w:moveTo>
    </w:p>
    <w:p w14:paraId="5562D873" w14:textId="77777777" w:rsidR="004243C2" w:rsidRPr="00101F3B" w:rsidRDefault="004243C2" w:rsidP="004243C2">
      <w:pPr>
        <w:pStyle w:val="NoSpacing"/>
        <w:rPr>
          <w:moveTo w:id="2222" w:author="Nikola Karpić" w:date="2024-02-25T23:32:00Z"/>
          <w:rFonts w:cs="Times New Roman"/>
          <w:lang w:val="sr-Cyrl-BA"/>
        </w:rPr>
      </w:pPr>
      <w:moveTo w:id="2223" w:author="Nikola Karpić" w:date="2024-02-25T23:32:00Z">
        <w:r w:rsidRPr="00101F3B">
          <w:rPr>
            <w:rFonts w:cs="Times New Roman"/>
            <w:lang w:val="sr-Cyrl-BA"/>
          </w:rPr>
          <w:t xml:space="preserve">Документ се састоји од ћелија које могу садржавати различите типове садржаја и најчешће се инсталира кроз дистрибуцију </w:t>
        </w:r>
        <w:r w:rsidRPr="00101F3B">
          <w:rPr>
            <w:rFonts w:cs="Times New Roman"/>
          </w:rPr>
          <w:t>Anaconda</w:t>
        </w:r>
        <w:r w:rsidRPr="00101F3B">
          <w:rPr>
            <w:rFonts w:cs="Times New Roman"/>
            <w:lang w:val="sr-Cyrl-BA"/>
          </w:rPr>
          <w:t xml:space="preserve">, која садржи многе научне библиотеке за </w:t>
        </w:r>
        <w:r w:rsidRPr="00101F3B">
          <w:rPr>
            <w:rFonts w:cs="Times New Roman"/>
          </w:rPr>
          <w:t>Python</w:t>
        </w:r>
        <w:r w:rsidRPr="00101F3B">
          <w:rPr>
            <w:rFonts w:cs="Times New Roman"/>
            <w:lang w:val="sr-Cyrl-BA"/>
          </w:rPr>
          <w:t xml:space="preserve">. Поред класичног </w:t>
        </w:r>
        <w:r w:rsidRPr="00101F3B">
          <w:rPr>
            <w:rFonts w:cs="Times New Roman"/>
            <w:lang w:val="sr-Latn-BA"/>
          </w:rPr>
          <w:t xml:space="preserve">Jupyter </w:t>
        </w:r>
        <w:r w:rsidRPr="00101F3B">
          <w:rPr>
            <w:rFonts w:cs="Times New Roman"/>
          </w:rPr>
          <w:t>Notebook</w:t>
        </w:r>
        <w:r w:rsidRPr="00101F3B">
          <w:rPr>
            <w:rFonts w:cs="Times New Roman"/>
            <w:lang w:val="sr-Cyrl-BA"/>
          </w:rPr>
          <w:t xml:space="preserve">-а, постоји и </w:t>
        </w:r>
        <w:r w:rsidRPr="00101F3B">
          <w:rPr>
            <w:rFonts w:cs="Times New Roman"/>
          </w:rPr>
          <w:t>JupyterLab</w:t>
        </w:r>
        <w:r w:rsidRPr="00101F3B">
          <w:rPr>
            <w:rFonts w:cs="Times New Roman"/>
            <w:lang w:val="sr-Cyrl-BA"/>
          </w:rPr>
          <w:t xml:space="preserve">, који је сљедећа генерација </w:t>
        </w:r>
        <w:r w:rsidRPr="00101F3B">
          <w:rPr>
            <w:rFonts w:cs="Times New Roman"/>
          </w:rPr>
          <w:t>Jupyter</w:t>
        </w:r>
        <w:r w:rsidRPr="00101F3B">
          <w:rPr>
            <w:rFonts w:cs="Times New Roman"/>
            <w:lang w:val="sr-Cyrl-BA"/>
          </w:rPr>
          <w:t xml:space="preserve"> интерфејса и нуди проширене могућности за рад са више докумената и бољу интеграцију с другим алатима.</w:t>
        </w:r>
      </w:moveTo>
    </w:p>
    <w:p w14:paraId="4C16879F" w14:textId="77777777" w:rsidR="004243C2" w:rsidRPr="00101F3B" w:rsidDel="004243C2" w:rsidRDefault="004243C2" w:rsidP="004243C2">
      <w:pPr>
        <w:pStyle w:val="NoSpacing"/>
        <w:rPr>
          <w:del w:id="2224" w:author="Nikola Karpić" w:date="2024-02-25T23:32:00Z"/>
          <w:moveTo w:id="2225" w:author="Nikola Karpić" w:date="2024-02-25T23:32:00Z"/>
          <w:rFonts w:cs="Times New Roman"/>
          <w:lang w:val="sr-Cyrl-BA"/>
        </w:rPr>
      </w:pPr>
      <w:moveTo w:id="2226" w:author="Nikola Karpić" w:date="2024-02-25T23:32:00Z">
        <w:r w:rsidRPr="00101F3B">
          <w:rPr>
            <w:rFonts w:cs="Times New Roman"/>
            <w:lang w:val="sr-Cyrl-BA"/>
          </w:rPr>
          <w:t xml:space="preserve">Због своје интерактивности и флексибилности, </w:t>
        </w:r>
        <w:r w:rsidRPr="00101F3B">
          <w:rPr>
            <w:rFonts w:cs="Times New Roman"/>
          </w:rPr>
          <w:t>Jupyter</w:t>
        </w:r>
        <w:r w:rsidRPr="00101F3B">
          <w:rPr>
            <w:rFonts w:cs="Times New Roman"/>
            <w:lang w:val="ru-RU"/>
          </w:rPr>
          <w:t xml:space="preserve"> </w:t>
        </w:r>
        <w:r w:rsidRPr="00101F3B">
          <w:rPr>
            <w:rFonts w:cs="Times New Roman"/>
          </w:rPr>
          <w:t>Notebook</w:t>
        </w:r>
        <w:r w:rsidRPr="00101F3B">
          <w:rPr>
            <w:rFonts w:cs="Times New Roman"/>
            <w:lang w:val="sr-Cyrl-BA"/>
          </w:rPr>
          <w:t xml:space="preserve"> је постао стандардни алат у областима анализе података и машинског учења. Постоји и могућност извоза </w:t>
        </w:r>
        <w:r w:rsidRPr="00101F3B">
          <w:rPr>
            <w:rFonts w:cs="Times New Roman"/>
          </w:rPr>
          <w:t>Notebook</w:t>
        </w:r>
        <w:r w:rsidRPr="00101F3B">
          <w:rPr>
            <w:rFonts w:cs="Times New Roman"/>
            <w:lang w:val="sr-Cyrl-BA"/>
          </w:rPr>
          <w:t xml:space="preserve"> докумената у разне формате, што олакшава дијељење и презентацију резултата.</w:t>
        </w:r>
      </w:moveTo>
    </w:p>
    <w:moveToRangeEnd w:id="2220"/>
    <w:p w14:paraId="55B4963E" w14:textId="77777777" w:rsidR="004243C2" w:rsidRPr="00101F3B" w:rsidRDefault="004243C2" w:rsidP="004243C2">
      <w:pPr>
        <w:pStyle w:val="NoSpacing"/>
        <w:rPr>
          <w:ins w:id="2227" w:author="Nikola Karpić" w:date="2024-02-25T23:28:00Z"/>
          <w:rFonts w:cs="Times New Roman"/>
          <w:lang w:val="ru-RU"/>
        </w:rPr>
      </w:pPr>
    </w:p>
    <w:p w14:paraId="40F30BF5" w14:textId="32CE8292" w:rsidR="004243C2" w:rsidRPr="00101F3B" w:rsidRDefault="004243C2" w:rsidP="004243C2">
      <w:pPr>
        <w:pStyle w:val="NoSpacing"/>
        <w:spacing w:before="240"/>
        <w:ind w:firstLine="0"/>
        <w:jc w:val="center"/>
        <w:rPr>
          <w:ins w:id="2228" w:author="Nikola Karpić" w:date="2024-02-25T23:29:00Z"/>
          <w:rFonts w:cs="Times New Roman"/>
          <w:lang w:val="ru-RU"/>
        </w:rPr>
      </w:pPr>
      <w:ins w:id="2229" w:author="Nikola Karpić" w:date="2024-02-25T23:31:00Z">
        <w:r w:rsidRPr="00101F3B">
          <w:rPr>
            <w:rFonts w:cs="Times New Roman"/>
            <w:noProof/>
            <w:lang w:val="ru-RU"/>
          </w:rPr>
          <w:drawing>
            <wp:inline distT="0" distB="0" distL="0" distR="0" wp14:anchorId="5A309BCD" wp14:editId="2615BACD">
              <wp:extent cx="5936615" cy="3138170"/>
              <wp:effectExtent l="0" t="0" r="6985" b="5080"/>
              <wp:docPr id="1406077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6615" cy="3138170"/>
                      </a:xfrm>
                      <a:prstGeom prst="rect">
                        <a:avLst/>
                      </a:prstGeom>
                      <a:noFill/>
                      <a:ln>
                        <a:noFill/>
                      </a:ln>
                    </pic:spPr>
                  </pic:pic>
                </a:graphicData>
              </a:graphic>
            </wp:inline>
          </w:drawing>
        </w:r>
      </w:ins>
    </w:p>
    <w:p w14:paraId="01735ABE" w14:textId="462DA593" w:rsidR="004243C2" w:rsidRPr="0020112D" w:rsidRDefault="004243C2" w:rsidP="004243C2">
      <w:pPr>
        <w:pStyle w:val="NoSpacing"/>
        <w:spacing w:after="240"/>
        <w:ind w:firstLine="0"/>
        <w:jc w:val="center"/>
        <w:rPr>
          <w:rFonts w:cs="Times New Roman"/>
          <w:i/>
          <w:iCs/>
          <w:lang w:val="sr-Cyrl-BA"/>
          <w:rPrChange w:id="2230" w:author="Nikola Karpić" w:date="2024-02-25T23:34:00Z">
            <w:rPr>
              <w:lang w:val="ru-RU"/>
            </w:rPr>
          </w:rPrChange>
        </w:rPr>
        <w:pPrChange w:id="2231" w:author="Nikola Karpić" w:date="2024-02-25T23:29:00Z">
          <w:pPr>
            <w:pStyle w:val="NoSpacing"/>
          </w:pPr>
        </w:pPrChange>
      </w:pPr>
      <w:ins w:id="2232" w:author="Nikola Karpić" w:date="2024-02-25T23:29:00Z">
        <w:r w:rsidRPr="00101F3B">
          <w:rPr>
            <w:rFonts w:cs="Times New Roman"/>
            <w:i/>
            <w:iCs/>
            <w:lang w:val="sr-Cyrl-BA"/>
          </w:rPr>
          <w:t xml:space="preserve">Слика 5.1. </w:t>
        </w:r>
      </w:ins>
      <w:ins w:id="2233" w:author="Nikola Karpić" w:date="2024-02-25T23:30:00Z">
        <w:r w:rsidRPr="00101F3B">
          <w:rPr>
            <w:rFonts w:cs="Times New Roman"/>
            <w:i/>
            <w:iCs/>
            <w:lang w:val="sr-Cyrl-BA"/>
          </w:rPr>
          <w:t>Изглед радног окружења</w:t>
        </w:r>
        <w:r w:rsidRPr="0020112D">
          <w:rPr>
            <w:rFonts w:cs="Times New Roman"/>
            <w:lang w:val="sr-Cyrl-BA"/>
            <w:rPrChange w:id="2234" w:author="Nikola Karpić" w:date="2024-02-25T23:34:00Z">
              <w:rPr/>
            </w:rPrChange>
          </w:rPr>
          <w:t xml:space="preserve"> </w:t>
        </w:r>
        <w:r w:rsidRPr="00101F3B">
          <w:rPr>
            <w:rFonts w:cs="Times New Roman"/>
            <w:i/>
            <w:iCs/>
            <w:lang w:val="sr-Cyrl-BA"/>
          </w:rPr>
          <w:t>Jupyter Notebook</w:t>
        </w:r>
        <w:r w:rsidRPr="00101F3B">
          <w:rPr>
            <w:rFonts w:cs="Times New Roman"/>
            <w:i/>
            <w:iCs/>
            <w:lang w:val="sr-Cyrl-BA"/>
          </w:rPr>
          <w:t xml:space="preserve"> алата</w:t>
        </w:r>
      </w:ins>
    </w:p>
    <w:p w14:paraId="75B0339D" w14:textId="6E238D2E" w:rsidR="004243C2" w:rsidRPr="00101F3B" w:rsidDel="004243C2" w:rsidRDefault="00127223" w:rsidP="004243C2">
      <w:pPr>
        <w:pStyle w:val="NoSpacing"/>
        <w:rPr>
          <w:moveFrom w:id="2235" w:author="Nikola Karpić" w:date="2024-02-25T23:32:00Z"/>
          <w:rFonts w:cs="Times New Roman"/>
          <w:lang w:val="sr-Cyrl-BA"/>
        </w:rPr>
      </w:pPr>
      <w:moveFromRangeStart w:id="2236" w:author="Nikola Karpić" w:date="2024-02-25T23:32:00Z" w:name="move159796379"/>
      <w:moveFrom w:id="2237" w:author="Nikola Karpić" w:date="2024-02-25T23:32:00Z">
        <w:r w:rsidRPr="00101F3B" w:rsidDel="004243C2">
          <w:rPr>
            <w:rFonts w:cs="Times New Roman"/>
          </w:rPr>
          <w:t>Jupyter</w:t>
        </w:r>
        <w:r w:rsidRPr="00101F3B" w:rsidDel="004243C2">
          <w:rPr>
            <w:rFonts w:cs="Times New Roman"/>
            <w:lang w:val="ru-RU"/>
          </w:rPr>
          <w:t xml:space="preserve"> </w:t>
        </w:r>
        <w:r w:rsidRPr="00101F3B" w:rsidDel="004243C2">
          <w:rPr>
            <w:rFonts w:cs="Times New Roman"/>
          </w:rPr>
          <w:t>Notebook</w:t>
        </w:r>
        <w:r w:rsidRPr="00101F3B" w:rsidDel="004243C2">
          <w:rPr>
            <w:rFonts w:cs="Times New Roman"/>
            <w:lang w:val="sr-Cyrl-BA"/>
          </w:rPr>
          <w:t xml:space="preserve"> је интерактивно окружење за писање и извршавање кода које је првобитно развијено за подршку језицима као што су </w:t>
        </w:r>
        <w:r w:rsidRPr="00101F3B" w:rsidDel="004243C2">
          <w:rPr>
            <w:rFonts w:cs="Times New Roman"/>
          </w:rPr>
          <w:t>Julia</w:t>
        </w:r>
        <w:r w:rsidRPr="00101F3B" w:rsidDel="004243C2">
          <w:rPr>
            <w:rFonts w:cs="Times New Roman"/>
            <w:lang w:val="ru-RU"/>
          </w:rPr>
          <w:t xml:space="preserve">, </w:t>
        </w:r>
        <w:r w:rsidRPr="00101F3B" w:rsidDel="004243C2">
          <w:rPr>
            <w:rFonts w:cs="Times New Roman"/>
          </w:rPr>
          <w:t>Python</w:t>
        </w:r>
        <w:r w:rsidRPr="00101F3B" w:rsidDel="004243C2">
          <w:rPr>
            <w:rFonts w:cs="Times New Roman"/>
            <w:lang w:val="ru-RU"/>
          </w:rPr>
          <w:t xml:space="preserve"> </w:t>
        </w:r>
        <w:r w:rsidRPr="00101F3B" w:rsidDel="004243C2">
          <w:rPr>
            <w:rFonts w:cs="Times New Roman"/>
            <w:lang w:val="sr-Cyrl-BA"/>
          </w:rPr>
          <w:t>и</w:t>
        </w:r>
        <w:r w:rsidRPr="00101F3B" w:rsidDel="004243C2">
          <w:rPr>
            <w:rFonts w:cs="Times New Roman"/>
            <w:lang w:val="ru-RU"/>
          </w:rPr>
          <w:t xml:space="preserve"> </w:t>
        </w:r>
        <w:r w:rsidRPr="00101F3B" w:rsidDel="004243C2">
          <w:rPr>
            <w:rFonts w:cs="Times New Roman"/>
          </w:rPr>
          <w:t>R</w:t>
        </w:r>
        <w:r w:rsidRPr="00101F3B" w:rsidDel="004243C2">
          <w:rPr>
            <w:rFonts w:cs="Times New Roman"/>
            <w:lang w:val="sr-Cyrl-BA"/>
          </w:rPr>
          <w:t>, али сада подржава многе друге језике. Карактерише га способност комбиновања кода, текста, графике и формула у једном документу.</w:t>
        </w:r>
      </w:moveFrom>
    </w:p>
    <w:p w14:paraId="6FD10091" w14:textId="2B4831A2" w:rsidR="00127223" w:rsidRPr="00101F3B" w:rsidDel="004243C2" w:rsidRDefault="00127223" w:rsidP="00127223">
      <w:pPr>
        <w:pStyle w:val="NoSpacing"/>
        <w:rPr>
          <w:moveFrom w:id="2238" w:author="Nikola Karpić" w:date="2024-02-25T23:32:00Z"/>
          <w:rFonts w:cs="Times New Roman"/>
          <w:lang w:val="sr-Cyrl-BA"/>
        </w:rPr>
      </w:pPr>
      <w:moveFrom w:id="2239" w:author="Nikola Karpić" w:date="2024-02-25T23:32:00Z">
        <w:r w:rsidRPr="00101F3B" w:rsidDel="004243C2">
          <w:rPr>
            <w:rFonts w:cs="Times New Roman"/>
            <w:lang w:val="sr-Cyrl-BA"/>
          </w:rPr>
          <w:t xml:space="preserve">Документ се састоји од ћелија које могу садржавати различите типове садржаја и најчешће се инсталира кроз дистрибуцију </w:t>
        </w:r>
        <w:r w:rsidRPr="00101F3B" w:rsidDel="004243C2">
          <w:rPr>
            <w:rFonts w:cs="Times New Roman"/>
          </w:rPr>
          <w:t>Anaconda</w:t>
        </w:r>
        <w:r w:rsidRPr="00101F3B" w:rsidDel="004243C2">
          <w:rPr>
            <w:rFonts w:cs="Times New Roman"/>
            <w:lang w:val="sr-Cyrl-BA"/>
          </w:rPr>
          <w:t>, која садрж</w:t>
        </w:r>
        <w:r w:rsidR="00786D5F" w:rsidRPr="00101F3B" w:rsidDel="004243C2">
          <w:rPr>
            <w:rFonts w:cs="Times New Roman"/>
            <w:lang w:val="sr-Cyrl-BA"/>
          </w:rPr>
          <w:t>и</w:t>
        </w:r>
        <w:r w:rsidRPr="00101F3B" w:rsidDel="004243C2">
          <w:rPr>
            <w:rFonts w:cs="Times New Roman"/>
            <w:lang w:val="sr-Cyrl-BA"/>
          </w:rPr>
          <w:t xml:space="preserve"> многе научне библиотеке за </w:t>
        </w:r>
        <w:r w:rsidRPr="00101F3B" w:rsidDel="004243C2">
          <w:rPr>
            <w:rFonts w:cs="Times New Roman"/>
          </w:rPr>
          <w:t>Python</w:t>
        </w:r>
        <w:r w:rsidRPr="00101F3B" w:rsidDel="004243C2">
          <w:rPr>
            <w:rFonts w:cs="Times New Roman"/>
            <w:lang w:val="sr-Cyrl-BA"/>
          </w:rPr>
          <w:t xml:space="preserve">. Поред класичног </w:t>
        </w:r>
        <w:r w:rsidR="00786D5F" w:rsidRPr="00101F3B" w:rsidDel="004243C2">
          <w:rPr>
            <w:rFonts w:cs="Times New Roman"/>
            <w:lang w:val="sr-Latn-BA"/>
          </w:rPr>
          <w:t xml:space="preserve">Jupyter </w:t>
        </w:r>
        <w:r w:rsidRPr="00101F3B" w:rsidDel="004243C2">
          <w:rPr>
            <w:rFonts w:cs="Times New Roman"/>
          </w:rPr>
          <w:t>Notebook</w:t>
        </w:r>
        <w:r w:rsidRPr="00101F3B" w:rsidDel="004243C2">
          <w:rPr>
            <w:rFonts w:cs="Times New Roman"/>
            <w:lang w:val="sr-Cyrl-BA"/>
          </w:rPr>
          <w:t xml:space="preserve">-а, постоји и </w:t>
        </w:r>
        <w:r w:rsidRPr="00101F3B" w:rsidDel="004243C2">
          <w:rPr>
            <w:rFonts w:cs="Times New Roman"/>
          </w:rPr>
          <w:t>JupyterLab</w:t>
        </w:r>
        <w:r w:rsidRPr="00101F3B" w:rsidDel="004243C2">
          <w:rPr>
            <w:rFonts w:cs="Times New Roman"/>
            <w:lang w:val="sr-Cyrl-BA"/>
          </w:rPr>
          <w:t xml:space="preserve">, који је сљедећа генерација </w:t>
        </w:r>
        <w:r w:rsidRPr="00101F3B" w:rsidDel="004243C2">
          <w:rPr>
            <w:rFonts w:cs="Times New Roman"/>
          </w:rPr>
          <w:t>Jupyter</w:t>
        </w:r>
        <w:r w:rsidRPr="00101F3B" w:rsidDel="004243C2">
          <w:rPr>
            <w:rFonts w:cs="Times New Roman"/>
            <w:lang w:val="sr-Cyrl-BA"/>
          </w:rPr>
          <w:t xml:space="preserve"> интерфејса и нуди проширене могућности за рад са више докумената и бољу интеграцију с другим алатима.</w:t>
        </w:r>
      </w:moveFrom>
    </w:p>
    <w:p w14:paraId="678EFFF2" w14:textId="6B1A90D0" w:rsidR="00125523" w:rsidRPr="00101F3B" w:rsidRDefault="00127223" w:rsidP="00127223">
      <w:pPr>
        <w:pStyle w:val="NoSpacing"/>
        <w:rPr>
          <w:rFonts w:cs="Times New Roman"/>
          <w:lang w:val="sr-Cyrl-BA"/>
        </w:rPr>
      </w:pPr>
      <w:moveFrom w:id="2240" w:author="Nikola Karpić" w:date="2024-02-25T23:32:00Z">
        <w:r w:rsidRPr="00101F3B" w:rsidDel="004243C2">
          <w:rPr>
            <w:rFonts w:cs="Times New Roman"/>
            <w:lang w:val="sr-Cyrl-BA"/>
          </w:rPr>
          <w:t xml:space="preserve">Због своје интерактивности и флексибилности, </w:t>
        </w:r>
        <w:r w:rsidRPr="00101F3B" w:rsidDel="004243C2">
          <w:rPr>
            <w:rFonts w:cs="Times New Roman"/>
          </w:rPr>
          <w:t>Jupyter</w:t>
        </w:r>
        <w:r w:rsidRPr="0020112D" w:rsidDel="004243C2">
          <w:rPr>
            <w:rFonts w:cs="Times New Roman"/>
            <w:lang w:val="sr-Cyrl-BA"/>
            <w:rPrChange w:id="2241" w:author="Nikola Karpić" w:date="2024-02-25T23:34:00Z">
              <w:rPr>
                <w:lang w:val="ru-RU"/>
              </w:rPr>
            </w:rPrChange>
          </w:rPr>
          <w:t xml:space="preserve"> </w:t>
        </w:r>
        <w:r w:rsidRPr="00101F3B" w:rsidDel="004243C2">
          <w:rPr>
            <w:rFonts w:cs="Times New Roman"/>
          </w:rPr>
          <w:t>Notebook</w:t>
        </w:r>
        <w:r w:rsidRPr="00101F3B" w:rsidDel="004243C2">
          <w:rPr>
            <w:rFonts w:cs="Times New Roman"/>
            <w:lang w:val="sr-Cyrl-BA"/>
          </w:rPr>
          <w:t xml:space="preserve"> је постао стандардни алат у областима анализе података и машинског учења. Постоји и могућност извоза </w:t>
        </w:r>
        <w:r w:rsidRPr="00101F3B" w:rsidDel="004243C2">
          <w:rPr>
            <w:rFonts w:cs="Times New Roman"/>
          </w:rPr>
          <w:t>Notebook</w:t>
        </w:r>
        <w:r w:rsidRPr="00101F3B" w:rsidDel="004243C2">
          <w:rPr>
            <w:rFonts w:cs="Times New Roman"/>
            <w:lang w:val="sr-Cyrl-BA"/>
          </w:rPr>
          <w:t xml:space="preserve"> докумената у разне формате, што олакшава дијељење и презентацију резултата.</w:t>
        </w:r>
      </w:moveFrom>
      <w:moveFromRangeEnd w:id="2236"/>
      <w:ins w:id="2242" w:author="Nikola Karpić" w:date="2024-01-14T23:46:00Z">
        <w:r w:rsidR="00125523" w:rsidRPr="00101F3B">
          <w:rPr>
            <w:rFonts w:cs="Times New Roman"/>
            <w:lang w:val="sr-Cyrl-BA"/>
          </w:rPr>
          <w:t xml:space="preserve">Библиотеке које су кориштене у </w:t>
        </w:r>
      </w:ins>
      <w:ins w:id="2243" w:author="Nikola Karpić" w:date="2024-01-14T23:47:00Z">
        <w:r w:rsidR="00125523" w:rsidRPr="00101F3B">
          <w:rPr>
            <w:rFonts w:cs="Times New Roman"/>
            <w:lang w:val="sr-Cyrl-BA"/>
          </w:rPr>
          <w:t>практичном раду</w:t>
        </w:r>
      </w:ins>
      <w:ins w:id="2244" w:author="Nikola Karpić" w:date="2024-01-14T23:46:00Z">
        <w:r w:rsidR="00125523" w:rsidRPr="00101F3B">
          <w:rPr>
            <w:rFonts w:cs="Times New Roman"/>
            <w:lang w:val="sr-Cyrl-BA"/>
          </w:rPr>
          <w:t xml:space="preserve"> су: </w:t>
        </w:r>
        <w:r w:rsidR="00125523" w:rsidRPr="00101F3B">
          <w:rPr>
            <w:rFonts w:cs="Times New Roman"/>
            <w:b/>
            <w:bCs/>
            <w:lang w:val="ru-RU"/>
          </w:rPr>
          <w:t>pandas</w:t>
        </w:r>
        <w:r w:rsidR="00125523" w:rsidRPr="0020112D">
          <w:rPr>
            <w:rFonts w:cs="Times New Roman"/>
            <w:lang w:val="sr-Cyrl-BA"/>
            <w:rPrChange w:id="2245" w:author="Nikola Karpić" w:date="2024-02-25T23:34:00Z">
              <w:rPr>
                <w:lang w:val="ru-RU"/>
              </w:rPr>
            </w:rPrChange>
          </w:rPr>
          <w:t xml:space="preserve"> за манипулацију и анализу података</w:t>
        </w:r>
        <w:commentRangeStart w:id="2246"/>
        <w:r w:rsidR="00125523" w:rsidRPr="0020112D">
          <w:rPr>
            <w:rFonts w:cs="Times New Roman"/>
            <w:lang w:val="sr-Cyrl-BA"/>
            <w:rPrChange w:id="2247" w:author="Nikola Karpić" w:date="2024-02-25T23:34:00Z">
              <w:rPr>
                <w:lang w:val="ru-RU"/>
              </w:rPr>
            </w:rPrChange>
          </w:rPr>
          <w:t>,</w:t>
        </w:r>
        <w:commentRangeEnd w:id="2246"/>
        <w:r w:rsidR="00125523" w:rsidRPr="0020112D">
          <w:rPr>
            <w:rStyle w:val="CommentReference"/>
            <w:rFonts w:cs="Times New Roman"/>
            <w:lang w:val="sr-Latn-BA"/>
            <w:rPrChange w:id="2248" w:author="Nikola Karpić" w:date="2024-02-25T23:34:00Z">
              <w:rPr>
                <w:rStyle w:val="CommentReference"/>
                <w:rFonts w:ascii="Arial" w:hAnsi="Arial"/>
                <w:lang w:val="sr-Latn-BA"/>
              </w:rPr>
            </w:rPrChange>
          </w:rPr>
          <w:commentReference w:id="2246"/>
        </w:r>
        <w:r w:rsidR="00125523" w:rsidRPr="00101F3B">
          <w:rPr>
            <w:rFonts w:cs="Times New Roman"/>
            <w:b/>
            <w:bCs/>
            <w:lang w:val="sr-Latn-BA"/>
          </w:rPr>
          <w:t xml:space="preserve"> </w:t>
        </w:r>
        <w:r w:rsidR="00125523" w:rsidRPr="00101F3B">
          <w:rPr>
            <w:rFonts w:cs="Times New Roman"/>
            <w:b/>
            <w:bCs/>
            <w:lang w:val="ru-RU"/>
          </w:rPr>
          <w:t>numpy</w:t>
        </w:r>
        <w:r w:rsidR="00125523" w:rsidRPr="0020112D">
          <w:rPr>
            <w:rFonts w:cs="Times New Roman"/>
            <w:lang w:val="sr-Cyrl-BA"/>
            <w:rPrChange w:id="2249" w:author="Nikola Karpić" w:date="2024-02-25T23:34:00Z">
              <w:rPr>
                <w:lang w:val="ru-RU"/>
              </w:rPr>
            </w:rPrChange>
          </w:rPr>
          <w:t xml:space="preserve"> за математичке операције над подацима</w:t>
        </w:r>
        <w:r w:rsidR="00125523" w:rsidRPr="00101F3B">
          <w:rPr>
            <w:rFonts w:cs="Times New Roman"/>
            <w:b/>
            <w:bCs/>
            <w:lang w:val="sr-Latn-BA"/>
          </w:rPr>
          <w:t xml:space="preserve">, </w:t>
        </w:r>
        <w:r w:rsidR="00125523" w:rsidRPr="00101F3B">
          <w:rPr>
            <w:rFonts w:cs="Times New Roman"/>
            <w:b/>
            <w:bCs/>
            <w:lang w:val="ru-RU"/>
          </w:rPr>
          <w:t>matplotlib</w:t>
        </w:r>
        <w:r w:rsidR="00125523" w:rsidRPr="0020112D">
          <w:rPr>
            <w:rFonts w:cs="Times New Roman"/>
            <w:b/>
            <w:bCs/>
            <w:lang w:val="sr-Cyrl-BA"/>
            <w:rPrChange w:id="2250" w:author="Nikola Karpić" w:date="2024-02-25T23:34:00Z">
              <w:rPr>
                <w:b/>
                <w:bCs/>
                <w:lang w:val="ru-RU"/>
              </w:rPr>
            </w:rPrChange>
          </w:rPr>
          <w:t>.</w:t>
        </w:r>
        <w:r w:rsidR="00125523" w:rsidRPr="00101F3B">
          <w:rPr>
            <w:rFonts w:cs="Times New Roman"/>
            <w:b/>
            <w:bCs/>
            <w:lang w:val="ru-RU"/>
          </w:rPr>
          <w:t>pyplot</w:t>
        </w:r>
        <w:r w:rsidR="00125523" w:rsidRPr="0020112D">
          <w:rPr>
            <w:rFonts w:cs="Times New Roman"/>
            <w:lang w:val="sr-Cyrl-BA"/>
            <w:rPrChange w:id="2251" w:author="Nikola Karpić" w:date="2024-02-25T23:34:00Z">
              <w:rPr>
                <w:lang w:val="ru-RU"/>
              </w:rPr>
            </w:rPrChange>
          </w:rPr>
          <w:t xml:space="preserve"> за визуализацију података</w:t>
        </w:r>
        <w:r w:rsidR="00125523" w:rsidRPr="00101F3B">
          <w:rPr>
            <w:rFonts w:cs="Times New Roman"/>
            <w:b/>
            <w:bCs/>
            <w:lang w:val="sr-Latn-BA"/>
          </w:rPr>
          <w:t xml:space="preserve">, </w:t>
        </w:r>
        <w:r w:rsidR="00125523" w:rsidRPr="00101F3B">
          <w:rPr>
            <w:rFonts w:cs="Times New Roman"/>
            <w:b/>
            <w:bCs/>
            <w:lang w:val="ru-RU"/>
          </w:rPr>
          <w:t>time</w:t>
        </w:r>
        <w:r w:rsidR="00125523" w:rsidRPr="0020112D">
          <w:rPr>
            <w:rFonts w:cs="Times New Roman"/>
            <w:lang w:val="sr-Cyrl-BA"/>
            <w:rPrChange w:id="2252" w:author="Nikola Karpić" w:date="2024-02-25T23:34:00Z">
              <w:rPr>
                <w:lang w:val="ru-RU"/>
              </w:rPr>
            </w:rPrChange>
          </w:rPr>
          <w:t xml:space="preserve"> за мјерење времена извршавања тренирања модела</w:t>
        </w:r>
        <w:r w:rsidR="00125523" w:rsidRPr="00101F3B">
          <w:rPr>
            <w:rFonts w:cs="Times New Roman"/>
            <w:b/>
            <w:bCs/>
            <w:lang w:val="sr-Latn-BA"/>
          </w:rPr>
          <w:t xml:space="preserve">, </w:t>
        </w:r>
        <w:r w:rsidR="00125523" w:rsidRPr="00101F3B">
          <w:rPr>
            <w:rFonts w:cs="Times New Roman"/>
            <w:b/>
            <w:bCs/>
            <w:lang w:val="ru-RU"/>
          </w:rPr>
          <w:t>datetime</w:t>
        </w:r>
        <w:r w:rsidR="00125523" w:rsidRPr="0020112D">
          <w:rPr>
            <w:rFonts w:cs="Times New Roman"/>
            <w:lang w:val="sr-Cyrl-BA"/>
            <w:rPrChange w:id="2253" w:author="Nikola Karpić" w:date="2024-02-25T23:34:00Z">
              <w:rPr>
                <w:lang w:val="ru-RU"/>
              </w:rPr>
            </w:rPrChange>
          </w:rPr>
          <w:t xml:space="preserve"> за рад са датумима и временима</w:t>
        </w:r>
        <w:r w:rsidR="00125523" w:rsidRPr="0020112D">
          <w:rPr>
            <w:rFonts w:cs="Times New Roman"/>
            <w:b/>
            <w:bCs/>
            <w:lang w:val="sr-Cyrl-BA"/>
            <w:rPrChange w:id="2254" w:author="Nikola Karpić" w:date="2024-02-25T23:34:00Z">
              <w:rPr>
                <w:b/>
                <w:bCs/>
                <w:lang w:val="ru-RU"/>
              </w:rPr>
            </w:rPrChange>
          </w:rPr>
          <w:t xml:space="preserve">, </w:t>
        </w:r>
        <w:r w:rsidR="00125523" w:rsidRPr="00101F3B">
          <w:rPr>
            <w:rFonts w:cs="Times New Roman"/>
            <w:b/>
            <w:bCs/>
            <w:lang w:val="en-US"/>
          </w:rPr>
          <w:t>classification</w:t>
        </w:r>
        <w:r w:rsidR="00125523" w:rsidRPr="0020112D">
          <w:rPr>
            <w:rFonts w:cs="Times New Roman"/>
            <w:b/>
            <w:bCs/>
            <w:lang w:val="sr-Cyrl-BA"/>
            <w:rPrChange w:id="2255" w:author="Nikola Karpić" w:date="2024-02-25T23:34:00Z">
              <w:rPr>
                <w:b/>
                <w:bCs/>
                <w:lang w:val="en-US"/>
              </w:rPr>
            </w:rPrChange>
          </w:rPr>
          <w:t>_</w:t>
        </w:r>
        <w:r w:rsidR="00125523" w:rsidRPr="00101F3B">
          <w:rPr>
            <w:rFonts w:cs="Times New Roman"/>
            <w:b/>
            <w:bCs/>
            <w:lang w:val="en-US"/>
          </w:rPr>
          <w:t>report</w:t>
        </w:r>
        <w:r w:rsidR="00125523" w:rsidRPr="0020112D">
          <w:rPr>
            <w:rFonts w:cs="Times New Roman"/>
            <w:lang w:val="sr-Cyrl-BA"/>
            <w:rPrChange w:id="2256" w:author="Nikola Karpić" w:date="2024-02-25T23:34:00Z">
              <w:rPr>
                <w:lang w:val="en-US"/>
              </w:rPr>
            </w:rPrChange>
          </w:rPr>
          <w:t xml:space="preserve"> </w:t>
        </w:r>
        <w:r w:rsidR="00125523" w:rsidRPr="0020112D">
          <w:rPr>
            <w:rFonts w:cs="Times New Roman"/>
            <w:lang w:val="sr-Cyrl-BA"/>
            <w:rPrChange w:id="2257" w:author="Nikola Karpić" w:date="2024-02-25T23:34:00Z">
              <w:rPr>
                <w:lang w:val="ru-RU"/>
              </w:rPr>
            </w:rPrChange>
          </w:rPr>
          <w:t>и</w:t>
        </w:r>
        <w:r w:rsidR="00125523" w:rsidRPr="0020112D">
          <w:rPr>
            <w:rFonts w:cs="Times New Roman"/>
            <w:lang w:val="sr-Cyrl-BA"/>
            <w:rPrChange w:id="2258" w:author="Nikola Karpić" w:date="2024-02-25T23:34:00Z">
              <w:rPr>
                <w:lang w:val="en-US"/>
              </w:rPr>
            </w:rPrChange>
          </w:rPr>
          <w:t xml:space="preserve"> </w:t>
        </w:r>
        <w:r w:rsidR="00125523" w:rsidRPr="00101F3B">
          <w:rPr>
            <w:rFonts w:cs="Times New Roman"/>
            <w:b/>
            <w:bCs/>
            <w:lang w:val="en-US"/>
          </w:rPr>
          <w:t>confusion</w:t>
        </w:r>
        <w:r w:rsidR="00125523" w:rsidRPr="0020112D">
          <w:rPr>
            <w:rFonts w:cs="Times New Roman"/>
            <w:b/>
            <w:bCs/>
            <w:lang w:val="sr-Cyrl-BA"/>
            <w:rPrChange w:id="2259" w:author="Nikola Karpić" w:date="2024-02-25T23:34:00Z">
              <w:rPr>
                <w:b/>
                <w:bCs/>
                <w:lang w:val="en-US"/>
              </w:rPr>
            </w:rPrChange>
          </w:rPr>
          <w:t>_</w:t>
        </w:r>
        <w:r w:rsidR="00125523" w:rsidRPr="00101F3B">
          <w:rPr>
            <w:rFonts w:cs="Times New Roman"/>
            <w:b/>
            <w:bCs/>
            <w:lang w:val="en-US"/>
          </w:rPr>
          <w:t>matrix</w:t>
        </w:r>
        <w:r w:rsidR="00125523" w:rsidRPr="0020112D">
          <w:rPr>
            <w:rFonts w:cs="Times New Roman"/>
            <w:lang w:val="sr-Cyrl-BA"/>
            <w:rPrChange w:id="2260" w:author="Nikola Karpić" w:date="2024-02-25T23:34:00Z">
              <w:rPr>
                <w:lang w:val="en-US"/>
              </w:rPr>
            </w:rPrChange>
          </w:rPr>
          <w:t xml:space="preserve"> </w:t>
        </w:r>
        <w:r w:rsidR="00125523" w:rsidRPr="00101F3B">
          <w:rPr>
            <w:rFonts w:cs="Times New Roman"/>
            <w:lang w:val="sr-Cyrl-BA"/>
          </w:rPr>
          <w:t xml:space="preserve">за </w:t>
        </w:r>
        <w:r w:rsidR="00125523" w:rsidRPr="0020112D">
          <w:rPr>
            <w:rFonts w:cs="Times New Roman"/>
            <w:lang w:val="sr-Cyrl-BA"/>
            <w:rPrChange w:id="2261" w:author="Nikola Karpić" w:date="2024-02-25T23:34:00Z">
              <w:rPr>
                <w:lang w:val="ru-RU"/>
              </w:rPr>
            </w:rPrChange>
          </w:rPr>
          <w:t>процјену</w:t>
        </w:r>
        <w:r w:rsidR="00125523" w:rsidRPr="0020112D">
          <w:rPr>
            <w:rFonts w:cs="Times New Roman"/>
            <w:lang w:val="sr-Cyrl-BA"/>
            <w:rPrChange w:id="2262" w:author="Nikola Karpić" w:date="2024-02-25T23:34:00Z">
              <w:rPr>
                <w:lang w:val="en-US"/>
              </w:rPr>
            </w:rPrChange>
          </w:rPr>
          <w:t xml:space="preserve"> </w:t>
        </w:r>
        <w:r w:rsidR="00125523" w:rsidRPr="0020112D">
          <w:rPr>
            <w:rFonts w:cs="Times New Roman"/>
            <w:lang w:val="sr-Cyrl-BA"/>
            <w:rPrChange w:id="2263" w:author="Nikola Karpić" w:date="2024-02-25T23:34:00Z">
              <w:rPr>
                <w:lang w:val="ru-RU"/>
              </w:rPr>
            </w:rPrChange>
          </w:rPr>
          <w:lastRenderedPageBreak/>
          <w:t>перформанси</w:t>
        </w:r>
        <w:r w:rsidR="00125523" w:rsidRPr="0020112D">
          <w:rPr>
            <w:rFonts w:cs="Times New Roman"/>
            <w:lang w:val="sr-Cyrl-BA"/>
            <w:rPrChange w:id="2264" w:author="Nikola Karpić" w:date="2024-02-25T23:34:00Z">
              <w:rPr>
                <w:lang w:val="en-US"/>
              </w:rPr>
            </w:rPrChange>
          </w:rPr>
          <w:t xml:space="preserve"> </w:t>
        </w:r>
        <w:r w:rsidR="00125523" w:rsidRPr="0020112D">
          <w:rPr>
            <w:rFonts w:cs="Times New Roman"/>
            <w:lang w:val="sr-Cyrl-BA"/>
            <w:rPrChange w:id="2265" w:author="Nikola Karpić" w:date="2024-02-25T23:34:00Z">
              <w:rPr>
                <w:lang w:val="ru-RU"/>
              </w:rPr>
            </w:rPrChange>
          </w:rPr>
          <w:t>модела</w:t>
        </w:r>
        <w:r w:rsidR="00125523" w:rsidRPr="0020112D">
          <w:rPr>
            <w:rFonts w:cs="Times New Roman"/>
            <w:b/>
            <w:bCs/>
            <w:lang w:val="sr-Cyrl-BA"/>
            <w:rPrChange w:id="2266" w:author="Nikola Karpić" w:date="2024-02-25T23:34:00Z">
              <w:rPr>
                <w:b/>
                <w:bCs/>
                <w:lang w:val="en-US"/>
              </w:rPr>
            </w:rPrChange>
          </w:rPr>
          <w:t xml:space="preserve">, </w:t>
        </w:r>
        <w:r w:rsidR="00125523" w:rsidRPr="00101F3B">
          <w:rPr>
            <w:rFonts w:cs="Times New Roman"/>
            <w:b/>
            <w:bCs/>
            <w:lang w:val="en-US"/>
          </w:rPr>
          <w:t>train</w:t>
        </w:r>
        <w:r w:rsidR="00125523" w:rsidRPr="0020112D">
          <w:rPr>
            <w:rFonts w:cs="Times New Roman"/>
            <w:b/>
            <w:bCs/>
            <w:lang w:val="sr-Cyrl-BA"/>
            <w:rPrChange w:id="2267" w:author="Nikola Karpić" w:date="2024-02-25T23:34:00Z">
              <w:rPr>
                <w:b/>
                <w:bCs/>
                <w:lang w:val="ru-RU"/>
              </w:rPr>
            </w:rPrChange>
          </w:rPr>
          <w:t>_</w:t>
        </w:r>
        <w:r w:rsidR="00125523" w:rsidRPr="00101F3B">
          <w:rPr>
            <w:rFonts w:cs="Times New Roman"/>
            <w:b/>
            <w:bCs/>
            <w:lang w:val="en-US"/>
          </w:rPr>
          <w:t>test</w:t>
        </w:r>
        <w:r w:rsidR="00125523" w:rsidRPr="0020112D">
          <w:rPr>
            <w:rFonts w:cs="Times New Roman"/>
            <w:b/>
            <w:bCs/>
            <w:lang w:val="sr-Cyrl-BA"/>
            <w:rPrChange w:id="2268" w:author="Nikola Karpić" w:date="2024-02-25T23:34:00Z">
              <w:rPr>
                <w:b/>
                <w:bCs/>
                <w:lang w:val="ru-RU"/>
              </w:rPr>
            </w:rPrChange>
          </w:rPr>
          <w:t>_</w:t>
        </w:r>
        <w:r w:rsidR="00125523" w:rsidRPr="00101F3B">
          <w:rPr>
            <w:rFonts w:cs="Times New Roman"/>
            <w:b/>
            <w:bCs/>
            <w:lang w:val="en-US"/>
          </w:rPr>
          <w:t>split</w:t>
        </w:r>
        <w:r w:rsidR="00125523" w:rsidRPr="0020112D">
          <w:rPr>
            <w:rFonts w:cs="Times New Roman"/>
            <w:lang w:val="sr-Cyrl-BA"/>
            <w:rPrChange w:id="2269" w:author="Nikola Karpić" w:date="2024-02-25T23:34:00Z">
              <w:rPr>
                <w:lang w:val="ru-RU"/>
              </w:rPr>
            </w:rPrChange>
          </w:rPr>
          <w:t xml:space="preserve"> за подјелу скупа података на скупове за тренирање и тестирање</w:t>
        </w:r>
        <w:r w:rsidR="00125523" w:rsidRPr="0020112D">
          <w:rPr>
            <w:rFonts w:cs="Times New Roman"/>
            <w:b/>
            <w:bCs/>
            <w:lang w:val="sr-Cyrl-BA"/>
            <w:rPrChange w:id="2270" w:author="Nikola Karpić" w:date="2024-02-25T23:34:00Z">
              <w:rPr>
                <w:b/>
                <w:bCs/>
                <w:lang w:val="ru-RU"/>
              </w:rPr>
            </w:rPrChange>
          </w:rPr>
          <w:t xml:space="preserve">, </w:t>
        </w:r>
        <w:r w:rsidR="00125523" w:rsidRPr="00101F3B">
          <w:rPr>
            <w:rFonts w:cs="Times New Roman"/>
            <w:b/>
            <w:bCs/>
            <w:lang w:val="en-US"/>
          </w:rPr>
          <w:t>LogisticRegression</w:t>
        </w:r>
        <w:r w:rsidR="00125523" w:rsidRPr="0020112D">
          <w:rPr>
            <w:rFonts w:cs="Times New Roman"/>
            <w:b/>
            <w:bCs/>
            <w:lang w:val="sr-Cyrl-BA"/>
            <w:rPrChange w:id="2271" w:author="Nikola Karpić" w:date="2024-02-25T23:34:00Z">
              <w:rPr>
                <w:b/>
                <w:bCs/>
                <w:lang w:val="ru-RU"/>
              </w:rPr>
            </w:rPrChange>
          </w:rPr>
          <w:t xml:space="preserve">, </w:t>
        </w:r>
        <w:r w:rsidR="00125523" w:rsidRPr="00101F3B">
          <w:rPr>
            <w:rFonts w:cs="Times New Roman"/>
            <w:b/>
            <w:bCs/>
            <w:lang w:val="en-US"/>
          </w:rPr>
          <w:t>GaussianNB</w:t>
        </w:r>
        <w:r w:rsidR="00125523" w:rsidRPr="0020112D">
          <w:rPr>
            <w:rFonts w:cs="Times New Roman"/>
            <w:b/>
            <w:bCs/>
            <w:lang w:val="sr-Cyrl-BA"/>
            <w:rPrChange w:id="2272" w:author="Nikola Karpić" w:date="2024-02-25T23:34:00Z">
              <w:rPr>
                <w:b/>
                <w:bCs/>
                <w:lang w:val="ru-RU"/>
              </w:rPr>
            </w:rPrChange>
          </w:rPr>
          <w:t xml:space="preserve">, </w:t>
        </w:r>
        <w:r w:rsidR="00125523" w:rsidRPr="00101F3B">
          <w:rPr>
            <w:rFonts w:cs="Times New Roman"/>
            <w:b/>
            <w:bCs/>
            <w:lang w:val="en-US"/>
          </w:rPr>
          <w:t>KNeighborsClassifier</w:t>
        </w:r>
        <w:r w:rsidR="00125523" w:rsidRPr="0020112D">
          <w:rPr>
            <w:rFonts w:cs="Times New Roman"/>
            <w:b/>
            <w:bCs/>
            <w:lang w:val="sr-Cyrl-BA"/>
            <w:rPrChange w:id="2273" w:author="Nikola Karpić" w:date="2024-02-25T23:34:00Z">
              <w:rPr>
                <w:b/>
                <w:bCs/>
                <w:lang w:val="ru-RU"/>
              </w:rPr>
            </w:rPrChange>
          </w:rPr>
          <w:t xml:space="preserve">, </w:t>
        </w:r>
        <w:r w:rsidR="00125523" w:rsidRPr="00101F3B">
          <w:rPr>
            <w:rFonts w:cs="Times New Roman"/>
            <w:b/>
            <w:bCs/>
            <w:lang w:val="en-US"/>
          </w:rPr>
          <w:t>DecisionTreeClassifier</w:t>
        </w:r>
        <w:r w:rsidR="00125523" w:rsidRPr="0020112D">
          <w:rPr>
            <w:rFonts w:cs="Times New Roman"/>
            <w:b/>
            <w:bCs/>
            <w:lang w:val="sr-Cyrl-BA"/>
            <w:rPrChange w:id="2274" w:author="Nikola Karpić" w:date="2024-02-25T23:34:00Z">
              <w:rPr>
                <w:b/>
                <w:bCs/>
                <w:lang w:val="ru-RU"/>
              </w:rPr>
            </w:rPrChange>
          </w:rPr>
          <w:t xml:space="preserve">, </w:t>
        </w:r>
        <w:r w:rsidR="00125523" w:rsidRPr="00101F3B">
          <w:rPr>
            <w:rFonts w:cs="Times New Roman"/>
            <w:b/>
            <w:bCs/>
            <w:lang w:val="en-US"/>
          </w:rPr>
          <w:t>RandomForestClassifier</w:t>
        </w:r>
        <w:r w:rsidR="00125523" w:rsidRPr="0020112D">
          <w:rPr>
            <w:rFonts w:cs="Times New Roman"/>
            <w:b/>
            <w:bCs/>
            <w:lang w:val="sr-Cyrl-BA"/>
            <w:rPrChange w:id="2275" w:author="Nikola Karpić" w:date="2024-02-25T23:34:00Z">
              <w:rPr>
                <w:b/>
                <w:bCs/>
                <w:lang w:val="ru-RU"/>
              </w:rPr>
            </w:rPrChange>
          </w:rPr>
          <w:t xml:space="preserve">, </w:t>
        </w:r>
        <w:r w:rsidR="00125523" w:rsidRPr="00101F3B">
          <w:rPr>
            <w:rFonts w:cs="Times New Roman"/>
            <w:b/>
            <w:bCs/>
            <w:lang w:val="en-US"/>
          </w:rPr>
          <w:t>GradientBoostingClassifier</w:t>
        </w:r>
        <w:r w:rsidR="00125523" w:rsidRPr="0020112D">
          <w:rPr>
            <w:rFonts w:cs="Times New Roman"/>
            <w:b/>
            <w:bCs/>
            <w:lang w:val="sr-Cyrl-BA"/>
            <w:rPrChange w:id="2276" w:author="Nikola Karpić" w:date="2024-02-25T23:34:00Z">
              <w:rPr>
                <w:b/>
                <w:bCs/>
                <w:lang w:val="ru-RU"/>
              </w:rPr>
            </w:rPrChange>
          </w:rPr>
          <w:t xml:space="preserve">, </w:t>
        </w:r>
        <w:r w:rsidR="00125523" w:rsidRPr="00101F3B">
          <w:rPr>
            <w:rFonts w:cs="Times New Roman"/>
            <w:b/>
            <w:bCs/>
            <w:lang w:val="en-US"/>
          </w:rPr>
          <w:t>SVC</w:t>
        </w:r>
        <w:r w:rsidR="00125523" w:rsidRPr="0020112D">
          <w:rPr>
            <w:rFonts w:cs="Times New Roman"/>
            <w:b/>
            <w:bCs/>
            <w:lang w:val="sr-Cyrl-BA"/>
            <w:rPrChange w:id="2277" w:author="Nikola Karpić" w:date="2024-02-25T23:34:00Z">
              <w:rPr>
                <w:b/>
                <w:bCs/>
                <w:lang w:val="ru-RU"/>
              </w:rPr>
            </w:rPrChange>
          </w:rPr>
          <w:t xml:space="preserve">, </w:t>
        </w:r>
        <w:r w:rsidR="00125523" w:rsidRPr="00101F3B">
          <w:rPr>
            <w:rFonts w:cs="Times New Roman"/>
            <w:b/>
            <w:bCs/>
            <w:lang w:val="en-US"/>
          </w:rPr>
          <w:t>LGBMClassifier</w:t>
        </w:r>
        <w:r w:rsidR="00125523" w:rsidRPr="0020112D">
          <w:rPr>
            <w:rFonts w:cs="Times New Roman"/>
            <w:b/>
            <w:bCs/>
            <w:lang w:val="sr-Cyrl-BA"/>
            <w:rPrChange w:id="2278" w:author="Nikola Karpić" w:date="2024-02-25T23:34:00Z">
              <w:rPr>
                <w:b/>
                <w:bCs/>
                <w:lang w:val="ru-RU"/>
              </w:rPr>
            </w:rPrChange>
          </w:rPr>
          <w:t xml:space="preserve">, </w:t>
        </w:r>
        <w:r w:rsidR="00125523" w:rsidRPr="00101F3B">
          <w:rPr>
            <w:rFonts w:cs="Times New Roman"/>
            <w:b/>
            <w:bCs/>
            <w:lang w:val="en-US"/>
          </w:rPr>
          <w:t>LGBMRegressor</w:t>
        </w:r>
        <w:r w:rsidR="00125523" w:rsidRPr="0020112D">
          <w:rPr>
            <w:rFonts w:cs="Times New Roman"/>
            <w:b/>
            <w:bCs/>
            <w:lang w:val="sr-Cyrl-BA"/>
            <w:rPrChange w:id="2279" w:author="Nikola Karpić" w:date="2024-02-25T23:34:00Z">
              <w:rPr>
                <w:b/>
                <w:bCs/>
                <w:lang w:val="ru-RU"/>
              </w:rPr>
            </w:rPrChange>
          </w:rPr>
          <w:t xml:space="preserve">, </w:t>
        </w:r>
        <w:r w:rsidR="00125523" w:rsidRPr="00101F3B">
          <w:rPr>
            <w:rFonts w:cs="Times New Roman"/>
            <w:b/>
            <w:bCs/>
            <w:lang w:val="en-US"/>
          </w:rPr>
          <w:t>KNeighborsRegressor</w:t>
        </w:r>
        <w:r w:rsidR="00125523" w:rsidRPr="00101F3B">
          <w:rPr>
            <w:rFonts w:cs="Times New Roman"/>
            <w:lang w:val="sr-Cyrl-BA"/>
          </w:rPr>
          <w:t xml:space="preserve"> за израду модела за класификацију и регресију на основу одговарајућих алгоритама и техника машинског учења.</w:t>
        </w:r>
      </w:ins>
    </w:p>
    <w:p w14:paraId="3D6C3B1E" w14:textId="44AB58AA" w:rsidR="003E6564" w:rsidRPr="00101F3B" w:rsidDel="008E79AE" w:rsidRDefault="00127223" w:rsidP="001C6F70">
      <w:pPr>
        <w:pStyle w:val="NoSpacing"/>
        <w:rPr>
          <w:del w:id="2280" w:author="Nikola Karpić" w:date="2024-01-14T23:39:00Z"/>
          <w:rFonts w:cs="Times New Roman"/>
          <w:lang w:val="ru-RU"/>
        </w:rPr>
      </w:pPr>
      <w:r w:rsidRPr="00101F3B">
        <w:rPr>
          <w:rFonts w:cs="Times New Roman"/>
          <w:lang w:val="sr-Cyrl-BA"/>
        </w:rPr>
        <w:t>У</w:t>
      </w:r>
      <w:r w:rsidR="00B3033B" w:rsidRPr="00101F3B">
        <w:rPr>
          <w:rFonts w:cs="Times New Roman"/>
          <w:lang w:val="sr-Cyrl-BA"/>
        </w:rPr>
        <w:t xml:space="preserve"> току развоја </w:t>
      </w:r>
      <w:r w:rsidR="004B2026" w:rsidRPr="00101F3B">
        <w:rPr>
          <w:rFonts w:cs="Times New Roman"/>
          <w:lang w:val="sr-Cyrl-BA"/>
        </w:rPr>
        <w:t xml:space="preserve">рјешења </w:t>
      </w:r>
      <w:commentRangeStart w:id="2281"/>
      <w:del w:id="2282" w:author="Nikola Karpić" w:date="2024-01-14T23:33:00Z">
        <w:r w:rsidRPr="00101F3B" w:rsidDel="008E79AE">
          <w:rPr>
            <w:rFonts w:cs="Times New Roman"/>
            <w:lang w:val="sr-Cyrl-BA"/>
          </w:rPr>
          <w:delText>смо користили</w:delText>
        </w:r>
      </w:del>
      <w:ins w:id="2283" w:author="Nikola Karpić" w:date="2024-01-14T23:33:00Z">
        <w:r w:rsidR="008E79AE" w:rsidRPr="00101F3B">
          <w:rPr>
            <w:rFonts w:cs="Times New Roman"/>
            <w:lang w:val="sr-Cyrl-BA"/>
          </w:rPr>
          <w:t>кориштени</w:t>
        </w:r>
      </w:ins>
      <w:r w:rsidRPr="00101F3B">
        <w:rPr>
          <w:rFonts w:cs="Times New Roman"/>
          <w:lang w:val="sr-Cyrl-BA"/>
        </w:rPr>
        <w:t xml:space="preserve"> </w:t>
      </w:r>
      <w:commentRangeEnd w:id="2281"/>
      <w:r w:rsidR="00793375" w:rsidRPr="0020112D">
        <w:rPr>
          <w:rStyle w:val="CommentReference"/>
          <w:rFonts w:cs="Times New Roman"/>
          <w:lang w:val="sr-Latn-BA"/>
          <w:rPrChange w:id="2284" w:author="Nikola Karpić" w:date="2024-02-25T23:34:00Z">
            <w:rPr>
              <w:rStyle w:val="CommentReference"/>
              <w:rFonts w:ascii="Arial" w:hAnsi="Arial"/>
              <w:lang w:val="sr-Latn-BA"/>
            </w:rPr>
          </w:rPrChange>
        </w:rPr>
        <w:commentReference w:id="2281"/>
      </w:r>
      <w:ins w:id="2285" w:author="Nikola Karpić" w:date="2024-02-25T22:25:00Z">
        <w:r w:rsidR="000D662C" w:rsidRPr="00101F3B">
          <w:rPr>
            <w:rFonts w:cs="Times New Roman"/>
            <w:lang w:val="sr-Cyrl-BA"/>
          </w:rPr>
          <w:t xml:space="preserve">су </w:t>
        </w:r>
      </w:ins>
      <w:r w:rsidRPr="00101F3B">
        <w:rPr>
          <w:rFonts w:cs="Times New Roman"/>
          <w:lang w:val="sr-Cyrl-BA"/>
        </w:rPr>
        <w:t>сљедећ</w:t>
      </w:r>
      <w:ins w:id="2286" w:author="Nikola Karpić" w:date="2024-01-14T23:34:00Z">
        <w:r w:rsidR="008E79AE" w:rsidRPr="00101F3B">
          <w:rPr>
            <w:rFonts w:cs="Times New Roman"/>
            <w:lang w:val="sr-Cyrl-BA"/>
          </w:rPr>
          <w:t>и</w:t>
        </w:r>
      </w:ins>
      <w:del w:id="2287" w:author="Nikola Karpić" w:date="2024-01-14T23:34:00Z">
        <w:r w:rsidRPr="00101F3B" w:rsidDel="008E79AE">
          <w:rPr>
            <w:rFonts w:cs="Times New Roman"/>
            <w:lang w:val="sr-Cyrl-BA"/>
          </w:rPr>
          <w:delText>е</w:delText>
        </w:r>
      </w:del>
      <w:r w:rsidRPr="00101F3B">
        <w:rPr>
          <w:rFonts w:cs="Times New Roman"/>
          <w:lang w:val="sr-Cyrl-BA"/>
        </w:rPr>
        <w:t xml:space="preserve"> параметр</w:t>
      </w:r>
      <w:ins w:id="2288" w:author="Nikola Karpić" w:date="2024-01-14T23:34:00Z">
        <w:r w:rsidR="008E79AE" w:rsidRPr="00101F3B">
          <w:rPr>
            <w:rFonts w:cs="Times New Roman"/>
            <w:lang w:val="sr-Cyrl-BA"/>
          </w:rPr>
          <w:t xml:space="preserve">и: </w:t>
        </w:r>
        <w:r w:rsidR="008E79AE" w:rsidRPr="0020112D">
          <w:rPr>
            <w:rFonts w:cs="Times New Roman"/>
            <w:b/>
            <w:bCs/>
            <w:rPrChange w:id="2289" w:author="Nikola Karpić" w:date="2024-02-25T23:34:00Z">
              <w:rPr/>
            </w:rPrChange>
          </w:rPr>
          <w:t>THRESHOLD</w:t>
        </w:r>
      </w:ins>
      <w:ins w:id="2290" w:author="Nikola Karpić" w:date="2024-01-14T23:38:00Z">
        <w:r w:rsidR="008E79AE" w:rsidRPr="00101F3B">
          <w:rPr>
            <w:rFonts w:cs="Times New Roman"/>
            <w:lang w:val="sr-Cyrl-BA"/>
          </w:rPr>
          <w:t xml:space="preserve"> праг за прорачун тачности модела</w:t>
        </w:r>
      </w:ins>
      <w:ins w:id="2291" w:author="Nikola Karpić" w:date="2024-01-14T23:35:00Z">
        <w:r w:rsidR="008E79AE" w:rsidRPr="00101F3B">
          <w:rPr>
            <w:rFonts w:cs="Times New Roman"/>
            <w:lang w:val="sr-Latn-BA"/>
          </w:rPr>
          <w:t xml:space="preserve"> </w:t>
        </w:r>
      </w:ins>
      <w:ins w:id="2292" w:author="Nikola Karpić" w:date="2024-01-14T23:34:00Z">
        <w:r w:rsidR="008E79AE" w:rsidRPr="00101F3B">
          <w:rPr>
            <w:rFonts w:cs="Times New Roman"/>
            <w:lang w:val="sr-Latn-BA"/>
          </w:rPr>
          <w:t xml:space="preserve">, </w:t>
        </w:r>
        <w:r w:rsidR="008E79AE" w:rsidRPr="0020112D">
          <w:rPr>
            <w:rFonts w:cs="Times New Roman"/>
            <w:b/>
            <w:bCs/>
            <w:rPrChange w:id="2293" w:author="Nikola Karpić" w:date="2024-02-25T23:34:00Z">
              <w:rPr/>
            </w:rPrChange>
          </w:rPr>
          <w:t>DRAW</w:t>
        </w:r>
      </w:ins>
      <w:ins w:id="2294" w:author="Nikola Karpić" w:date="2024-01-14T23:35:00Z">
        <w:r w:rsidR="008E79AE" w:rsidRPr="00101F3B">
          <w:rPr>
            <w:rFonts w:cs="Times New Roman"/>
            <w:lang w:val="sr-Latn-BA"/>
          </w:rPr>
          <w:t xml:space="preserve"> </w:t>
        </w:r>
      </w:ins>
      <w:ins w:id="2295" w:author="Nikola Karpić" w:date="2024-01-14T23:37:00Z">
        <w:r w:rsidR="008E79AE" w:rsidRPr="00101F3B">
          <w:rPr>
            <w:rFonts w:cs="Times New Roman"/>
            <w:lang w:val="sr-Cyrl-BA"/>
          </w:rPr>
          <w:t xml:space="preserve">за избор да ли </w:t>
        </w:r>
      </w:ins>
      <w:ins w:id="2296" w:author="Nikola Karpić" w:date="2024-01-14T23:35:00Z">
        <w:r w:rsidR="008E79AE" w:rsidRPr="00101F3B">
          <w:rPr>
            <w:rFonts w:cs="Times New Roman"/>
            <w:lang w:val="sr-Cyrl-BA"/>
          </w:rPr>
          <w:t>матрице конфузије</w:t>
        </w:r>
      </w:ins>
      <w:ins w:id="2297" w:author="Nikola Karpić" w:date="2024-01-14T23:37:00Z">
        <w:r w:rsidR="008E79AE" w:rsidRPr="00101F3B">
          <w:rPr>
            <w:rFonts w:cs="Times New Roman"/>
            <w:lang w:val="sr-Cyrl-BA"/>
          </w:rPr>
          <w:t xml:space="preserve"> треба да се исцртавају</w:t>
        </w:r>
      </w:ins>
      <w:ins w:id="2298" w:author="Nikola Karpić" w:date="2024-01-14T23:39:00Z">
        <w:r w:rsidR="008E79AE" w:rsidRPr="00101F3B">
          <w:rPr>
            <w:rFonts w:cs="Times New Roman"/>
            <w:lang w:val="sr-Cyrl-BA"/>
          </w:rPr>
          <w:t xml:space="preserve"> и</w:t>
        </w:r>
      </w:ins>
      <w:ins w:id="2299" w:author="Nikola Karpić" w:date="2024-01-14T23:34:00Z">
        <w:r w:rsidR="008E79AE" w:rsidRPr="00101F3B">
          <w:rPr>
            <w:rFonts w:cs="Times New Roman"/>
            <w:lang w:val="sr-Latn-BA"/>
          </w:rPr>
          <w:t xml:space="preserve"> </w:t>
        </w:r>
        <w:r w:rsidR="008E79AE" w:rsidRPr="0020112D">
          <w:rPr>
            <w:rFonts w:cs="Times New Roman"/>
            <w:b/>
            <w:bCs/>
            <w:rPrChange w:id="2300" w:author="Nikola Karpić" w:date="2024-02-25T23:34:00Z">
              <w:rPr/>
            </w:rPrChange>
          </w:rPr>
          <w:t>PRINT</w:t>
        </w:r>
      </w:ins>
      <w:del w:id="2301" w:author="Nikola Karpić" w:date="2024-01-14T23:34:00Z">
        <w:r w:rsidRPr="0020112D" w:rsidDel="008E79AE">
          <w:rPr>
            <w:rFonts w:cs="Times New Roman"/>
            <w:b/>
            <w:bCs/>
            <w:lang w:val="sr-Cyrl-BA"/>
            <w:rPrChange w:id="2302" w:author="Nikola Karpić" w:date="2024-02-25T23:34:00Z">
              <w:rPr>
                <w:lang w:val="sr-Cyrl-BA"/>
              </w:rPr>
            </w:rPrChange>
          </w:rPr>
          <w:delText>е</w:delText>
        </w:r>
      </w:del>
      <w:r w:rsidRPr="00101F3B">
        <w:rPr>
          <w:rFonts w:cs="Times New Roman"/>
          <w:lang w:val="sr-Cyrl-BA"/>
        </w:rPr>
        <w:t xml:space="preserve"> </w:t>
      </w:r>
      <w:del w:id="2303" w:author="Nikola Karpić" w:date="2024-01-14T23:37:00Z">
        <w:r w:rsidR="00B3033B" w:rsidRPr="00101F3B" w:rsidDel="008E79AE">
          <w:rPr>
            <w:rFonts w:cs="Times New Roman"/>
            <w:lang w:val="sr-Cyrl-BA"/>
          </w:rPr>
          <w:delText xml:space="preserve">да </w:delText>
        </w:r>
      </w:del>
      <w:del w:id="2304" w:author="Nikola Karpić" w:date="2024-01-14T23:34:00Z">
        <w:r w:rsidR="00B3033B" w:rsidRPr="00101F3B" w:rsidDel="008E79AE">
          <w:rPr>
            <w:rFonts w:cs="Times New Roman"/>
            <w:lang w:val="sr-Cyrl-BA"/>
          </w:rPr>
          <w:delText xml:space="preserve">означимо </w:delText>
        </w:r>
      </w:del>
      <w:del w:id="2305" w:author="Nikola Karpić" w:date="2024-01-14T23:37:00Z">
        <w:r w:rsidR="00B3033B" w:rsidRPr="00101F3B" w:rsidDel="008E79AE">
          <w:rPr>
            <w:rFonts w:cs="Times New Roman"/>
            <w:lang w:val="sr-Cyrl-BA"/>
          </w:rPr>
          <w:delText>да ли желимо да се исцртавају или исписују одређени излази</w:delText>
        </w:r>
      </w:del>
      <w:ins w:id="2306" w:author="Nikola Karpić" w:date="2024-01-14T23:37:00Z">
        <w:r w:rsidR="008E79AE" w:rsidRPr="00101F3B">
          <w:rPr>
            <w:rFonts w:cs="Times New Roman"/>
            <w:lang w:val="sr-Cyrl-BA"/>
          </w:rPr>
          <w:t xml:space="preserve">за избор да ли </w:t>
        </w:r>
      </w:ins>
      <w:ins w:id="2307" w:author="Nikola Karpić" w:date="2024-01-14T23:38:00Z">
        <w:r w:rsidR="008E79AE" w:rsidRPr="00101F3B">
          <w:rPr>
            <w:rFonts w:cs="Times New Roman"/>
            <w:lang w:val="sr-Cyrl-BA"/>
          </w:rPr>
          <w:t>желимо да исписујемо параметре на стандардни излаз</w:t>
        </w:r>
      </w:ins>
      <w:r w:rsidR="00B3033B" w:rsidRPr="00101F3B">
        <w:rPr>
          <w:rFonts w:cs="Times New Roman"/>
          <w:lang w:val="sr-Cyrl-BA"/>
        </w:rPr>
        <w:t>.</w:t>
      </w:r>
      <w:del w:id="2308" w:author="Nikola Karpić" w:date="2024-01-14T23:38:00Z">
        <w:r w:rsidR="00B3033B" w:rsidRPr="00101F3B" w:rsidDel="008E79AE">
          <w:rPr>
            <w:rFonts w:cs="Times New Roman"/>
            <w:lang w:val="sr-Cyrl-BA"/>
          </w:rPr>
          <w:delText xml:space="preserve"> Такође, имамо и праг за прорачун тачности модела.</w:delText>
        </w:r>
        <w:r w:rsidR="005564FF" w:rsidRPr="00101F3B" w:rsidDel="008E79AE">
          <w:rPr>
            <w:rFonts w:cs="Times New Roman"/>
            <w:lang w:val="sr-Cyrl-BA"/>
          </w:rPr>
          <w:delText xml:space="preserve"> </w:delText>
        </w:r>
        <w:r w:rsidR="00B3033B" w:rsidRPr="00101F3B" w:rsidDel="008E79AE">
          <w:rPr>
            <w:rFonts w:cs="Times New Roman"/>
            <w:lang w:val="ru-RU"/>
          </w:rPr>
          <w:delText xml:space="preserve"> </w:delText>
        </w:r>
      </w:del>
    </w:p>
    <w:p w14:paraId="373EE097" w14:textId="77777777" w:rsidR="00786D5F" w:rsidRPr="00101F3B" w:rsidRDefault="00786D5F" w:rsidP="008E79AE">
      <w:pPr>
        <w:pStyle w:val="NoSpacing"/>
        <w:rPr>
          <w:rFonts w:cs="Times New Roman"/>
          <w:lang w:val="ru-RU"/>
        </w:rPr>
      </w:pPr>
    </w:p>
    <w:p w14:paraId="5B105203" w14:textId="6A738809" w:rsidR="003E6564" w:rsidRPr="00101F3B" w:rsidDel="008E79AE" w:rsidRDefault="00241E79" w:rsidP="00241E79">
      <w:pPr>
        <w:pStyle w:val="NoSpacing"/>
        <w:ind w:firstLine="0"/>
        <w:jc w:val="center"/>
        <w:rPr>
          <w:del w:id="2309" w:author="Nikola Karpić" w:date="2024-01-14T23:39:00Z"/>
          <w:rFonts w:cs="Times New Roman"/>
        </w:rPr>
      </w:pPr>
      <w:del w:id="2310" w:author="Nikola Karpić" w:date="2024-01-14T23:39:00Z">
        <w:r w:rsidRPr="00101F3B" w:rsidDel="008E79AE">
          <w:rPr>
            <w:rFonts w:cs="Times New Roman"/>
            <w:noProof/>
          </w:rPr>
          <w:drawing>
            <wp:inline distT="0" distB="0" distL="0" distR="0" wp14:anchorId="18402D23" wp14:editId="79C31EC7">
              <wp:extent cx="5943600" cy="1353185"/>
              <wp:effectExtent l="0" t="0" r="0" b="0"/>
              <wp:docPr id="85503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0086" name=""/>
                      <pic:cNvPicPr/>
                    </pic:nvPicPr>
                    <pic:blipFill>
                      <a:blip r:embed="rId35"/>
                      <a:stretch>
                        <a:fillRect/>
                      </a:stretch>
                    </pic:blipFill>
                    <pic:spPr>
                      <a:xfrm>
                        <a:off x="0" y="0"/>
                        <a:ext cx="5943600" cy="1353185"/>
                      </a:xfrm>
                      <a:prstGeom prst="rect">
                        <a:avLst/>
                      </a:prstGeom>
                    </pic:spPr>
                  </pic:pic>
                </a:graphicData>
              </a:graphic>
            </wp:inline>
          </w:drawing>
        </w:r>
      </w:del>
    </w:p>
    <w:p w14:paraId="45A7C269" w14:textId="67643F3E" w:rsidR="004B2026" w:rsidRPr="00101F3B" w:rsidDel="008E79AE" w:rsidRDefault="004B2026" w:rsidP="004B2026">
      <w:pPr>
        <w:pStyle w:val="NoSpacing"/>
        <w:ind w:firstLine="0"/>
        <w:jc w:val="center"/>
        <w:rPr>
          <w:del w:id="2311" w:author="Nikola Karpić" w:date="2024-01-14T23:39:00Z"/>
          <w:rFonts w:cs="Times New Roman"/>
          <w:lang w:val="sr-Latn-BA"/>
        </w:rPr>
      </w:pPr>
      <w:del w:id="2312" w:author="Nikola Karpić" w:date="2024-01-14T23:39:00Z">
        <w:r w:rsidRPr="00101F3B" w:rsidDel="008E79AE">
          <w:rPr>
            <w:rFonts w:cs="Times New Roman"/>
            <w:i/>
            <w:iCs/>
            <w:lang w:val="sr-Cyrl-BA"/>
          </w:rPr>
          <w:delText>Слика 5.1. Дефинисање параметара</w:delText>
        </w:r>
      </w:del>
    </w:p>
    <w:p w14:paraId="1C271E93" w14:textId="41704BB3" w:rsidR="0028541A" w:rsidRPr="00101F3B" w:rsidDel="00125523" w:rsidRDefault="0028541A" w:rsidP="00532390">
      <w:pPr>
        <w:pStyle w:val="Heading2"/>
        <w:numPr>
          <w:ilvl w:val="1"/>
          <w:numId w:val="1"/>
        </w:numPr>
        <w:rPr>
          <w:del w:id="2313" w:author="Nikola Karpić" w:date="2024-01-14T23:41:00Z"/>
          <w:rFonts w:cs="Times New Roman"/>
          <w:lang w:val="sr-Cyrl-BA"/>
        </w:rPr>
      </w:pPr>
      <w:del w:id="2314" w:author="Nikola Karpić" w:date="2024-01-14T23:41:00Z">
        <w:r w:rsidRPr="00101F3B" w:rsidDel="00125523">
          <w:rPr>
            <w:rFonts w:cs="Times New Roman"/>
            <w:lang w:val="sr-Cyrl-BA"/>
          </w:rPr>
          <w:delText>Помоћне функције</w:delText>
        </w:r>
      </w:del>
    </w:p>
    <w:p w14:paraId="23CCACF2" w14:textId="41D0FEDD" w:rsidR="0028541A" w:rsidRPr="00101F3B" w:rsidRDefault="0028541A" w:rsidP="0028541A">
      <w:pPr>
        <w:pStyle w:val="NoSpacing"/>
        <w:rPr>
          <w:rFonts w:cs="Times New Roman"/>
          <w:lang w:val="sr-Cyrl-BA"/>
        </w:rPr>
      </w:pPr>
      <w:commentRangeStart w:id="2315"/>
      <w:r w:rsidRPr="0020112D">
        <w:rPr>
          <w:rFonts w:cs="Times New Roman"/>
          <w:lang w:val="sr-Cyrl-BA"/>
          <w:rPrChange w:id="2316" w:author="Nikola Karpić" w:date="2024-02-25T23:34:00Z">
            <w:rPr>
              <w:lang w:val="ru-RU"/>
            </w:rPr>
          </w:rPrChange>
        </w:rPr>
        <w:t xml:space="preserve">Како </w:t>
      </w:r>
      <w:del w:id="2317" w:author="Nikola Karpić" w:date="2024-01-14T23:41:00Z">
        <w:r w:rsidRPr="0020112D" w:rsidDel="00125523">
          <w:rPr>
            <w:rFonts w:cs="Times New Roman"/>
            <w:lang w:val="sr-Cyrl-BA"/>
            <w:rPrChange w:id="2318" w:author="Nikola Karpić" w:date="2024-02-25T23:34:00Z">
              <w:rPr>
                <w:lang w:val="ru-RU"/>
              </w:rPr>
            </w:rPrChange>
          </w:rPr>
          <w:delText>бисмо</w:delText>
        </w:r>
        <w:r w:rsidRPr="00101F3B" w:rsidDel="00125523">
          <w:rPr>
            <w:rFonts w:cs="Times New Roman"/>
            <w:lang w:val="sr-Cyrl-BA"/>
          </w:rPr>
          <w:delText xml:space="preserve"> што читкије  ријешили проблем</w:delText>
        </w:r>
      </w:del>
      <w:ins w:id="2319" w:author="Nikola Karpić" w:date="2024-01-14T23:41:00Z">
        <w:r w:rsidR="00125523" w:rsidRPr="00101F3B">
          <w:rPr>
            <w:rFonts w:cs="Times New Roman"/>
            <w:lang w:val="sr-Cyrl-BA"/>
          </w:rPr>
          <w:t>проблем био ријешен што јасније</w:t>
        </w:r>
      </w:ins>
      <w:r w:rsidRPr="00101F3B">
        <w:rPr>
          <w:rFonts w:cs="Times New Roman"/>
          <w:lang w:val="sr-Cyrl-BA"/>
        </w:rPr>
        <w:t>, дефинис</w:t>
      </w:r>
      <w:ins w:id="2320" w:author="Nikola Karpić" w:date="2024-01-14T23:41:00Z">
        <w:r w:rsidR="00125523" w:rsidRPr="00101F3B">
          <w:rPr>
            <w:rFonts w:cs="Times New Roman"/>
            <w:lang w:val="sr-Cyrl-BA"/>
          </w:rPr>
          <w:t xml:space="preserve">не су три </w:t>
        </w:r>
      </w:ins>
      <w:del w:id="2321" w:author="Nikola Karpić" w:date="2024-01-14T23:41:00Z">
        <w:r w:rsidRPr="00101F3B" w:rsidDel="00125523">
          <w:rPr>
            <w:rFonts w:cs="Times New Roman"/>
            <w:lang w:val="sr-Cyrl-BA"/>
          </w:rPr>
          <w:delText xml:space="preserve">али </w:delText>
        </w:r>
        <w:commentRangeEnd w:id="2315"/>
        <w:r w:rsidR="00141623" w:rsidRPr="0020112D" w:rsidDel="00125523">
          <w:rPr>
            <w:rStyle w:val="CommentReference"/>
            <w:rFonts w:cs="Times New Roman"/>
            <w:lang w:val="sr-Latn-BA"/>
            <w:rPrChange w:id="2322" w:author="Nikola Karpić" w:date="2024-02-25T23:34:00Z">
              <w:rPr>
                <w:rStyle w:val="CommentReference"/>
                <w:rFonts w:ascii="Arial" w:hAnsi="Arial"/>
                <w:lang w:val="sr-Latn-BA"/>
              </w:rPr>
            </w:rPrChange>
          </w:rPr>
          <w:commentReference w:id="2315"/>
        </w:r>
        <w:r w:rsidRPr="00101F3B" w:rsidDel="00125523">
          <w:rPr>
            <w:rFonts w:cs="Times New Roman"/>
            <w:lang w:val="sr-Cyrl-BA"/>
          </w:rPr>
          <w:delText xml:space="preserve">смо три </w:delText>
        </w:r>
      </w:del>
      <w:r w:rsidRPr="00101F3B">
        <w:rPr>
          <w:rFonts w:cs="Times New Roman"/>
          <w:lang w:val="sr-Cyrl-BA"/>
        </w:rPr>
        <w:t>помоћне функције</w:t>
      </w:r>
      <w:ins w:id="2323" w:author="Nikola Karpić" w:date="2024-01-14T23:44:00Z">
        <w:r w:rsidR="00125523" w:rsidRPr="00101F3B">
          <w:rPr>
            <w:rFonts w:cs="Times New Roman"/>
            <w:lang w:val="sr-Cyrl-BA"/>
          </w:rPr>
          <w:t xml:space="preserve">: </w:t>
        </w:r>
      </w:ins>
      <w:del w:id="2324" w:author="Nikola Karpić" w:date="2024-01-14T23:44:00Z">
        <w:r w:rsidRPr="00101F3B" w:rsidDel="00125523">
          <w:rPr>
            <w:rFonts w:cs="Times New Roman"/>
            <w:lang w:val="sr-Cyrl-BA"/>
          </w:rPr>
          <w:delText xml:space="preserve">. </w:delText>
        </w:r>
      </w:del>
      <w:del w:id="2325" w:author="Nikola Karpić" w:date="2024-01-14T23:42:00Z">
        <w:r w:rsidRPr="00101F3B" w:rsidDel="00125523">
          <w:rPr>
            <w:rFonts w:cs="Times New Roman"/>
            <w:lang w:val="sr-Cyrl-BA"/>
          </w:rPr>
          <w:delText>Прва фукција</w:delText>
        </w:r>
      </w:del>
      <w:ins w:id="2326" w:author="Nikola Karpić" w:date="2024-01-14T23:42:00Z">
        <w:r w:rsidR="00125523" w:rsidRPr="0020112D">
          <w:rPr>
            <w:rFonts w:cs="Times New Roman"/>
            <w:b/>
            <w:bCs/>
            <w:lang w:val="sr-Latn-BA"/>
            <w:rPrChange w:id="2327" w:author="Nikola Karpić" w:date="2024-02-25T23:34:00Z">
              <w:rPr>
                <w:lang w:val="sr-Latn-BA"/>
              </w:rPr>
            </w:rPrChange>
          </w:rPr>
          <w:t>calculate_accuracy</w:t>
        </w:r>
      </w:ins>
      <w:del w:id="2328" w:author="Nikola Karpić" w:date="2024-01-14T23:45:00Z">
        <w:r w:rsidRPr="00101F3B" w:rsidDel="00125523">
          <w:rPr>
            <w:rFonts w:cs="Times New Roman"/>
            <w:lang w:val="sr-Cyrl-BA"/>
          </w:rPr>
          <w:delText xml:space="preserve"> је кориштена</w:delText>
        </w:r>
      </w:del>
      <w:r w:rsidRPr="00101F3B">
        <w:rPr>
          <w:rFonts w:cs="Times New Roman"/>
          <w:lang w:val="sr-Cyrl-BA"/>
        </w:rPr>
        <w:t xml:space="preserve"> за рачунање тачности модела</w:t>
      </w:r>
      <w:del w:id="2329" w:author="Nikola Karpić" w:date="2024-01-14T23:44:00Z">
        <w:r w:rsidRPr="00101F3B" w:rsidDel="00125523">
          <w:rPr>
            <w:rFonts w:cs="Times New Roman"/>
            <w:lang w:val="sr-Cyrl-BA"/>
          </w:rPr>
          <w:delText xml:space="preserve">. </w:delText>
        </w:r>
      </w:del>
      <w:del w:id="2330" w:author="Nikola Karpić" w:date="2024-01-14T23:42:00Z">
        <w:r w:rsidRPr="00101F3B" w:rsidDel="00125523">
          <w:rPr>
            <w:rFonts w:cs="Times New Roman"/>
            <w:lang w:val="sr-Cyrl-BA"/>
          </w:rPr>
          <w:delText>Друга ф</w:delText>
        </w:r>
      </w:del>
      <w:del w:id="2331" w:author="Nikola Karpić" w:date="2024-01-14T23:44:00Z">
        <w:r w:rsidRPr="00101F3B" w:rsidDel="00125523">
          <w:rPr>
            <w:rFonts w:cs="Times New Roman"/>
            <w:lang w:val="sr-Cyrl-BA"/>
          </w:rPr>
          <w:delText>ункција</w:delText>
        </w:r>
      </w:del>
      <w:ins w:id="2332" w:author="Nikola Karpić" w:date="2024-01-14T23:44:00Z">
        <w:r w:rsidR="00125523" w:rsidRPr="00101F3B">
          <w:rPr>
            <w:rFonts w:cs="Times New Roman"/>
            <w:lang w:val="sr-Cyrl-BA"/>
          </w:rPr>
          <w:t xml:space="preserve">, </w:t>
        </w:r>
      </w:ins>
      <w:ins w:id="2333" w:author="Nikola Karpić" w:date="2024-01-14T23:42:00Z">
        <w:r w:rsidR="00125523" w:rsidRPr="00101F3B">
          <w:rPr>
            <w:rFonts w:cs="Times New Roman"/>
            <w:b/>
            <w:bCs/>
            <w:lang w:val="sr-Latn-BA"/>
          </w:rPr>
          <w:t>draw</w:t>
        </w:r>
      </w:ins>
      <w:ins w:id="2334" w:author="Nikola Karpić" w:date="2024-01-14T23:43:00Z">
        <w:r w:rsidR="00125523" w:rsidRPr="00101F3B">
          <w:rPr>
            <w:rFonts w:cs="Times New Roman"/>
            <w:b/>
            <w:bCs/>
            <w:lang w:val="sr-Latn-BA"/>
          </w:rPr>
          <w:t>_confusion</w:t>
        </w:r>
        <w:r w:rsidR="00125523" w:rsidRPr="0020112D">
          <w:rPr>
            <w:rFonts w:cs="Times New Roman"/>
            <w:b/>
            <w:bCs/>
            <w:lang w:val="sr-Cyrl-BA"/>
            <w:rPrChange w:id="2335" w:author="Nikola Karpić" w:date="2024-02-25T23:34:00Z">
              <w:rPr>
                <w:b/>
                <w:bCs/>
                <w:lang w:val="en-US"/>
              </w:rPr>
            </w:rPrChange>
          </w:rPr>
          <w:t>_</w:t>
        </w:r>
        <w:r w:rsidR="00125523" w:rsidRPr="00101F3B">
          <w:rPr>
            <w:rFonts w:cs="Times New Roman"/>
            <w:b/>
            <w:bCs/>
            <w:lang w:val="en-US"/>
          </w:rPr>
          <w:t>matrix</w:t>
        </w:r>
      </w:ins>
      <w:del w:id="2336" w:author="Nikola Karpić" w:date="2024-01-14T23:44:00Z">
        <w:r w:rsidRPr="00101F3B" w:rsidDel="00125523">
          <w:rPr>
            <w:rFonts w:cs="Times New Roman"/>
            <w:lang w:val="sr-Cyrl-BA"/>
          </w:rPr>
          <w:delText xml:space="preserve"> је</w:delText>
        </w:r>
      </w:del>
      <w:ins w:id="2337" w:author="Aleksandar Kelec" w:date="2023-11-26T19:29:00Z">
        <w:del w:id="2338" w:author="Nikola Karpić" w:date="2024-01-14T23:44:00Z">
          <w:r w:rsidR="008C6AC4" w:rsidRPr="00101F3B" w:rsidDel="00125523">
            <w:rPr>
              <w:rFonts w:cs="Times New Roman"/>
              <w:lang w:val="sr-Cyrl-BA"/>
            </w:rPr>
            <w:delText xml:space="preserve"> </w:delText>
          </w:r>
        </w:del>
        <w:del w:id="2339" w:author="Nikola Karpić" w:date="2024-01-14T23:45:00Z">
          <w:r w:rsidR="008C6AC4" w:rsidRPr="00101F3B" w:rsidDel="00125523">
            <w:rPr>
              <w:rFonts w:cs="Times New Roman"/>
              <w:lang w:val="sr-Cyrl-BA"/>
            </w:rPr>
            <w:delText>кориштена</w:delText>
          </w:r>
        </w:del>
      </w:ins>
      <w:del w:id="2340" w:author="Nikola Karpić" w:date="2024-01-14T23:45:00Z">
        <w:r w:rsidRPr="00101F3B" w:rsidDel="00125523">
          <w:rPr>
            <w:rFonts w:cs="Times New Roman"/>
            <w:lang w:val="sr-Cyrl-BA"/>
          </w:rPr>
          <w:delText xml:space="preserve"> за</w:delText>
        </w:r>
      </w:del>
      <w:r w:rsidRPr="00101F3B">
        <w:rPr>
          <w:rFonts w:cs="Times New Roman"/>
          <w:lang w:val="sr-Cyrl-BA"/>
        </w:rPr>
        <w:t xml:space="preserve"> исцртавање матрице конфузије</w:t>
      </w:r>
      <w:del w:id="2341" w:author="Nikola Karpić" w:date="2024-01-14T23:45:00Z">
        <w:r w:rsidRPr="00101F3B" w:rsidDel="00125523">
          <w:rPr>
            <w:rFonts w:cs="Times New Roman"/>
            <w:lang w:val="sr-Cyrl-BA"/>
          </w:rPr>
          <w:delText xml:space="preserve">. </w:delText>
        </w:r>
      </w:del>
      <w:del w:id="2342" w:author="Nikola Karpić" w:date="2024-01-14T23:42:00Z">
        <w:r w:rsidRPr="00101F3B" w:rsidDel="00125523">
          <w:rPr>
            <w:rFonts w:cs="Times New Roman"/>
            <w:lang w:val="sr-Cyrl-BA"/>
          </w:rPr>
          <w:delText>Посљедња ф</w:delText>
        </w:r>
      </w:del>
      <w:del w:id="2343" w:author="Nikola Karpić" w:date="2024-01-14T23:45:00Z">
        <w:r w:rsidRPr="00101F3B" w:rsidDel="00125523">
          <w:rPr>
            <w:rFonts w:cs="Times New Roman"/>
            <w:lang w:val="sr-Cyrl-BA"/>
          </w:rPr>
          <w:delText>унција</w:delText>
        </w:r>
      </w:del>
      <w:ins w:id="2344" w:author="Nikola Karpić" w:date="2024-01-14T23:45:00Z">
        <w:r w:rsidR="00125523" w:rsidRPr="00101F3B">
          <w:rPr>
            <w:rFonts w:cs="Times New Roman"/>
            <w:lang w:val="sr-Cyrl-BA"/>
          </w:rPr>
          <w:t xml:space="preserve"> и </w:t>
        </w:r>
      </w:ins>
      <w:ins w:id="2345" w:author="Nikola Karpić" w:date="2024-01-14T23:43:00Z">
        <w:r w:rsidR="00125523" w:rsidRPr="00101F3B">
          <w:rPr>
            <w:rFonts w:cs="Times New Roman"/>
            <w:b/>
            <w:bCs/>
            <w:lang w:val="sr-Cyrl-BA"/>
          </w:rPr>
          <w:t>fit_and_analyse</w:t>
        </w:r>
      </w:ins>
      <w:r w:rsidRPr="00101F3B">
        <w:rPr>
          <w:rFonts w:cs="Times New Roman"/>
          <w:lang w:val="sr-Cyrl-BA"/>
        </w:rPr>
        <w:t xml:space="preserve"> </w:t>
      </w:r>
      <w:del w:id="2346" w:author="Nikola Karpić" w:date="2024-01-14T23:45:00Z">
        <w:r w:rsidRPr="00101F3B" w:rsidDel="00125523">
          <w:rPr>
            <w:rFonts w:cs="Times New Roman"/>
            <w:lang w:val="sr-Cyrl-BA"/>
          </w:rPr>
          <w:delText xml:space="preserve">моји </w:delText>
        </w:r>
        <w:commentRangeStart w:id="2347"/>
        <w:r w:rsidRPr="00101F3B" w:rsidDel="00125523">
          <w:rPr>
            <w:rFonts w:cs="Times New Roman"/>
            <w:lang w:val="sr-Cyrl-BA"/>
          </w:rPr>
          <w:delText xml:space="preserve">смо морали </w:delText>
        </w:r>
        <w:commentRangeEnd w:id="2347"/>
        <w:r w:rsidR="00311E98" w:rsidRPr="0020112D" w:rsidDel="00125523">
          <w:rPr>
            <w:rStyle w:val="CommentReference"/>
            <w:rFonts w:cs="Times New Roman"/>
            <w:lang w:val="sr-Latn-BA"/>
            <w:rPrChange w:id="2348" w:author="Nikola Karpić" w:date="2024-02-25T23:34:00Z">
              <w:rPr>
                <w:rStyle w:val="CommentReference"/>
                <w:rFonts w:ascii="Arial" w:hAnsi="Arial"/>
                <w:lang w:val="sr-Latn-BA"/>
              </w:rPr>
            </w:rPrChange>
          </w:rPr>
          <w:commentReference w:id="2347"/>
        </w:r>
        <w:r w:rsidRPr="00101F3B" w:rsidDel="00125523">
          <w:rPr>
            <w:rFonts w:cs="Times New Roman"/>
            <w:lang w:val="sr-Cyrl-BA"/>
          </w:rPr>
          <w:delText xml:space="preserve">да креирамо је функција </w:delText>
        </w:r>
      </w:del>
      <w:r w:rsidRPr="00101F3B">
        <w:rPr>
          <w:rFonts w:cs="Times New Roman"/>
          <w:lang w:val="sr-Cyrl-BA"/>
        </w:rPr>
        <w:t xml:space="preserve">за тренирање и анализу модела. </w:t>
      </w:r>
    </w:p>
    <w:p w14:paraId="6235D617" w14:textId="179E53CE" w:rsidR="001C6F70" w:rsidRPr="00101F3B" w:rsidDel="00125523" w:rsidRDefault="00EB0C41" w:rsidP="001C6F70">
      <w:pPr>
        <w:pStyle w:val="NoSpacing"/>
        <w:ind w:firstLine="0"/>
        <w:jc w:val="center"/>
        <w:rPr>
          <w:del w:id="2349" w:author="Nikola Karpić" w:date="2024-01-14T23:45:00Z"/>
          <w:rFonts w:cs="Times New Roman"/>
          <w:lang w:val="sr-Cyrl-BA"/>
        </w:rPr>
      </w:pPr>
      <w:del w:id="2350" w:author="Nikola Karpić" w:date="2024-01-14T23:45:00Z">
        <w:r w:rsidRPr="00101F3B" w:rsidDel="00125523">
          <w:rPr>
            <w:rFonts w:cs="Times New Roman"/>
            <w:noProof/>
            <w:lang w:val="sr-Cyrl-BA"/>
          </w:rPr>
          <w:drawing>
            <wp:inline distT="0" distB="0" distL="0" distR="0" wp14:anchorId="4DD7E6EE" wp14:editId="2C57F0C4">
              <wp:extent cx="5397500" cy="4889500"/>
              <wp:effectExtent l="0" t="0" r="0" b="0"/>
              <wp:docPr id="64363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7500" cy="4889500"/>
                      </a:xfrm>
                      <a:prstGeom prst="rect">
                        <a:avLst/>
                      </a:prstGeom>
                      <a:noFill/>
                      <a:ln>
                        <a:noFill/>
                      </a:ln>
                    </pic:spPr>
                  </pic:pic>
                </a:graphicData>
              </a:graphic>
            </wp:inline>
          </w:drawing>
        </w:r>
        <w:bookmarkStart w:id="2351" w:name="_Toc157279299"/>
        <w:bookmarkStart w:id="2352" w:name="_Toc159792294"/>
        <w:bookmarkEnd w:id="2351"/>
        <w:bookmarkEnd w:id="2352"/>
      </w:del>
    </w:p>
    <w:p w14:paraId="59EF1271" w14:textId="4DAA9E2C" w:rsidR="004B2026" w:rsidRPr="00101F3B" w:rsidDel="00125523" w:rsidRDefault="004B2026" w:rsidP="004B2026">
      <w:pPr>
        <w:pStyle w:val="NoSpacing"/>
        <w:ind w:firstLine="0"/>
        <w:jc w:val="center"/>
        <w:rPr>
          <w:del w:id="2353" w:author="Nikola Karpić" w:date="2024-01-14T23:45:00Z"/>
          <w:rFonts w:cs="Times New Roman"/>
          <w:lang w:val="sr-Latn-BA"/>
        </w:rPr>
      </w:pPr>
      <w:del w:id="2354" w:author="Nikola Karpić" w:date="2024-01-14T23:45:00Z">
        <w:r w:rsidRPr="00101F3B" w:rsidDel="00125523">
          <w:rPr>
            <w:rFonts w:cs="Times New Roman"/>
            <w:i/>
            <w:iCs/>
            <w:lang w:val="sr-Cyrl-BA"/>
          </w:rPr>
          <w:delText>Слика 5.2. Помоћне функције за рачунање прецизности и исцртавање матрице</w:delText>
        </w:r>
        <w:bookmarkStart w:id="2355" w:name="_Toc157279300"/>
        <w:bookmarkStart w:id="2356" w:name="_Toc159792295"/>
        <w:bookmarkEnd w:id="2355"/>
        <w:bookmarkEnd w:id="2356"/>
      </w:del>
    </w:p>
    <w:p w14:paraId="26425622" w14:textId="2582E5FD" w:rsidR="004B2026" w:rsidRPr="00101F3B" w:rsidDel="00125523" w:rsidRDefault="004B2026" w:rsidP="001C6F70">
      <w:pPr>
        <w:pStyle w:val="NoSpacing"/>
        <w:ind w:firstLine="0"/>
        <w:jc w:val="center"/>
        <w:rPr>
          <w:del w:id="2357" w:author="Nikola Karpić" w:date="2024-01-14T23:45:00Z"/>
          <w:rFonts w:cs="Times New Roman"/>
          <w:lang w:val="sr-Cyrl-BA"/>
        </w:rPr>
      </w:pPr>
      <w:bookmarkStart w:id="2358" w:name="_Toc157279301"/>
      <w:bookmarkStart w:id="2359" w:name="_Toc159792296"/>
      <w:bookmarkEnd w:id="2358"/>
      <w:bookmarkEnd w:id="2359"/>
    </w:p>
    <w:p w14:paraId="3E24ABFB" w14:textId="65E8FC88" w:rsidR="001C6F70" w:rsidRPr="00101F3B" w:rsidDel="00125523" w:rsidRDefault="00EB0C41" w:rsidP="001C6F70">
      <w:pPr>
        <w:pStyle w:val="NoSpacing"/>
        <w:ind w:firstLine="0"/>
        <w:jc w:val="center"/>
        <w:rPr>
          <w:del w:id="2360" w:author="Nikola Karpić" w:date="2024-01-14T23:45:00Z"/>
          <w:rFonts w:cs="Times New Roman"/>
          <w:lang w:val="sr-Cyrl-BA"/>
        </w:rPr>
      </w:pPr>
      <w:del w:id="2361" w:author="Nikola Karpić" w:date="2024-01-14T23:45:00Z">
        <w:r w:rsidRPr="00101F3B" w:rsidDel="00125523">
          <w:rPr>
            <w:rFonts w:cs="Times New Roman"/>
            <w:noProof/>
            <w:lang w:val="sr-Cyrl-BA"/>
          </w:rPr>
          <w:drawing>
            <wp:inline distT="0" distB="0" distL="0" distR="0" wp14:anchorId="795FF218" wp14:editId="60963CE4">
              <wp:extent cx="5372100" cy="3168650"/>
              <wp:effectExtent l="0" t="0" r="0" b="0"/>
              <wp:docPr id="681543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2100" cy="3168650"/>
                      </a:xfrm>
                      <a:prstGeom prst="rect">
                        <a:avLst/>
                      </a:prstGeom>
                      <a:noFill/>
                      <a:ln>
                        <a:noFill/>
                      </a:ln>
                    </pic:spPr>
                  </pic:pic>
                </a:graphicData>
              </a:graphic>
            </wp:inline>
          </w:drawing>
        </w:r>
        <w:bookmarkStart w:id="2362" w:name="_Toc157279302"/>
        <w:bookmarkStart w:id="2363" w:name="_Toc159792297"/>
        <w:bookmarkEnd w:id="2362"/>
        <w:bookmarkEnd w:id="2363"/>
      </w:del>
    </w:p>
    <w:p w14:paraId="3763F51E" w14:textId="5A5BBA71" w:rsidR="004B2026" w:rsidRPr="00101F3B" w:rsidDel="00125523" w:rsidRDefault="004B2026" w:rsidP="004B2026">
      <w:pPr>
        <w:pStyle w:val="NoSpacing"/>
        <w:ind w:firstLine="0"/>
        <w:jc w:val="center"/>
        <w:rPr>
          <w:del w:id="2364" w:author="Nikola Karpić" w:date="2024-01-14T23:45:00Z"/>
          <w:rFonts w:cs="Times New Roman"/>
          <w:i/>
          <w:iCs/>
          <w:lang w:val="sr-Cyrl-BA"/>
        </w:rPr>
      </w:pPr>
      <w:del w:id="2365" w:author="Nikola Karpić" w:date="2024-01-14T23:45:00Z">
        <w:r w:rsidRPr="00101F3B" w:rsidDel="00125523">
          <w:rPr>
            <w:rFonts w:cs="Times New Roman"/>
            <w:i/>
            <w:iCs/>
            <w:lang w:val="sr-Cyrl-BA"/>
          </w:rPr>
          <w:delText>Слика 5.3. Помоћна функција за прилагођавање и анализирање модела</w:delText>
        </w:r>
        <w:bookmarkStart w:id="2366" w:name="_Toc157279303"/>
        <w:bookmarkStart w:id="2367" w:name="_Toc159792298"/>
        <w:bookmarkEnd w:id="2366"/>
        <w:bookmarkEnd w:id="2367"/>
      </w:del>
    </w:p>
    <w:p w14:paraId="4B6C92EE" w14:textId="4AB97277" w:rsidR="00DF7825" w:rsidRPr="00101F3B" w:rsidDel="00125523" w:rsidRDefault="00915149">
      <w:pPr>
        <w:pStyle w:val="Heading2"/>
        <w:numPr>
          <w:ilvl w:val="1"/>
          <w:numId w:val="1"/>
        </w:numPr>
        <w:ind w:left="0" w:firstLine="0"/>
        <w:rPr>
          <w:del w:id="2368" w:author="Nikola Karpić" w:date="2024-01-14T23:47:00Z"/>
          <w:rFonts w:cs="Times New Roman"/>
          <w:lang w:val="sr-Cyrl-BA"/>
        </w:rPr>
        <w:pPrChange w:id="2369" w:author="Nikola Karpić" w:date="2024-01-14T23:47:00Z">
          <w:pPr>
            <w:pStyle w:val="Heading2"/>
            <w:numPr>
              <w:ilvl w:val="1"/>
              <w:numId w:val="1"/>
            </w:numPr>
            <w:ind w:left="1080" w:hanging="720"/>
          </w:pPr>
        </w:pPrChange>
      </w:pPr>
      <w:del w:id="2370" w:author="Nikola Karpić" w:date="2024-01-14T23:47:00Z">
        <w:r w:rsidRPr="00101F3B" w:rsidDel="00125523">
          <w:rPr>
            <w:rFonts w:cs="Times New Roman"/>
            <w:lang w:val="sr-Cyrl-BA"/>
          </w:rPr>
          <w:delText>Прикупљање</w:delText>
        </w:r>
        <w:r w:rsidR="00B104CA" w:rsidRPr="00101F3B" w:rsidDel="00125523">
          <w:rPr>
            <w:rFonts w:cs="Times New Roman"/>
            <w:lang w:val="sr-Cyrl-BA"/>
          </w:rPr>
          <w:delText xml:space="preserve"> података</w:delText>
        </w:r>
        <w:bookmarkStart w:id="2371" w:name="_Toc157279304"/>
        <w:bookmarkStart w:id="2372" w:name="_Toc159792299"/>
        <w:bookmarkEnd w:id="2371"/>
        <w:bookmarkEnd w:id="2372"/>
      </w:del>
    </w:p>
    <w:p w14:paraId="1F4D98CB" w14:textId="032A32A1" w:rsidR="00C7714E" w:rsidRPr="00101F3B" w:rsidDel="008E79AE" w:rsidRDefault="00C7714E">
      <w:pPr>
        <w:pStyle w:val="NoSpacing"/>
        <w:ind w:firstLine="0"/>
        <w:rPr>
          <w:del w:id="2373" w:author="Nikola Karpić" w:date="2024-01-14T23:32:00Z"/>
          <w:rFonts w:cs="Times New Roman"/>
          <w:lang w:val="sr-Cyrl-BA"/>
        </w:rPr>
        <w:pPrChange w:id="2374" w:author="Nikola Karpić" w:date="2024-01-14T23:47:00Z">
          <w:pPr>
            <w:pStyle w:val="NoSpacing"/>
          </w:pPr>
        </w:pPrChange>
      </w:pPr>
      <w:del w:id="2375" w:author="Nikola Karpić" w:date="2024-01-14T23:32:00Z">
        <w:r w:rsidRPr="00101F3B" w:rsidDel="008E79AE">
          <w:rPr>
            <w:rFonts w:cs="Times New Roman"/>
            <w:lang w:val="sr-Cyrl-BA"/>
          </w:rPr>
          <w:delText>Подаци су преузе</w:delText>
        </w:r>
      </w:del>
      <w:del w:id="2376" w:author="Nikola Karpić" w:date="2024-01-14T23:33:00Z">
        <w:r w:rsidRPr="00101F3B" w:rsidDel="008E79AE">
          <w:rPr>
            <w:rFonts w:cs="Times New Roman"/>
            <w:lang w:val="sr-Cyrl-BA"/>
          </w:rPr>
          <w:delText>ти</w:delText>
        </w:r>
      </w:del>
      <w:del w:id="2377" w:author="Nikola Karpić" w:date="2024-01-14T23:47:00Z">
        <w:r w:rsidRPr="00101F3B" w:rsidDel="00125523">
          <w:rPr>
            <w:rFonts w:cs="Times New Roman"/>
            <w:lang w:val="sr-Cyrl-BA"/>
          </w:rPr>
          <w:delText xml:space="preserve"> са </w:delText>
        </w:r>
      </w:del>
      <w:ins w:id="2378" w:author="Aleksandar Kelec" w:date="2023-11-26T19:29:00Z">
        <w:del w:id="2379" w:author="Nikola Karpić" w:date="2024-01-14T23:33:00Z">
          <w:r w:rsidR="00EE6ABA" w:rsidRPr="00101F3B" w:rsidDel="008E79AE">
            <w:rPr>
              <w:rFonts w:cs="Times New Roman"/>
              <w:lang w:val="sr-Cyrl-BA"/>
            </w:rPr>
            <w:delText>из</w:delText>
          </w:r>
        </w:del>
        <w:del w:id="2380" w:author="Nikola Karpić" w:date="2024-01-14T23:47:00Z">
          <w:r w:rsidR="00EE6ABA" w:rsidRPr="00101F3B" w:rsidDel="00125523">
            <w:rPr>
              <w:rFonts w:cs="Times New Roman"/>
              <w:lang w:val="sr-Cyrl-BA"/>
            </w:rPr>
            <w:delText xml:space="preserve"> </w:delText>
          </w:r>
        </w:del>
      </w:ins>
      <w:del w:id="2381" w:author="Nikola Karpić" w:date="2024-01-14T23:47:00Z">
        <w:r w:rsidRPr="00101F3B" w:rsidDel="00125523">
          <w:rPr>
            <w:rFonts w:cs="Times New Roman"/>
            <w:lang w:val="sr-Cyrl-BA"/>
          </w:rPr>
          <w:delText xml:space="preserve">отвореног </w:delText>
        </w:r>
        <w:r w:rsidRPr="00101F3B" w:rsidDel="00125523">
          <w:rPr>
            <w:rFonts w:cs="Times New Roman"/>
            <w:lang w:val="sr-Latn-BA"/>
          </w:rPr>
          <w:delText xml:space="preserve">BitLab </w:delText>
        </w:r>
        <w:r w:rsidRPr="00101F3B" w:rsidDel="00125523">
          <w:rPr>
            <w:rFonts w:cs="Times New Roman"/>
            <w:lang w:val="sr-Cyrl-BA"/>
          </w:rPr>
          <w:delText>репозиторијума</w:delText>
        </w:r>
      </w:del>
      <w:del w:id="2382" w:author="Nikola Karpić" w:date="2024-01-14T23:25:00Z">
        <w:r w:rsidRPr="00101F3B" w:rsidDel="00CF167F">
          <w:rPr>
            <w:rFonts w:cs="Times New Roman"/>
            <w:lang w:val="sr-Cyrl-BA"/>
          </w:rPr>
          <w:delText xml:space="preserve"> који је креиран за </w:delText>
        </w:r>
        <w:commentRangeStart w:id="2383"/>
        <w:r w:rsidRPr="00101F3B" w:rsidDel="00CF167F">
          <w:rPr>
            <w:rFonts w:cs="Times New Roman"/>
            <w:lang w:val="sr-Cyrl-BA"/>
          </w:rPr>
          <w:delText>мастер рад "CO2 based room occupancy detection : an IoT and machine learning application" Bockstael, Nicolas ; Jadin, Alexandre.</w:delText>
        </w:r>
        <w:commentRangeEnd w:id="2383"/>
        <w:r w:rsidR="00EE6ABA" w:rsidRPr="0020112D" w:rsidDel="00CF167F">
          <w:rPr>
            <w:rStyle w:val="CommentReference"/>
            <w:rFonts w:cs="Times New Roman"/>
            <w:lang w:val="sr-Latn-BA"/>
            <w:rPrChange w:id="2384" w:author="Nikola Karpić" w:date="2024-02-25T23:34:00Z">
              <w:rPr>
                <w:rStyle w:val="CommentReference"/>
                <w:rFonts w:ascii="Arial" w:hAnsi="Arial"/>
                <w:lang w:val="sr-Latn-BA"/>
              </w:rPr>
            </w:rPrChange>
          </w:rPr>
          <w:commentReference w:id="2383"/>
        </w:r>
      </w:del>
      <w:bookmarkStart w:id="2385" w:name="_Toc157279305"/>
      <w:bookmarkStart w:id="2386" w:name="_Toc159792300"/>
      <w:bookmarkEnd w:id="2385"/>
      <w:bookmarkEnd w:id="2386"/>
    </w:p>
    <w:p w14:paraId="7EEB5F89" w14:textId="04E4F786" w:rsidR="005604D2" w:rsidRPr="0020112D" w:rsidDel="008E79AE" w:rsidRDefault="005604D2">
      <w:pPr>
        <w:pStyle w:val="NoSpacing"/>
        <w:ind w:firstLine="0"/>
        <w:rPr>
          <w:del w:id="2387" w:author="Nikola Karpić" w:date="2024-01-14T23:30:00Z"/>
          <w:rFonts w:cs="Times New Roman"/>
          <w:lang w:val="sr-Cyrl-BA"/>
          <w:rPrChange w:id="2388" w:author="Nikola Karpić" w:date="2024-02-25T23:34:00Z">
            <w:rPr>
              <w:del w:id="2389" w:author="Nikola Karpić" w:date="2024-01-14T23:30:00Z"/>
              <w:lang w:val="ru-RU"/>
            </w:rPr>
          </w:rPrChange>
        </w:rPr>
        <w:pPrChange w:id="2390" w:author="Nikola Karpić" w:date="2024-01-14T23:47:00Z">
          <w:pPr>
            <w:pStyle w:val="NoSpacing"/>
          </w:pPr>
        </w:pPrChange>
      </w:pPr>
      <w:del w:id="2391" w:author="Nikola Karpić" w:date="2024-01-14T23:31:00Z">
        <w:r w:rsidRPr="00101F3B" w:rsidDel="008E79AE">
          <w:rPr>
            <w:rFonts w:cs="Times New Roman"/>
            <w:lang w:val="ru-RU"/>
          </w:rPr>
          <w:delText>У првој цјелини увозимо све библиотеке које ће бити кориштене у коду:</w:delText>
        </w:r>
      </w:del>
      <w:bookmarkStart w:id="2392" w:name="_Toc157279306"/>
      <w:bookmarkStart w:id="2393" w:name="_Toc159792301"/>
      <w:bookmarkEnd w:id="2392"/>
      <w:bookmarkEnd w:id="2393"/>
    </w:p>
    <w:p w14:paraId="26BD0907" w14:textId="6E1AA539" w:rsidR="005604D2" w:rsidRPr="0020112D" w:rsidDel="008E79AE" w:rsidRDefault="005604D2">
      <w:pPr>
        <w:pStyle w:val="NoSpacing"/>
        <w:ind w:firstLine="0"/>
        <w:rPr>
          <w:del w:id="2394" w:author="Nikola Karpić" w:date="2024-01-14T23:30:00Z"/>
          <w:rFonts w:cs="Times New Roman"/>
          <w:lang w:val="sr-Latn-BA"/>
          <w:rPrChange w:id="2395" w:author="Nikola Karpić" w:date="2024-02-25T23:34:00Z">
            <w:rPr>
              <w:del w:id="2396" w:author="Nikola Karpić" w:date="2024-01-14T23:30:00Z"/>
              <w:lang w:val="ru-RU"/>
            </w:rPr>
          </w:rPrChange>
        </w:rPr>
        <w:pPrChange w:id="2397" w:author="Nikola Karpić" w:date="2024-01-14T23:47:00Z">
          <w:pPr>
            <w:pStyle w:val="NoSpacing"/>
            <w:numPr>
              <w:numId w:val="6"/>
            </w:numPr>
            <w:ind w:left="1440" w:hanging="360"/>
          </w:pPr>
        </w:pPrChange>
      </w:pPr>
      <w:del w:id="2398" w:author="Nikola Karpić" w:date="2024-01-14T23:46:00Z">
        <w:r w:rsidRPr="00101F3B" w:rsidDel="00125523">
          <w:rPr>
            <w:rFonts w:cs="Times New Roman"/>
            <w:b/>
            <w:bCs/>
            <w:lang w:val="ru-RU"/>
          </w:rPr>
          <w:delText>pandas</w:delText>
        </w:r>
        <w:r w:rsidRPr="00101F3B" w:rsidDel="00125523">
          <w:rPr>
            <w:rFonts w:cs="Times New Roman"/>
            <w:lang w:val="ru-RU"/>
          </w:rPr>
          <w:delText xml:space="preserve"> за манипулацију и анализу података</w:delText>
        </w:r>
      </w:del>
      <w:commentRangeStart w:id="2399"/>
      <w:ins w:id="2400" w:author="Aleksandar Kelec" w:date="2023-11-26T19:31:00Z">
        <w:del w:id="2401" w:author="Nikola Karpić" w:date="2024-01-14T23:46:00Z">
          <w:r w:rsidR="00A116DF" w:rsidRPr="00101F3B" w:rsidDel="00125523">
            <w:rPr>
              <w:rFonts w:cs="Times New Roman"/>
              <w:lang w:val="ru-RU"/>
            </w:rPr>
            <w:delText>,</w:delText>
          </w:r>
          <w:commentRangeEnd w:id="2399"/>
          <w:r w:rsidR="00A116DF" w:rsidRPr="0020112D" w:rsidDel="00125523">
            <w:rPr>
              <w:rStyle w:val="CommentReference"/>
              <w:rFonts w:cs="Times New Roman"/>
              <w:lang w:val="sr-Latn-BA"/>
              <w:rPrChange w:id="2402" w:author="Nikola Karpić" w:date="2024-02-25T23:34:00Z">
                <w:rPr>
                  <w:rStyle w:val="CommentReference"/>
                  <w:rFonts w:ascii="Arial" w:hAnsi="Arial"/>
                  <w:lang w:val="sr-Latn-BA"/>
                </w:rPr>
              </w:rPrChange>
            </w:rPr>
            <w:commentReference w:id="2399"/>
          </w:r>
        </w:del>
      </w:ins>
      <w:bookmarkStart w:id="2403" w:name="_Toc157279307"/>
      <w:bookmarkStart w:id="2404" w:name="_Toc159792302"/>
      <w:bookmarkEnd w:id="2403"/>
      <w:bookmarkEnd w:id="2404"/>
    </w:p>
    <w:p w14:paraId="3D100791" w14:textId="7B9E1B25" w:rsidR="005604D2" w:rsidRPr="0020112D" w:rsidDel="008E79AE" w:rsidRDefault="005604D2">
      <w:pPr>
        <w:pStyle w:val="NoSpacing"/>
        <w:ind w:firstLine="0"/>
        <w:rPr>
          <w:del w:id="2405" w:author="Nikola Karpić" w:date="2024-01-14T23:30:00Z"/>
          <w:rFonts w:cs="Times New Roman"/>
          <w:lang w:val="sr-Latn-BA"/>
          <w:rPrChange w:id="2406" w:author="Nikola Karpić" w:date="2024-02-25T23:34:00Z">
            <w:rPr>
              <w:del w:id="2407" w:author="Nikola Karpić" w:date="2024-01-14T23:30:00Z"/>
              <w:lang w:val="ru-RU"/>
            </w:rPr>
          </w:rPrChange>
        </w:rPr>
        <w:pPrChange w:id="2408" w:author="Nikola Karpić" w:date="2024-01-14T23:47:00Z">
          <w:pPr>
            <w:pStyle w:val="NoSpacing"/>
            <w:numPr>
              <w:numId w:val="6"/>
            </w:numPr>
            <w:ind w:left="1440" w:hanging="360"/>
          </w:pPr>
        </w:pPrChange>
      </w:pPr>
      <w:del w:id="2409" w:author="Nikola Karpić" w:date="2024-01-14T23:46:00Z">
        <w:r w:rsidRPr="00101F3B" w:rsidDel="00125523">
          <w:rPr>
            <w:rFonts w:cs="Times New Roman"/>
            <w:b/>
            <w:bCs/>
            <w:lang w:val="ru-RU"/>
          </w:rPr>
          <w:delText>numpy</w:delText>
        </w:r>
        <w:r w:rsidRPr="00101F3B" w:rsidDel="00125523">
          <w:rPr>
            <w:rFonts w:cs="Times New Roman"/>
            <w:lang w:val="ru-RU"/>
          </w:rPr>
          <w:delText xml:space="preserve"> за математичке операције над подацима</w:delText>
        </w:r>
      </w:del>
      <w:bookmarkStart w:id="2410" w:name="_Toc157279308"/>
      <w:bookmarkStart w:id="2411" w:name="_Toc159792303"/>
      <w:bookmarkEnd w:id="2410"/>
      <w:bookmarkEnd w:id="2411"/>
    </w:p>
    <w:p w14:paraId="2AFF1E18" w14:textId="24E1F9AF" w:rsidR="005604D2" w:rsidRPr="0020112D" w:rsidDel="008E79AE" w:rsidRDefault="005604D2">
      <w:pPr>
        <w:pStyle w:val="NoSpacing"/>
        <w:ind w:firstLine="0"/>
        <w:rPr>
          <w:del w:id="2412" w:author="Nikola Karpić" w:date="2024-01-14T23:30:00Z"/>
          <w:rFonts w:cs="Times New Roman"/>
          <w:lang w:val="sr-Latn-BA"/>
          <w:rPrChange w:id="2413" w:author="Nikola Karpić" w:date="2024-02-25T23:34:00Z">
            <w:rPr>
              <w:del w:id="2414" w:author="Nikola Karpić" w:date="2024-01-14T23:30:00Z"/>
              <w:lang w:val="ru-RU"/>
            </w:rPr>
          </w:rPrChange>
        </w:rPr>
        <w:pPrChange w:id="2415" w:author="Nikola Karpić" w:date="2024-01-14T23:47:00Z">
          <w:pPr>
            <w:pStyle w:val="NoSpacing"/>
            <w:numPr>
              <w:numId w:val="6"/>
            </w:numPr>
            <w:ind w:left="1440" w:hanging="360"/>
          </w:pPr>
        </w:pPrChange>
      </w:pPr>
      <w:del w:id="2416" w:author="Nikola Karpić" w:date="2024-01-14T23:46:00Z">
        <w:r w:rsidRPr="00101F3B" w:rsidDel="00125523">
          <w:rPr>
            <w:rFonts w:cs="Times New Roman"/>
            <w:b/>
            <w:bCs/>
            <w:lang w:val="ru-RU"/>
          </w:rPr>
          <w:delText>matplotlib.pyplot</w:delText>
        </w:r>
        <w:r w:rsidRPr="00101F3B" w:rsidDel="00125523">
          <w:rPr>
            <w:rFonts w:cs="Times New Roman"/>
            <w:lang w:val="ru-RU"/>
          </w:rPr>
          <w:delText xml:space="preserve"> за визуализацију података</w:delText>
        </w:r>
      </w:del>
      <w:bookmarkStart w:id="2417" w:name="_Toc157279309"/>
      <w:bookmarkStart w:id="2418" w:name="_Toc159792304"/>
      <w:bookmarkEnd w:id="2417"/>
      <w:bookmarkEnd w:id="2418"/>
    </w:p>
    <w:p w14:paraId="18323F16" w14:textId="762C5670" w:rsidR="005604D2" w:rsidRPr="0020112D" w:rsidDel="008E79AE" w:rsidRDefault="005604D2">
      <w:pPr>
        <w:pStyle w:val="NoSpacing"/>
        <w:ind w:firstLine="0"/>
        <w:rPr>
          <w:del w:id="2419" w:author="Nikola Karpić" w:date="2024-01-14T23:30:00Z"/>
          <w:rFonts w:cs="Times New Roman"/>
          <w:lang w:val="sr-Latn-BA"/>
          <w:rPrChange w:id="2420" w:author="Nikola Karpić" w:date="2024-02-25T23:34:00Z">
            <w:rPr>
              <w:del w:id="2421" w:author="Nikola Karpić" w:date="2024-01-14T23:30:00Z"/>
              <w:lang w:val="ru-RU"/>
            </w:rPr>
          </w:rPrChange>
        </w:rPr>
        <w:pPrChange w:id="2422" w:author="Nikola Karpić" w:date="2024-01-14T23:47:00Z">
          <w:pPr>
            <w:pStyle w:val="NoSpacing"/>
            <w:numPr>
              <w:numId w:val="6"/>
            </w:numPr>
            <w:ind w:left="1440" w:hanging="360"/>
          </w:pPr>
        </w:pPrChange>
      </w:pPr>
      <w:del w:id="2423" w:author="Nikola Karpić" w:date="2024-01-14T23:46:00Z">
        <w:r w:rsidRPr="00101F3B" w:rsidDel="00125523">
          <w:rPr>
            <w:rFonts w:cs="Times New Roman"/>
            <w:b/>
            <w:bCs/>
            <w:lang w:val="ru-RU"/>
          </w:rPr>
          <w:delText>time</w:delText>
        </w:r>
        <w:r w:rsidRPr="00101F3B" w:rsidDel="00125523">
          <w:rPr>
            <w:rFonts w:cs="Times New Roman"/>
            <w:lang w:val="ru-RU"/>
          </w:rPr>
          <w:delText xml:space="preserve"> за мјерење времена извршавања тренирања модела</w:delText>
        </w:r>
      </w:del>
      <w:bookmarkStart w:id="2424" w:name="_Toc157279310"/>
      <w:bookmarkStart w:id="2425" w:name="_Toc159792305"/>
      <w:bookmarkEnd w:id="2424"/>
      <w:bookmarkEnd w:id="2425"/>
    </w:p>
    <w:p w14:paraId="5AAAE397" w14:textId="51B31282" w:rsidR="005604D2" w:rsidRPr="00101F3B" w:rsidDel="008E79AE" w:rsidRDefault="005604D2">
      <w:pPr>
        <w:pStyle w:val="NoSpacing"/>
        <w:ind w:firstLine="0"/>
        <w:rPr>
          <w:del w:id="2426" w:author="Nikola Karpić" w:date="2024-01-14T23:30:00Z"/>
          <w:rFonts w:cs="Times New Roman"/>
          <w:lang w:val="ru-RU"/>
        </w:rPr>
        <w:pPrChange w:id="2427" w:author="Nikola Karpić" w:date="2024-01-14T23:47:00Z">
          <w:pPr>
            <w:pStyle w:val="NoSpacing"/>
            <w:numPr>
              <w:numId w:val="6"/>
            </w:numPr>
            <w:ind w:left="1440" w:hanging="360"/>
          </w:pPr>
        </w:pPrChange>
      </w:pPr>
      <w:del w:id="2428" w:author="Nikola Karpić" w:date="2024-01-14T23:46:00Z">
        <w:r w:rsidRPr="00101F3B" w:rsidDel="00125523">
          <w:rPr>
            <w:rFonts w:cs="Times New Roman"/>
            <w:b/>
            <w:bCs/>
            <w:lang w:val="ru-RU"/>
          </w:rPr>
          <w:delText>datetime</w:delText>
        </w:r>
        <w:r w:rsidRPr="00101F3B" w:rsidDel="00125523">
          <w:rPr>
            <w:rFonts w:cs="Times New Roman"/>
            <w:lang w:val="ru-RU"/>
          </w:rPr>
          <w:delText xml:space="preserve"> за рад са датумима и временима</w:delText>
        </w:r>
      </w:del>
      <w:bookmarkStart w:id="2429" w:name="_Toc157279311"/>
      <w:bookmarkStart w:id="2430" w:name="_Toc159792306"/>
      <w:bookmarkEnd w:id="2429"/>
      <w:bookmarkEnd w:id="2430"/>
    </w:p>
    <w:p w14:paraId="68EA0553" w14:textId="30B0345E" w:rsidR="005604D2" w:rsidRPr="00101F3B" w:rsidDel="008E79AE" w:rsidRDefault="005604D2">
      <w:pPr>
        <w:pStyle w:val="NoSpacing"/>
        <w:ind w:firstLine="0"/>
        <w:rPr>
          <w:del w:id="2431" w:author="Nikola Karpić" w:date="2024-01-14T23:30:00Z"/>
          <w:rFonts w:cs="Times New Roman"/>
          <w:lang w:val="en-US"/>
        </w:rPr>
        <w:pPrChange w:id="2432" w:author="Nikola Karpić" w:date="2024-01-14T23:47:00Z">
          <w:pPr>
            <w:pStyle w:val="NoSpacing"/>
            <w:numPr>
              <w:numId w:val="6"/>
            </w:numPr>
            <w:ind w:left="1440" w:hanging="360"/>
          </w:pPr>
        </w:pPrChange>
      </w:pPr>
      <w:del w:id="2433" w:author="Nikola Karpić" w:date="2024-01-14T23:46:00Z">
        <w:r w:rsidRPr="00101F3B" w:rsidDel="00125523">
          <w:rPr>
            <w:rFonts w:cs="Times New Roman"/>
            <w:b/>
            <w:bCs/>
            <w:lang w:val="en-US"/>
          </w:rPr>
          <w:delText>classification_report</w:delText>
        </w:r>
        <w:r w:rsidRPr="00101F3B" w:rsidDel="00125523">
          <w:rPr>
            <w:rFonts w:cs="Times New Roman"/>
            <w:lang w:val="en-US"/>
          </w:rPr>
          <w:delText xml:space="preserve"> </w:delText>
        </w:r>
        <w:r w:rsidRPr="00101F3B" w:rsidDel="00125523">
          <w:rPr>
            <w:rFonts w:cs="Times New Roman"/>
            <w:lang w:val="ru-RU"/>
          </w:rPr>
          <w:delText>и</w:delText>
        </w:r>
        <w:r w:rsidRPr="00101F3B" w:rsidDel="00125523">
          <w:rPr>
            <w:rFonts w:cs="Times New Roman"/>
            <w:lang w:val="en-US"/>
          </w:rPr>
          <w:delText xml:space="preserve"> </w:delText>
        </w:r>
        <w:r w:rsidRPr="00101F3B" w:rsidDel="00125523">
          <w:rPr>
            <w:rFonts w:cs="Times New Roman"/>
            <w:b/>
            <w:bCs/>
            <w:lang w:val="en-US"/>
          </w:rPr>
          <w:delText>confusion_matrix</w:delText>
        </w:r>
        <w:r w:rsidRPr="00101F3B" w:rsidDel="00125523">
          <w:rPr>
            <w:rFonts w:cs="Times New Roman"/>
            <w:lang w:val="en-US"/>
          </w:rPr>
          <w:delText xml:space="preserve"> </w:delText>
        </w:r>
        <w:r w:rsidR="00377B5F" w:rsidRPr="00101F3B" w:rsidDel="00125523">
          <w:rPr>
            <w:rFonts w:cs="Times New Roman"/>
            <w:lang w:val="sr-Cyrl-BA"/>
          </w:rPr>
          <w:delText xml:space="preserve">за </w:delText>
        </w:r>
        <w:r w:rsidRPr="00101F3B" w:rsidDel="00125523">
          <w:rPr>
            <w:rFonts w:cs="Times New Roman"/>
            <w:lang w:val="ru-RU"/>
          </w:rPr>
          <w:delText>процјену</w:delText>
        </w:r>
        <w:r w:rsidRPr="00101F3B" w:rsidDel="00125523">
          <w:rPr>
            <w:rFonts w:cs="Times New Roman"/>
            <w:lang w:val="en-US"/>
          </w:rPr>
          <w:delText xml:space="preserve"> </w:delText>
        </w:r>
        <w:r w:rsidRPr="00101F3B" w:rsidDel="00125523">
          <w:rPr>
            <w:rFonts w:cs="Times New Roman"/>
            <w:lang w:val="ru-RU"/>
          </w:rPr>
          <w:delText>перформанси</w:delText>
        </w:r>
        <w:r w:rsidRPr="00101F3B" w:rsidDel="00125523">
          <w:rPr>
            <w:rFonts w:cs="Times New Roman"/>
            <w:lang w:val="en-US"/>
          </w:rPr>
          <w:delText xml:space="preserve"> </w:delText>
        </w:r>
        <w:r w:rsidRPr="00101F3B" w:rsidDel="00125523">
          <w:rPr>
            <w:rFonts w:cs="Times New Roman"/>
            <w:lang w:val="ru-RU"/>
          </w:rPr>
          <w:delText>модела</w:delText>
        </w:r>
      </w:del>
      <w:bookmarkStart w:id="2434" w:name="_Toc157279312"/>
      <w:bookmarkStart w:id="2435" w:name="_Toc159792307"/>
      <w:bookmarkEnd w:id="2434"/>
      <w:bookmarkEnd w:id="2435"/>
    </w:p>
    <w:p w14:paraId="74DB2973" w14:textId="0EAE3F90" w:rsidR="005604D2" w:rsidRPr="00101F3B" w:rsidDel="008E79AE" w:rsidRDefault="005604D2">
      <w:pPr>
        <w:pStyle w:val="NoSpacing"/>
        <w:ind w:firstLine="0"/>
        <w:rPr>
          <w:del w:id="2436" w:author="Nikola Karpić" w:date="2024-01-14T23:31:00Z"/>
          <w:rFonts w:cs="Times New Roman"/>
          <w:lang w:val="ru-RU"/>
        </w:rPr>
        <w:pPrChange w:id="2437" w:author="Nikola Karpić" w:date="2024-01-14T23:47:00Z">
          <w:pPr>
            <w:pStyle w:val="NoSpacing"/>
            <w:numPr>
              <w:numId w:val="6"/>
            </w:numPr>
            <w:ind w:left="1440" w:hanging="360"/>
          </w:pPr>
        </w:pPrChange>
      </w:pPr>
      <w:del w:id="2438" w:author="Nikola Karpić" w:date="2024-01-14T23:46:00Z">
        <w:r w:rsidRPr="00101F3B" w:rsidDel="00125523">
          <w:rPr>
            <w:rFonts w:cs="Times New Roman"/>
            <w:b/>
            <w:bCs/>
            <w:lang w:val="en-US"/>
          </w:rPr>
          <w:delText>train</w:delText>
        </w:r>
        <w:r w:rsidRPr="00101F3B" w:rsidDel="00125523">
          <w:rPr>
            <w:rFonts w:cs="Times New Roman"/>
            <w:b/>
            <w:bCs/>
            <w:lang w:val="ru-RU"/>
          </w:rPr>
          <w:delText>_</w:delText>
        </w:r>
        <w:r w:rsidRPr="00101F3B" w:rsidDel="00125523">
          <w:rPr>
            <w:rFonts w:cs="Times New Roman"/>
            <w:b/>
            <w:bCs/>
            <w:lang w:val="en-US"/>
          </w:rPr>
          <w:delText>test</w:delText>
        </w:r>
        <w:r w:rsidRPr="00101F3B" w:rsidDel="00125523">
          <w:rPr>
            <w:rFonts w:cs="Times New Roman"/>
            <w:b/>
            <w:bCs/>
            <w:lang w:val="ru-RU"/>
          </w:rPr>
          <w:delText>_</w:delText>
        </w:r>
        <w:r w:rsidRPr="00101F3B" w:rsidDel="00125523">
          <w:rPr>
            <w:rFonts w:cs="Times New Roman"/>
            <w:b/>
            <w:bCs/>
            <w:lang w:val="en-US"/>
          </w:rPr>
          <w:delText>split</w:delText>
        </w:r>
        <w:r w:rsidRPr="00101F3B" w:rsidDel="00125523">
          <w:rPr>
            <w:rFonts w:cs="Times New Roman"/>
            <w:lang w:val="ru-RU"/>
          </w:rPr>
          <w:delText xml:space="preserve"> за подјелу скупа података на скупове за тренирање и тестирање</w:delText>
        </w:r>
      </w:del>
      <w:del w:id="2439" w:author="Nikola Karpić" w:date="2024-01-14T23:31:00Z">
        <w:r w:rsidRPr="00101F3B" w:rsidDel="008E79AE">
          <w:rPr>
            <w:rFonts w:cs="Times New Roman"/>
            <w:lang w:val="ru-RU"/>
          </w:rPr>
          <w:delText xml:space="preserve"> </w:delText>
        </w:r>
        <w:bookmarkStart w:id="2440" w:name="_Toc157279313"/>
        <w:bookmarkStart w:id="2441" w:name="_Toc159792308"/>
        <w:bookmarkEnd w:id="2440"/>
        <w:bookmarkEnd w:id="2441"/>
      </w:del>
    </w:p>
    <w:p w14:paraId="16D21AFD" w14:textId="1DD3D5DD" w:rsidR="005604D2" w:rsidRPr="00101F3B" w:rsidDel="008E79AE" w:rsidRDefault="00377B5F">
      <w:pPr>
        <w:pStyle w:val="NoSpacing"/>
        <w:ind w:firstLine="0"/>
        <w:rPr>
          <w:del w:id="2442" w:author="Nikola Karpić" w:date="2024-01-14T23:32:00Z"/>
          <w:rFonts w:cs="Times New Roman"/>
          <w:b/>
          <w:bCs/>
          <w:lang w:val="ru-RU"/>
        </w:rPr>
        <w:pPrChange w:id="2443" w:author="Nikola Karpić" w:date="2024-01-14T23:47:00Z">
          <w:pPr>
            <w:pStyle w:val="NoSpacing"/>
            <w:numPr>
              <w:numId w:val="6"/>
            </w:numPr>
            <w:ind w:left="1440" w:hanging="360"/>
          </w:pPr>
        </w:pPrChange>
      </w:pPr>
      <w:del w:id="2444" w:author="Nikola Karpić" w:date="2024-01-14T23:46:00Z">
        <w:r w:rsidRPr="00101F3B" w:rsidDel="00125523">
          <w:rPr>
            <w:rFonts w:cs="Times New Roman"/>
            <w:b/>
            <w:bCs/>
            <w:lang w:val="en-US"/>
          </w:rPr>
          <w:delText>LogisticRegression</w:delText>
        </w:r>
        <w:r w:rsidRPr="00101F3B" w:rsidDel="00125523">
          <w:rPr>
            <w:rFonts w:cs="Times New Roman"/>
            <w:b/>
            <w:bCs/>
            <w:lang w:val="ru-RU"/>
          </w:rPr>
          <w:delText xml:space="preserve">, </w:delText>
        </w:r>
        <w:r w:rsidRPr="00101F3B" w:rsidDel="00125523">
          <w:rPr>
            <w:rFonts w:cs="Times New Roman"/>
            <w:b/>
            <w:bCs/>
            <w:lang w:val="en-US"/>
          </w:rPr>
          <w:delText>GaussianNB</w:delText>
        </w:r>
        <w:r w:rsidRPr="00101F3B" w:rsidDel="00125523">
          <w:rPr>
            <w:rFonts w:cs="Times New Roman"/>
            <w:b/>
            <w:bCs/>
            <w:lang w:val="ru-RU"/>
          </w:rPr>
          <w:delText xml:space="preserve">, </w:delText>
        </w:r>
        <w:r w:rsidRPr="00101F3B" w:rsidDel="00125523">
          <w:rPr>
            <w:rFonts w:cs="Times New Roman"/>
            <w:b/>
            <w:bCs/>
            <w:lang w:val="en-US"/>
          </w:rPr>
          <w:delText>KNeighborsClassifier</w:delText>
        </w:r>
        <w:r w:rsidRPr="00101F3B" w:rsidDel="00125523">
          <w:rPr>
            <w:rFonts w:cs="Times New Roman"/>
            <w:b/>
            <w:bCs/>
            <w:lang w:val="ru-RU"/>
          </w:rPr>
          <w:delText xml:space="preserve">, </w:delText>
        </w:r>
        <w:r w:rsidRPr="00101F3B" w:rsidDel="00125523">
          <w:rPr>
            <w:rFonts w:cs="Times New Roman"/>
            <w:b/>
            <w:bCs/>
            <w:lang w:val="en-US"/>
          </w:rPr>
          <w:delText>DecisionTreeClassifier</w:delText>
        </w:r>
        <w:r w:rsidRPr="00101F3B" w:rsidDel="00125523">
          <w:rPr>
            <w:rFonts w:cs="Times New Roman"/>
            <w:b/>
            <w:bCs/>
            <w:lang w:val="ru-RU"/>
          </w:rPr>
          <w:delText xml:space="preserve">, </w:delText>
        </w:r>
        <w:r w:rsidRPr="00101F3B" w:rsidDel="00125523">
          <w:rPr>
            <w:rFonts w:cs="Times New Roman"/>
            <w:b/>
            <w:bCs/>
            <w:lang w:val="en-US"/>
          </w:rPr>
          <w:delText>RandomForestClassifier</w:delText>
        </w:r>
        <w:r w:rsidRPr="00101F3B" w:rsidDel="00125523">
          <w:rPr>
            <w:rFonts w:cs="Times New Roman"/>
            <w:b/>
            <w:bCs/>
            <w:lang w:val="ru-RU"/>
          </w:rPr>
          <w:delText xml:space="preserve">, </w:delText>
        </w:r>
        <w:r w:rsidRPr="00101F3B" w:rsidDel="00125523">
          <w:rPr>
            <w:rFonts w:cs="Times New Roman"/>
            <w:b/>
            <w:bCs/>
            <w:lang w:val="en-US"/>
          </w:rPr>
          <w:delText>GradientBoostingClassifier</w:delText>
        </w:r>
        <w:r w:rsidRPr="00101F3B" w:rsidDel="00125523">
          <w:rPr>
            <w:rFonts w:cs="Times New Roman"/>
            <w:b/>
            <w:bCs/>
            <w:lang w:val="ru-RU"/>
          </w:rPr>
          <w:delText xml:space="preserve">, </w:delText>
        </w:r>
        <w:r w:rsidRPr="00101F3B" w:rsidDel="00125523">
          <w:rPr>
            <w:rFonts w:cs="Times New Roman"/>
            <w:b/>
            <w:bCs/>
            <w:lang w:val="en-US"/>
          </w:rPr>
          <w:delText>SVC</w:delText>
        </w:r>
        <w:r w:rsidRPr="00101F3B" w:rsidDel="00125523">
          <w:rPr>
            <w:rFonts w:cs="Times New Roman"/>
            <w:b/>
            <w:bCs/>
            <w:lang w:val="ru-RU"/>
          </w:rPr>
          <w:delText xml:space="preserve">, </w:delText>
        </w:r>
        <w:r w:rsidRPr="00101F3B" w:rsidDel="00125523">
          <w:rPr>
            <w:rFonts w:cs="Times New Roman"/>
            <w:b/>
            <w:bCs/>
            <w:lang w:val="en-US"/>
          </w:rPr>
          <w:delText>LGBMClassifier</w:delText>
        </w:r>
        <w:r w:rsidRPr="00101F3B" w:rsidDel="00125523">
          <w:rPr>
            <w:rFonts w:cs="Times New Roman"/>
            <w:b/>
            <w:bCs/>
            <w:lang w:val="ru-RU"/>
          </w:rPr>
          <w:delText xml:space="preserve">, </w:delText>
        </w:r>
        <w:r w:rsidRPr="00101F3B" w:rsidDel="00125523">
          <w:rPr>
            <w:rFonts w:cs="Times New Roman"/>
            <w:b/>
            <w:bCs/>
            <w:lang w:val="en-US"/>
          </w:rPr>
          <w:delText>LGBMRegressor</w:delText>
        </w:r>
        <w:r w:rsidRPr="00101F3B" w:rsidDel="00125523">
          <w:rPr>
            <w:rFonts w:cs="Times New Roman"/>
            <w:b/>
            <w:bCs/>
            <w:lang w:val="ru-RU"/>
          </w:rPr>
          <w:delText xml:space="preserve">, </w:delText>
        </w:r>
        <w:r w:rsidRPr="00101F3B" w:rsidDel="00125523">
          <w:rPr>
            <w:rFonts w:cs="Times New Roman"/>
            <w:b/>
            <w:bCs/>
            <w:lang w:val="en-US"/>
          </w:rPr>
          <w:delText>KNeighborsRegressor</w:delText>
        </w:r>
        <w:r w:rsidRPr="00101F3B" w:rsidDel="00125523">
          <w:rPr>
            <w:rFonts w:cs="Times New Roman"/>
            <w:lang w:val="sr-Cyrl-BA"/>
          </w:rPr>
          <w:delText xml:space="preserve"> за израду модела за класификацију и регресију на</w:delText>
        </w:r>
      </w:del>
      <w:del w:id="2445" w:author="Nikola Karpić" w:date="2024-01-14T23:32:00Z">
        <w:r w:rsidRPr="00101F3B" w:rsidDel="008E79AE">
          <w:rPr>
            <w:rFonts w:cs="Times New Roman"/>
            <w:lang w:val="sr-Cyrl-BA"/>
          </w:rPr>
          <w:delText xml:space="preserve"> </w:delText>
        </w:r>
      </w:del>
      <w:del w:id="2446" w:author="Nikola Karpić" w:date="2024-01-14T23:46:00Z">
        <w:r w:rsidRPr="00101F3B" w:rsidDel="00125523">
          <w:rPr>
            <w:rFonts w:cs="Times New Roman"/>
            <w:lang w:val="sr-Cyrl-BA"/>
          </w:rPr>
          <w:delText>основу одговарајућих алгоритама и техника машинског учења</w:delText>
        </w:r>
      </w:del>
      <w:ins w:id="2447" w:author="Aleksandar Kelec" w:date="2023-11-26T19:31:00Z">
        <w:del w:id="2448" w:author="Nikola Karpić" w:date="2024-01-14T23:46:00Z">
          <w:r w:rsidR="00A116DF" w:rsidRPr="00101F3B" w:rsidDel="00125523">
            <w:rPr>
              <w:rFonts w:cs="Times New Roman"/>
              <w:lang w:val="sr-Cyrl-BA"/>
            </w:rPr>
            <w:delText>.</w:delText>
          </w:r>
        </w:del>
      </w:ins>
      <w:bookmarkStart w:id="2449" w:name="_Toc157279314"/>
      <w:bookmarkStart w:id="2450" w:name="_Toc159792309"/>
      <w:bookmarkEnd w:id="2449"/>
      <w:bookmarkEnd w:id="2450"/>
    </w:p>
    <w:p w14:paraId="15621948" w14:textId="67D63AC0" w:rsidR="006A0EDC" w:rsidRPr="00101F3B" w:rsidDel="008E79AE" w:rsidRDefault="00241E79">
      <w:pPr>
        <w:pStyle w:val="NoSpacing"/>
        <w:ind w:firstLine="0"/>
        <w:rPr>
          <w:del w:id="2451" w:author="Nikola Karpić" w:date="2024-01-14T23:32:00Z"/>
          <w:rFonts w:cs="Times New Roman"/>
          <w:b/>
          <w:bCs/>
          <w:lang w:val="ru-RU"/>
        </w:rPr>
        <w:pPrChange w:id="2452" w:author="Nikola Karpić" w:date="2024-01-14T23:47:00Z">
          <w:pPr>
            <w:pStyle w:val="NoSpacing"/>
            <w:ind w:firstLine="0"/>
            <w:jc w:val="center"/>
          </w:pPr>
        </w:pPrChange>
      </w:pPr>
      <w:del w:id="2453" w:author="Nikola Karpić" w:date="2024-01-14T23:31:00Z">
        <w:r w:rsidRPr="00101F3B" w:rsidDel="008E79AE">
          <w:rPr>
            <w:rFonts w:cs="Times New Roman"/>
            <w:b/>
            <w:bCs/>
            <w:noProof/>
            <w:lang w:val="ru-RU"/>
          </w:rPr>
          <w:drawing>
            <wp:inline distT="0" distB="0" distL="0" distR="0" wp14:anchorId="0D6E531F" wp14:editId="4EEBA632">
              <wp:extent cx="5943600" cy="4690745"/>
              <wp:effectExtent l="0" t="0" r="0" b="0"/>
              <wp:docPr id="3223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698" name=""/>
                      <pic:cNvPicPr/>
                    </pic:nvPicPr>
                    <pic:blipFill>
                      <a:blip r:embed="rId38"/>
                      <a:stretch>
                        <a:fillRect/>
                      </a:stretch>
                    </pic:blipFill>
                    <pic:spPr>
                      <a:xfrm>
                        <a:off x="0" y="0"/>
                        <a:ext cx="5943600" cy="4690745"/>
                      </a:xfrm>
                      <a:prstGeom prst="rect">
                        <a:avLst/>
                      </a:prstGeom>
                      <a:ln>
                        <a:noFill/>
                      </a:ln>
                    </pic:spPr>
                  </pic:pic>
                </a:graphicData>
              </a:graphic>
            </wp:inline>
          </w:drawing>
        </w:r>
      </w:del>
      <w:bookmarkStart w:id="2454" w:name="_Toc157279315"/>
      <w:bookmarkStart w:id="2455" w:name="_Toc159792310"/>
      <w:bookmarkEnd w:id="2454"/>
      <w:bookmarkEnd w:id="2455"/>
    </w:p>
    <w:p w14:paraId="49D6416C" w14:textId="2098BC9B" w:rsidR="004B2026" w:rsidRPr="00101F3B" w:rsidDel="008E79AE" w:rsidRDefault="004B2026">
      <w:pPr>
        <w:pStyle w:val="NoSpacing"/>
        <w:ind w:firstLine="0"/>
        <w:rPr>
          <w:del w:id="2456" w:author="Nikola Karpić" w:date="2024-01-14T23:33:00Z"/>
          <w:rFonts w:cs="Times New Roman"/>
          <w:i/>
          <w:iCs/>
          <w:lang w:val="sr-Cyrl-BA"/>
        </w:rPr>
        <w:pPrChange w:id="2457" w:author="Nikola Karpić" w:date="2024-01-14T23:47:00Z">
          <w:pPr>
            <w:pStyle w:val="NoSpacing"/>
            <w:ind w:firstLine="0"/>
            <w:jc w:val="center"/>
          </w:pPr>
        </w:pPrChange>
      </w:pPr>
      <w:del w:id="2458" w:author="Nikola Karpić" w:date="2024-01-14T23:32:00Z">
        <w:r w:rsidRPr="00101F3B" w:rsidDel="008E79AE">
          <w:rPr>
            <w:rFonts w:cs="Times New Roman"/>
            <w:i/>
            <w:iCs/>
            <w:lang w:val="sr-Cyrl-BA"/>
          </w:rPr>
          <w:delText>Слика 5.4. Увоз потребних спољашњих библиотека</w:delText>
        </w:r>
      </w:del>
      <w:bookmarkStart w:id="2459" w:name="_Toc157279316"/>
      <w:bookmarkStart w:id="2460" w:name="_Toc159792311"/>
      <w:bookmarkEnd w:id="2459"/>
      <w:bookmarkEnd w:id="2460"/>
    </w:p>
    <w:p w14:paraId="2DDB57FF" w14:textId="77777777" w:rsidR="00391B1B" w:rsidRPr="00101F3B" w:rsidDel="008E79AE" w:rsidRDefault="00391B1B">
      <w:pPr>
        <w:pStyle w:val="NoSpacing"/>
        <w:ind w:firstLine="0"/>
        <w:rPr>
          <w:del w:id="2461" w:author="Nikola Karpić" w:date="2024-01-14T23:33:00Z"/>
          <w:rFonts w:cs="Times New Roman"/>
          <w:b/>
          <w:bCs/>
          <w:lang w:val="ru-RU"/>
        </w:rPr>
        <w:pPrChange w:id="2462" w:author="Nikola Karpić" w:date="2024-01-14T23:47:00Z">
          <w:pPr>
            <w:pStyle w:val="NoSpacing"/>
            <w:ind w:firstLine="0"/>
            <w:jc w:val="center"/>
          </w:pPr>
        </w:pPrChange>
      </w:pPr>
      <w:bookmarkStart w:id="2463" w:name="_Toc157279317"/>
      <w:bookmarkStart w:id="2464" w:name="_Toc159792312"/>
      <w:bookmarkEnd w:id="2463"/>
      <w:bookmarkEnd w:id="2464"/>
    </w:p>
    <w:p w14:paraId="6F708990" w14:textId="6D6C158F" w:rsidR="003D2990" w:rsidRPr="00101F3B" w:rsidDel="008E79AE" w:rsidRDefault="00391B1B">
      <w:pPr>
        <w:pStyle w:val="NoSpacing"/>
        <w:ind w:firstLine="0"/>
        <w:rPr>
          <w:del w:id="2465" w:author="Nikola Karpić" w:date="2024-01-14T23:33:00Z"/>
          <w:rFonts w:cs="Times New Roman"/>
          <w:lang w:val="ru-RU"/>
        </w:rPr>
        <w:pPrChange w:id="2466" w:author="Nikola Karpić" w:date="2024-01-14T23:47:00Z">
          <w:pPr>
            <w:pStyle w:val="NoSpacing"/>
          </w:pPr>
        </w:pPrChange>
      </w:pPr>
      <w:del w:id="2467" w:author="Nikola Karpić" w:date="2024-01-14T23:33:00Z">
        <w:r w:rsidRPr="00101F3B" w:rsidDel="008E79AE">
          <w:rPr>
            <w:rFonts w:cs="Times New Roman"/>
            <w:lang w:val="ru-RU"/>
          </w:rPr>
          <w:delText>Даље,</w:delText>
        </w:r>
        <w:r w:rsidRPr="00101F3B" w:rsidDel="008E79AE">
          <w:rPr>
            <w:rFonts w:cs="Times New Roman"/>
            <w:lang w:val="sr-Cyrl-BA"/>
          </w:rPr>
          <w:delText xml:space="preserve"> </w:delText>
        </w:r>
        <w:r w:rsidR="003D2990" w:rsidRPr="00101F3B" w:rsidDel="008E79AE">
          <w:rPr>
            <w:rFonts w:cs="Times New Roman"/>
            <w:lang w:val="ru-RU"/>
          </w:rPr>
          <w:delText>учитава</w:delText>
        </w:r>
        <w:r w:rsidRPr="00101F3B" w:rsidDel="008E79AE">
          <w:rPr>
            <w:rFonts w:cs="Times New Roman"/>
            <w:lang w:val="ru-RU"/>
          </w:rPr>
          <w:delText>мо</w:delText>
        </w:r>
        <w:r w:rsidR="003D2990" w:rsidRPr="00101F3B" w:rsidDel="008E79AE">
          <w:rPr>
            <w:rFonts w:cs="Times New Roman"/>
            <w:lang w:val="ru-RU"/>
          </w:rPr>
          <w:delText xml:space="preserve"> </w:delText>
        </w:r>
        <w:commentRangeStart w:id="2468"/>
        <w:r w:rsidR="003D2990" w:rsidRPr="00101F3B" w:rsidDel="008E79AE">
          <w:rPr>
            <w:rFonts w:cs="Times New Roman"/>
            <w:lang w:val="en-US"/>
          </w:rPr>
          <w:delText>csv</w:delText>
        </w:r>
        <w:r w:rsidR="003D2990" w:rsidRPr="00101F3B" w:rsidDel="008E79AE">
          <w:rPr>
            <w:rFonts w:cs="Times New Roman"/>
            <w:lang w:val="ru-RU"/>
          </w:rPr>
          <w:delText xml:space="preserve"> </w:delText>
        </w:r>
        <w:commentRangeEnd w:id="2468"/>
        <w:r w:rsidR="001B1777" w:rsidRPr="0020112D" w:rsidDel="008E79AE">
          <w:rPr>
            <w:rStyle w:val="CommentReference"/>
            <w:rFonts w:cs="Times New Roman"/>
            <w:lang w:val="sr-Latn-BA"/>
            <w:rPrChange w:id="2469" w:author="Nikola Karpić" w:date="2024-02-25T23:34:00Z">
              <w:rPr>
                <w:rStyle w:val="CommentReference"/>
                <w:rFonts w:ascii="Arial" w:hAnsi="Arial"/>
                <w:lang w:val="sr-Latn-BA"/>
              </w:rPr>
            </w:rPrChange>
          </w:rPr>
          <w:commentReference w:id="2468"/>
        </w:r>
        <w:r w:rsidR="003D2990" w:rsidRPr="00101F3B" w:rsidDel="008E79AE">
          <w:rPr>
            <w:rFonts w:cs="Times New Roman"/>
            <w:lang w:val="ru-RU"/>
          </w:rPr>
          <w:delText xml:space="preserve">датотеку </w:delText>
        </w:r>
        <w:r w:rsidRPr="00101F3B" w:rsidDel="008E79AE">
          <w:rPr>
            <w:rFonts w:cs="Times New Roman"/>
            <w:lang w:val="ru-RU"/>
          </w:rPr>
          <w:delText>која садржи скуп података за тренирање и</w:delText>
        </w:r>
        <w:r w:rsidR="003D2990" w:rsidRPr="00101F3B" w:rsidDel="008E79AE">
          <w:rPr>
            <w:rFonts w:cs="Times New Roman"/>
            <w:lang w:val="ru-RU"/>
          </w:rPr>
          <w:delText xml:space="preserve"> испису</w:delText>
        </w:r>
      </w:del>
      <w:ins w:id="2470" w:author="Aleksandar Kelec" w:date="2023-11-26T19:32:00Z">
        <w:del w:id="2471" w:author="Nikola Karpić" w:date="2024-01-14T23:33:00Z">
          <w:r w:rsidR="00FA4DCE" w:rsidRPr="00101F3B" w:rsidDel="008E79AE">
            <w:rPr>
              <w:rFonts w:cs="Times New Roman"/>
              <w:lang w:val="ru-RU"/>
            </w:rPr>
            <w:delText>ј</w:delText>
          </w:r>
        </w:del>
      </w:ins>
      <w:del w:id="2472" w:author="Nikola Karpić" w:date="2024-01-14T23:33:00Z">
        <w:r w:rsidRPr="00101F3B" w:rsidDel="008E79AE">
          <w:rPr>
            <w:rFonts w:cs="Times New Roman"/>
            <w:lang w:val="ru-RU"/>
          </w:rPr>
          <w:delText>емо</w:delText>
        </w:r>
        <w:r w:rsidR="003D2990" w:rsidRPr="00101F3B" w:rsidDel="008E79AE">
          <w:rPr>
            <w:rFonts w:cs="Times New Roman"/>
            <w:lang w:val="ru-RU"/>
          </w:rPr>
          <w:delText xml:space="preserve"> првих пет </w:delText>
        </w:r>
        <w:r w:rsidRPr="00101F3B" w:rsidDel="008E79AE">
          <w:rPr>
            <w:rFonts w:cs="Times New Roman"/>
            <w:lang w:val="ru-RU"/>
          </w:rPr>
          <w:delText>редова</w:delText>
        </w:r>
        <w:r w:rsidR="003D2990" w:rsidRPr="00101F3B" w:rsidDel="008E79AE">
          <w:rPr>
            <w:rFonts w:cs="Times New Roman"/>
            <w:lang w:val="ru-RU"/>
          </w:rPr>
          <w:delText xml:space="preserve"> скупа података</w:delText>
        </w:r>
        <w:r w:rsidRPr="00101F3B" w:rsidDel="008E79AE">
          <w:rPr>
            <w:rFonts w:cs="Times New Roman"/>
            <w:lang w:val="ru-RU"/>
          </w:rPr>
          <w:delText>.</w:delText>
        </w:r>
        <w:bookmarkStart w:id="2473" w:name="_Toc157279318"/>
        <w:bookmarkStart w:id="2474" w:name="_Toc159792313"/>
        <w:bookmarkEnd w:id="2473"/>
        <w:bookmarkEnd w:id="2474"/>
      </w:del>
    </w:p>
    <w:p w14:paraId="535DDCC3" w14:textId="6683FEAA" w:rsidR="00A911BE" w:rsidRPr="00101F3B" w:rsidDel="008E79AE" w:rsidRDefault="00A911BE">
      <w:pPr>
        <w:pStyle w:val="NoSpacing"/>
        <w:ind w:firstLine="0"/>
        <w:rPr>
          <w:del w:id="2475" w:author="Nikola Karpić" w:date="2024-01-14T23:33:00Z"/>
          <w:rFonts w:cs="Times New Roman"/>
          <w:lang w:val="ru-RU"/>
        </w:rPr>
        <w:pPrChange w:id="2476" w:author="Nikola Karpić" w:date="2024-01-14T23:47:00Z">
          <w:pPr>
            <w:pStyle w:val="NoSpacing"/>
          </w:pPr>
        </w:pPrChange>
      </w:pPr>
      <w:bookmarkStart w:id="2477" w:name="_Toc157279319"/>
      <w:bookmarkStart w:id="2478" w:name="_Toc159792314"/>
      <w:bookmarkEnd w:id="2477"/>
      <w:bookmarkEnd w:id="2478"/>
    </w:p>
    <w:p w14:paraId="5EC40ACA" w14:textId="777AB420" w:rsidR="00AE4BC1" w:rsidRPr="00101F3B" w:rsidDel="008E79AE" w:rsidRDefault="00EB0C41">
      <w:pPr>
        <w:pStyle w:val="NoSpacing"/>
        <w:ind w:firstLine="0"/>
        <w:rPr>
          <w:del w:id="2479" w:author="Nikola Karpić" w:date="2024-01-14T23:33:00Z"/>
          <w:rFonts w:cs="Times New Roman"/>
          <w:lang w:val="ru-RU"/>
        </w:rPr>
        <w:pPrChange w:id="2480" w:author="Nikola Karpić" w:date="2024-01-14T23:47:00Z">
          <w:pPr>
            <w:pStyle w:val="NoSpacing"/>
            <w:ind w:firstLine="0"/>
            <w:jc w:val="center"/>
          </w:pPr>
        </w:pPrChange>
      </w:pPr>
      <w:del w:id="2481" w:author="Nikola Karpić" w:date="2024-01-14T23:33:00Z">
        <w:r w:rsidRPr="00101F3B" w:rsidDel="008E79AE">
          <w:rPr>
            <w:rFonts w:cs="Times New Roman"/>
            <w:noProof/>
            <w:lang w:val="ru-RU"/>
          </w:rPr>
          <w:drawing>
            <wp:inline distT="0" distB="0" distL="0" distR="0" wp14:anchorId="43B8F152" wp14:editId="04C2E26A">
              <wp:extent cx="3251200" cy="1039044"/>
              <wp:effectExtent l="0" t="0" r="0" b="0"/>
              <wp:docPr id="141988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86198" name=""/>
                      <pic:cNvPicPr/>
                    </pic:nvPicPr>
                    <pic:blipFill>
                      <a:blip r:embed="rId39"/>
                      <a:stretch>
                        <a:fillRect/>
                      </a:stretch>
                    </pic:blipFill>
                    <pic:spPr>
                      <a:xfrm>
                        <a:off x="0" y="0"/>
                        <a:ext cx="3273048" cy="1046026"/>
                      </a:xfrm>
                      <a:prstGeom prst="rect">
                        <a:avLst/>
                      </a:prstGeom>
                    </pic:spPr>
                  </pic:pic>
                </a:graphicData>
              </a:graphic>
            </wp:inline>
          </w:drawing>
        </w:r>
        <w:bookmarkStart w:id="2482" w:name="_Toc157279320"/>
        <w:bookmarkStart w:id="2483" w:name="_Toc159792315"/>
        <w:bookmarkEnd w:id="2482"/>
        <w:bookmarkEnd w:id="2483"/>
      </w:del>
    </w:p>
    <w:p w14:paraId="407C91AA" w14:textId="236D1ED9" w:rsidR="004B2026" w:rsidRPr="00101F3B" w:rsidDel="008E79AE" w:rsidRDefault="004B2026">
      <w:pPr>
        <w:pStyle w:val="NoSpacing"/>
        <w:ind w:firstLine="0"/>
        <w:rPr>
          <w:del w:id="2484" w:author="Nikola Karpić" w:date="2024-01-14T23:33:00Z"/>
          <w:rFonts w:cs="Times New Roman"/>
          <w:lang w:val="sr-Latn-BA"/>
        </w:rPr>
        <w:pPrChange w:id="2485" w:author="Nikola Karpić" w:date="2024-01-14T23:47:00Z">
          <w:pPr>
            <w:pStyle w:val="NoSpacing"/>
            <w:ind w:firstLine="0"/>
            <w:jc w:val="center"/>
          </w:pPr>
        </w:pPrChange>
      </w:pPr>
      <w:del w:id="2486" w:author="Nikola Karpić" w:date="2024-01-14T23:33:00Z">
        <w:r w:rsidRPr="00101F3B" w:rsidDel="008E79AE">
          <w:rPr>
            <w:rFonts w:cs="Times New Roman"/>
            <w:i/>
            <w:iCs/>
            <w:lang w:val="sr-Cyrl-BA"/>
          </w:rPr>
          <w:delText>Слика 5.6. Учитавање датотеке са подацима</w:delText>
        </w:r>
        <w:bookmarkStart w:id="2487" w:name="_Toc157279321"/>
        <w:bookmarkStart w:id="2488" w:name="_Toc159792316"/>
        <w:bookmarkEnd w:id="2487"/>
        <w:bookmarkEnd w:id="2488"/>
      </w:del>
    </w:p>
    <w:p w14:paraId="52DB41EA" w14:textId="2C451F82" w:rsidR="004B2026" w:rsidRPr="00101F3B" w:rsidDel="008E79AE" w:rsidRDefault="004B2026">
      <w:pPr>
        <w:pStyle w:val="NoSpacing"/>
        <w:ind w:firstLine="0"/>
        <w:rPr>
          <w:del w:id="2489" w:author="Nikola Karpić" w:date="2024-01-14T23:33:00Z"/>
          <w:rFonts w:cs="Times New Roman"/>
          <w:lang w:val="ru-RU"/>
        </w:rPr>
        <w:pPrChange w:id="2490" w:author="Nikola Karpić" w:date="2024-01-14T23:47:00Z">
          <w:pPr>
            <w:pStyle w:val="NoSpacing"/>
            <w:ind w:firstLine="0"/>
            <w:jc w:val="center"/>
          </w:pPr>
        </w:pPrChange>
      </w:pPr>
      <w:bookmarkStart w:id="2491" w:name="_Toc157279322"/>
      <w:bookmarkStart w:id="2492" w:name="_Toc159792317"/>
      <w:bookmarkEnd w:id="2491"/>
      <w:bookmarkEnd w:id="2492"/>
    </w:p>
    <w:p w14:paraId="4B5A522C" w14:textId="38F7A089" w:rsidR="003A5713" w:rsidRPr="00101F3B" w:rsidDel="008E79AE" w:rsidRDefault="00EB0C41">
      <w:pPr>
        <w:pStyle w:val="NoSpacing"/>
        <w:ind w:firstLine="0"/>
        <w:rPr>
          <w:del w:id="2493" w:author="Nikola Karpić" w:date="2024-01-14T23:33:00Z"/>
          <w:rFonts w:cs="Times New Roman"/>
          <w:lang w:val="sr-Latn-BA"/>
        </w:rPr>
        <w:pPrChange w:id="2494" w:author="Nikola Karpić" w:date="2024-01-14T23:47:00Z">
          <w:pPr>
            <w:pStyle w:val="NoSpacing"/>
            <w:ind w:firstLine="0"/>
            <w:jc w:val="center"/>
          </w:pPr>
        </w:pPrChange>
      </w:pPr>
      <w:del w:id="2495" w:author="Nikola Karpić" w:date="2024-01-14T23:33:00Z">
        <w:r w:rsidRPr="00101F3B" w:rsidDel="008E79AE">
          <w:rPr>
            <w:rFonts w:cs="Times New Roman"/>
            <w:noProof/>
          </w:rPr>
          <w:drawing>
            <wp:inline distT="0" distB="0" distL="0" distR="0" wp14:anchorId="42C5288B" wp14:editId="598696AA">
              <wp:extent cx="5943600" cy="1019810"/>
              <wp:effectExtent l="0" t="0" r="0" b="0"/>
              <wp:docPr id="63194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46294" name=""/>
                      <pic:cNvPicPr/>
                    </pic:nvPicPr>
                    <pic:blipFill>
                      <a:blip r:embed="rId40"/>
                      <a:stretch>
                        <a:fillRect/>
                      </a:stretch>
                    </pic:blipFill>
                    <pic:spPr>
                      <a:xfrm>
                        <a:off x="0" y="0"/>
                        <a:ext cx="5943600" cy="1019810"/>
                      </a:xfrm>
                      <a:prstGeom prst="rect">
                        <a:avLst/>
                      </a:prstGeom>
                    </pic:spPr>
                  </pic:pic>
                </a:graphicData>
              </a:graphic>
            </wp:inline>
          </w:drawing>
        </w:r>
        <w:bookmarkStart w:id="2496" w:name="_Toc157279323"/>
        <w:bookmarkStart w:id="2497" w:name="_Toc159792318"/>
        <w:bookmarkEnd w:id="2496"/>
        <w:bookmarkEnd w:id="2497"/>
      </w:del>
    </w:p>
    <w:p w14:paraId="241413B8" w14:textId="5611B106" w:rsidR="004B2026" w:rsidRPr="00101F3B" w:rsidDel="008E79AE" w:rsidRDefault="004B2026">
      <w:pPr>
        <w:pStyle w:val="NoSpacing"/>
        <w:ind w:firstLine="0"/>
        <w:rPr>
          <w:del w:id="2498" w:author="Nikola Karpić" w:date="2024-01-14T23:33:00Z"/>
          <w:rFonts w:cs="Times New Roman"/>
          <w:lang w:val="sr-Latn-BA"/>
        </w:rPr>
        <w:pPrChange w:id="2499" w:author="Nikola Karpić" w:date="2024-01-14T23:47:00Z">
          <w:pPr>
            <w:pStyle w:val="NoSpacing"/>
            <w:ind w:firstLine="0"/>
            <w:jc w:val="center"/>
          </w:pPr>
        </w:pPrChange>
      </w:pPr>
      <w:del w:id="2500" w:author="Nikola Karpić" w:date="2024-01-14T23:33:00Z">
        <w:r w:rsidRPr="00101F3B" w:rsidDel="008E79AE">
          <w:rPr>
            <w:rFonts w:cs="Times New Roman"/>
            <w:i/>
            <w:iCs/>
            <w:lang w:val="sr-Cyrl-BA"/>
          </w:rPr>
          <w:delText>Слика 5.7. Приказ првих пет редова табеле са подацима</w:delText>
        </w:r>
        <w:bookmarkStart w:id="2501" w:name="_Toc157279324"/>
        <w:bookmarkStart w:id="2502" w:name="_Toc159792319"/>
        <w:bookmarkEnd w:id="2501"/>
        <w:bookmarkEnd w:id="2502"/>
      </w:del>
    </w:p>
    <w:p w14:paraId="630F3B5F" w14:textId="5130DAB4" w:rsidR="003A5713" w:rsidRPr="00101F3B" w:rsidDel="00125523" w:rsidRDefault="003A5713">
      <w:pPr>
        <w:pStyle w:val="NoSpacing"/>
        <w:ind w:firstLine="0"/>
        <w:rPr>
          <w:del w:id="2503" w:author="Nikola Karpić" w:date="2024-01-14T23:47:00Z"/>
          <w:rFonts w:cs="Times New Roman"/>
        </w:rPr>
        <w:pPrChange w:id="2504" w:author="Nikola Karpić" w:date="2024-01-14T23:47:00Z">
          <w:pPr/>
        </w:pPrChange>
      </w:pPr>
      <w:bookmarkStart w:id="2505" w:name="_Toc157279325"/>
      <w:bookmarkStart w:id="2506" w:name="_Toc159792320"/>
      <w:bookmarkEnd w:id="2505"/>
      <w:bookmarkEnd w:id="2506"/>
    </w:p>
    <w:p w14:paraId="5A65A019" w14:textId="7D8C5DFB" w:rsidR="00DF7825" w:rsidRPr="00101F3B" w:rsidRDefault="00125523" w:rsidP="00391B1B">
      <w:pPr>
        <w:pStyle w:val="Heading2"/>
        <w:numPr>
          <w:ilvl w:val="1"/>
          <w:numId w:val="1"/>
        </w:numPr>
        <w:rPr>
          <w:ins w:id="2507" w:author="Nikola Karpić" w:date="2024-01-14T23:47:00Z"/>
          <w:rFonts w:cs="Times New Roman"/>
          <w:lang w:val="sr-Cyrl-BA"/>
        </w:rPr>
      </w:pPr>
      <w:bookmarkStart w:id="2508" w:name="_Toc159792321"/>
      <w:ins w:id="2509" w:author="Nikola Karpić" w:date="2024-01-14T23:47:00Z">
        <w:r w:rsidRPr="00101F3B">
          <w:rPr>
            <w:rFonts w:cs="Times New Roman"/>
            <w:lang w:val="sr-Cyrl-BA"/>
          </w:rPr>
          <w:t>Прикупљање и п</w:t>
        </w:r>
      </w:ins>
      <w:del w:id="2510" w:author="Nikola Karpić" w:date="2024-01-14T23:47:00Z">
        <w:r w:rsidR="00C7714E" w:rsidRPr="00101F3B" w:rsidDel="00125523">
          <w:rPr>
            <w:rFonts w:cs="Times New Roman"/>
            <w:lang w:val="sr-Cyrl-BA"/>
          </w:rPr>
          <w:delText>П</w:delText>
        </w:r>
      </w:del>
      <w:r w:rsidR="00C7714E" w:rsidRPr="00101F3B">
        <w:rPr>
          <w:rFonts w:cs="Times New Roman"/>
          <w:lang w:val="sr-Cyrl-BA"/>
        </w:rPr>
        <w:t>рипрема</w:t>
      </w:r>
      <w:r w:rsidR="00915149" w:rsidRPr="00101F3B">
        <w:rPr>
          <w:rFonts w:cs="Times New Roman"/>
          <w:lang w:val="sr-Cyrl-BA"/>
        </w:rPr>
        <w:t xml:space="preserve"> података</w:t>
      </w:r>
      <w:bookmarkEnd w:id="2508"/>
    </w:p>
    <w:p w14:paraId="68F0A1E3" w14:textId="7D6497A6" w:rsidR="00125523" w:rsidRPr="0020112D" w:rsidDel="00125523" w:rsidRDefault="00125523">
      <w:pPr>
        <w:pStyle w:val="NoSpacing"/>
        <w:rPr>
          <w:del w:id="2511" w:author="Nikola Karpić" w:date="2024-01-14T23:50:00Z"/>
          <w:rFonts w:cs="Times New Roman"/>
          <w:lang w:val="sr-Cyrl-BA"/>
          <w:rPrChange w:id="2512" w:author="Nikola Karpić" w:date="2024-02-25T23:34:00Z">
            <w:rPr>
              <w:del w:id="2513" w:author="Nikola Karpić" w:date="2024-01-14T23:50:00Z"/>
            </w:rPr>
          </w:rPrChange>
        </w:rPr>
        <w:pPrChange w:id="2514" w:author="Nikola Karpić" w:date="2024-01-14T23:47:00Z">
          <w:pPr>
            <w:pStyle w:val="Heading2"/>
            <w:numPr>
              <w:ilvl w:val="1"/>
              <w:numId w:val="1"/>
            </w:numPr>
            <w:ind w:left="1080" w:hanging="720"/>
          </w:pPr>
        </w:pPrChange>
      </w:pPr>
      <w:ins w:id="2515" w:author="Nikola Karpić" w:date="2024-01-14T23:47:00Z">
        <w:r w:rsidRPr="0020112D">
          <w:rPr>
            <w:rFonts w:cs="Times New Roman"/>
            <w:lang w:val="ru-RU"/>
            <w:rPrChange w:id="2516" w:author="Nikola Karpić" w:date="2024-02-25T23:34:00Z">
              <w:rPr/>
            </w:rPrChange>
          </w:rPr>
          <w:t xml:space="preserve">Скуп података је преузет са отвореног </w:t>
        </w:r>
        <w:r w:rsidRPr="0020112D">
          <w:rPr>
            <w:rFonts w:cs="Times New Roman"/>
            <w:lang w:val="sr-Latn-BA"/>
            <w:rPrChange w:id="2517" w:author="Nikola Karpić" w:date="2024-02-25T23:34:00Z">
              <w:rPr/>
            </w:rPrChange>
          </w:rPr>
          <w:t xml:space="preserve">BitLab </w:t>
        </w:r>
        <w:r w:rsidRPr="0020112D">
          <w:rPr>
            <w:rFonts w:cs="Times New Roman"/>
            <w:lang w:val="ru-RU"/>
            <w:rPrChange w:id="2518" w:author="Nikola Karpić" w:date="2024-02-25T23:34:00Z">
              <w:rPr/>
            </w:rPrChange>
          </w:rPr>
          <w:t>репозиторијума</w:t>
        </w:r>
      </w:ins>
      <w:customXmlInsRangeStart w:id="2519" w:author="Nikola Karpić" w:date="2024-01-14T23:47:00Z"/>
      <w:sdt>
        <w:sdtPr>
          <w:rPr>
            <w:rFonts w:cs="Times New Roman"/>
          </w:rPr>
          <w:id w:val="-1641181563"/>
          <w:citation/>
        </w:sdtPr>
        <w:sdtContent>
          <w:customXmlInsRangeEnd w:id="2519"/>
          <w:ins w:id="2520" w:author="Nikola Karpić" w:date="2024-01-14T23:47:00Z">
            <w:r w:rsidRPr="00101F3B">
              <w:rPr>
                <w:rFonts w:cs="Times New Roman"/>
              </w:rPr>
              <w:fldChar w:fldCharType="begin"/>
            </w:r>
            <w:r w:rsidRPr="0020112D">
              <w:rPr>
                <w:rFonts w:cs="Times New Roman"/>
                <w:lang w:val="sr-Latn-BA"/>
                <w:rPrChange w:id="2521" w:author="Nikola Karpić" w:date="2024-02-25T23:34:00Z">
                  <w:rPr/>
                </w:rPrChange>
              </w:rPr>
              <w:instrText xml:space="preserve"> CITATION Boc18 \l 6170 </w:instrText>
            </w:r>
            <w:r w:rsidRPr="00101F3B">
              <w:rPr>
                <w:rFonts w:cs="Times New Roman"/>
              </w:rPr>
              <w:fldChar w:fldCharType="separate"/>
            </w:r>
            <w:r w:rsidRPr="0020112D">
              <w:rPr>
                <w:rFonts w:cs="Times New Roman"/>
                <w:noProof/>
                <w:lang w:val="sr-Latn-BA"/>
                <w:rPrChange w:id="2522" w:author="Nikola Karpić" w:date="2024-02-25T23:34:00Z">
                  <w:rPr>
                    <w:noProof/>
                  </w:rPr>
                </w:rPrChange>
              </w:rPr>
              <w:t xml:space="preserve"> [10]</w:t>
            </w:r>
            <w:r w:rsidRPr="00101F3B">
              <w:rPr>
                <w:rFonts w:cs="Times New Roman"/>
              </w:rPr>
              <w:fldChar w:fldCharType="end"/>
            </w:r>
          </w:ins>
          <w:customXmlInsRangeStart w:id="2523" w:author="Nikola Karpić" w:date="2024-01-14T23:47:00Z"/>
        </w:sdtContent>
      </w:sdt>
      <w:customXmlInsRangeEnd w:id="2523"/>
      <w:ins w:id="2524" w:author="Nikola Karpić" w:date="2024-01-14T23:47:00Z">
        <w:r w:rsidRPr="0020112D">
          <w:rPr>
            <w:rFonts w:cs="Times New Roman"/>
            <w:lang w:val="ru-RU"/>
            <w:rPrChange w:id="2525" w:author="Nikola Karpić" w:date="2024-02-25T23:34:00Z">
              <w:rPr/>
            </w:rPrChange>
          </w:rPr>
          <w:t xml:space="preserve"> у </w:t>
        </w:r>
        <w:r w:rsidRPr="0020112D">
          <w:rPr>
            <w:rFonts w:cs="Times New Roman"/>
            <w:lang w:val="sr-Latn-BA"/>
            <w:rPrChange w:id="2526" w:author="Nikola Karpić" w:date="2024-02-25T23:34:00Z">
              <w:rPr/>
            </w:rPrChange>
          </w:rPr>
          <w:t xml:space="preserve">CSV </w:t>
        </w:r>
        <w:r w:rsidRPr="0020112D">
          <w:rPr>
            <w:rFonts w:cs="Times New Roman"/>
            <w:lang w:val="ru-RU"/>
            <w:rPrChange w:id="2527" w:author="Nikola Karpić" w:date="2024-02-25T23:34:00Z">
              <w:rPr/>
            </w:rPrChange>
          </w:rPr>
          <w:t>формату.</w:t>
        </w:r>
      </w:ins>
      <w:ins w:id="2528" w:author="Nikola Karpić" w:date="2024-01-14T23:48:00Z">
        <w:r w:rsidRPr="00101F3B">
          <w:rPr>
            <w:rFonts w:cs="Times New Roman"/>
            <w:lang w:val="sr-Cyrl-BA"/>
          </w:rPr>
          <w:t xml:space="preserve"> Колоне које садржи скуп података су: </w:t>
        </w:r>
        <w:r w:rsidRPr="0020112D">
          <w:rPr>
            <w:rFonts w:cs="Times New Roman"/>
            <w:lang w:val="sr-Latn-BA"/>
            <w:rPrChange w:id="2529" w:author="Nikola Karpić" w:date="2024-02-25T23:34:00Z">
              <w:rPr/>
            </w:rPrChange>
          </w:rPr>
          <w:t>name</w:t>
        </w:r>
      </w:ins>
      <w:ins w:id="2530" w:author="Nikola Karpić" w:date="2024-01-14T23:52:00Z">
        <w:r w:rsidR="00AE356F" w:rsidRPr="00101F3B">
          <w:rPr>
            <w:rFonts w:cs="Times New Roman"/>
            <w:lang w:val="sr-Cyrl-BA"/>
          </w:rPr>
          <w:t xml:space="preserve"> - име</w:t>
        </w:r>
      </w:ins>
      <w:ins w:id="2531" w:author="Nikola Karpić" w:date="2024-01-14T23:48:00Z">
        <w:r w:rsidRPr="0020112D">
          <w:rPr>
            <w:rFonts w:cs="Times New Roman"/>
            <w:lang w:val="sr-Latn-BA"/>
            <w:rPrChange w:id="2532" w:author="Nikola Karpić" w:date="2024-02-25T23:34:00Z">
              <w:rPr/>
            </w:rPrChange>
          </w:rPr>
          <w:t>, time</w:t>
        </w:r>
      </w:ins>
      <w:ins w:id="2533" w:author="Nikola Karpić" w:date="2024-01-14T23:52:00Z">
        <w:r w:rsidR="00AE356F" w:rsidRPr="00101F3B">
          <w:rPr>
            <w:rFonts w:cs="Times New Roman"/>
            <w:lang w:val="sr-Cyrl-BA"/>
          </w:rPr>
          <w:t xml:space="preserve"> - вријеме</w:t>
        </w:r>
      </w:ins>
      <w:ins w:id="2534" w:author="Nikola Karpić" w:date="2024-01-14T23:48:00Z">
        <w:r w:rsidRPr="0020112D">
          <w:rPr>
            <w:rFonts w:cs="Times New Roman"/>
            <w:lang w:val="sr-Latn-BA"/>
            <w:rPrChange w:id="2535" w:author="Nikola Karpić" w:date="2024-02-25T23:34:00Z">
              <w:rPr/>
            </w:rPrChange>
          </w:rPr>
          <w:t>, app_id</w:t>
        </w:r>
      </w:ins>
      <w:ins w:id="2536" w:author="Nikola Karpić" w:date="2024-01-14T23:52:00Z">
        <w:r w:rsidR="00AE356F" w:rsidRPr="00101F3B">
          <w:rPr>
            <w:rFonts w:cs="Times New Roman"/>
            <w:lang w:val="sr-Cyrl-BA"/>
          </w:rPr>
          <w:t xml:space="preserve"> – идентификатор </w:t>
        </w:r>
      </w:ins>
      <w:ins w:id="2537" w:author="Nikola Karpić" w:date="2024-01-14T23:57:00Z">
        <w:r w:rsidR="00AE356F" w:rsidRPr="00101F3B">
          <w:rPr>
            <w:rFonts w:cs="Times New Roman"/>
            <w:lang w:val="sr-Cyrl-BA"/>
          </w:rPr>
          <w:t>апликације</w:t>
        </w:r>
      </w:ins>
      <w:ins w:id="2538" w:author="Nikola Karpić" w:date="2024-01-14T23:48:00Z">
        <w:r w:rsidRPr="0020112D">
          <w:rPr>
            <w:rFonts w:cs="Times New Roman"/>
            <w:lang w:val="sr-Latn-BA"/>
            <w:rPrChange w:id="2539" w:author="Nikola Karpić" w:date="2024-02-25T23:34:00Z">
              <w:rPr/>
            </w:rPrChange>
          </w:rPr>
          <w:t>, battery</w:t>
        </w:r>
      </w:ins>
      <w:ins w:id="2540" w:author="Nikola Karpić" w:date="2024-01-14T23:52:00Z">
        <w:r w:rsidR="00AE356F" w:rsidRPr="00101F3B">
          <w:rPr>
            <w:rFonts w:cs="Times New Roman"/>
            <w:lang w:val="sr-Cyrl-BA"/>
          </w:rPr>
          <w:t xml:space="preserve"> – ниво батерије</w:t>
        </w:r>
      </w:ins>
      <w:ins w:id="2541" w:author="Nikola Karpić" w:date="2024-01-14T23:53:00Z">
        <w:r w:rsidR="00AE356F" w:rsidRPr="00101F3B">
          <w:rPr>
            <w:rFonts w:cs="Times New Roman"/>
            <w:lang w:val="sr-Cyrl-BA"/>
          </w:rPr>
          <w:t xml:space="preserve"> уређаја</w:t>
        </w:r>
      </w:ins>
      <w:ins w:id="2542" w:author="Nikola Karpić" w:date="2024-01-14T23:49:00Z">
        <w:r w:rsidRPr="0020112D">
          <w:rPr>
            <w:rFonts w:cs="Times New Roman"/>
            <w:lang w:val="sr-Latn-BA"/>
            <w:rPrChange w:id="2543" w:author="Nikola Karpić" w:date="2024-02-25T23:34:00Z">
              <w:rPr/>
            </w:rPrChange>
          </w:rPr>
          <w:t>, co2</w:t>
        </w:r>
      </w:ins>
      <w:ins w:id="2544" w:author="Nikola Karpić" w:date="2024-01-14T23:52:00Z">
        <w:r w:rsidR="00AE356F" w:rsidRPr="00101F3B">
          <w:rPr>
            <w:rFonts w:cs="Times New Roman"/>
            <w:lang w:val="sr-Cyrl-BA"/>
          </w:rPr>
          <w:t xml:space="preserve"> </w:t>
        </w:r>
      </w:ins>
      <w:ins w:id="2545" w:author="Nikola Karpić" w:date="2024-01-14T23:53:00Z">
        <w:r w:rsidR="00AE356F" w:rsidRPr="00101F3B">
          <w:rPr>
            <w:rFonts w:cs="Times New Roman"/>
            <w:lang w:val="sr-Cyrl-BA"/>
          </w:rPr>
          <w:t>–</w:t>
        </w:r>
      </w:ins>
      <w:ins w:id="2546" w:author="Nikola Karpić" w:date="2024-01-14T23:52:00Z">
        <w:r w:rsidR="00AE356F" w:rsidRPr="00101F3B">
          <w:rPr>
            <w:rFonts w:cs="Times New Roman"/>
            <w:lang w:val="sr-Cyrl-BA"/>
          </w:rPr>
          <w:t xml:space="preserve"> </w:t>
        </w:r>
      </w:ins>
      <w:ins w:id="2547" w:author="Nikola Karpić" w:date="2024-01-14T23:53:00Z">
        <w:r w:rsidR="00AE356F" w:rsidRPr="00101F3B">
          <w:rPr>
            <w:rFonts w:cs="Times New Roman"/>
            <w:lang w:val="sr-Cyrl-BA"/>
          </w:rPr>
          <w:t>ниво угљендиоксида у просторији</w:t>
        </w:r>
      </w:ins>
      <w:ins w:id="2548" w:author="Nikola Karpić" w:date="2024-01-14T23:49:00Z">
        <w:r w:rsidRPr="0020112D">
          <w:rPr>
            <w:rFonts w:cs="Times New Roman"/>
            <w:lang w:val="sr-Latn-BA"/>
            <w:rPrChange w:id="2549" w:author="Nikola Karpić" w:date="2024-02-25T23:34:00Z">
              <w:rPr/>
            </w:rPrChange>
          </w:rPr>
          <w:t>, dev</w:t>
        </w:r>
        <w:r w:rsidRPr="0020112D">
          <w:rPr>
            <w:rFonts w:cs="Times New Roman"/>
            <w:lang w:val="sr-Cyrl-BA"/>
            <w:rPrChange w:id="2550" w:author="Nikola Karpić" w:date="2024-02-25T23:34:00Z">
              <w:rPr>
                <w:lang w:val="en-US"/>
              </w:rPr>
            </w:rPrChange>
          </w:rPr>
          <w:t>_</w:t>
        </w:r>
        <w:r w:rsidRPr="00101F3B">
          <w:rPr>
            <w:rFonts w:cs="Times New Roman"/>
            <w:lang w:val="en-US"/>
          </w:rPr>
          <w:t>id</w:t>
        </w:r>
      </w:ins>
      <w:ins w:id="2551" w:author="Nikola Karpić" w:date="2024-01-14T23:57:00Z">
        <w:r w:rsidR="00AE356F" w:rsidRPr="00101F3B">
          <w:rPr>
            <w:rFonts w:cs="Times New Roman"/>
            <w:lang w:val="sr-Cyrl-BA"/>
          </w:rPr>
          <w:t xml:space="preserve"> – идентификатор уређаја</w:t>
        </w:r>
      </w:ins>
      <w:ins w:id="2552" w:author="Nikola Karpić" w:date="2024-01-14T23:49:00Z">
        <w:r w:rsidRPr="0020112D">
          <w:rPr>
            <w:rFonts w:cs="Times New Roman"/>
            <w:lang w:val="sr-Cyrl-BA"/>
            <w:rPrChange w:id="2553" w:author="Nikola Karpić" w:date="2024-02-25T23:34:00Z">
              <w:rPr>
                <w:lang w:val="en-US"/>
              </w:rPr>
            </w:rPrChange>
          </w:rPr>
          <w:t xml:space="preserve">, </w:t>
        </w:r>
        <w:r w:rsidRPr="00101F3B">
          <w:rPr>
            <w:rFonts w:cs="Times New Roman"/>
            <w:lang w:val="en-US"/>
          </w:rPr>
          <w:t>hardware</w:t>
        </w:r>
        <w:r w:rsidRPr="0020112D">
          <w:rPr>
            <w:rFonts w:cs="Times New Roman"/>
            <w:lang w:val="sr-Cyrl-BA"/>
            <w:rPrChange w:id="2554" w:author="Nikola Karpić" w:date="2024-02-25T23:34:00Z">
              <w:rPr>
                <w:lang w:val="en-US"/>
              </w:rPr>
            </w:rPrChange>
          </w:rPr>
          <w:t>_</w:t>
        </w:r>
        <w:r w:rsidRPr="00101F3B">
          <w:rPr>
            <w:rFonts w:cs="Times New Roman"/>
            <w:lang w:val="en-US"/>
          </w:rPr>
          <w:t>serial</w:t>
        </w:r>
      </w:ins>
      <w:ins w:id="2555" w:author="Nikola Karpić" w:date="2024-01-14T23:57:00Z">
        <w:r w:rsidR="00AE356F" w:rsidRPr="00101F3B">
          <w:rPr>
            <w:rFonts w:cs="Times New Roman"/>
            <w:lang w:val="sr-Cyrl-BA"/>
          </w:rPr>
          <w:t xml:space="preserve"> – серијски број уређаја</w:t>
        </w:r>
      </w:ins>
      <w:ins w:id="2556" w:author="Nikola Karpić" w:date="2024-01-14T23:49:00Z">
        <w:r w:rsidRPr="0020112D">
          <w:rPr>
            <w:rFonts w:cs="Times New Roman"/>
            <w:lang w:val="sr-Cyrl-BA"/>
            <w:rPrChange w:id="2557" w:author="Nikola Karpić" w:date="2024-02-25T23:34:00Z">
              <w:rPr>
                <w:lang w:val="en-US"/>
              </w:rPr>
            </w:rPrChange>
          </w:rPr>
          <w:t xml:space="preserve">, </w:t>
        </w:r>
        <w:r w:rsidRPr="00101F3B">
          <w:rPr>
            <w:rFonts w:cs="Times New Roman"/>
            <w:lang w:val="en-US"/>
          </w:rPr>
          <w:t>humidity</w:t>
        </w:r>
      </w:ins>
      <w:ins w:id="2558" w:author="Nikola Karpić" w:date="2024-01-14T23:57:00Z">
        <w:r w:rsidR="00AE356F" w:rsidRPr="00101F3B">
          <w:rPr>
            <w:rFonts w:cs="Times New Roman"/>
            <w:lang w:val="sr-Cyrl-BA"/>
          </w:rPr>
          <w:t xml:space="preserve"> </w:t>
        </w:r>
      </w:ins>
      <w:ins w:id="2559" w:author="Nikola Karpić" w:date="2024-01-14T23:58:00Z">
        <w:r w:rsidR="00AE356F" w:rsidRPr="00101F3B">
          <w:rPr>
            <w:rFonts w:cs="Times New Roman"/>
            <w:lang w:val="sr-Cyrl-BA"/>
          </w:rPr>
          <w:t>– влажност ваздуха</w:t>
        </w:r>
      </w:ins>
      <w:ins w:id="2560" w:author="Nikola Karpić" w:date="2024-01-14T23:49:00Z">
        <w:r w:rsidRPr="0020112D">
          <w:rPr>
            <w:rFonts w:cs="Times New Roman"/>
            <w:lang w:val="sr-Cyrl-BA"/>
            <w:rPrChange w:id="2561" w:author="Nikola Karpić" w:date="2024-02-25T23:34:00Z">
              <w:rPr>
                <w:lang w:val="en-US"/>
              </w:rPr>
            </w:rPrChange>
          </w:rPr>
          <w:t xml:space="preserve">, </w:t>
        </w:r>
        <w:r w:rsidRPr="00101F3B">
          <w:rPr>
            <w:rFonts w:cs="Times New Roman"/>
            <w:lang w:val="en-US"/>
          </w:rPr>
          <w:t>light</w:t>
        </w:r>
      </w:ins>
      <w:ins w:id="2562" w:author="Nikola Karpić" w:date="2024-01-14T23:58:00Z">
        <w:r w:rsidR="00AE356F" w:rsidRPr="00101F3B">
          <w:rPr>
            <w:rFonts w:cs="Times New Roman"/>
            <w:lang w:val="sr-Cyrl-BA"/>
          </w:rPr>
          <w:t xml:space="preserve"> – освијетљеност просторије</w:t>
        </w:r>
      </w:ins>
      <w:ins w:id="2563" w:author="Nikola Karpić" w:date="2024-01-14T23:49:00Z">
        <w:r w:rsidRPr="0020112D">
          <w:rPr>
            <w:rFonts w:cs="Times New Roman"/>
            <w:lang w:val="sr-Cyrl-BA"/>
            <w:rPrChange w:id="2564" w:author="Nikola Karpić" w:date="2024-02-25T23:34:00Z">
              <w:rPr>
                <w:lang w:val="en-US"/>
              </w:rPr>
            </w:rPrChange>
          </w:rPr>
          <w:t xml:space="preserve">, </w:t>
        </w:r>
        <w:r w:rsidRPr="00101F3B">
          <w:rPr>
            <w:rFonts w:cs="Times New Roman"/>
            <w:lang w:val="en-US"/>
          </w:rPr>
          <w:t>motion</w:t>
        </w:r>
      </w:ins>
      <w:ins w:id="2565" w:author="Nikola Karpić" w:date="2024-01-14T23:58:00Z">
        <w:r w:rsidR="00AE356F" w:rsidRPr="00101F3B">
          <w:rPr>
            <w:rFonts w:cs="Times New Roman"/>
            <w:lang w:val="sr-Cyrl-BA"/>
          </w:rPr>
          <w:t xml:space="preserve"> – количина помјерања у просторији</w:t>
        </w:r>
      </w:ins>
      <w:ins w:id="2566" w:author="Nikola Karpić" w:date="2024-01-14T23:49:00Z">
        <w:r w:rsidRPr="0020112D">
          <w:rPr>
            <w:rFonts w:cs="Times New Roman"/>
            <w:lang w:val="sr-Cyrl-BA"/>
            <w:rPrChange w:id="2567" w:author="Nikola Karpić" w:date="2024-02-25T23:34:00Z">
              <w:rPr>
                <w:lang w:val="en-US"/>
              </w:rPr>
            </w:rPrChange>
          </w:rPr>
          <w:t xml:space="preserve">, </w:t>
        </w:r>
        <w:r w:rsidRPr="00101F3B">
          <w:rPr>
            <w:rFonts w:cs="Times New Roman"/>
            <w:lang w:val="en-US"/>
          </w:rPr>
          <w:t>person</w:t>
        </w:r>
        <w:r w:rsidRPr="0020112D">
          <w:rPr>
            <w:rFonts w:cs="Times New Roman"/>
            <w:lang w:val="sr-Cyrl-BA"/>
            <w:rPrChange w:id="2568" w:author="Nikola Karpić" w:date="2024-02-25T23:34:00Z">
              <w:rPr>
                <w:lang w:val="en-US"/>
              </w:rPr>
            </w:rPrChange>
          </w:rPr>
          <w:t>_</w:t>
        </w:r>
        <w:r w:rsidRPr="00101F3B">
          <w:rPr>
            <w:rFonts w:cs="Times New Roman"/>
            <w:lang w:val="en-US"/>
          </w:rPr>
          <w:t>count</w:t>
        </w:r>
      </w:ins>
      <w:ins w:id="2569" w:author="Nikola Karpić" w:date="2024-01-14T23:58:00Z">
        <w:r w:rsidR="00AE356F" w:rsidRPr="00101F3B">
          <w:rPr>
            <w:rFonts w:cs="Times New Roman"/>
            <w:lang w:val="sr-Cyrl-BA"/>
          </w:rPr>
          <w:t xml:space="preserve"> </w:t>
        </w:r>
        <w:bookmarkStart w:id="2570" w:name="_Hlk159792427"/>
        <w:r w:rsidR="00AE356F" w:rsidRPr="00101F3B">
          <w:rPr>
            <w:rFonts w:cs="Times New Roman"/>
            <w:lang w:val="sr-Cyrl-BA"/>
          </w:rPr>
          <w:t>–</w:t>
        </w:r>
        <w:bookmarkEnd w:id="2570"/>
        <w:r w:rsidR="00AE356F" w:rsidRPr="00101F3B">
          <w:rPr>
            <w:rFonts w:cs="Times New Roman"/>
            <w:lang w:val="sr-Cyrl-BA"/>
          </w:rPr>
          <w:t xml:space="preserve"> број особа у просторији</w:t>
        </w:r>
      </w:ins>
      <w:ins w:id="2571" w:author="Nikola Karpić" w:date="2024-01-14T23:49:00Z">
        <w:r w:rsidRPr="0020112D">
          <w:rPr>
            <w:rFonts w:cs="Times New Roman"/>
            <w:lang w:val="sr-Cyrl-BA"/>
            <w:rPrChange w:id="2572" w:author="Nikola Karpić" w:date="2024-02-25T23:34:00Z">
              <w:rPr>
                <w:lang w:val="en-US"/>
              </w:rPr>
            </w:rPrChange>
          </w:rPr>
          <w:t xml:space="preserve">, </w:t>
        </w:r>
        <w:r w:rsidRPr="00101F3B">
          <w:rPr>
            <w:rFonts w:cs="Times New Roman"/>
            <w:lang w:val="en-US"/>
          </w:rPr>
          <w:t>temperature</w:t>
        </w:r>
      </w:ins>
      <w:ins w:id="2573" w:author="Nikola Karpić" w:date="2024-02-25T22:26:00Z">
        <w:r w:rsidR="000D662C" w:rsidRPr="00101F3B">
          <w:rPr>
            <w:rFonts w:cs="Times New Roman"/>
            <w:lang w:val="sr-Cyrl-BA"/>
          </w:rPr>
          <w:t xml:space="preserve"> </w:t>
        </w:r>
        <w:r w:rsidR="000D662C" w:rsidRPr="00101F3B">
          <w:rPr>
            <w:rFonts w:cs="Times New Roman"/>
            <w:lang w:val="sr-Cyrl-BA"/>
          </w:rPr>
          <w:t>–</w:t>
        </w:r>
        <w:r w:rsidR="000D662C" w:rsidRPr="00101F3B">
          <w:rPr>
            <w:rFonts w:cs="Times New Roman"/>
            <w:lang w:val="sr-Cyrl-BA"/>
          </w:rPr>
          <w:t xml:space="preserve"> </w:t>
        </w:r>
      </w:ins>
      <w:ins w:id="2574" w:author="Nikola Karpić" w:date="2024-01-14T23:58:00Z">
        <w:r w:rsidR="00AE356F" w:rsidRPr="00101F3B">
          <w:rPr>
            <w:rFonts w:cs="Times New Roman"/>
            <w:lang w:val="sr-Cyrl-BA"/>
          </w:rPr>
          <w:t>температура у просторији</w:t>
        </w:r>
      </w:ins>
      <w:ins w:id="2575" w:author="Nikola Karpić" w:date="2024-01-14T23:50:00Z">
        <w:r w:rsidRPr="0020112D">
          <w:rPr>
            <w:rFonts w:cs="Times New Roman"/>
            <w:lang w:val="sr-Cyrl-BA"/>
            <w:rPrChange w:id="2576" w:author="Nikola Karpić" w:date="2024-02-25T23:34:00Z">
              <w:rPr>
                <w:lang w:val="en-US"/>
              </w:rPr>
            </w:rPrChange>
          </w:rPr>
          <w:t xml:space="preserve"> </w:t>
        </w:r>
        <w:r w:rsidRPr="00101F3B">
          <w:rPr>
            <w:rFonts w:cs="Times New Roman"/>
            <w:lang w:val="sr-Cyrl-BA"/>
          </w:rPr>
          <w:t>и</w:t>
        </w:r>
      </w:ins>
      <w:ins w:id="2577" w:author="Nikola Karpić" w:date="2024-01-14T23:49:00Z">
        <w:r w:rsidRPr="0020112D">
          <w:rPr>
            <w:rFonts w:cs="Times New Roman"/>
            <w:lang w:val="sr-Cyrl-BA"/>
            <w:rPrChange w:id="2578" w:author="Nikola Karpić" w:date="2024-02-25T23:34:00Z">
              <w:rPr>
                <w:lang w:val="en-US"/>
              </w:rPr>
            </w:rPrChange>
          </w:rPr>
          <w:t xml:space="preserve"> </w:t>
        </w:r>
        <w:r w:rsidRPr="00101F3B">
          <w:rPr>
            <w:rFonts w:cs="Times New Roman"/>
            <w:lang w:val="en-US"/>
          </w:rPr>
          <w:t>time</w:t>
        </w:r>
        <w:r w:rsidRPr="0020112D">
          <w:rPr>
            <w:rFonts w:cs="Times New Roman"/>
            <w:lang w:val="sr-Cyrl-BA"/>
            <w:rPrChange w:id="2579" w:author="Nikola Karpić" w:date="2024-02-25T23:34:00Z">
              <w:rPr>
                <w:lang w:val="en-US"/>
              </w:rPr>
            </w:rPrChange>
          </w:rPr>
          <w:t>_</w:t>
        </w:r>
        <w:r w:rsidRPr="00101F3B">
          <w:rPr>
            <w:rFonts w:cs="Times New Roman"/>
            <w:lang w:val="en-US"/>
          </w:rPr>
          <w:t>device</w:t>
        </w:r>
      </w:ins>
      <w:ins w:id="2580" w:author="Nikola Karpić" w:date="2024-01-14T23:58:00Z">
        <w:r w:rsidR="00AE356F" w:rsidRPr="00101F3B">
          <w:rPr>
            <w:rFonts w:cs="Times New Roman"/>
            <w:lang w:val="sr-Cyrl-BA"/>
          </w:rPr>
          <w:t xml:space="preserve"> – вријеме/датум</w:t>
        </w:r>
      </w:ins>
      <w:ins w:id="2581" w:author="Nikola Karpić" w:date="2024-01-14T23:49:00Z">
        <w:r w:rsidRPr="0020112D">
          <w:rPr>
            <w:rFonts w:cs="Times New Roman"/>
            <w:lang w:val="sr-Cyrl-BA"/>
            <w:rPrChange w:id="2582" w:author="Nikola Karpić" w:date="2024-02-25T23:34:00Z">
              <w:rPr>
                <w:lang w:val="en-US"/>
              </w:rPr>
            </w:rPrChange>
          </w:rPr>
          <w:t>.</w:t>
        </w:r>
      </w:ins>
      <w:ins w:id="2583" w:author="Nikola Karpić" w:date="2024-01-14T23:50:00Z">
        <w:r w:rsidRPr="00101F3B">
          <w:rPr>
            <w:rFonts w:cs="Times New Roman"/>
            <w:lang w:val="sr-Cyrl-BA"/>
          </w:rPr>
          <w:t xml:space="preserve"> </w:t>
        </w:r>
      </w:ins>
    </w:p>
    <w:p w14:paraId="07BBD134" w14:textId="29CA8596" w:rsidR="00377B5F" w:rsidRPr="00101F3B" w:rsidDel="00AE356F" w:rsidRDefault="00377B5F" w:rsidP="000D662C">
      <w:pPr>
        <w:pStyle w:val="NoSpacing"/>
        <w:rPr>
          <w:del w:id="2584" w:author="Nikola Karpić" w:date="2024-01-15T00:01:00Z"/>
          <w:rFonts w:cs="Times New Roman"/>
        </w:rPr>
        <w:pPrChange w:id="2585" w:author="Nikola Karpić" w:date="2024-02-25T22:28:00Z">
          <w:pPr>
            <w:pStyle w:val="NoSpacing"/>
          </w:pPr>
        </w:pPrChange>
      </w:pPr>
      <w:del w:id="2586" w:author="Nikola Karpić" w:date="2024-01-14T23:50:00Z">
        <w:r w:rsidRPr="00101F3B" w:rsidDel="00125523">
          <w:rPr>
            <w:rFonts w:cs="Times New Roman"/>
          </w:rPr>
          <w:delText xml:space="preserve">У </w:delText>
        </w:r>
        <w:r w:rsidR="00391B1B" w:rsidRPr="00101F3B" w:rsidDel="00125523">
          <w:rPr>
            <w:rFonts w:cs="Times New Roman"/>
          </w:rPr>
          <w:delText>овој</w:delText>
        </w:r>
        <w:r w:rsidRPr="00101F3B" w:rsidDel="00125523">
          <w:rPr>
            <w:rFonts w:cs="Times New Roman"/>
          </w:rPr>
          <w:delText xml:space="preserve"> цјелини </w:delText>
        </w:r>
        <w:r w:rsidR="00391B1B" w:rsidRPr="00101F3B" w:rsidDel="00125523">
          <w:rPr>
            <w:rFonts w:cs="Times New Roman"/>
          </w:rPr>
          <w:delText>прво исписујемо типове података за сваку појединачну колону и бирамо који</w:delText>
        </w:r>
        <w:r w:rsidR="00915149" w:rsidRPr="00101F3B" w:rsidDel="00125523">
          <w:rPr>
            <w:rFonts w:cs="Times New Roman"/>
          </w:rPr>
          <w:delText xml:space="preserve"> ће </w:delText>
        </w:r>
        <w:r w:rsidR="00391B1B" w:rsidRPr="00101F3B" w:rsidDel="00125523">
          <w:rPr>
            <w:rFonts w:cs="Times New Roman"/>
          </w:rPr>
          <w:delText xml:space="preserve">подскуп података </w:delText>
        </w:r>
        <w:r w:rsidRPr="00101F3B" w:rsidDel="00125523">
          <w:rPr>
            <w:rFonts w:cs="Times New Roman"/>
          </w:rPr>
          <w:delText xml:space="preserve">бити кориштен за </w:delText>
        </w:r>
        <w:r w:rsidR="00391B1B" w:rsidRPr="00101F3B" w:rsidDel="00125523">
          <w:rPr>
            <w:rFonts w:cs="Times New Roman"/>
          </w:rPr>
          <w:delText>генерисање модела</w:delText>
        </w:r>
        <w:r w:rsidRPr="00101F3B" w:rsidDel="00125523">
          <w:rPr>
            <w:rFonts w:cs="Times New Roman"/>
          </w:rPr>
          <w:delText>. У овом случају б</w:delText>
        </w:r>
      </w:del>
      <w:ins w:id="2587" w:author="Nikola Karpić" w:date="2024-01-14T23:51:00Z">
        <w:r w:rsidR="00AE356F" w:rsidRPr="00101F3B">
          <w:rPr>
            <w:rFonts w:cs="Times New Roman"/>
          </w:rPr>
          <w:t>Изабрано је сљедећих седам колона које ће бити кориштене за тренирање модела</w:t>
        </w:r>
      </w:ins>
      <w:del w:id="2588" w:author="Nikola Karpić" w:date="2024-01-14T23:51:00Z">
        <w:r w:rsidRPr="00101F3B" w:rsidDel="00AE356F">
          <w:rPr>
            <w:rFonts w:cs="Times New Roman"/>
          </w:rPr>
          <w:delText xml:space="preserve">ирамо </w:delText>
        </w:r>
      </w:del>
      <w:del w:id="2589" w:author="Nikola Karpić" w:date="2024-01-14T23:50:00Z">
        <w:r w:rsidRPr="00101F3B" w:rsidDel="00125523">
          <w:rPr>
            <w:rFonts w:cs="Times New Roman"/>
          </w:rPr>
          <w:delText xml:space="preserve">седам </w:delText>
        </w:r>
      </w:del>
      <w:del w:id="2590" w:author="Nikola Karpić" w:date="2024-01-14T23:51:00Z">
        <w:r w:rsidRPr="00101F3B" w:rsidDel="00AE356F">
          <w:rPr>
            <w:rFonts w:cs="Times New Roman"/>
          </w:rPr>
          <w:delText>атрибут</w:delText>
        </w:r>
        <w:r w:rsidR="00C124BD" w:rsidRPr="00101F3B" w:rsidDel="00AE356F">
          <w:rPr>
            <w:rFonts w:cs="Times New Roman"/>
          </w:rPr>
          <w:delText>а</w:delText>
        </w:r>
      </w:del>
      <w:r w:rsidRPr="00101F3B">
        <w:rPr>
          <w:rFonts w:cs="Times New Roman"/>
        </w:rPr>
        <w:t xml:space="preserve">: </w:t>
      </w:r>
      <w:r w:rsidRPr="0020112D">
        <w:rPr>
          <w:rFonts w:cs="Times New Roman"/>
          <w:b/>
          <w:bCs/>
          <w:rPrChange w:id="2591" w:author="Nikola Karpić" w:date="2024-02-25T23:34:00Z">
            <w:rPr/>
          </w:rPrChange>
        </w:rPr>
        <w:t>co</w:t>
      </w:r>
      <w:r w:rsidRPr="0020112D">
        <w:rPr>
          <w:rFonts w:cs="Times New Roman"/>
          <w:b/>
          <w:bCs/>
          <w:rPrChange w:id="2592" w:author="Nikola Karpić" w:date="2024-02-25T23:34:00Z">
            <w:rPr>
              <w:lang w:val="sr-Cyrl-BA"/>
            </w:rPr>
          </w:rPrChange>
        </w:rPr>
        <w:t>2</w:t>
      </w:r>
      <w:r w:rsidRPr="00101F3B">
        <w:rPr>
          <w:rFonts w:cs="Times New Roman"/>
        </w:rPr>
        <w:t xml:space="preserve">, </w:t>
      </w:r>
      <w:r w:rsidRPr="0020112D">
        <w:rPr>
          <w:rFonts w:cs="Times New Roman"/>
          <w:b/>
          <w:bCs/>
          <w:rPrChange w:id="2593" w:author="Nikola Karpić" w:date="2024-02-25T23:34:00Z">
            <w:rPr/>
          </w:rPrChange>
        </w:rPr>
        <w:t>humidity</w:t>
      </w:r>
      <w:r w:rsidRPr="00101F3B">
        <w:rPr>
          <w:rFonts w:cs="Times New Roman"/>
        </w:rPr>
        <w:t xml:space="preserve">, </w:t>
      </w:r>
      <w:r w:rsidRPr="0020112D">
        <w:rPr>
          <w:rFonts w:cs="Times New Roman"/>
          <w:b/>
          <w:bCs/>
          <w:rPrChange w:id="2594" w:author="Nikola Karpić" w:date="2024-02-25T23:34:00Z">
            <w:rPr/>
          </w:rPrChange>
        </w:rPr>
        <w:t>light</w:t>
      </w:r>
      <w:r w:rsidRPr="00101F3B">
        <w:rPr>
          <w:rFonts w:cs="Times New Roman"/>
        </w:rPr>
        <w:t xml:space="preserve">, </w:t>
      </w:r>
      <w:r w:rsidRPr="0020112D">
        <w:rPr>
          <w:rFonts w:cs="Times New Roman"/>
          <w:b/>
          <w:bCs/>
          <w:rPrChange w:id="2595" w:author="Nikola Karpić" w:date="2024-02-25T23:34:00Z">
            <w:rPr/>
          </w:rPrChange>
        </w:rPr>
        <w:t>motion</w:t>
      </w:r>
      <w:r w:rsidRPr="00101F3B">
        <w:rPr>
          <w:rFonts w:cs="Times New Roman"/>
        </w:rPr>
        <w:t xml:space="preserve">, </w:t>
      </w:r>
      <w:r w:rsidRPr="0020112D">
        <w:rPr>
          <w:rFonts w:cs="Times New Roman"/>
          <w:b/>
          <w:bCs/>
          <w:rPrChange w:id="2596" w:author="Nikola Karpić" w:date="2024-02-25T23:34:00Z">
            <w:rPr/>
          </w:rPrChange>
        </w:rPr>
        <w:t>person</w:t>
      </w:r>
      <w:r w:rsidRPr="0020112D">
        <w:rPr>
          <w:rFonts w:cs="Times New Roman"/>
          <w:b/>
          <w:bCs/>
          <w:rPrChange w:id="2597" w:author="Nikola Karpić" w:date="2024-02-25T23:34:00Z">
            <w:rPr>
              <w:lang w:val="sr-Cyrl-BA"/>
            </w:rPr>
          </w:rPrChange>
        </w:rPr>
        <w:t>_</w:t>
      </w:r>
      <w:r w:rsidRPr="0020112D">
        <w:rPr>
          <w:rFonts w:cs="Times New Roman"/>
          <w:b/>
          <w:bCs/>
          <w:rPrChange w:id="2598" w:author="Nikola Karpić" w:date="2024-02-25T23:34:00Z">
            <w:rPr/>
          </w:rPrChange>
        </w:rPr>
        <w:t>count</w:t>
      </w:r>
      <w:r w:rsidRPr="00101F3B">
        <w:rPr>
          <w:rFonts w:cs="Times New Roman"/>
        </w:rPr>
        <w:t xml:space="preserve">, </w:t>
      </w:r>
      <w:r w:rsidRPr="0020112D">
        <w:rPr>
          <w:rFonts w:cs="Times New Roman"/>
          <w:b/>
          <w:bCs/>
          <w:rPrChange w:id="2599" w:author="Nikola Karpić" w:date="2024-02-25T23:34:00Z">
            <w:rPr/>
          </w:rPrChange>
        </w:rPr>
        <w:t>temperature</w:t>
      </w:r>
      <w:del w:id="2600" w:author="Nikola Karpić" w:date="2024-01-14T23:52:00Z">
        <w:r w:rsidRPr="00101F3B" w:rsidDel="00AE356F">
          <w:rPr>
            <w:rFonts w:cs="Times New Roman"/>
          </w:rPr>
          <w:delText>,</w:delText>
        </w:r>
      </w:del>
      <w:r w:rsidRPr="00101F3B">
        <w:rPr>
          <w:rFonts w:cs="Times New Roman"/>
        </w:rPr>
        <w:t xml:space="preserve"> и </w:t>
      </w:r>
      <w:r w:rsidRPr="0020112D">
        <w:rPr>
          <w:rFonts w:cs="Times New Roman"/>
          <w:b/>
          <w:bCs/>
          <w:rPrChange w:id="2601" w:author="Nikola Karpić" w:date="2024-02-25T23:34:00Z">
            <w:rPr/>
          </w:rPrChange>
        </w:rPr>
        <w:t>time</w:t>
      </w:r>
      <w:r w:rsidRPr="0020112D">
        <w:rPr>
          <w:rFonts w:cs="Times New Roman"/>
          <w:b/>
          <w:bCs/>
          <w:rPrChange w:id="2602" w:author="Nikola Karpić" w:date="2024-02-25T23:34:00Z">
            <w:rPr>
              <w:lang w:val="sr-Cyrl-BA"/>
            </w:rPr>
          </w:rPrChange>
        </w:rPr>
        <w:t>_</w:t>
      </w:r>
      <w:r w:rsidRPr="0020112D">
        <w:rPr>
          <w:rFonts w:cs="Times New Roman"/>
          <w:b/>
          <w:bCs/>
          <w:rPrChange w:id="2603" w:author="Nikola Karpić" w:date="2024-02-25T23:34:00Z">
            <w:rPr/>
          </w:rPrChange>
        </w:rPr>
        <w:t>device</w:t>
      </w:r>
      <w:ins w:id="2604" w:author="Nikola Karpić" w:date="2024-01-14T23:59:00Z">
        <w:r w:rsidR="00AE356F" w:rsidRPr="00101F3B">
          <w:rPr>
            <w:rFonts w:cs="Times New Roman"/>
          </w:rPr>
          <w:t xml:space="preserve"> док су остале одбачене </w:t>
        </w:r>
      </w:ins>
      <w:ins w:id="2605" w:author="Nikola Karpić" w:date="2024-01-15T00:00:00Z">
        <w:r w:rsidR="00AE356F" w:rsidRPr="00101F3B">
          <w:rPr>
            <w:rFonts w:cs="Times New Roman"/>
          </w:rPr>
          <w:t xml:space="preserve">због тога што </w:t>
        </w:r>
      </w:ins>
      <w:ins w:id="2606" w:author="Nikola Karpić" w:date="2024-01-15T00:01:00Z">
        <w:r w:rsidR="00AE356F" w:rsidRPr="00101F3B">
          <w:rPr>
            <w:rFonts w:cs="Times New Roman"/>
          </w:rPr>
          <w:t xml:space="preserve">број особа у просторији </w:t>
        </w:r>
      </w:ins>
      <w:ins w:id="2607" w:author="Nikola Karpić" w:date="2024-01-15T00:00:00Z">
        <w:r w:rsidR="00AE356F" w:rsidRPr="00101F3B">
          <w:rPr>
            <w:rFonts w:cs="Times New Roman"/>
          </w:rPr>
          <w:t>не би треба</w:t>
        </w:r>
      </w:ins>
      <w:ins w:id="2608" w:author="Nikola Karpić" w:date="2024-01-15T00:01:00Z">
        <w:r w:rsidR="00AE356F" w:rsidRPr="00101F3B">
          <w:rPr>
            <w:rFonts w:cs="Times New Roman"/>
          </w:rPr>
          <w:t>о</w:t>
        </w:r>
      </w:ins>
      <w:ins w:id="2609" w:author="Nikola Karpić" w:date="2024-01-15T00:00:00Z">
        <w:r w:rsidR="00AE356F" w:rsidRPr="00101F3B">
          <w:rPr>
            <w:rFonts w:cs="Times New Roman"/>
          </w:rPr>
          <w:t xml:space="preserve"> имати никакав утицај на </w:t>
        </w:r>
      </w:ins>
      <w:ins w:id="2610" w:author="Nikola Karpić" w:date="2024-01-15T00:01:00Z">
        <w:r w:rsidR="00AE356F" w:rsidRPr="00101F3B">
          <w:rPr>
            <w:rFonts w:cs="Times New Roman"/>
          </w:rPr>
          <w:t>њихове вриједности.</w:t>
        </w:r>
      </w:ins>
      <w:del w:id="2611" w:author="Nikola Karpić" w:date="2024-01-14T23:59:00Z">
        <w:r w:rsidRPr="00101F3B" w:rsidDel="00AE356F">
          <w:rPr>
            <w:rFonts w:cs="Times New Roman"/>
          </w:rPr>
          <w:delText>.</w:delText>
        </w:r>
      </w:del>
    </w:p>
    <w:p w14:paraId="16BF1309" w14:textId="77777777" w:rsidR="00A911BE" w:rsidRPr="00101F3B" w:rsidDel="000D662C" w:rsidRDefault="00A911BE" w:rsidP="000D662C">
      <w:pPr>
        <w:pStyle w:val="NoSpacing"/>
        <w:rPr>
          <w:del w:id="2612" w:author="Nikola Karpić" w:date="2024-02-25T22:27:00Z"/>
          <w:rFonts w:cs="Times New Roman"/>
        </w:rPr>
        <w:pPrChange w:id="2613" w:author="Nikola Karpić" w:date="2024-02-25T22:28:00Z">
          <w:pPr/>
        </w:pPrChange>
      </w:pPr>
    </w:p>
    <w:p w14:paraId="7616FCA6" w14:textId="78688B87" w:rsidR="00AE4BC1" w:rsidRPr="0020112D" w:rsidDel="00AE356F" w:rsidRDefault="006D3096" w:rsidP="000D662C">
      <w:pPr>
        <w:pStyle w:val="NoSpacing"/>
        <w:rPr>
          <w:del w:id="2614" w:author="Nikola Karpić" w:date="2024-01-15T00:01:00Z"/>
          <w:rFonts w:cs="Times New Roman"/>
          <w:lang w:val="ru-RU"/>
          <w:rPrChange w:id="2615" w:author="Nikola Karpić" w:date="2024-02-25T23:34:00Z">
            <w:rPr>
              <w:del w:id="2616" w:author="Nikola Karpić" w:date="2024-01-15T00:01:00Z"/>
              <w:lang w:val="sr-Cyrl-BA"/>
            </w:rPr>
          </w:rPrChange>
        </w:rPr>
        <w:pPrChange w:id="2617" w:author="Nikola Karpić" w:date="2024-02-25T22:28:00Z">
          <w:pPr>
            <w:pStyle w:val="NoSpacing"/>
            <w:ind w:firstLine="0"/>
            <w:jc w:val="center"/>
          </w:pPr>
        </w:pPrChange>
      </w:pPr>
      <w:del w:id="2618" w:author="Nikola Karpić" w:date="2024-01-15T00:01:00Z">
        <w:r w:rsidRPr="00101F3B" w:rsidDel="00AE356F">
          <w:rPr>
            <w:rFonts w:cs="Times New Roman"/>
            <w:noProof/>
          </w:rPr>
          <w:drawing>
            <wp:inline distT="0" distB="0" distL="0" distR="0" wp14:anchorId="3884B4D2" wp14:editId="62665CA9">
              <wp:extent cx="2800741" cy="3686689"/>
              <wp:effectExtent l="0" t="0" r="0" b="0"/>
              <wp:docPr id="119145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54675" name=""/>
                      <pic:cNvPicPr/>
                    </pic:nvPicPr>
                    <pic:blipFill>
                      <a:blip r:embed="rId41"/>
                      <a:stretch>
                        <a:fillRect/>
                      </a:stretch>
                    </pic:blipFill>
                    <pic:spPr>
                      <a:xfrm>
                        <a:off x="0" y="0"/>
                        <a:ext cx="2800741" cy="3686689"/>
                      </a:xfrm>
                      <a:prstGeom prst="rect">
                        <a:avLst/>
                      </a:prstGeom>
                    </pic:spPr>
                  </pic:pic>
                </a:graphicData>
              </a:graphic>
            </wp:inline>
          </w:drawing>
        </w:r>
      </w:del>
    </w:p>
    <w:p w14:paraId="29269CE5" w14:textId="4BD7AEA3" w:rsidR="004B2026" w:rsidRPr="0020112D" w:rsidDel="00AE356F" w:rsidRDefault="004B2026" w:rsidP="000D662C">
      <w:pPr>
        <w:pStyle w:val="NoSpacing"/>
        <w:rPr>
          <w:del w:id="2619" w:author="Nikola Karpić" w:date="2024-01-15T00:01:00Z"/>
          <w:rFonts w:cs="Times New Roman"/>
          <w:lang w:val="sr-Latn-BA"/>
          <w:rPrChange w:id="2620" w:author="Nikola Karpić" w:date="2024-02-25T23:34:00Z">
            <w:rPr>
              <w:del w:id="2621" w:author="Nikola Karpić" w:date="2024-01-15T00:01:00Z"/>
              <w:lang w:val="sr-Latn-BA"/>
            </w:rPr>
          </w:rPrChange>
        </w:rPr>
        <w:pPrChange w:id="2622" w:author="Nikola Karpić" w:date="2024-02-25T22:28:00Z">
          <w:pPr>
            <w:pStyle w:val="NoSpacing"/>
            <w:ind w:firstLine="0"/>
            <w:jc w:val="center"/>
          </w:pPr>
        </w:pPrChange>
      </w:pPr>
      <w:del w:id="2623" w:author="Nikola Karpić" w:date="2024-01-15T00:01:00Z">
        <w:r w:rsidRPr="0020112D" w:rsidDel="00AE356F">
          <w:rPr>
            <w:rFonts w:cs="Times New Roman"/>
            <w:i/>
            <w:iCs/>
            <w:lang w:val="ru-RU"/>
            <w:rPrChange w:id="2624" w:author="Nikola Karpić" w:date="2024-02-25T23:34:00Z">
              <w:rPr>
                <w:rFonts w:cs="Times New Roman"/>
                <w:i/>
                <w:iCs/>
                <w:lang w:val="sr-Cyrl-BA"/>
              </w:rPr>
            </w:rPrChange>
          </w:rPr>
          <w:delText>Слика 5.8. Исписивање типова података за колоне скупа података</w:delText>
        </w:r>
      </w:del>
    </w:p>
    <w:p w14:paraId="42008622" w14:textId="35C75FDE" w:rsidR="004B2026" w:rsidRPr="0020112D" w:rsidDel="00AE356F" w:rsidRDefault="004B2026" w:rsidP="000D662C">
      <w:pPr>
        <w:pStyle w:val="NoSpacing"/>
        <w:rPr>
          <w:del w:id="2625" w:author="Nikola Karpić" w:date="2024-01-15T00:01:00Z"/>
          <w:rFonts w:cs="Times New Roman"/>
          <w:lang w:val="ru-RU"/>
          <w:rPrChange w:id="2626" w:author="Nikola Karpić" w:date="2024-02-25T23:34:00Z">
            <w:rPr>
              <w:del w:id="2627" w:author="Nikola Karpić" w:date="2024-01-15T00:01:00Z"/>
              <w:lang w:val="sr-Cyrl-BA"/>
            </w:rPr>
          </w:rPrChange>
        </w:rPr>
        <w:pPrChange w:id="2628" w:author="Nikola Karpić" w:date="2024-02-25T22:28:00Z">
          <w:pPr>
            <w:pStyle w:val="NoSpacing"/>
            <w:ind w:firstLine="0"/>
            <w:jc w:val="center"/>
          </w:pPr>
        </w:pPrChange>
      </w:pPr>
    </w:p>
    <w:p w14:paraId="0785BF52" w14:textId="128D6513" w:rsidR="00AE4BC1" w:rsidRPr="0020112D" w:rsidDel="00AE356F" w:rsidRDefault="006D3096" w:rsidP="000D662C">
      <w:pPr>
        <w:pStyle w:val="NoSpacing"/>
        <w:rPr>
          <w:del w:id="2629" w:author="Nikola Karpić" w:date="2024-01-15T00:01:00Z"/>
          <w:rFonts w:cs="Times New Roman"/>
          <w:lang w:val="ru-RU"/>
          <w:rPrChange w:id="2630" w:author="Nikola Karpić" w:date="2024-02-25T23:34:00Z">
            <w:rPr>
              <w:del w:id="2631" w:author="Nikola Karpić" w:date="2024-01-15T00:01:00Z"/>
              <w:lang w:val="sr-Cyrl-BA"/>
            </w:rPr>
          </w:rPrChange>
        </w:rPr>
        <w:pPrChange w:id="2632" w:author="Nikola Karpić" w:date="2024-02-25T22:28:00Z">
          <w:pPr>
            <w:pStyle w:val="NoSpacing"/>
            <w:ind w:firstLine="0"/>
            <w:jc w:val="center"/>
          </w:pPr>
        </w:pPrChange>
      </w:pPr>
      <w:del w:id="2633" w:author="Nikola Karpić" w:date="2024-01-15T00:01:00Z">
        <w:r w:rsidRPr="00101F3B" w:rsidDel="00AE356F">
          <w:rPr>
            <w:rFonts w:cs="Times New Roman"/>
            <w:noProof/>
          </w:rPr>
          <w:drawing>
            <wp:inline distT="0" distB="0" distL="0" distR="0" wp14:anchorId="72420839" wp14:editId="2E6FAC8C">
              <wp:extent cx="5628190" cy="571500"/>
              <wp:effectExtent l="0" t="0" r="0" b="0"/>
              <wp:docPr id="18591839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9951" cy="572694"/>
                      </a:xfrm>
                      <a:prstGeom prst="rect">
                        <a:avLst/>
                      </a:prstGeom>
                      <a:noFill/>
                      <a:ln>
                        <a:noFill/>
                      </a:ln>
                    </pic:spPr>
                  </pic:pic>
                </a:graphicData>
              </a:graphic>
            </wp:inline>
          </w:drawing>
        </w:r>
      </w:del>
    </w:p>
    <w:p w14:paraId="55D746CD" w14:textId="0F213846" w:rsidR="004B2026" w:rsidRPr="0020112D" w:rsidDel="00AE356F" w:rsidRDefault="004B2026" w:rsidP="000D662C">
      <w:pPr>
        <w:pStyle w:val="NoSpacing"/>
        <w:rPr>
          <w:del w:id="2634" w:author="Nikola Karpić" w:date="2024-01-15T00:01:00Z"/>
          <w:rFonts w:cs="Times New Roman"/>
          <w:lang w:val="sr-Latn-BA"/>
          <w:rPrChange w:id="2635" w:author="Nikola Karpić" w:date="2024-02-25T23:34:00Z">
            <w:rPr>
              <w:del w:id="2636" w:author="Nikola Karpić" w:date="2024-01-15T00:01:00Z"/>
              <w:lang w:val="sr-Latn-BA"/>
            </w:rPr>
          </w:rPrChange>
        </w:rPr>
        <w:pPrChange w:id="2637" w:author="Nikola Karpić" w:date="2024-02-25T22:28:00Z">
          <w:pPr>
            <w:pStyle w:val="NoSpacing"/>
            <w:ind w:firstLine="0"/>
            <w:jc w:val="center"/>
          </w:pPr>
        </w:pPrChange>
      </w:pPr>
      <w:del w:id="2638" w:author="Nikola Karpić" w:date="2024-01-15T00:01:00Z">
        <w:r w:rsidRPr="0020112D" w:rsidDel="00AE356F">
          <w:rPr>
            <w:rFonts w:cs="Times New Roman"/>
            <w:i/>
            <w:iCs/>
            <w:lang w:val="ru-RU"/>
            <w:rPrChange w:id="2639" w:author="Nikola Karpić" w:date="2024-02-25T23:34:00Z">
              <w:rPr>
                <w:rFonts w:cs="Times New Roman"/>
                <w:i/>
                <w:iCs/>
                <w:lang w:val="sr-Cyrl-BA"/>
              </w:rPr>
            </w:rPrChange>
          </w:rPr>
          <w:delText>Слика 5.9. Избор одговарајућих колона у скупу података</w:delText>
        </w:r>
      </w:del>
    </w:p>
    <w:p w14:paraId="32C54AE7" w14:textId="77777777" w:rsidR="004B2026" w:rsidRPr="0020112D" w:rsidDel="00AE356F" w:rsidRDefault="004B2026" w:rsidP="000D662C">
      <w:pPr>
        <w:pStyle w:val="NoSpacing"/>
        <w:rPr>
          <w:del w:id="2640" w:author="Nikola Karpić" w:date="2024-01-15T00:01:00Z"/>
          <w:rFonts w:cs="Times New Roman"/>
          <w:lang w:val="ru-RU"/>
          <w:rPrChange w:id="2641" w:author="Nikola Karpić" w:date="2024-02-25T23:34:00Z">
            <w:rPr>
              <w:del w:id="2642" w:author="Nikola Karpić" w:date="2024-01-15T00:01:00Z"/>
              <w:lang w:val="sr-Cyrl-BA"/>
            </w:rPr>
          </w:rPrChange>
        </w:rPr>
        <w:pPrChange w:id="2643" w:author="Nikola Karpić" w:date="2024-02-25T22:28:00Z">
          <w:pPr>
            <w:pStyle w:val="NoSpacing"/>
            <w:ind w:firstLine="0"/>
            <w:jc w:val="center"/>
          </w:pPr>
        </w:pPrChange>
      </w:pPr>
    </w:p>
    <w:p w14:paraId="4B555D81" w14:textId="2431712B" w:rsidR="00AE4BC1" w:rsidRPr="0020112D" w:rsidRDefault="00AE4BC1" w:rsidP="000D662C">
      <w:pPr>
        <w:pStyle w:val="NoSpacing"/>
        <w:rPr>
          <w:rFonts w:cs="Times New Roman"/>
          <w:noProof/>
          <w:lang w:val="ru-RU"/>
          <w:rPrChange w:id="2644" w:author="Nikola Karpić" w:date="2024-02-25T23:34:00Z">
            <w:rPr>
              <w:noProof/>
            </w:rPr>
          </w:rPrChange>
        </w:rPr>
        <w:pPrChange w:id="2645" w:author="Nikola Karpić" w:date="2024-02-25T22:28:00Z">
          <w:pPr/>
        </w:pPrChange>
      </w:pPr>
      <w:del w:id="2646" w:author="Nikola Karpić" w:date="2024-01-15T00:01:00Z">
        <w:r w:rsidRPr="0020112D" w:rsidDel="00AE356F">
          <w:rPr>
            <w:rFonts w:cs="Times New Roman"/>
            <w:noProof/>
            <w:lang w:val="ru-RU"/>
            <w:rPrChange w:id="2647" w:author="Nikola Karpić" w:date="2024-02-25T23:34:00Z">
              <w:rPr>
                <w:noProof/>
                <w:lang w:val="sr-Cyrl-BA"/>
              </w:rPr>
            </w:rPrChange>
          </w:rPr>
          <w:br w:type="page"/>
        </w:r>
      </w:del>
    </w:p>
    <w:p w14:paraId="24F0FEBF" w14:textId="5D2639E5" w:rsidR="00377B5F" w:rsidRPr="0020112D" w:rsidDel="00167403" w:rsidRDefault="00377B5F" w:rsidP="000D662C">
      <w:pPr>
        <w:pStyle w:val="NoSpacing"/>
        <w:rPr>
          <w:del w:id="2648" w:author="Nikola Karpić" w:date="2024-01-27T19:57:00Z"/>
          <w:rFonts w:cs="Times New Roman"/>
          <w:lang w:val="ru-RU"/>
          <w:rPrChange w:id="2649" w:author="Nikola Karpić" w:date="2024-02-25T23:34:00Z">
            <w:rPr>
              <w:del w:id="2650" w:author="Nikola Karpić" w:date="2024-01-27T19:57:00Z"/>
            </w:rPr>
          </w:rPrChange>
        </w:rPr>
        <w:pPrChange w:id="2651" w:author="Nikola Karpić" w:date="2024-02-25T22:28:00Z">
          <w:pPr>
            <w:pStyle w:val="NoSpacing"/>
          </w:pPr>
        </w:pPrChange>
      </w:pPr>
      <w:del w:id="2652" w:author="Nikola Karpić" w:date="2024-02-25T22:30:00Z">
        <w:r w:rsidRPr="00101F3B" w:rsidDel="000D662C">
          <w:rPr>
            <w:rFonts w:cs="Times New Roman"/>
            <w:lang w:val="ru-RU"/>
          </w:rPr>
          <w:delText xml:space="preserve">Након тога, </w:delText>
        </w:r>
        <w:r w:rsidR="00007813" w:rsidRPr="00101F3B" w:rsidDel="000D662C">
          <w:rPr>
            <w:rFonts w:cs="Times New Roman"/>
            <w:lang w:val="ru-RU"/>
          </w:rPr>
          <w:delText>рачунамо</w:delText>
        </w:r>
        <w:r w:rsidRPr="00101F3B" w:rsidDel="000D662C">
          <w:rPr>
            <w:rFonts w:cs="Times New Roman"/>
            <w:lang w:val="ru-RU"/>
          </w:rPr>
          <w:delText xml:space="preserve"> о</w:delText>
        </w:r>
      </w:del>
      <w:ins w:id="2653" w:author="Nikola Karpić" w:date="2024-02-25T22:30:00Z">
        <w:r w:rsidR="000D662C" w:rsidRPr="0020112D">
          <w:rPr>
            <w:rFonts w:cs="Times New Roman"/>
            <w:lang w:val="ru-RU"/>
            <w:rPrChange w:id="2654" w:author="Nikola Karpić" w:date="2024-02-25T23:34:00Z">
              <w:rPr>
                <w:lang w:val="sr-Cyrl-BA"/>
              </w:rPr>
            </w:rPrChange>
          </w:rPr>
          <w:t>О</w:t>
        </w:r>
      </w:ins>
      <w:r w:rsidRPr="00101F3B">
        <w:rPr>
          <w:rFonts w:cs="Times New Roman"/>
          <w:lang w:val="ru-RU"/>
        </w:rPr>
        <w:t>сновн</w:t>
      </w:r>
      <w:r w:rsidR="00391B1B" w:rsidRPr="00101F3B">
        <w:rPr>
          <w:rFonts w:cs="Times New Roman"/>
          <w:lang w:val="ru-RU"/>
        </w:rPr>
        <w:t>е</w:t>
      </w:r>
      <w:r w:rsidRPr="00101F3B">
        <w:rPr>
          <w:rFonts w:cs="Times New Roman"/>
          <w:lang w:val="ru-RU"/>
        </w:rPr>
        <w:t xml:space="preserve"> статистичк</w:t>
      </w:r>
      <w:r w:rsidR="00391B1B" w:rsidRPr="00101F3B">
        <w:rPr>
          <w:rFonts w:cs="Times New Roman"/>
          <w:lang w:val="ru-RU"/>
        </w:rPr>
        <w:t>е</w:t>
      </w:r>
      <w:r w:rsidRPr="00101F3B">
        <w:rPr>
          <w:rFonts w:cs="Times New Roman"/>
          <w:lang w:val="ru-RU"/>
        </w:rPr>
        <w:t xml:space="preserve"> мјер</w:t>
      </w:r>
      <w:r w:rsidR="00391B1B" w:rsidRPr="00101F3B">
        <w:rPr>
          <w:rFonts w:cs="Times New Roman"/>
          <w:lang w:val="ru-RU"/>
        </w:rPr>
        <w:t>е</w:t>
      </w:r>
      <w:r w:rsidRPr="00101F3B">
        <w:rPr>
          <w:rFonts w:cs="Times New Roman"/>
          <w:lang w:val="ru-RU"/>
        </w:rPr>
        <w:t xml:space="preserve"> (број, средњ</w:t>
      </w:r>
      <w:r w:rsidR="00391B1B" w:rsidRPr="00101F3B">
        <w:rPr>
          <w:rFonts w:cs="Times New Roman"/>
          <w:lang w:val="ru-RU"/>
        </w:rPr>
        <w:t>е</w:t>
      </w:r>
      <w:r w:rsidRPr="00101F3B">
        <w:rPr>
          <w:rFonts w:cs="Times New Roman"/>
          <w:lang w:val="ru-RU"/>
        </w:rPr>
        <w:t xml:space="preserve"> вриједност</w:t>
      </w:r>
      <w:r w:rsidR="00381B21" w:rsidRPr="00101F3B">
        <w:rPr>
          <w:rFonts w:cs="Times New Roman"/>
          <w:lang w:val="ru-RU"/>
        </w:rPr>
        <w:t>и</w:t>
      </w:r>
      <w:r w:rsidRPr="00101F3B">
        <w:rPr>
          <w:rFonts w:cs="Times New Roman"/>
          <w:lang w:val="ru-RU"/>
        </w:rPr>
        <w:t>, стандардн</w:t>
      </w:r>
      <w:r w:rsidR="00381B21" w:rsidRPr="00101F3B">
        <w:rPr>
          <w:rFonts w:cs="Times New Roman"/>
          <w:lang w:val="ru-RU"/>
        </w:rPr>
        <w:t>у</w:t>
      </w:r>
      <w:r w:rsidRPr="00101F3B">
        <w:rPr>
          <w:rFonts w:cs="Times New Roman"/>
          <w:lang w:val="ru-RU"/>
        </w:rPr>
        <w:t xml:space="preserve"> девијациј</w:t>
      </w:r>
      <w:r w:rsidR="00381B21" w:rsidRPr="00101F3B">
        <w:rPr>
          <w:rFonts w:cs="Times New Roman"/>
          <w:lang w:val="ru-RU"/>
        </w:rPr>
        <w:t>у</w:t>
      </w:r>
      <w:r w:rsidRPr="00101F3B">
        <w:rPr>
          <w:rFonts w:cs="Times New Roman"/>
          <w:lang w:val="ru-RU"/>
        </w:rPr>
        <w:t>, минимум, максимум, квартил</w:t>
      </w:r>
      <w:r w:rsidR="00381B21" w:rsidRPr="00101F3B">
        <w:rPr>
          <w:rFonts w:cs="Times New Roman"/>
          <w:lang w:val="ru-RU"/>
        </w:rPr>
        <w:t>е</w:t>
      </w:r>
      <w:r w:rsidRPr="00101F3B">
        <w:rPr>
          <w:rFonts w:cs="Times New Roman"/>
          <w:lang w:val="ru-RU"/>
        </w:rPr>
        <w:t xml:space="preserve">) </w:t>
      </w:r>
      <w:ins w:id="2655" w:author="Nikola Karpić" w:date="2024-02-25T22:30:00Z">
        <w:r w:rsidR="000D662C" w:rsidRPr="0020112D">
          <w:rPr>
            <w:rFonts w:cs="Times New Roman"/>
            <w:lang w:val="ru-RU"/>
            <w:rPrChange w:id="2656" w:author="Nikola Karpić" w:date="2024-02-25T23:34:00Z">
              <w:rPr>
                <w:lang w:val="sr-Cyrl-BA"/>
              </w:rPr>
            </w:rPrChange>
          </w:rPr>
          <w:t xml:space="preserve">су израчунате </w:t>
        </w:r>
      </w:ins>
      <w:r w:rsidRPr="00101F3B">
        <w:rPr>
          <w:rFonts w:cs="Times New Roman"/>
          <w:lang w:val="ru-RU"/>
        </w:rPr>
        <w:t xml:space="preserve">за сваку колону у </w:t>
      </w:r>
      <w:r w:rsidRPr="0020112D">
        <w:rPr>
          <w:rFonts w:cs="Times New Roman"/>
          <w:lang w:val="ru-RU"/>
          <w:rPrChange w:id="2657" w:author="Nikola Karpić" w:date="2024-02-25T23:34:00Z">
            <w:rPr/>
          </w:rPrChange>
        </w:rPr>
        <w:t>скупу изабраних података</w:t>
      </w:r>
      <w:ins w:id="2658" w:author="Nikola Karpić" w:date="2024-02-25T22:30:00Z">
        <w:r w:rsidR="000D662C" w:rsidRPr="0020112D">
          <w:rPr>
            <w:rFonts w:cs="Times New Roman"/>
            <w:lang w:val="ru-RU"/>
            <w:rPrChange w:id="2659" w:author="Nikola Karpić" w:date="2024-02-25T23:34:00Z">
              <w:rPr>
                <w:lang w:val="sr-Cyrl-BA"/>
              </w:rPr>
            </w:rPrChange>
          </w:rPr>
          <w:t xml:space="preserve">. Исписан је </w:t>
        </w:r>
      </w:ins>
      <w:del w:id="2660" w:author="Nikola Karpić" w:date="2024-02-25T22:30:00Z">
        <w:r w:rsidR="00007813" w:rsidRPr="0020112D" w:rsidDel="000D662C">
          <w:rPr>
            <w:rFonts w:cs="Times New Roman"/>
            <w:lang w:val="ru-RU"/>
            <w:rPrChange w:id="2661" w:author="Nikola Karpić" w:date="2024-02-25T23:34:00Z">
              <w:rPr/>
            </w:rPrChange>
          </w:rPr>
          <w:delText xml:space="preserve">, </w:delText>
        </w:r>
        <w:r w:rsidRPr="00101F3B" w:rsidDel="000D662C">
          <w:rPr>
            <w:rFonts w:cs="Times New Roman"/>
            <w:lang w:val="ru-RU"/>
          </w:rPr>
          <w:delText>исписуј</w:delText>
        </w:r>
        <w:r w:rsidR="00007813" w:rsidRPr="00101F3B" w:rsidDel="000D662C">
          <w:rPr>
            <w:rFonts w:cs="Times New Roman"/>
            <w:lang w:val="ru-RU"/>
          </w:rPr>
          <w:delText>емо</w:delText>
        </w:r>
        <w:r w:rsidRPr="00101F3B" w:rsidDel="000D662C">
          <w:rPr>
            <w:rFonts w:cs="Times New Roman"/>
            <w:lang w:val="ru-RU"/>
          </w:rPr>
          <w:delText xml:space="preserve"> </w:delText>
        </w:r>
      </w:del>
      <w:r w:rsidRPr="00101F3B">
        <w:rPr>
          <w:rFonts w:cs="Times New Roman"/>
          <w:lang w:val="ru-RU"/>
        </w:rPr>
        <w:t xml:space="preserve">облик (димензије) </w:t>
      </w:r>
      <w:r w:rsidRPr="0020112D">
        <w:rPr>
          <w:rFonts w:cs="Times New Roman"/>
          <w:lang w:val="ru-RU"/>
          <w:rPrChange w:id="2662" w:author="Nikola Karpić" w:date="2024-02-25T23:34:00Z">
            <w:rPr/>
          </w:rPrChange>
        </w:rPr>
        <w:t>изабраног скупа података</w:t>
      </w:r>
      <w:ins w:id="2663" w:author="Nikola Karpić" w:date="2024-02-25T22:33:00Z">
        <w:r w:rsidR="000D662C" w:rsidRPr="00101F3B">
          <w:rPr>
            <w:rFonts w:cs="Times New Roman"/>
            <w:lang w:val="sr-Cyrl-BA"/>
          </w:rPr>
          <w:t xml:space="preserve">. </w:t>
        </w:r>
      </w:ins>
      <w:del w:id="2664" w:author="Nikola Karpić" w:date="2024-02-25T22:33:00Z">
        <w:r w:rsidR="00007813" w:rsidRPr="0020112D" w:rsidDel="000D662C">
          <w:rPr>
            <w:rFonts w:cs="Times New Roman"/>
            <w:lang w:val="ru-RU"/>
            <w:rPrChange w:id="2665" w:author="Nikola Karpić" w:date="2024-02-25T23:34:00Z">
              <w:rPr/>
            </w:rPrChange>
          </w:rPr>
          <w:delText xml:space="preserve">, </w:delText>
        </w:r>
        <w:r w:rsidRPr="00101F3B" w:rsidDel="000D662C">
          <w:rPr>
            <w:rFonts w:cs="Times New Roman"/>
            <w:lang w:val="ru-RU"/>
          </w:rPr>
          <w:delText>број дупликата у њему</w:delText>
        </w:r>
        <w:r w:rsidR="00007813" w:rsidRPr="00101F3B" w:rsidDel="000D662C">
          <w:rPr>
            <w:rFonts w:cs="Times New Roman"/>
            <w:lang w:val="ru-RU"/>
          </w:rPr>
          <w:delText xml:space="preserve"> и </w:delText>
        </w:r>
      </w:del>
      <w:del w:id="2666" w:author="Nikola Karpić" w:date="2024-02-25T22:30:00Z">
        <w:r w:rsidR="00007813" w:rsidRPr="00101F3B" w:rsidDel="000D662C">
          <w:rPr>
            <w:rFonts w:cs="Times New Roman"/>
            <w:lang w:val="ru-RU"/>
          </w:rPr>
          <w:delText xml:space="preserve">провјеравамо </w:delText>
        </w:r>
      </w:del>
      <w:ins w:id="2667" w:author="Nikola Karpić" w:date="2024-02-25T22:33:00Z">
        <w:r w:rsidR="000D662C" w:rsidRPr="00101F3B">
          <w:rPr>
            <w:rFonts w:cs="Times New Roman"/>
            <w:lang w:val="sr-Cyrl-BA"/>
          </w:rPr>
          <w:t>У</w:t>
        </w:r>
      </w:ins>
      <w:ins w:id="2668" w:author="Nikola Karpić" w:date="2024-02-25T22:32:00Z">
        <w:r w:rsidR="000D662C" w:rsidRPr="00101F3B">
          <w:rPr>
            <w:rFonts w:cs="Times New Roman"/>
            <w:lang w:val="sr-Cyrl-BA"/>
          </w:rPr>
          <w:t>клоњени</w:t>
        </w:r>
      </w:ins>
      <w:ins w:id="2669" w:author="Nikola Karpić" w:date="2024-02-25T22:30:00Z">
        <w:r w:rsidR="000D662C" w:rsidRPr="0020112D">
          <w:rPr>
            <w:rFonts w:cs="Times New Roman"/>
            <w:lang w:val="ru-RU"/>
            <w:rPrChange w:id="2670" w:author="Nikola Karpić" w:date="2024-02-25T23:34:00Z">
              <w:rPr>
                <w:lang w:val="sr-Cyrl-BA"/>
              </w:rPr>
            </w:rPrChange>
          </w:rPr>
          <w:t xml:space="preserve"> су сви редови </w:t>
        </w:r>
      </w:ins>
      <w:del w:id="2671" w:author="Nikola Karpić" w:date="2024-02-25T22:30:00Z">
        <w:r w:rsidR="00007813" w:rsidRPr="00101F3B" w:rsidDel="000D662C">
          <w:rPr>
            <w:rFonts w:cs="Times New Roman"/>
            <w:lang w:val="ru-RU"/>
          </w:rPr>
          <w:delText>да ли у скупу пода</w:delText>
        </w:r>
      </w:del>
      <w:del w:id="2672" w:author="Nikola Karpić" w:date="2024-02-25T22:31:00Z">
        <w:r w:rsidR="00007813" w:rsidRPr="00101F3B" w:rsidDel="000D662C">
          <w:rPr>
            <w:rFonts w:cs="Times New Roman"/>
            <w:lang w:val="ru-RU"/>
          </w:rPr>
          <w:delText xml:space="preserve">така имамо </w:delText>
        </w:r>
      </w:del>
      <w:ins w:id="2673" w:author="Nikola Karpić" w:date="2024-02-25T22:31:00Z">
        <w:r w:rsidR="000D662C" w:rsidRPr="0020112D">
          <w:rPr>
            <w:rFonts w:cs="Times New Roman"/>
            <w:lang w:val="ru-RU"/>
            <w:rPrChange w:id="2674" w:author="Nikola Karpić" w:date="2024-02-25T23:34:00Z">
              <w:rPr>
                <w:lang w:val="sr-Cyrl-BA"/>
              </w:rPr>
            </w:rPrChange>
          </w:rPr>
          <w:t>који</w:t>
        </w:r>
        <w:r w:rsidR="000D662C" w:rsidRPr="00101F3B">
          <w:rPr>
            <w:rFonts w:cs="Times New Roman"/>
            <w:lang w:val="sr-Cyrl-BA"/>
          </w:rPr>
          <w:t xml:space="preserve"> имају </w:t>
        </w:r>
      </w:ins>
      <w:r w:rsidR="00007813" w:rsidRPr="0020112D">
        <w:rPr>
          <w:rFonts w:cs="Times New Roman"/>
          <w:b/>
          <w:bCs/>
          <w:lang w:val="sr-Latn-BA"/>
          <w:rPrChange w:id="2675" w:author="Nikola Karpić" w:date="2024-02-25T23:34:00Z">
            <w:rPr>
              <w:lang w:val="sr-Latn-BA"/>
            </w:rPr>
          </w:rPrChange>
        </w:rPr>
        <w:t>null</w:t>
      </w:r>
      <w:r w:rsidR="00007813" w:rsidRPr="00101F3B">
        <w:rPr>
          <w:rFonts w:cs="Times New Roman"/>
          <w:lang w:val="sr-Latn-BA"/>
        </w:rPr>
        <w:t xml:space="preserve"> </w:t>
      </w:r>
      <w:r w:rsidR="00007813" w:rsidRPr="0020112D">
        <w:rPr>
          <w:rFonts w:cs="Times New Roman"/>
          <w:lang w:val="ru-RU"/>
          <w:rPrChange w:id="2676" w:author="Nikola Karpić" w:date="2024-02-25T23:34:00Z">
            <w:rPr/>
          </w:rPrChange>
        </w:rPr>
        <w:t>вриједности</w:t>
      </w:r>
      <w:ins w:id="2677" w:author="Nikola Karpić" w:date="2024-02-25T22:31:00Z">
        <w:r w:rsidR="000D662C" w:rsidRPr="00101F3B">
          <w:rPr>
            <w:rFonts w:cs="Times New Roman"/>
            <w:lang w:val="sr-Cyrl-BA"/>
          </w:rPr>
          <w:t xml:space="preserve">. </w:t>
        </w:r>
      </w:ins>
      <w:del w:id="2678" w:author="Nikola Karpić" w:date="2024-02-25T22:31:00Z">
        <w:r w:rsidR="00007813" w:rsidRPr="0020112D" w:rsidDel="000D662C">
          <w:rPr>
            <w:rFonts w:cs="Times New Roman"/>
            <w:lang w:val="ru-RU"/>
            <w:rPrChange w:id="2679" w:author="Nikola Karpić" w:date="2024-02-25T23:34:00Z">
              <w:rPr/>
            </w:rPrChange>
          </w:rPr>
          <w:delText xml:space="preserve"> и исписујемо њихов број.</w:delText>
        </w:r>
      </w:del>
    </w:p>
    <w:p w14:paraId="3B443F94" w14:textId="0836CEF2" w:rsidR="00381B21" w:rsidRPr="00101F3B" w:rsidDel="000D662C" w:rsidRDefault="00381B21" w:rsidP="000D662C">
      <w:pPr>
        <w:pStyle w:val="NoSpacing"/>
        <w:spacing w:before="240"/>
        <w:ind w:firstLine="0"/>
        <w:jc w:val="center"/>
        <w:rPr>
          <w:del w:id="2680" w:author="Nikola Karpić" w:date="2024-02-25T22:31:00Z"/>
          <w:rFonts w:cs="Times New Roman"/>
          <w:lang w:val="ru-RU"/>
        </w:rPr>
      </w:pPr>
    </w:p>
    <w:p w14:paraId="4C69B9E8" w14:textId="5022D5D9" w:rsidR="00007813" w:rsidRPr="00101F3B" w:rsidDel="000D662C" w:rsidRDefault="000D662C">
      <w:pPr>
        <w:pStyle w:val="NoSpacing"/>
        <w:spacing w:before="240"/>
        <w:ind w:firstLine="0"/>
        <w:jc w:val="center"/>
        <w:rPr>
          <w:del w:id="2681" w:author="Nikola Karpić" w:date="2024-02-25T22:31:00Z"/>
          <w:rFonts w:cs="Times New Roman"/>
          <w:lang w:val="sr-Cyrl-BA"/>
        </w:rPr>
        <w:pPrChange w:id="2682" w:author="Nikola Karpić" w:date="2024-01-27T19:57:00Z">
          <w:pPr>
            <w:pStyle w:val="NoSpacing"/>
            <w:ind w:firstLine="0"/>
            <w:jc w:val="center"/>
          </w:pPr>
        </w:pPrChange>
      </w:pPr>
      <w:ins w:id="2683" w:author="Nikola Karpić" w:date="2024-02-25T22:32:00Z">
        <w:r w:rsidRPr="00101F3B">
          <w:rPr>
            <w:rFonts w:cs="Times New Roman"/>
            <w:lang w:val="sr-Cyrl-BA"/>
          </w:rPr>
          <w:t>Уклоњени су</w:t>
        </w:r>
      </w:ins>
      <w:del w:id="2684" w:author="Nikola Karpić" w:date="2024-02-25T22:31:00Z">
        <w:r w:rsidR="00EB0C41" w:rsidRPr="00101F3B" w:rsidDel="000D662C">
          <w:rPr>
            <w:rFonts w:cs="Times New Roman"/>
            <w:noProof/>
            <w:lang w:val="sr-Cyrl-BA"/>
          </w:rPr>
          <w:drawing>
            <wp:inline distT="0" distB="0" distL="0" distR="0" wp14:anchorId="71EC3662" wp14:editId="1E159B0B">
              <wp:extent cx="5187950" cy="6096000"/>
              <wp:effectExtent l="0" t="0" r="0" b="0"/>
              <wp:docPr id="1680098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87950" cy="6096000"/>
                      </a:xfrm>
                      <a:prstGeom prst="rect">
                        <a:avLst/>
                      </a:prstGeom>
                      <a:noFill/>
                      <a:ln>
                        <a:noFill/>
                      </a:ln>
                    </pic:spPr>
                  </pic:pic>
                </a:graphicData>
              </a:graphic>
            </wp:inline>
          </w:drawing>
        </w:r>
      </w:del>
    </w:p>
    <w:p w14:paraId="6F88AD46" w14:textId="582121AB" w:rsidR="004B2026" w:rsidRPr="00101F3B" w:rsidDel="000D662C" w:rsidRDefault="004B2026" w:rsidP="004B2026">
      <w:pPr>
        <w:pStyle w:val="NoSpacing"/>
        <w:ind w:firstLine="0"/>
        <w:jc w:val="center"/>
        <w:rPr>
          <w:del w:id="2685" w:author="Nikola Karpić" w:date="2024-02-25T22:31:00Z"/>
          <w:rFonts w:cs="Times New Roman"/>
          <w:lang w:val="sr-Latn-BA"/>
        </w:rPr>
      </w:pPr>
      <w:del w:id="2686" w:author="Nikola Karpić" w:date="2024-02-25T22:31:00Z">
        <w:r w:rsidRPr="00101F3B" w:rsidDel="000D662C">
          <w:rPr>
            <w:rFonts w:cs="Times New Roman"/>
            <w:i/>
            <w:iCs/>
            <w:lang w:val="sr-Cyrl-BA"/>
          </w:rPr>
          <w:delText>Слика 5.10. Исписивање основних информација о скупу података</w:delText>
        </w:r>
      </w:del>
    </w:p>
    <w:p w14:paraId="0F0DCEED" w14:textId="027204BD" w:rsidR="00007813" w:rsidRPr="0020112D" w:rsidDel="000D662C" w:rsidRDefault="00007813" w:rsidP="000D662C">
      <w:pPr>
        <w:pStyle w:val="NoSpacing"/>
        <w:spacing w:before="240"/>
        <w:ind w:firstLine="0"/>
        <w:jc w:val="center"/>
        <w:rPr>
          <w:del w:id="2687" w:author="Nikola Karpić" w:date="2024-02-25T22:32:00Z"/>
          <w:rFonts w:cs="Times New Roman"/>
          <w:lang w:val="ru-RU"/>
          <w:rPrChange w:id="2688" w:author="Nikola Karpić" w:date="2024-02-25T23:34:00Z">
            <w:rPr>
              <w:del w:id="2689" w:author="Nikola Karpić" w:date="2024-02-25T22:32:00Z"/>
            </w:rPr>
          </w:rPrChange>
        </w:rPr>
        <w:pPrChange w:id="2690" w:author="Nikola Karpić" w:date="2024-02-25T22:31:00Z">
          <w:pPr/>
        </w:pPrChange>
      </w:pPr>
      <w:del w:id="2691" w:author="Nikola Karpić" w:date="2024-02-25T22:31:00Z">
        <w:r w:rsidRPr="0020112D" w:rsidDel="000D662C">
          <w:rPr>
            <w:rFonts w:cs="Times New Roman"/>
            <w:lang w:val="ru-RU"/>
            <w:rPrChange w:id="2692" w:author="Nikola Karpić" w:date="2024-02-25T23:34:00Z">
              <w:rPr/>
            </w:rPrChange>
          </w:rPr>
          <w:br w:type="page"/>
        </w:r>
      </w:del>
    </w:p>
    <w:p w14:paraId="1FC8252E" w14:textId="6589F2D1" w:rsidR="00007813" w:rsidRPr="00101F3B" w:rsidDel="000D662C" w:rsidRDefault="00007813" w:rsidP="00377B5F">
      <w:pPr>
        <w:pStyle w:val="NoSpacing"/>
        <w:rPr>
          <w:del w:id="2693" w:author="Nikola Karpić" w:date="2024-02-25T22:33:00Z"/>
          <w:rFonts w:cs="Times New Roman"/>
          <w:lang w:val="sr-Latn-BA"/>
          <w:rPrChange w:id="2694" w:author="Nikola Karpić" w:date="2024-02-25T23:40:00Z">
            <w:rPr>
              <w:del w:id="2695" w:author="Nikola Karpić" w:date="2024-02-25T22:33:00Z"/>
              <w:rFonts w:cs="Times New Roman"/>
              <w:lang w:val="ru-RU"/>
            </w:rPr>
          </w:rPrChange>
        </w:rPr>
      </w:pPr>
      <w:del w:id="2696" w:author="Nikola Karpić" w:date="2024-02-25T22:32:00Z">
        <w:r w:rsidRPr="00101F3B" w:rsidDel="000D662C">
          <w:rPr>
            <w:rFonts w:cs="Times New Roman"/>
            <w:lang w:val="ru-RU"/>
          </w:rPr>
          <w:delText>Даље уклањамо све</w:delText>
        </w:r>
      </w:del>
      <w:ins w:id="2697" w:author="Nikola Karpić" w:date="2024-02-25T22:32:00Z">
        <w:r w:rsidR="000D662C" w:rsidRPr="00101F3B">
          <w:rPr>
            <w:rFonts w:cs="Times New Roman"/>
            <w:lang w:val="sr-Cyrl-BA"/>
          </w:rPr>
          <w:t xml:space="preserve"> сви</w:t>
        </w:r>
      </w:ins>
      <w:r w:rsidRPr="00101F3B">
        <w:rPr>
          <w:rFonts w:cs="Times New Roman"/>
          <w:lang w:val="ru-RU"/>
        </w:rPr>
        <w:t xml:space="preserve"> редове у којима је </w:t>
      </w:r>
      <w:del w:id="2698" w:author="Nikola Karpić" w:date="2024-02-25T23:40:00Z">
        <w:r w:rsidRPr="00101F3B" w:rsidDel="00101F3B">
          <w:rPr>
            <w:rFonts w:cs="Times New Roman"/>
            <w:lang w:val="ru-RU"/>
          </w:rPr>
          <w:delText>просторија била празн</w:delText>
        </w:r>
      </w:del>
      <w:ins w:id="2699" w:author="Nikola Karpić" w:date="2024-02-25T23:41:00Z">
        <w:r w:rsidR="00101F3B">
          <w:rPr>
            <w:rFonts w:cs="Times New Roman"/>
            <w:lang w:val="sr-Cyrl-BA"/>
          </w:rPr>
          <w:t>број особа у просторији мањи од нула.</w:t>
        </w:r>
      </w:ins>
      <w:del w:id="2700" w:author="Nikola Karpić" w:date="2024-02-25T23:40:00Z">
        <w:r w:rsidRPr="00101F3B" w:rsidDel="00101F3B">
          <w:rPr>
            <w:rFonts w:cs="Times New Roman"/>
            <w:lang w:val="ru-RU"/>
          </w:rPr>
          <w:delText>а.</w:delText>
        </w:r>
      </w:del>
    </w:p>
    <w:p w14:paraId="13652BFD" w14:textId="4199A239" w:rsidR="00381B21" w:rsidRPr="00101F3B" w:rsidDel="000D662C" w:rsidRDefault="00381B21" w:rsidP="000D662C">
      <w:pPr>
        <w:pStyle w:val="NoSpacing"/>
        <w:rPr>
          <w:del w:id="2701" w:author="Nikola Karpić" w:date="2024-02-25T22:33:00Z"/>
          <w:rFonts w:cs="Times New Roman"/>
          <w:lang w:val="ru-RU"/>
        </w:rPr>
        <w:pPrChange w:id="2702" w:author="Nikola Karpić" w:date="2024-02-25T22:33:00Z">
          <w:pPr>
            <w:pStyle w:val="NoSpacing"/>
          </w:pPr>
        </w:pPrChange>
      </w:pPr>
    </w:p>
    <w:p w14:paraId="5C470956" w14:textId="3DF12C57" w:rsidR="00007813" w:rsidRPr="00101F3B" w:rsidDel="000D662C" w:rsidRDefault="00EB0C41" w:rsidP="000D662C">
      <w:pPr>
        <w:pStyle w:val="NoSpacing"/>
        <w:ind w:firstLine="0"/>
        <w:rPr>
          <w:del w:id="2703" w:author="Nikola Karpić" w:date="2024-02-25T22:33:00Z"/>
          <w:rFonts w:cs="Times New Roman"/>
          <w:lang w:val="ru-RU"/>
        </w:rPr>
        <w:pPrChange w:id="2704" w:author="Nikola Karpić" w:date="2024-02-25T22:33:00Z">
          <w:pPr>
            <w:pStyle w:val="NoSpacing"/>
            <w:ind w:firstLine="0"/>
            <w:jc w:val="center"/>
          </w:pPr>
        </w:pPrChange>
      </w:pPr>
      <w:del w:id="2705" w:author="Nikola Karpić" w:date="2024-02-25T22:33:00Z">
        <w:r w:rsidRPr="00101F3B" w:rsidDel="000D662C">
          <w:rPr>
            <w:rFonts w:cs="Times New Roman"/>
            <w:noProof/>
            <w:lang w:val="ru-RU"/>
          </w:rPr>
          <w:drawing>
            <wp:inline distT="0" distB="0" distL="0" distR="0" wp14:anchorId="56D36A85" wp14:editId="481A8B9E">
              <wp:extent cx="5943600" cy="664210"/>
              <wp:effectExtent l="0" t="0" r="0" b="0"/>
              <wp:docPr id="65881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12851" name=""/>
                      <pic:cNvPicPr/>
                    </pic:nvPicPr>
                    <pic:blipFill>
                      <a:blip r:embed="rId44"/>
                      <a:stretch>
                        <a:fillRect/>
                      </a:stretch>
                    </pic:blipFill>
                    <pic:spPr>
                      <a:xfrm>
                        <a:off x="0" y="0"/>
                        <a:ext cx="5943600" cy="664210"/>
                      </a:xfrm>
                      <a:prstGeom prst="rect">
                        <a:avLst/>
                      </a:prstGeom>
                    </pic:spPr>
                  </pic:pic>
                </a:graphicData>
              </a:graphic>
            </wp:inline>
          </w:drawing>
        </w:r>
      </w:del>
    </w:p>
    <w:p w14:paraId="33ED54D3" w14:textId="2F464455" w:rsidR="004B2026" w:rsidRPr="00101F3B" w:rsidDel="000D662C" w:rsidRDefault="004B2026" w:rsidP="000D662C">
      <w:pPr>
        <w:pStyle w:val="NoSpacing"/>
        <w:ind w:firstLine="0"/>
        <w:rPr>
          <w:del w:id="2706" w:author="Nikola Karpić" w:date="2024-02-25T22:33:00Z"/>
          <w:rFonts w:cs="Times New Roman"/>
          <w:lang w:val="sr-Latn-BA"/>
        </w:rPr>
        <w:pPrChange w:id="2707" w:author="Nikola Karpić" w:date="2024-02-25T22:33:00Z">
          <w:pPr>
            <w:pStyle w:val="NoSpacing"/>
            <w:ind w:firstLine="0"/>
            <w:jc w:val="center"/>
          </w:pPr>
        </w:pPrChange>
      </w:pPr>
      <w:del w:id="2708" w:author="Nikola Karpić" w:date="2024-02-25T22:33:00Z">
        <w:r w:rsidRPr="00101F3B" w:rsidDel="000D662C">
          <w:rPr>
            <w:rFonts w:cs="Times New Roman"/>
            <w:i/>
            <w:iCs/>
            <w:lang w:val="sr-Cyrl-BA"/>
          </w:rPr>
          <w:delText>Слика 5.1</w:delText>
        </w:r>
        <w:r w:rsidR="004F379B" w:rsidRPr="00101F3B" w:rsidDel="000D662C">
          <w:rPr>
            <w:rFonts w:cs="Times New Roman"/>
            <w:i/>
            <w:iCs/>
            <w:lang w:val="sr-Cyrl-BA"/>
          </w:rPr>
          <w:delText>1</w:delText>
        </w:r>
        <w:r w:rsidRPr="00101F3B" w:rsidDel="000D662C">
          <w:rPr>
            <w:rFonts w:cs="Times New Roman"/>
            <w:i/>
            <w:iCs/>
            <w:lang w:val="sr-Cyrl-BA"/>
          </w:rPr>
          <w:delText>. Уклањање редова за случајеве када је просторија била празна</w:delText>
        </w:r>
      </w:del>
    </w:p>
    <w:p w14:paraId="0C159B23" w14:textId="77777777" w:rsidR="004B2026" w:rsidRPr="00101F3B" w:rsidRDefault="004B2026" w:rsidP="000D662C">
      <w:pPr>
        <w:pStyle w:val="NoSpacing"/>
        <w:rPr>
          <w:rFonts w:cs="Times New Roman"/>
          <w:lang w:val="ru-RU"/>
        </w:rPr>
        <w:pPrChange w:id="2709" w:author="Nikola Karpić" w:date="2024-02-25T22:33:00Z">
          <w:pPr>
            <w:pStyle w:val="NoSpacing"/>
            <w:ind w:firstLine="0"/>
            <w:jc w:val="center"/>
          </w:pPr>
        </w:pPrChange>
      </w:pPr>
    </w:p>
    <w:p w14:paraId="4BA58D2A" w14:textId="4E5F0BF0" w:rsidR="0020162E" w:rsidRPr="00101F3B" w:rsidDel="00BD4375" w:rsidRDefault="00007813" w:rsidP="00377B5F">
      <w:pPr>
        <w:pStyle w:val="NoSpacing"/>
        <w:rPr>
          <w:del w:id="2710" w:author="Nikola Karpić" w:date="2024-02-25T22:35:00Z"/>
          <w:rFonts w:cs="Times New Roman"/>
          <w:lang w:val="ru-RU"/>
        </w:rPr>
      </w:pPr>
      <w:r w:rsidRPr="00101F3B">
        <w:rPr>
          <w:rFonts w:cs="Times New Roman"/>
          <w:lang w:val="ru-RU"/>
        </w:rPr>
        <w:t xml:space="preserve">Пошто </w:t>
      </w:r>
      <w:del w:id="2711" w:author="Nikola Karpić" w:date="2024-02-25T22:33:00Z">
        <w:r w:rsidRPr="00101F3B" w:rsidDel="00BD4375">
          <w:rPr>
            <w:rFonts w:cs="Times New Roman"/>
            <w:lang w:val="ru-RU"/>
          </w:rPr>
          <w:delText xml:space="preserve">смо примијетили да </w:delText>
        </w:r>
      </w:del>
      <w:r w:rsidRPr="00101F3B">
        <w:rPr>
          <w:rFonts w:cs="Times New Roman"/>
          <w:lang w:val="ru-RU"/>
        </w:rPr>
        <w:t xml:space="preserve">датум и вријеме нису у одговарајућем формату,  </w:t>
      </w:r>
      <w:del w:id="2712" w:author="Nikola Karpić" w:date="2024-02-25T22:34:00Z">
        <w:r w:rsidRPr="00101F3B" w:rsidDel="00BD4375">
          <w:rPr>
            <w:rFonts w:cs="Times New Roman"/>
            <w:lang w:val="ru-RU"/>
          </w:rPr>
          <w:delText>дефинишемо</w:delText>
        </w:r>
        <w:r w:rsidR="00377B5F" w:rsidRPr="00101F3B" w:rsidDel="00BD4375">
          <w:rPr>
            <w:rFonts w:cs="Times New Roman"/>
            <w:lang w:val="ru-RU"/>
          </w:rPr>
          <w:delText xml:space="preserve"> </w:delText>
        </w:r>
      </w:del>
      <w:ins w:id="2713" w:author="Nikola Karpić" w:date="2024-02-25T22:34:00Z">
        <w:r w:rsidR="00BD4375" w:rsidRPr="00101F3B">
          <w:rPr>
            <w:rFonts w:cs="Times New Roman"/>
            <w:lang w:val="sr-Cyrl-BA"/>
          </w:rPr>
          <w:t>дефинисана је</w:t>
        </w:r>
        <w:r w:rsidR="00BD4375" w:rsidRPr="00101F3B">
          <w:rPr>
            <w:rFonts w:cs="Times New Roman"/>
            <w:lang w:val="ru-RU"/>
          </w:rPr>
          <w:t xml:space="preserve"> </w:t>
        </w:r>
      </w:ins>
      <w:ins w:id="2714" w:author="Nikola Karpić" w:date="2024-02-26T00:58:00Z">
        <w:r w:rsidR="00DC0BB9" w:rsidRPr="00DC0BB9">
          <w:rPr>
            <w:rFonts w:cs="Times New Roman"/>
            <w:b/>
            <w:bCs/>
            <w:lang w:val="ru-RU"/>
            <w:rPrChange w:id="2715" w:author="Nikola Karpić" w:date="2024-02-26T00:58:00Z">
              <w:rPr>
                <w:rFonts w:cs="Times New Roman"/>
                <w:lang w:val="ru-RU"/>
              </w:rPr>
            </w:rPrChange>
          </w:rPr>
          <w:t>convert_month_day_hour</w:t>
        </w:r>
        <w:r w:rsidR="00DC0BB9">
          <w:rPr>
            <w:rFonts w:cs="Times New Roman"/>
            <w:lang w:val="ru-RU"/>
          </w:rPr>
          <w:t xml:space="preserve"> </w:t>
        </w:r>
      </w:ins>
      <w:del w:id="2716" w:author="Nikola Karpić" w:date="2024-02-26T00:58:00Z">
        <w:r w:rsidR="00377B5F" w:rsidRPr="0020112D" w:rsidDel="00DC0BB9">
          <w:rPr>
            <w:rFonts w:cs="Times New Roman"/>
            <w:b/>
            <w:bCs/>
            <w:rPrChange w:id="2717" w:author="Nikola Karpić" w:date="2024-02-25T23:34:00Z">
              <w:rPr/>
            </w:rPrChange>
          </w:rPr>
          <w:delText>convert</w:delText>
        </w:r>
      </w:del>
      <w:del w:id="2718" w:author="Nikola Karpić" w:date="2024-02-26T00:57:00Z">
        <w:r w:rsidR="00377B5F" w:rsidRPr="00101F3B" w:rsidDel="00DC0BB9">
          <w:rPr>
            <w:rFonts w:cs="Times New Roman"/>
            <w:lang w:val="ru-RU"/>
          </w:rPr>
          <w:delText>_</w:delText>
        </w:r>
        <w:r w:rsidR="00377B5F" w:rsidRPr="00101F3B" w:rsidDel="00DC0BB9">
          <w:rPr>
            <w:rFonts w:cs="Times New Roman"/>
          </w:rPr>
          <w:delText>date</w:delText>
        </w:r>
      </w:del>
      <w:del w:id="2719" w:author="Nikola Karpić" w:date="2024-02-26T00:58:00Z">
        <w:r w:rsidR="00377B5F" w:rsidRPr="00101F3B" w:rsidDel="00DC0BB9">
          <w:rPr>
            <w:rFonts w:cs="Times New Roman"/>
            <w:lang w:val="ru-RU"/>
          </w:rPr>
          <w:delText xml:space="preserve"> </w:delText>
        </w:r>
      </w:del>
      <w:del w:id="2720" w:author="Nikola Karpić" w:date="2024-02-25T22:34:00Z">
        <w:r w:rsidRPr="00101F3B" w:rsidDel="00BD4375">
          <w:rPr>
            <w:rFonts w:cs="Times New Roman"/>
            <w:lang w:val="ru-RU"/>
          </w:rPr>
          <w:delText>функцију</w:delText>
        </w:r>
        <w:r w:rsidR="00377B5F" w:rsidRPr="00101F3B" w:rsidDel="00BD4375">
          <w:rPr>
            <w:rFonts w:cs="Times New Roman"/>
            <w:lang w:val="ru-RU"/>
          </w:rPr>
          <w:delText xml:space="preserve"> </w:delText>
        </w:r>
      </w:del>
      <w:ins w:id="2721" w:author="Nikola Karpić" w:date="2024-02-25T22:34:00Z">
        <w:r w:rsidR="00BD4375" w:rsidRPr="00101F3B">
          <w:rPr>
            <w:rFonts w:cs="Times New Roman"/>
            <w:lang w:val="ru-RU"/>
          </w:rPr>
          <w:t>функциј</w:t>
        </w:r>
        <w:r w:rsidR="00BD4375" w:rsidRPr="00101F3B">
          <w:rPr>
            <w:rFonts w:cs="Times New Roman"/>
            <w:lang w:val="sr-Cyrl-BA"/>
          </w:rPr>
          <w:t>а</w:t>
        </w:r>
        <w:r w:rsidR="00BD4375" w:rsidRPr="00101F3B">
          <w:rPr>
            <w:rFonts w:cs="Times New Roman"/>
            <w:lang w:val="ru-RU"/>
          </w:rPr>
          <w:t xml:space="preserve"> </w:t>
        </w:r>
      </w:ins>
      <w:r w:rsidR="00377B5F" w:rsidRPr="00101F3B">
        <w:rPr>
          <w:rFonts w:cs="Times New Roman"/>
          <w:lang w:val="ru-RU"/>
        </w:rPr>
        <w:t>како би се претвори</w:t>
      </w:r>
      <w:r w:rsidRPr="00101F3B">
        <w:rPr>
          <w:rFonts w:cs="Times New Roman"/>
          <w:lang w:val="ru-RU"/>
        </w:rPr>
        <w:t>ла колона</w:t>
      </w:r>
      <w:r w:rsidR="00377B5F" w:rsidRPr="00101F3B">
        <w:rPr>
          <w:rFonts w:cs="Times New Roman"/>
          <w:lang w:val="ru-RU"/>
        </w:rPr>
        <w:t xml:space="preserve"> </w:t>
      </w:r>
      <w:r w:rsidR="00377B5F" w:rsidRPr="00101F3B">
        <w:rPr>
          <w:rFonts w:cs="Times New Roman"/>
        </w:rPr>
        <w:t>time</w:t>
      </w:r>
      <w:r w:rsidR="00377B5F" w:rsidRPr="00101F3B">
        <w:rPr>
          <w:rFonts w:cs="Times New Roman"/>
          <w:lang w:val="ru-RU"/>
        </w:rPr>
        <w:t>_</w:t>
      </w:r>
      <w:r w:rsidR="00377B5F" w:rsidRPr="00101F3B">
        <w:rPr>
          <w:rFonts w:cs="Times New Roman"/>
        </w:rPr>
        <w:t>device</w:t>
      </w:r>
      <w:r w:rsidR="00377B5F" w:rsidRPr="00101F3B">
        <w:rPr>
          <w:rFonts w:cs="Times New Roman"/>
          <w:lang w:val="ru-RU"/>
        </w:rPr>
        <w:t xml:space="preserve"> из </w:t>
      </w:r>
      <w:r w:rsidRPr="00101F3B">
        <w:rPr>
          <w:rFonts w:cs="Times New Roman"/>
          <w:lang w:val="ru-RU"/>
        </w:rPr>
        <w:t>низа знакова</w:t>
      </w:r>
      <w:r w:rsidR="00377B5F" w:rsidRPr="00101F3B">
        <w:rPr>
          <w:rFonts w:cs="Times New Roman"/>
          <w:lang w:val="ru-RU"/>
        </w:rPr>
        <w:t xml:space="preserve"> у формат </w:t>
      </w:r>
      <w:ins w:id="2722" w:author="Nikola Karpić" w:date="2024-02-26T00:58:00Z">
        <w:r w:rsidR="00DC0BB9">
          <w:rPr>
            <w:rFonts w:cs="Times New Roman"/>
            <w:lang w:val="sr-Cyrl-BA"/>
          </w:rPr>
          <w:t>мјесец-дан-сат, пошто подаци о години и о минут</w:t>
        </w:r>
      </w:ins>
      <w:ins w:id="2723" w:author="Nikola Karpić" w:date="2024-02-26T00:59:00Z">
        <w:r w:rsidR="00DC0BB9">
          <w:rPr>
            <w:rFonts w:cs="Times New Roman"/>
            <w:lang w:val="sr-Cyrl-BA"/>
          </w:rPr>
          <w:t>ама и секундама нису од великог значаја за процјену броја особа у прос</w:t>
        </w:r>
      </w:ins>
      <w:ins w:id="2724" w:author="Nikola Karpić" w:date="2024-02-26T01:00:00Z">
        <w:r w:rsidR="00DC0BB9">
          <w:rPr>
            <w:rFonts w:cs="Times New Roman"/>
            <w:lang w:val="sr-Cyrl-BA"/>
          </w:rPr>
          <w:t>торији</w:t>
        </w:r>
      </w:ins>
      <w:del w:id="2725" w:author="Nikola Karpić" w:date="2024-02-26T00:58:00Z">
        <w:r w:rsidR="00377B5F" w:rsidRPr="00101F3B" w:rsidDel="00DC0BB9">
          <w:rPr>
            <w:rFonts w:cs="Times New Roman"/>
            <w:lang w:val="ru-RU"/>
          </w:rPr>
          <w:delText>датума и времена</w:delText>
        </w:r>
      </w:del>
      <w:ins w:id="2726" w:author="Nikola Karpić" w:date="2024-02-25T22:34:00Z">
        <w:r w:rsidR="00BD4375" w:rsidRPr="00101F3B">
          <w:rPr>
            <w:rFonts w:cs="Times New Roman"/>
            <w:lang w:val="sr-Cyrl-BA"/>
          </w:rPr>
          <w:t xml:space="preserve">. Функција је извршена једном над </w:t>
        </w:r>
      </w:ins>
      <w:del w:id="2727" w:author="Nikola Karpić" w:date="2024-02-25T22:34:00Z">
        <w:r w:rsidRPr="00101F3B" w:rsidDel="00BD4375">
          <w:rPr>
            <w:rFonts w:cs="Times New Roman"/>
            <w:lang w:val="ru-RU"/>
          </w:rPr>
          <w:delText xml:space="preserve">, па извршавамо функцију </w:delText>
        </w:r>
      </w:del>
      <w:r w:rsidRPr="00101F3B">
        <w:rPr>
          <w:rFonts w:cs="Times New Roman"/>
          <w:lang w:val="ru-RU"/>
        </w:rPr>
        <w:t xml:space="preserve">над скупом података и </w:t>
      </w:r>
      <w:del w:id="2728" w:author="Nikola Karpić" w:date="2024-02-25T22:34:00Z">
        <w:r w:rsidR="00377B5F" w:rsidRPr="00101F3B" w:rsidDel="00BD4375">
          <w:rPr>
            <w:rFonts w:cs="Times New Roman"/>
            <w:lang w:val="ru-RU"/>
          </w:rPr>
          <w:delText>спрема</w:delText>
        </w:r>
        <w:r w:rsidRPr="00101F3B" w:rsidDel="00BD4375">
          <w:rPr>
            <w:rFonts w:cs="Times New Roman"/>
            <w:lang w:val="ru-RU"/>
          </w:rPr>
          <w:delText xml:space="preserve">мо </w:delText>
        </w:r>
      </w:del>
      <w:r w:rsidRPr="00101F3B">
        <w:rPr>
          <w:rFonts w:cs="Times New Roman"/>
          <w:lang w:val="ru-RU"/>
        </w:rPr>
        <w:t>нове вриједнсти датума и времена</w:t>
      </w:r>
      <w:r w:rsidR="00377B5F" w:rsidRPr="00101F3B">
        <w:rPr>
          <w:rFonts w:cs="Times New Roman"/>
          <w:lang w:val="ru-RU"/>
        </w:rPr>
        <w:t xml:space="preserve"> </w:t>
      </w:r>
      <w:ins w:id="2729" w:author="Nikola Karpić" w:date="2024-02-25T22:34:00Z">
        <w:r w:rsidR="00BD4375" w:rsidRPr="00101F3B">
          <w:rPr>
            <w:rFonts w:cs="Times New Roman"/>
            <w:lang w:val="sr-Cyrl-BA"/>
          </w:rPr>
          <w:t xml:space="preserve">су спремљене </w:t>
        </w:r>
      </w:ins>
      <w:r w:rsidR="00377B5F" w:rsidRPr="00101F3B">
        <w:rPr>
          <w:rFonts w:cs="Times New Roman"/>
          <w:lang w:val="ru-RU"/>
        </w:rPr>
        <w:t xml:space="preserve">у </w:t>
      </w:r>
      <w:r w:rsidRPr="00101F3B">
        <w:rPr>
          <w:rFonts w:cs="Times New Roman"/>
          <w:lang w:val="ru-RU"/>
        </w:rPr>
        <w:t>нову колону</w:t>
      </w:r>
      <w:r w:rsidR="00377B5F" w:rsidRPr="00101F3B">
        <w:rPr>
          <w:rFonts w:cs="Times New Roman"/>
          <w:lang w:val="ru-RU"/>
        </w:rPr>
        <w:t xml:space="preserve"> </w:t>
      </w:r>
      <w:ins w:id="2730" w:author="Nikola Karpić" w:date="2024-02-26T01:00:00Z">
        <w:r w:rsidR="00DC0BB9" w:rsidRPr="0064503A">
          <w:rPr>
            <w:rFonts w:cs="Times New Roman"/>
            <w:b/>
            <w:bCs/>
            <w:lang w:val="ru-RU"/>
          </w:rPr>
          <w:t>month_day_hour</w:t>
        </w:r>
      </w:ins>
      <w:del w:id="2731" w:author="Nikola Karpić" w:date="2024-02-26T01:00:00Z">
        <w:r w:rsidR="00377B5F" w:rsidRPr="0020112D" w:rsidDel="00DC0BB9">
          <w:rPr>
            <w:rFonts w:cs="Times New Roman"/>
            <w:b/>
            <w:bCs/>
            <w:rPrChange w:id="2732" w:author="Nikola Karpić" w:date="2024-02-25T23:34:00Z">
              <w:rPr/>
            </w:rPrChange>
          </w:rPr>
          <w:delText>time</w:delText>
        </w:r>
        <w:r w:rsidR="00377B5F" w:rsidRPr="0020112D" w:rsidDel="00DC0BB9">
          <w:rPr>
            <w:rFonts w:cs="Times New Roman"/>
            <w:b/>
            <w:bCs/>
            <w:lang w:val="ru-RU"/>
            <w:rPrChange w:id="2733" w:author="Nikola Karpić" w:date="2024-02-25T23:34:00Z">
              <w:rPr>
                <w:lang w:val="ru-RU"/>
              </w:rPr>
            </w:rPrChange>
          </w:rPr>
          <w:delText>_</w:delText>
        </w:r>
        <w:r w:rsidR="00377B5F" w:rsidRPr="0020112D" w:rsidDel="00DC0BB9">
          <w:rPr>
            <w:rFonts w:cs="Times New Roman"/>
            <w:b/>
            <w:bCs/>
            <w:rPrChange w:id="2734" w:author="Nikola Karpić" w:date="2024-02-25T23:34:00Z">
              <w:rPr/>
            </w:rPrChange>
          </w:rPr>
          <w:delText>column</w:delText>
        </w:r>
      </w:del>
      <w:r w:rsidR="0020162E" w:rsidRPr="00101F3B">
        <w:rPr>
          <w:rFonts w:cs="Times New Roman"/>
          <w:lang w:val="ru-RU"/>
        </w:rPr>
        <w:t xml:space="preserve">. </w:t>
      </w:r>
    </w:p>
    <w:p w14:paraId="1C1B99CA" w14:textId="5C676FBE" w:rsidR="0020162E" w:rsidRPr="00101F3B" w:rsidDel="00BD4375" w:rsidRDefault="0020162E" w:rsidP="0020162E">
      <w:pPr>
        <w:pStyle w:val="NoSpacing"/>
        <w:jc w:val="center"/>
        <w:rPr>
          <w:del w:id="2735" w:author="Nikola Karpić" w:date="2024-02-25T22:35:00Z"/>
          <w:rFonts w:cs="Times New Roman"/>
          <w:lang w:val="ru-RU"/>
        </w:rPr>
      </w:pPr>
    </w:p>
    <w:p w14:paraId="0D86F945" w14:textId="0736C2CA" w:rsidR="0020162E" w:rsidRPr="00101F3B" w:rsidDel="00BD4375" w:rsidRDefault="0020162E" w:rsidP="0020162E">
      <w:pPr>
        <w:pStyle w:val="NoSpacing"/>
        <w:ind w:firstLine="0"/>
        <w:jc w:val="center"/>
        <w:rPr>
          <w:del w:id="2736" w:author="Nikola Karpić" w:date="2024-02-25T22:35:00Z"/>
          <w:rFonts w:cs="Times New Roman"/>
          <w:lang w:val="ru-RU"/>
        </w:rPr>
      </w:pPr>
      <w:del w:id="2737" w:author="Nikola Karpić" w:date="2024-02-25T22:35:00Z">
        <w:r w:rsidRPr="00101F3B" w:rsidDel="00BD4375">
          <w:rPr>
            <w:rFonts w:cs="Times New Roman"/>
            <w:noProof/>
            <w:lang w:val="ru-RU"/>
          </w:rPr>
          <w:drawing>
            <wp:inline distT="0" distB="0" distL="0" distR="0" wp14:anchorId="08660DDF" wp14:editId="0F590728">
              <wp:extent cx="5943600" cy="4737100"/>
              <wp:effectExtent l="0" t="0" r="0" b="0"/>
              <wp:docPr id="473781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737100"/>
                      </a:xfrm>
                      <a:prstGeom prst="rect">
                        <a:avLst/>
                      </a:prstGeom>
                      <a:noFill/>
                      <a:ln>
                        <a:noFill/>
                      </a:ln>
                    </pic:spPr>
                  </pic:pic>
                </a:graphicData>
              </a:graphic>
            </wp:inline>
          </w:drawing>
        </w:r>
      </w:del>
    </w:p>
    <w:p w14:paraId="143C9F34" w14:textId="2F3F9A31" w:rsidR="0020162E" w:rsidRPr="00101F3B" w:rsidDel="00BD4375" w:rsidRDefault="0020162E" w:rsidP="0020162E">
      <w:pPr>
        <w:pStyle w:val="NoSpacing"/>
        <w:ind w:firstLine="0"/>
        <w:jc w:val="center"/>
        <w:rPr>
          <w:del w:id="2738" w:author="Nikola Karpić" w:date="2024-02-25T22:35:00Z"/>
          <w:rFonts w:cs="Times New Roman"/>
          <w:lang w:val="sr-Latn-BA"/>
        </w:rPr>
      </w:pPr>
      <w:del w:id="2739" w:author="Nikola Karpić" w:date="2024-02-25T22:35:00Z">
        <w:r w:rsidRPr="00101F3B" w:rsidDel="00BD4375">
          <w:rPr>
            <w:rFonts w:cs="Times New Roman"/>
            <w:i/>
            <w:iCs/>
            <w:lang w:val="sr-Cyrl-BA"/>
          </w:rPr>
          <w:delText>Слика 5.12. Дефинисање функције за конверзију датума у одговарајући облик</w:delText>
        </w:r>
      </w:del>
    </w:p>
    <w:p w14:paraId="72CCC781" w14:textId="1CED8F32" w:rsidR="0020162E" w:rsidRPr="00DC0BB9" w:rsidDel="00BD4375" w:rsidRDefault="0020162E" w:rsidP="00BD4375">
      <w:pPr>
        <w:pStyle w:val="NoSpacing"/>
        <w:rPr>
          <w:del w:id="2740" w:author="Nikola Karpić" w:date="2024-02-25T22:35:00Z"/>
          <w:rFonts w:cs="Times New Roman"/>
          <w:lang w:val="ru-RU"/>
          <w:rPrChange w:id="2741" w:author="Nikola Karpić" w:date="2024-02-26T01:00:00Z">
            <w:rPr>
              <w:del w:id="2742" w:author="Nikola Karpić" w:date="2024-02-25T22:35:00Z"/>
              <w:rFonts w:ascii="Times New Roman" w:hAnsi="Times New Roman" w:cs="Times New Roman"/>
            </w:rPr>
          </w:rPrChange>
        </w:rPr>
        <w:pPrChange w:id="2743" w:author="Nikola Karpić" w:date="2024-02-25T22:35:00Z">
          <w:pPr/>
        </w:pPrChange>
      </w:pPr>
      <w:del w:id="2744" w:author="Nikola Karpić" w:date="2024-02-25T22:35:00Z">
        <w:r w:rsidRPr="00DC0BB9" w:rsidDel="00BD4375">
          <w:rPr>
            <w:rFonts w:cs="Times New Roman"/>
            <w:lang w:val="ru-RU"/>
            <w:rPrChange w:id="2745" w:author="Nikola Karpić" w:date="2024-02-26T01:00:00Z">
              <w:rPr>
                <w:rFonts w:ascii="Times New Roman" w:hAnsi="Times New Roman" w:cs="Times New Roman"/>
              </w:rPr>
            </w:rPrChange>
          </w:rPr>
          <w:br w:type="page"/>
        </w:r>
      </w:del>
    </w:p>
    <w:p w14:paraId="2C3E07DA" w14:textId="54584F1E" w:rsidR="00377B5F" w:rsidRPr="00101F3B" w:rsidDel="00BD4375" w:rsidRDefault="0020162E" w:rsidP="00BD4375">
      <w:pPr>
        <w:pStyle w:val="NoSpacing"/>
        <w:ind w:firstLine="0"/>
        <w:rPr>
          <w:del w:id="2746" w:author="Nikola Karpić" w:date="2024-02-25T22:35:00Z"/>
          <w:rFonts w:cs="Times New Roman"/>
          <w:lang w:val="sr-Cyrl-BA"/>
        </w:rPr>
        <w:pPrChange w:id="2747" w:author="Nikola Karpić" w:date="2024-02-25T22:35:00Z">
          <w:pPr>
            <w:pStyle w:val="NoSpacing"/>
          </w:pPr>
        </w:pPrChange>
      </w:pPr>
      <w:del w:id="2748" w:author="Nikola Karpić" w:date="2024-02-25T22:35:00Z">
        <w:r w:rsidRPr="00101F3B" w:rsidDel="00BD4375">
          <w:rPr>
            <w:rFonts w:cs="Times New Roman"/>
            <w:lang w:val="sr-Cyrl-BA"/>
          </w:rPr>
          <w:delText>З</w:delText>
        </w:r>
        <w:r w:rsidR="00007813" w:rsidRPr="00101F3B" w:rsidDel="00BD4375">
          <w:rPr>
            <w:rFonts w:cs="Times New Roman"/>
            <w:lang w:val="ru-RU"/>
          </w:rPr>
          <w:delText>атим</w:delText>
        </w:r>
        <w:r w:rsidRPr="00101F3B" w:rsidDel="00BD4375">
          <w:rPr>
            <w:rFonts w:cs="Times New Roman"/>
            <w:lang w:val="ru-RU"/>
          </w:rPr>
          <w:delText>,</w:delText>
        </w:r>
        <w:r w:rsidR="00007813" w:rsidRPr="00101F3B" w:rsidDel="00BD4375">
          <w:rPr>
            <w:rFonts w:cs="Times New Roman"/>
            <w:lang w:val="ru-RU"/>
          </w:rPr>
          <w:delText xml:space="preserve"> поново приказујемо основне статистичке мјере</w:delText>
        </w:r>
        <w:r w:rsidR="00B4548C" w:rsidRPr="00101F3B" w:rsidDel="00BD4375">
          <w:rPr>
            <w:rFonts w:cs="Times New Roman"/>
            <w:lang w:val="sr-Cyrl-BA"/>
          </w:rPr>
          <w:delText xml:space="preserve"> и првих 5 редова скупа података.</w:delText>
        </w:r>
      </w:del>
    </w:p>
    <w:p w14:paraId="7F763995" w14:textId="77777777" w:rsidR="00381B21" w:rsidRPr="00101F3B" w:rsidRDefault="00381B21" w:rsidP="00BD4375">
      <w:pPr>
        <w:pStyle w:val="NoSpacing"/>
        <w:rPr>
          <w:rFonts w:cs="Times New Roman"/>
          <w:lang w:val="sr-Cyrl-BA"/>
        </w:rPr>
      </w:pPr>
    </w:p>
    <w:p w14:paraId="62C00757" w14:textId="3E1B2A3F" w:rsidR="00007813" w:rsidRPr="00101F3B" w:rsidDel="00BD4375" w:rsidRDefault="0020162E" w:rsidP="0001541C">
      <w:pPr>
        <w:pStyle w:val="NoSpacing"/>
        <w:ind w:firstLine="0"/>
        <w:jc w:val="center"/>
        <w:rPr>
          <w:del w:id="2749" w:author="Nikola Karpić" w:date="2024-02-25T22:35:00Z"/>
          <w:rFonts w:cs="Times New Roman"/>
          <w:lang w:val="sr-Cyrl-BA"/>
        </w:rPr>
      </w:pPr>
      <w:del w:id="2750" w:author="Nikola Karpić" w:date="2024-02-25T22:35:00Z">
        <w:r w:rsidRPr="00101F3B" w:rsidDel="00BD4375">
          <w:rPr>
            <w:rFonts w:cs="Times New Roman"/>
            <w:noProof/>
            <w:lang w:val="sr-Cyrl-BA"/>
          </w:rPr>
          <w:drawing>
            <wp:inline distT="0" distB="0" distL="0" distR="0" wp14:anchorId="0C7BFB56" wp14:editId="4FB261F7">
              <wp:extent cx="4546600" cy="2400300"/>
              <wp:effectExtent l="0" t="0" r="0" b="0"/>
              <wp:docPr id="815406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6600" cy="2400300"/>
                      </a:xfrm>
                      <a:prstGeom prst="rect">
                        <a:avLst/>
                      </a:prstGeom>
                      <a:noFill/>
                      <a:ln>
                        <a:noFill/>
                      </a:ln>
                    </pic:spPr>
                  </pic:pic>
                </a:graphicData>
              </a:graphic>
            </wp:inline>
          </w:drawing>
        </w:r>
      </w:del>
    </w:p>
    <w:p w14:paraId="60B933BF" w14:textId="471DEA03" w:rsidR="004B2026" w:rsidRPr="00101F3B" w:rsidDel="00BD4375" w:rsidRDefault="004B2026" w:rsidP="004B2026">
      <w:pPr>
        <w:pStyle w:val="NoSpacing"/>
        <w:ind w:firstLine="0"/>
        <w:jc w:val="center"/>
        <w:rPr>
          <w:del w:id="2751" w:author="Nikola Karpić" w:date="2024-02-25T22:35:00Z"/>
          <w:rFonts w:cs="Times New Roman"/>
          <w:lang w:val="sr-Latn-BA"/>
        </w:rPr>
      </w:pPr>
      <w:del w:id="2752" w:author="Nikola Karpić" w:date="2024-02-25T22:35:00Z">
        <w:r w:rsidRPr="00101F3B" w:rsidDel="00BD4375">
          <w:rPr>
            <w:rFonts w:cs="Times New Roman"/>
            <w:i/>
            <w:iCs/>
            <w:lang w:val="sr-Cyrl-BA"/>
          </w:rPr>
          <w:delText>Слика 5.1</w:delText>
        </w:r>
        <w:r w:rsidR="0020162E" w:rsidRPr="00101F3B" w:rsidDel="00BD4375">
          <w:rPr>
            <w:rFonts w:cs="Times New Roman"/>
            <w:i/>
            <w:iCs/>
            <w:lang w:val="sr-Cyrl-BA"/>
          </w:rPr>
          <w:delText>3</w:delText>
        </w:r>
        <w:r w:rsidRPr="00101F3B" w:rsidDel="00BD4375">
          <w:rPr>
            <w:rFonts w:cs="Times New Roman"/>
            <w:i/>
            <w:iCs/>
            <w:lang w:val="sr-Cyrl-BA"/>
          </w:rPr>
          <w:delText xml:space="preserve">. </w:delText>
        </w:r>
        <w:r w:rsidR="0020162E" w:rsidRPr="00101F3B" w:rsidDel="00BD4375">
          <w:rPr>
            <w:rFonts w:cs="Times New Roman"/>
            <w:i/>
            <w:iCs/>
            <w:lang w:val="sr-Cyrl-BA"/>
          </w:rPr>
          <w:delText>Приказ основних статистичких мјера и првих 5 редова скупа података</w:delText>
        </w:r>
      </w:del>
    </w:p>
    <w:p w14:paraId="1C3F4AA1" w14:textId="047F1019" w:rsidR="00EB0C41" w:rsidRPr="00101F3B" w:rsidDel="00BD4375" w:rsidRDefault="00EB0C41" w:rsidP="00BD4375">
      <w:pPr>
        <w:pStyle w:val="NoSpacing"/>
        <w:ind w:firstLine="0"/>
        <w:rPr>
          <w:del w:id="2753" w:author="Nikola Karpić" w:date="2024-02-25T22:35:00Z"/>
          <w:rFonts w:cs="Times New Roman"/>
          <w:lang w:val="ru-RU"/>
        </w:rPr>
        <w:pPrChange w:id="2754" w:author="Nikola Karpić" w:date="2024-02-25T22:35:00Z">
          <w:pPr>
            <w:pStyle w:val="NoSpacing"/>
          </w:pPr>
        </w:pPrChange>
      </w:pPr>
    </w:p>
    <w:p w14:paraId="754B3C54" w14:textId="6B478233" w:rsidR="00811ABC" w:rsidRPr="00101F3B" w:rsidRDefault="00B4548C" w:rsidP="00811ABC">
      <w:pPr>
        <w:pStyle w:val="NoSpacing"/>
        <w:rPr>
          <w:rFonts w:cs="Times New Roman"/>
          <w:lang w:val="ru-RU"/>
        </w:rPr>
      </w:pPr>
      <w:r w:rsidRPr="00101F3B">
        <w:rPr>
          <w:rFonts w:cs="Times New Roman"/>
          <w:lang w:val="ru-RU"/>
        </w:rPr>
        <w:t xml:space="preserve">Након овога, </w:t>
      </w:r>
      <w:del w:id="2755" w:author="Nikola Karpić" w:date="2024-02-25T22:35:00Z">
        <w:r w:rsidRPr="00101F3B" w:rsidDel="00BD4375">
          <w:rPr>
            <w:rFonts w:cs="Times New Roman"/>
            <w:lang w:val="ru-RU"/>
          </w:rPr>
          <w:delText>можемо да израчунамо</w:delText>
        </w:r>
      </w:del>
      <w:ins w:id="2756" w:author="Nikola Karpić" w:date="2024-02-25T22:35:00Z">
        <w:r w:rsidR="00BD4375" w:rsidRPr="00101F3B">
          <w:rPr>
            <w:rFonts w:cs="Times New Roman"/>
            <w:lang w:val="sr-Cyrl-BA"/>
          </w:rPr>
          <w:t>може се израчунати</w:t>
        </w:r>
      </w:ins>
      <w:r w:rsidRPr="00101F3B">
        <w:rPr>
          <w:rFonts w:cs="Times New Roman"/>
          <w:lang w:val="ru-RU"/>
        </w:rPr>
        <w:t xml:space="preserve"> и </w:t>
      </w:r>
      <w:del w:id="2757" w:author="Nikola Karpić" w:date="2024-02-25T22:35:00Z">
        <w:r w:rsidRPr="00101F3B" w:rsidDel="00BD4375">
          <w:rPr>
            <w:rFonts w:cs="Times New Roman"/>
            <w:lang w:val="ru-RU"/>
          </w:rPr>
          <w:delText xml:space="preserve">прикажемо </w:delText>
        </w:r>
      </w:del>
      <w:ins w:id="2758" w:author="Nikola Karpić" w:date="2024-02-25T22:35:00Z">
        <w:r w:rsidR="00BD4375" w:rsidRPr="00101F3B">
          <w:rPr>
            <w:rFonts w:cs="Times New Roman"/>
            <w:lang w:val="sr-Cyrl-BA"/>
          </w:rPr>
          <w:t>приказати</w:t>
        </w:r>
        <w:r w:rsidR="00BD4375" w:rsidRPr="00101F3B">
          <w:rPr>
            <w:rFonts w:cs="Times New Roman"/>
            <w:lang w:val="ru-RU"/>
          </w:rPr>
          <w:t xml:space="preserve"> </w:t>
        </w:r>
      </w:ins>
      <w:r w:rsidRPr="00101F3B">
        <w:rPr>
          <w:rFonts w:cs="Times New Roman"/>
          <w:lang w:val="ru-RU"/>
        </w:rPr>
        <w:t xml:space="preserve">и </w:t>
      </w:r>
      <w:del w:id="2759" w:author="Nikola Karpić" w:date="2024-02-25T22:35:00Z">
        <w:r w:rsidRPr="00101F3B" w:rsidDel="00BD4375">
          <w:rPr>
            <w:rFonts w:cs="Times New Roman"/>
            <w:lang w:val="ru-RU"/>
          </w:rPr>
          <w:delText xml:space="preserve">матрицу </w:delText>
        </w:r>
      </w:del>
      <w:ins w:id="2760" w:author="Nikola Karpić" w:date="2024-02-25T22:35:00Z">
        <w:r w:rsidR="00BD4375" w:rsidRPr="00101F3B">
          <w:rPr>
            <w:rFonts w:cs="Times New Roman"/>
            <w:lang w:val="ru-RU"/>
          </w:rPr>
          <w:t>матриц</w:t>
        </w:r>
        <w:r w:rsidR="00BD4375" w:rsidRPr="00101F3B">
          <w:rPr>
            <w:rFonts w:cs="Times New Roman"/>
            <w:lang w:val="sr-Cyrl-BA"/>
          </w:rPr>
          <w:t>а</w:t>
        </w:r>
        <w:r w:rsidR="00BD4375" w:rsidRPr="00101F3B">
          <w:rPr>
            <w:rFonts w:cs="Times New Roman"/>
            <w:lang w:val="ru-RU"/>
          </w:rPr>
          <w:t xml:space="preserve"> </w:t>
        </w:r>
      </w:ins>
      <w:r w:rsidRPr="00101F3B">
        <w:rPr>
          <w:rFonts w:cs="Times New Roman"/>
          <w:lang w:val="ru-RU"/>
        </w:rPr>
        <w:t xml:space="preserve">распршености </w:t>
      </w:r>
      <w:del w:id="2761" w:author="Nikola Karpić" w:date="2024-02-26T02:10:00Z">
        <w:r w:rsidRPr="00101F3B" w:rsidDel="00D43EBF">
          <w:rPr>
            <w:rFonts w:cs="Times New Roman"/>
            <w:lang w:val="ru-RU"/>
          </w:rPr>
          <w:delText xml:space="preserve">нашег </w:delText>
        </w:r>
      </w:del>
      <w:r w:rsidRPr="00101F3B">
        <w:rPr>
          <w:rFonts w:cs="Times New Roman"/>
          <w:lang w:val="ru-RU"/>
        </w:rPr>
        <w:t>скупа података.</w:t>
      </w:r>
      <w:r w:rsidR="00811ABC" w:rsidRPr="00101F3B">
        <w:rPr>
          <w:rFonts w:cs="Times New Roman"/>
          <w:lang w:val="ru-RU"/>
        </w:rPr>
        <w:t xml:space="preserve"> Овај графикон омогућава визу</w:t>
      </w:r>
      <w:r w:rsidR="00381B21" w:rsidRPr="00101F3B">
        <w:rPr>
          <w:rFonts w:cs="Times New Roman"/>
          <w:lang w:val="ru-RU"/>
        </w:rPr>
        <w:t>е</w:t>
      </w:r>
      <w:r w:rsidR="00811ABC" w:rsidRPr="00101F3B">
        <w:rPr>
          <w:rFonts w:cs="Times New Roman"/>
          <w:lang w:val="ru-RU"/>
        </w:rPr>
        <w:t>лно поређење дистрибуција између атрибута, као и идентификацију евентуалних зависности или образаца међу атрибутима у скупу података.</w:t>
      </w:r>
    </w:p>
    <w:p w14:paraId="561CF5E7" w14:textId="77777777" w:rsidR="004243C2" w:rsidRPr="00101F3B" w:rsidRDefault="004243C2">
      <w:pPr>
        <w:rPr>
          <w:ins w:id="2762" w:author="Nikola Karpić" w:date="2024-02-25T23:32:00Z"/>
          <w:rFonts w:ascii="Times New Roman" w:hAnsi="Times New Roman" w:cs="Times New Roman"/>
          <w:sz w:val="24"/>
          <w:lang w:val="ru-RU"/>
        </w:rPr>
      </w:pPr>
      <w:ins w:id="2763" w:author="Nikola Karpić" w:date="2024-02-25T23:32:00Z">
        <w:r w:rsidRPr="0020112D">
          <w:rPr>
            <w:rFonts w:ascii="Times New Roman" w:hAnsi="Times New Roman" w:cs="Times New Roman"/>
            <w:lang w:val="ru-RU"/>
            <w:rPrChange w:id="2764" w:author="Nikola Karpić" w:date="2024-02-25T23:34:00Z">
              <w:rPr>
                <w:lang w:val="ru-RU"/>
              </w:rPr>
            </w:rPrChange>
          </w:rPr>
          <w:br w:type="page"/>
        </w:r>
      </w:ins>
    </w:p>
    <w:p w14:paraId="62564E1C" w14:textId="72A59A4A" w:rsidR="00B4548C" w:rsidRPr="00101F3B" w:rsidDel="00065AB1" w:rsidRDefault="00811ABC" w:rsidP="00065AB1">
      <w:pPr>
        <w:pStyle w:val="NoSpacing"/>
        <w:spacing w:after="240"/>
        <w:rPr>
          <w:del w:id="2765" w:author="Nikola Karpić" w:date="2024-02-25T23:16:00Z"/>
          <w:rFonts w:cs="Times New Roman"/>
          <w:lang w:val="ru-RU"/>
        </w:rPr>
        <w:pPrChange w:id="2766" w:author="Nikola Karpić" w:date="2024-02-25T23:17:00Z">
          <w:pPr>
            <w:pStyle w:val="NoSpacing"/>
          </w:pPr>
        </w:pPrChange>
      </w:pPr>
      <w:r w:rsidRPr="00101F3B">
        <w:rPr>
          <w:rFonts w:cs="Times New Roman"/>
          <w:lang w:val="ru-RU"/>
        </w:rPr>
        <w:lastRenderedPageBreak/>
        <w:t xml:space="preserve">Пошто нема смисла да </w:t>
      </w:r>
      <w:del w:id="2767" w:author="Nikola Karpić" w:date="2024-02-25T22:45:00Z">
        <w:r w:rsidRPr="00101F3B" w:rsidDel="006F1FC9">
          <w:rPr>
            <w:rFonts w:cs="Times New Roman"/>
            <w:lang w:val="ru-RU"/>
          </w:rPr>
          <w:delText xml:space="preserve">рачунамо </w:delText>
        </w:r>
      </w:del>
      <w:ins w:id="2768" w:author="Nikola Karpić" w:date="2024-02-25T22:45:00Z">
        <w:r w:rsidR="006F1FC9" w:rsidRPr="00101F3B">
          <w:rPr>
            <w:rFonts w:cs="Times New Roman"/>
            <w:lang w:val="sr-Cyrl-BA"/>
          </w:rPr>
          <w:t xml:space="preserve">се ралуна </w:t>
        </w:r>
      </w:ins>
      <w:r w:rsidRPr="00101F3B">
        <w:rPr>
          <w:rFonts w:cs="Times New Roman"/>
          <w:lang w:val="ru-RU"/>
        </w:rPr>
        <w:t>корелациј</w:t>
      </w:r>
      <w:ins w:id="2769" w:author="Nikola Karpić" w:date="2024-02-25T22:45:00Z">
        <w:r w:rsidR="006F1FC9" w:rsidRPr="00101F3B">
          <w:rPr>
            <w:rFonts w:cs="Times New Roman"/>
            <w:lang w:val="sr-Cyrl-BA"/>
          </w:rPr>
          <w:t>а</w:t>
        </w:r>
      </w:ins>
      <w:del w:id="2770" w:author="Nikola Karpić" w:date="2024-02-25T22:45:00Z">
        <w:r w:rsidRPr="00101F3B" w:rsidDel="006F1FC9">
          <w:rPr>
            <w:rFonts w:cs="Times New Roman"/>
            <w:lang w:val="ru-RU"/>
          </w:rPr>
          <w:delText>у</w:delText>
        </w:r>
      </w:del>
      <w:r w:rsidRPr="00101F3B">
        <w:rPr>
          <w:rFonts w:cs="Times New Roman"/>
          <w:lang w:val="ru-RU"/>
        </w:rPr>
        <w:t xml:space="preserve"> колоне према самој себи, на главној </w:t>
      </w:r>
      <w:del w:id="2771" w:author="Nikola Karpić" w:date="2024-02-25T22:45:00Z">
        <w:r w:rsidRPr="00101F3B" w:rsidDel="006F1FC9">
          <w:rPr>
            <w:rFonts w:cs="Times New Roman"/>
            <w:lang w:val="ru-RU"/>
          </w:rPr>
          <w:delText>дијагонали можемо да видимо</w:delText>
        </w:r>
      </w:del>
      <w:ins w:id="2772" w:author="Nikola Karpić" w:date="2024-02-25T22:45:00Z">
        <w:r w:rsidR="006F1FC9" w:rsidRPr="00101F3B">
          <w:rPr>
            <w:rFonts w:cs="Times New Roman"/>
            <w:lang w:val="sr-Cyrl-BA"/>
          </w:rPr>
          <w:t>је</w:t>
        </w:r>
      </w:ins>
      <w:r w:rsidRPr="00101F3B">
        <w:rPr>
          <w:rFonts w:cs="Times New Roman"/>
          <w:lang w:val="ru-RU"/>
        </w:rPr>
        <w:t xml:space="preserve"> криувуљ</w:t>
      </w:r>
      <w:ins w:id="2773" w:author="Nikola Karpić" w:date="2024-02-25T22:45:00Z">
        <w:r w:rsidR="006F1FC9" w:rsidRPr="00101F3B">
          <w:rPr>
            <w:rFonts w:cs="Times New Roman"/>
            <w:lang w:val="sr-Cyrl-BA"/>
          </w:rPr>
          <w:t>а</w:t>
        </w:r>
      </w:ins>
      <w:del w:id="2774" w:author="Nikola Karpić" w:date="2024-02-25T22:45:00Z">
        <w:r w:rsidRPr="00101F3B" w:rsidDel="006F1FC9">
          <w:rPr>
            <w:rFonts w:cs="Times New Roman"/>
            <w:lang w:val="ru-RU"/>
          </w:rPr>
          <w:delText>у</w:delText>
        </w:r>
      </w:del>
      <w:r w:rsidRPr="00101F3B">
        <w:rPr>
          <w:rFonts w:cs="Times New Roman"/>
          <w:lang w:val="ru-RU"/>
        </w:rPr>
        <w:t xml:space="preserve"> дистрибуције података за поједине колоне, чија висина и облик показују густоћу расподјеле података, што може бити корисно за разумијевање карактеристика података. </w:t>
      </w:r>
    </w:p>
    <w:p w14:paraId="10D608E4" w14:textId="77777777" w:rsidR="00381B21" w:rsidRPr="00101F3B" w:rsidRDefault="00381B21" w:rsidP="00065AB1">
      <w:pPr>
        <w:pStyle w:val="NoSpacing"/>
        <w:rPr>
          <w:rFonts w:cs="Times New Roman"/>
          <w:sz w:val="28"/>
          <w:szCs w:val="32"/>
          <w:lang w:val="ru-RU"/>
        </w:rPr>
      </w:pPr>
    </w:p>
    <w:p w14:paraId="23FF8215" w14:textId="7C8E6726" w:rsidR="0028541A" w:rsidRPr="0020112D" w:rsidRDefault="0020162E" w:rsidP="00065AB1">
      <w:pPr>
        <w:spacing w:before="240"/>
        <w:jc w:val="center"/>
        <w:rPr>
          <w:rFonts w:ascii="Times New Roman" w:hAnsi="Times New Roman" w:cs="Times New Roman"/>
          <w:lang w:val="sr-Cyrl-BA"/>
          <w:rPrChange w:id="2775" w:author="Nikola Karpić" w:date="2024-02-25T23:34:00Z">
            <w:rPr>
              <w:rFonts w:cs="Times New Roman"/>
              <w:lang w:val="sr-Cyrl-BA"/>
            </w:rPr>
          </w:rPrChange>
        </w:rPr>
        <w:pPrChange w:id="2776" w:author="Nikola Karpić" w:date="2024-02-25T23:18:00Z">
          <w:pPr>
            <w:jc w:val="center"/>
          </w:pPr>
        </w:pPrChange>
      </w:pPr>
      <w:del w:id="2777" w:author="Nikola Karpić" w:date="2024-02-25T23:12:00Z">
        <w:r w:rsidRPr="0020112D" w:rsidDel="00065AB1">
          <w:rPr>
            <w:rFonts w:ascii="Times New Roman" w:hAnsi="Times New Roman" w:cs="Times New Roman"/>
            <w:noProof/>
            <w:lang w:val="sr-Cyrl-BA"/>
            <w:rPrChange w:id="2778" w:author="Nikola Karpić" w:date="2024-02-25T23:34:00Z">
              <w:rPr>
                <w:rFonts w:cs="Times New Roman"/>
                <w:noProof/>
                <w:lang w:val="sr-Cyrl-BA"/>
              </w:rPr>
            </w:rPrChange>
          </w:rPr>
          <w:drawing>
            <wp:inline distT="0" distB="0" distL="0" distR="0" wp14:anchorId="08096A9F" wp14:editId="48B3A5D5">
              <wp:extent cx="5067300" cy="5527965"/>
              <wp:effectExtent l="0" t="0" r="0" b="0"/>
              <wp:docPr id="8889378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4531" cy="5546763"/>
                      </a:xfrm>
                      <a:prstGeom prst="rect">
                        <a:avLst/>
                      </a:prstGeom>
                      <a:noFill/>
                      <a:ln>
                        <a:noFill/>
                      </a:ln>
                    </pic:spPr>
                  </pic:pic>
                </a:graphicData>
              </a:graphic>
            </wp:inline>
          </w:drawing>
        </w:r>
      </w:del>
      <w:ins w:id="2779" w:author="Nikola Karpić" w:date="2024-02-26T01:01:00Z">
        <w:r w:rsidR="00DC0BB9" w:rsidRPr="00DC0BB9">
          <w:rPr>
            <w:noProof/>
          </w:rPr>
          <w:t xml:space="preserve"> </w:t>
        </w:r>
      </w:ins>
      <w:ins w:id="2780" w:author="Nikola Karpić" w:date="2024-02-26T03:32:00Z">
        <w:r w:rsidR="000C4025">
          <w:rPr>
            <w:noProof/>
          </w:rPr>
          <w:drawing>
            <wp:inline distT="0" distB="0" distL="0" distR="0" wp14:anchorId="2409710B" wp14:editId="0AFD5775">
              <wp:extent cx="5292436" cy="5258009"/>
              <wp:effectExtent l="0" t="0" r="3810" b="0"/>
              <wp:docPr id="15040082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4356" cy="5259917"/>
                      </a:xfrm>
                      <a:prstGeom prst="rect">
                        <a:avLst/>
                      </a:prstGeom>
                      <a:noFill/>
                      <a:ln>
                        <a:noFill/>
                      </a:ln>
                    </pic:spPr>
                  </pic:pic>
                </a:graphicData>
              </a:graphic>
            </wp:inline>
          </w:drawing>
        </w:r>
      </w:ins>
    </w:p>
    <w:p w14:paraId="771D1DC5" w14:textId="23EAE17B" w:rsidR="00065AB1" w:rsidRPr="0020112D" w:rsidRDefault="004F379B" w:rsidP="00065AB1">
      <w:pPr>
        <w:pStyle w:val="NoSpacing"/>
        <w:spacing w:after="240"/>
        <w:ind w:firstLine="0"/>
        <w:jc w:val="center"/>
        <w:rPr>
          <w:rFonts w:cs="Times New Roman"/>
          <w:i/>
          <w:iCs/>
          <w:lang w:val="sr-Cyrl-BA"/>
          <w:rPrChange w:id="2781" w:author="Nikola Karpić" w:date="2024-02-25T23:34:00Z">
            <w:rPr>
              <w:lang w:val="sr-Latn-BA"/>
            </w:rPr>
          </w:rPrChange>
        </w:rPr>
        <w:pPrChange w:id="2782" w:author="Nikola Karpić" w:date="2024-02-25T23:18:00Z">
          <w:pPr>
            <w:pStyle w:val="NoSpacing"/>
            <w:ind w:firstLine="0"/>
            <w:jc w:val="center"/>
          </w:pPr>
        </w:pPrChange>
      </w:pPr>
      <w:r w:rsidRPr="00101F3B">
        <w:rPr>
          <w:rFonts w:cs="Times New Roman"/>
          <w:i/>
          <w:iCs/>
          <w:lang w:val="sr-Cyrl-BA"/>
        </w:rPr>
        <w:t>Слика 5.</w:t>
      </w:r>
      <w:ins w:id="2783" w:author="Nikola Karpić" w:date="2024-02-25T23:33:00Z">
        <w:r w:rsidR="004243C2" w:rsidRPr="00101F3B">
          <w:rPr>
            <w:rFonts w:cs="Times New Roman"/>
            <w:i/>
            <w:iCs/>
            <w:lang w:val="sr-Cyrl-BA"/>
          </w:rPr>
          <w:t>2</w:t>
        </w:r>
      </w:ins>
      <w:del w:id="2784" w:author="Nikola Karpić" w:date="2024-02-25T23:33:00Z">
        <w:r w:rsidRPr="00101F3B" w:rsidDel="004243C2">
          <w:rPr>
            <w:rFonts w:cs="Times New Roman"/>
            <w:i/>
            <w:iCs/>
            <w:lang w:val="sr-Cyrl-BA"/>
          </w:rPr>
          <w:delText>1</w:delText>
        </w:r>
        <w:r w:rsidR="0020162E" w:rsidRPr="00101F3B" w:rsidDel="004243C2">
          <w:rPr>
            <w:rFonts w:cs="Times New Roman"/>
            <w:i/>
            <w:iCs/>
            <w:lang w:val="sr-Cyrl-BA"/>
          </w:rPr>
          <w:delText>4</w:delText>
        </w:r>
      </w:del>
      <w:r w:rsidRPr="00101F3B">
        <w:rPr>
          <w:rFonts w:cs="Times New Roman"/>
          <w:i/>
          <w:iCs/>
          <w:lang w:val="sr-Cyrl-BA"/>
        </w:rPr>
        <w:t>. Приказ матрице распршености</w:t>
      </w:r>
    </w:p>
    <w:p w14:paraId="7D4B8CFC" w14:textId="77777777" w:rsidR="00D43EBF" w:rsidRDefault="00D43EBF" w:rsidP="00D43EBF">
      <w:pPr>
        <w:pStyle w:val="NoSpacing"/>
        <w:rPr>
          <w:ins w:id="2785" w:author="Nikola Karpić" w:date="2024-02-26T02:17:00Z"/>
          <w:rFonts w:cs="Times New Roman"/>
          <w:lang w:val="sr-Cyrl-BA"/>
        </w:rPr>
      </w:pPr>
      <w:ins w:id="2786" w:author="Nikola Karpić" w:date="2024-02-26T02:16:00Z">
        <w:r w:rsidRPr="00D43EBF">
          <w:rPr>
            <w:rFonts w:cs="Times New Roman"/>
            <w:lang w:val="sr-Cyrl-BA"/>
          </w:rPr>
          <w:t>Матрица корелације је квадратна табела која приказује корелационе коефицијенте између различитих промјенљивих у скупу података. Корелациони коефицијенти мјере снагу и правац линеарне везе између двије нумеричке промјенљиве.</w:t>
        </w:r>
      </w:ins>
    </w:p>
    <w:p w14:paraId="36BCCDFF" w14:textId="7433AB9D" w:rsidR="00D43EBF" w:rsidRPr="00D43EBF" w:rsidRDefault="00D43EBF" w:rsidP="00D43EBF">
      <w:pPr>
        <w:pStyle w:val="NoSpacing"/>
        <w:rPr>
          <w:ins w:id="2787" w:author="Nikola Karpić" w:date="2024-02-26T02:16:00Z"/>
          <w:rFonts w:cs="Times New Roman"/>
          <w:lang w:val="sr-Cyrl-BA"/>
        </w:rPr>
      </w:pPr>
      <w:ins w:id="2788" w:author="Nikola Karpić" w:date="2024-02-26T02:16:00Z">
        <w:r w:rsidRPr="00D43EBF">
          <w:rPr>
            <w:rFonts w:cs="Times New Roman"/>
            <w:lang w:val="sr-Cyrl-BA"/>
          </w:rPr>
          <w:t>Вриједности у матрици корелације могу варирати од -1 до 1, гдје 1 означава савршену позитивну корелацију (како једна промјенљива расте, тако расте и друга), 0 означава да нема линеарне корелације између промјенљивих, а -1 означава савршену негативну корелацију (како једна промјенљива расте, друга опада).</w:t>
        </w:r>
      </w:ins>
    </w:p>
    <w:p w14:paraId="0EF2B426" w14:textId="77777777" w:rsidR="00D43EBF" w:rsidRDefault="00D43EBF" w:rsidP="00D43EBF">
      <w:pPr>
        <w:pStyle w:val="NoSpacing"/>
        <w:rPr>
          <w:ins w:id="2789" w:author="Nikola Karpić" w:date="2024-02-26T02:17:00Z"/>
          <w:rFonts w:cs="Times New Roman"/>
          <w:lang w:val="sr-Cyrl-BA"/>
        </w:rPr>
      </w:pPr>
      <w:ins w:id="2790" w:author="Nikola Karpić" w:date="2024-02-26T02:16:00Z">
        <w:r w:rsidRPr="00D43EBF">
          <w:rPr>
            <w:rFonts w:cs="Times New Roman"/>
            <w:lang w:val="sr-Cyrl-BA"/>
          </w:rPr>
          <w:t>Матрица корелације је корисна у статистичкој анализи за идентификацију односа између промјенљивих, што може помоћи у одабиру карактеристика за моделе машинског учења, препознавању могућих узрока проблема са колинеарношћу у регресионим анализама и уопштено, за добијање увида у структуру података.</w:t>
        </w:r>
      </w:ins>
    </w:p>
    <w:p w14:paraId="24C25C3B" w14:textId="1F8A1274" w:rsidR="00D43EBF" w:rsidRDefault="00D43EBF" w:rsidP="00D43EBF">
      <w:pPr>
        <w:pStyle w:val="NoSpacing"/>
        <w:rPr>
          <w:ins w:id="2791" w:author="Nikola Karpić" w:date="2024-02-26T02:19:00Z"/>
          <w:rFonts w:cs="Times New Roman"/>
          <w:lang w:val="sr-Cyrl-BA"/>
        </w:rPr>
      </w:pPr>
      <w:ins w:id="2792" w:author="Nikola Karpić" w:date="2024-02-26T02:16:00Z">
        <w:r>
          <w:rPr>
            <w:rFonts w:cs="Times New Roman"/>
            <w:lang w:val="sr-Cyrl-BA"/>
          </w:rPr>
          <w:lastRenderedPageBreak/>
          <w:t>На слици 5.3. се може видјети матрица</w:t>
        </w:r>
      </w:ins>
      <w:ins w:id="2793" w:author="Nikola Karpić" w:date="2024-02-26T02:11:00Z">
        <w:r>
          <w:rPr>
            <w:rFonts w:cs="Times New Roman"/>
            <w:lang w:val="sr-Cyrl-BA"/>
          </w:rPr>
          <w:t xml:space="preserve"> корелације </w:t>
        </w:r>
      </w:ins>
      <w:ins w:id="2794" w:author="Nikola Karpić" w:date="2024-02-26T02:16:00Z">
        <w:r>
          <w:rPr>
            <w:rFonts w:cs="Times New Roman"/>
            <w:lang w:val="sr-Cyrl-BA"/>
          </w:rPr>
          <w:t xml:space="preserve">која је ирачуната </w:t>
        </w:r>
      </w:ins>
      <w:ins w:id="2795" w:author="Nikola Karpić" w:date="2024-02-26T02:11:00Z">
        <w:r>
          <w:rPr>
            <w:rFonts w:cs="Times New Roman"/>
            <w:lang w:val="sr-Cyrl-BA"/>
          </w:rPr>
          <w:t>над скупом података, како би се провјерио ниво зависности унутар самог ск</w:t>
        </w:r>
      </w:ins>
      <w:ins w:id="2796" w:author="Nikola Karpić" w:date="2024-02-26T02:12:00Z">
        <w:r>
          <w:rPr>
            <w:rFonts w:cs="Times New Roman"/>
            <w:lang w:val="sr-Cyrl-BA"/>
          </w:rPr>
          <w:t xml:space="preserve">упа података. </w:t>
        </w:r>
      </w:ins>
    </w:p>
    <w:p w14:paraId="1A86A7B4" w14:textId="5AB39C84" w:rsidR="00D43EBF" w:rsidRPr="0064503A" w:rsidRDefault="000C4025" w:rsidP="00D43EBF">
      <w:pPr>
        <w:spacing w:before="240"/>
        <w:jc w:val="center"/>
        <w:rPr>
          <w:ins w:id="2797" w:author="Nikola Karpić" w:date="2024-02-26T02:19:00Z"/>
          <w:rFonts w:ascii="Times New Roman" w:hAnsi="Times New Roman" w:cs="Times New Roman"/>
          <w:lang w:val="sr-Cyrl-BA"/>
        </w:rPr>
      </w:pPr>
      <w:ins w:id="2798" w:author="Nikola Karpić" w:date="2024-02-26T03:29:00Z">
        <w:r>
          <w:rPr>
            <w:rFonts w:ascii="Times New Roman" w:hAnsi="Times New Roman" w:cs="Times New Roman"/>
            <w:noProof/>
            <w:lang w:val="sr-Cyrl-BA"/>
          </w:rPr>
          <w:drawing>
            <wp:inline distT="0" distB="0" distL="0" distR="0" wp14:anchorId="6BF29536" wp14:editId="66AEF00D">
              <wp:extent cx="3643746" cy="2994901"/>
              <wp:effectExtent l="0" t="0" r="0" b="0"/>
              <wp:docPr id="653170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5969" cy="2996728"/>
                      </a:xfrm>
                      <a:prstGeom prst="rect">
                        <a:avLst/>
                      </a:prstGeom>
                      <a:noFill/>
                      <a:ln>
                        <a:noFill/>
                      </a:ln>
                    </pic:spPr>
                  </pic:pic>
                </a:graphicData>
              </a:graphic>
            </wp:inline>
          </w:drawing>
        </w:r>
      </w:ins>
    </w:p>
    <w:p w14:paraId="75669230" w14:textId="415942C7" w:rsidR="00D43EBF" w:rsidRPr="00D43EBF" w:rsidRDefault="00D43EBF" w:rsidP="00D43EBF">
      <w:pPr>
        <w:pStyle w:val="NoSpacing"/>
        <w:spacing w:after="240"/>
        <w:ind w:firstLine="0"/>
        <w:jc w:val="center"/>
        <w:rPr>
          <w:ins w:id="2799" w:author="Nikola Karpić" w:date="2024-02-26T02:17:00Z"/>
          <w:rFonts w:cs="Times New Roman"/>
          <w:i/>
          <w:iCs/>
          <w:lang w:val="sr-Cyrl-BA"/>
          <w:rPrChange w:id="2800" w:author="Nikola Karpić" w:date="2024-02-26T02:19:00Z">
            <w:rPr>
              <w:ins w:id="2801" w:author="Nikola Karpić" w:date="2024-02-26T02:17:00Z"/>
              <w:rFonts w:cs="Times New Roman"/>
              <w:lang w:val="sr-Cyrl-BA"/>
            </w:rPr>
          </w:rPrChange>
        </w:rPr>
        <w:pPrChange w:id="2802" w:author="Nikola Karpić" w:date="2024-02-26T02:19:00Z">
          <w:pPr>
            <w:pStyle w:val="NoSpacing"/>
          </w:pPr>
        </w:pPrChange>
      </w:pPr>
      <w:ins w:id="2803" w:author="Nikola Karpić" w:date="2024-02-26T02:19:00Z">
        <w:r w:rsidRPr="00101F3B">
          <w:rPr>
            <w:rFonts w:cs="Times New Roman"/>
            <w:i/>
            <w:iCs/>
            <w:lang w:val="sr-Cyrl-BA"/>
          </w:rPr>
          <w:t xml:space="preserve">Слика 5.2. Приказ матрице </w:t>
        </w:r>
      </w:ins>
      <w:ins w:id="2804" w:author="Nikola Karpić" w:date="2024-02-26T02:20:00Z">
        <w:r>
          <w:rPr>
            <w:rFonts w:cs="Times New Roman"/>
            <w:i/>
            <w:iCs/>
            <w:lang w:val="sr-Cyrl-BA"/>
          </w:rPr>
          <w:t>корелације</w:t>
        </w:r>
      </w:ins>
    </w:p>
    <w:p w14:paraId="4548E1CD" w14:textId="2D8AD6DB" w:rsidR="000C4025" w:rsidRDefault="00D43EBF" w:rsidP="000C4025">
      <w:pPr>
        <w:pStyle w:val="NoSpacing"/>
        <w:rPr>
          <w:ins w:id="2805" w:author="Nikola Karpić" w:date="2024-02-26T02:49:00Z"/>
          <w:rFonts w:cs="Times New Roman"/>
          <w:lang w:val="sr-Cyrl-BA"/>
        </w:rPr>
      </w:pPr>
      <w:ins w:id="2806" w:author="Nikola Karpić" w:date="2024-02-26T02:20:00Z">
        <w:r>
          <w:rPr>
            <w:rFonts w:cs="Times New Roman"/>
            <w:lang w:val="sr-Cyrl-BA"/>
          </w:rPr>
          <w:t>Закључ</w:t>
        </w:r>
      </w:ins>
      <w:ins w:id="2807" w:author="Nikola Karpić" w:date="2024-02-26T02:21:00Z">
        <w:r>
          <w:rPr>
            <w:rFonts w:cs="Times New Roman"/>
            <w:lang w:val="sr-Cyrl-BA"/>
          </w:rPr>
          <w:t xml:space="preserve">ци које </w:t>
        </w:r>
      </w:ins>
      <w:ins w:id="2808" w:author="Nikola Karpić" w:date="2024-02-26T02:25:00Z">
        <w:r w:rsidR="00942C46">
          <w:rPr>
            <w:rFonts w:cs="Times New Roman"/>
            <w:lang w:val="sr-Cyrl-BA"/>
          </w:rPr>
          <w:t>се могу</w:t>
        </w:r>
      </w:ins>
      <w:ins w:id="2809" w:author="Nikola Karpić" w:date="2024-02-26T02:21:00Z">
        <w:r>
          <w:rPr>
            <w:rFonts w:cs="Times New Roman"/>
            <w:lang w:val="sr-Cyrl-BA"/>
          </w:rPr>
          <w:t xml:space="preserve"> извући на основу ове матрице корелације</w:t>
        </w:r>
      </w:ins>
      <w:ins w:id="2810" w:author="Nikola Karpić" w:date="2024-02-26T02:25:00Z">
        <w:r w:rsidR="00942C46">
          <w:rPr>
            <w:rFonts w:cs="Times New Roman"/>
            <w:lang w:val="sr-Cyrl-BA"/>
          </w:rPr>
          <w:t xml:space="preserve"> су сљедећи. </w:t>
        </w:r>
      </w:ins>
      <w:ins w:id="2811" w:author="Nikola Karpić" w:date="2024-02-26T02:46:00Z">
        <w:r w:rsidR="000C4025" w:rsidRPr="000C4025">
          <w:rPr>
            <w:rFonts w:cs="Times New Roman"/>
            <w:lang w:val="sr-Cyrl-BA"/>
          </w:rPr>
          <w:t xml:space="preserve">    Постоји јака позитивна корелација између </w:t>
        </w:r>
        <w:r w:rsidR="000C4025" w:rsidRPr="000C4025">
          <w:rPr>
            <w:rFonts w:cs="Times New Roman"/>
            <w:b/>
            <w:bCs/>
            <w:lang w:val="sr-Cyrl-BA"/>
            <w:rPrChange w:id="2812" w:author="Nikola Karpić" w:date="2024-02-26T02:48:00Z">
              <w:rPr>
                <w:rFonts w:cs="Times New Roman"/>
                <w:lang w:val="sr-Cyrl-BA"/>
              </w:rPr>
            </w:rPrChange>
          </w:rPr>
          <w:t>co2</w:t>
        </w:r>
        <w:r w:rsidR="000C4025" w:rsidRPr="000C4025">
          <w:rPr>
            <w:rFonts w:cs="Times New Roman"/>
            <w:lang w:val="sr-Cyrl-BA"/>
          </w:rPr>
          <w:t xml:space="preserve"> и </w:t>
        </w:r>
        <w:r w:rsidR="000C4025" w:rsidRPr="000C4025">
          <w:rPr>
            <w:rFonts w:cs="Times New Roman"/>
            <w:b/>
            <w:bCs/>
            <w:lang w:val="sr-Cyrl-BA"/>
            <w:rPrChange w:id="2813" w:author="Nikola Karpić" w:date="2024-02-26T02:48:00Z">
              <w:rPr>
                <w:rFonts w:cs="Times New Roman"/>
                <w:lang w:val="sr-Cyrl-BA"/>
              </w:rPr>
            </w:rPrChange>
          </w:rPr>
          <w:t>person</w:t>
        </w:r>
        <w:r w:rsidR="000C4025" w:rsidRPr="000C4025">
          <w:rPr>
            <w:rFonts w:cs="Times New Roman"/>
            <w:lang w:val="sr-Cyrl-BA"/>
          </w:rPr>
          <w:t xml:space="preserve">_count (0.78), што може указивати на то да већи број људи у просторији води до већег нивоа </w:t>
        </w:r>
        <w:r w:rsidR="000C4025" w:rsidRPr="000C4025">
          <w:rPr>
            <w:rFonts w:cs="Times New Roman"/>
            <w:b/>
            <w:bCs/>
            <w:lang w:val="sr-Cyrl-BA"/>
            <w:rPrChange w:id="2814" w:author="Nikola Karpić" w:date="2024-02-26T02:48:00Z">
              <w:rPr>
                <w:rFonts w:cs="Times New Roman"/>
                <w:lang w:val="sr-Cyrl-BA"/>
              </w:rPr>
            </w:rPrChange>
          </w:rPr>
          <w:t>co2</w:t>
        </w:r>
        <w:r w:rsidR="000C4025" w:rsidRPr="000C4025">
          <w:rPr>
            <w:rFonts w:cs="Times New Roman"/>
            <w:lang w:val="sr-Cyrl-BA"/>
          </w:rPr>
          <w:t>.</w:t>
        </w:r>
        <w:r w:rsidR="000C4025">
          <w:rPr>
            <w:rFonts w:cs="Times New Roman"/>
            <w:lang w:val="sr-Cyrl-BA"/>
          </w:rPr>
          <w:t xml:space="preserve"> </w:t>
        </w:r>
        <w:r w:rsidR="000C4025" w:rsidRPr="000C4025">
          <w:rPr>
            <w:rFonts w:cs="Times New Roman"/>
            <w:b/>
            <w:bCs/>
            <w:lang w:val="sr-Cyrl-BA"/>
            <w:rPrChange w:id="2815" w:author="Nikola Karpić" w:date="2024-02-26T02:48:00Z">
              <w:rPr>
                <w:rFonts w:cs="Times New Roman"/>
                <w:lang w:val="sr-Cyrl-BA"/>
              </w:rPr>
            </w:rPrChange>
          </w:rPr>
          <w:t>Temperature</w:t>
        </w:r>
        <w:r w:rsidR="000C4025" w:rsidRPr="000C4025">
          <w:rPr>
            <w:rFonts w:cs="Times New Roman"/>
            <w:lang w:val="sr-Cyrl-BA"/>
          </w:rPr>
          <w:t xml:space="preserve"> и </w:t>
        </w:r>
        <w:r w:rsidR="000C4025" w:rsidRPr="000C4025">
          <w:rPr>
            <w:rFonts w:cs="Times New Roman"/>
            <w:b/>
            <w:bCs/>
            <w:lang w:val="sr-Cyrl-BA"/>
            <w:rPrChange w:id="2816" w:author="Nikola Karpić" w:date="2024-02-26T02:48:00Z">
              <w:rPr>
                <w:rFonts w:cs="Times New Roman"/>
                <w:lang w:val="sr-Cyrl-BA"/>
              </w:rPr>
            </w:rPrChange>
          </w:rPr>
          <w:t>co2</w:t>
        </w:r>
        <w:r w:rsidR="000C4025" w:rsidRPr="000C4025">
          <w:rPr>
            <w:rFonts w:cs="Times New Roman"/>
            <w:lang w:val="sr-Cyrl-BA"/>
          </w:rPr>
          <w:t xml:space="preserve"> такође имају значајну позитивну корелацију (0.48), што може сугерисати да више нивои </w:t>
        </w:r>
        <w:r w:rsidR="000C4025" w:rsidRPr="000C4025">
          <w:rPr>
            <w:rFonts w:cs="Times New Roman"/>
            <w:b/>
            <w:bCs/>
            <w:lang w:val="sr-Cyrl-BA"/>
            <w:rPrChange w:id="2817" w:author="Nikola Karpić" w:date="2024-02-26T02:48:00Z">
              <w:rPr>
                <w:rFonts w:cs="Times New Roman"/>
                <w:lang w:val="sr-Cyrl-BA"/>
              </w:rPr>
            </w:rPrChange>
          </w:rPr>
          <w:t>co2</w:t>
        </w:r>
        <w:r w:rsidR="000C4025" w:rsidRPr="000C4025">
          <w:rPr>
            <w:rFonts w:cs="Times New Roman"/>
            <w:lang w:val="sr-Cyrl-BA"/>
          </w:rPr>
          <w:t xml:space="preserve"> могу бити повезани са вишим температурама</w:t>
        </w:r>
      </w:ins>
      <w:ins w:id="2818" w:author="Nikola Karpić" w:date="2024-02-26T02:47:00Z">
        <w:r w:rsidR="000C4025">
          <w:rPr>
            <w:rFonts w:cs="Times New Roman"/>
            <w:lang w:val="sr-Cyrl-BA"/>
          </w:rPr>
          <w:t xml:space="preserve">. </w:t>
        </w:r>
      </w:ins>
      <w:ins w:id="2819" w:author="Nikola Karpić" w:date="2024-02-26T02:46:00Z">
        <w:r w:rsidR="000C4025" w:rsidRPr="000C4025">
          <w:rPr>
            <w:rFonts w:cs="Times New Roman"/>
            <w:b/>
            <w:bCs/>
            <w:lang w:val="sr-Cyrl-BA"/>
            <w:rPrChange w:id="2820" w:author="Nikola Karpić" w:date="2024-02-26T02:48:00Z">
              <w:rPr>
                <w:rFonts w:cs="Times New Roman"/>
                <w:lang w:val="sr-Cyrl-BA"/>
              </w:rPr>
            </w:rPrChange>
          </w:rPr>
          <w:t>Month</w:t>
        </w:r>
        <w:r w:rsidR="000C4025" w:rsidRPr="000C4025">
          <w:rPr>
            <w:rFonts w:cs="Times New Roman"/>
            <w:lang w:val="sr-Cyrl-BA"/>
          </w:rPr>
          <w:t xml:space="preserve"> и </w:t>
        </w:r>
        <w:r w:rsidR="000C4025" w:rsidRPr="000C4025">
          <w:rPr>
            <w:rFonts w:cs="Times New Roman"/>
            <w:b/>
            <w:bCs/>
            <w:lang w:val="sr-Cyrl-BA"/>
            <w:rPrChange w:id="2821" w:author="Nikola Karpić" w:date="2024-02-26T02:48:00Z">
              <w:rPr>
                <w:rFonts w:cs="Times New Roman"/>
                <w:lang w:val="sr-Cyrl-BA"/>
              </w:rPr>
            </w:rPrChange>
          </w:rPr>
          <w:t>temperature</w:t>
        </w:r>
        <w:r w:rsidR="000C4025" w:rsidRPr="000C4025">
          <w:rPr>
            <w:rFonts w:cs="Times New Roman"/>
            <w:lang w:val="sr-Cyrl-BA"/>
          </w:rPr>
          <w:t xml:space="preserve"> имају ум</w:t>
        </w:r>
      </w:ins>
      <w:ins w:id="2822" w:author="Nikola Karpić" w:date="2024-02-26T02:52:00Z">
        <w:r w:rsidR="000C4025">
          <w:rPr>
            <w:rFonts w:cs="Times New Roman"/>
            <w:lang w:val="sr-Cyrl-BA"/>
          </w:rPr>
          <w:t>ј</w:t>
        </w:r>
      </w:ins>
      <w:ins w:id="2823" w:author="Nikola Karpić" w:date="2024-02-26T02:46:00Z">
        <w:r w:rsidR="000C4025" w:rsidRPr="000C4025">
          <w:rPr>
            <w:rFonts w:cs="Times New Roman"/>
            <w:lang w:val="sr-Cyrl-BA"/>
          </w:rPr>
          <w:t>ерену негативну корелацију (-0.45), што указ</w:t>
        </w:r>
      </w:ins>
      <w:ins w:id="2824" w:author="Nikola Karpić" w:date="2024-02-26T02:48:00Z">
        <w:r w:rsidR="000C4025">
          <w:rPr>
            <w:rFonts w:cs="Times New Roman"/>
            <w:lang w:val="sr-Cyrl-BA"/>
          </w:rPr>
          <w:t>ује</w:t>
        </w:r>
      </w:ins>
      <w:ins w:id="2825" w:author="Nikola Karpić" w:date="2024-02-26T02:46:00Z">
        <w:r w:rsidR="000C4025" w:rsidRPr="000C4025">
          <w:rPr>
            <w:rFonts w:cs="Times New Roman"/>
            <w:lang w:val="sr-Cyrl-BA"/>
          </w:rPr>
          <w:t xml:space="preserve"> на то да су ниже температуре повезане са одређеним мјесецима, </w:t>
        </w:r>
      </w:ins>
      <w:ins w:id="2826" w:author="Nikola Karpić" w:date="2024-02-26T02:48:00Z">
        <w:r w:rsidR="000C4025">
          <w:rPr>
            <w:rFonts w:cs="Times New Roman"/>
            <w:lang w:val="sr-Cyrl-BA"/>
          </w:rPr>
          <w:t xml:space="preserve">тј. </w:t>
        </w:r>
      </w:ins>
      <w:ins w:id="2827" w:author="Nikola Karpić" w:date="2024-02-26T02:46:00Z">
        <w:r w:rsidR="000C4025" w:rsidRPr="000C4025">
          <w:rPr>
            <w:rFonts w:cs="Times New Roman"/>
            <w:lang w:val="sr-Cyrl-BA"/>
          </w:rPr>
          <w:t>хладнијим добима године</w:t>
        </w:r>
      </w:ins>
      <w:ins w:id="2828" w:author="Nikola Karpić" w:date="2024-02-26T02:47:00Z">
        <w:r w:rsidR="000C4025">
          <w:rPr>
            <w:rFonts w:cs="Times New Roman"/>
            <w:lang w:val="sr-Cyrl-BA"/>
          </w:rPr>
          <w:t xml:space="preserve">. </w:t>
        </w:r>
      </w:ins>
      <w:ins w:id="2829" w:author="Nikola Karpić" w:date="2024-02-26T02:46:00Z">
        <w:r w:rsidR="000C4025" w:rsidRPr="000C4025">
          <w:rPr>
            <w:rFonts w:cs="Times New Roman"/>
            <w:lang w:val="sr-Cyrl-BA"/>
          </w:rPr>
          <w:t xml:space="preserve">Велика негативна корелација између </w:t>
        </w:r>
        <w:r w:rsidR="000C4025" w:rsidRPr="000C4025">
          <w:rPr>
            <w:rFonts w:cs="Times New Roman"/>
            <w:b/>
            <w:bCs/>
            <w:lang w:val="sr-Cyrl-BA"/>
            <w:rPrChange w:id="2830" w:author="Nikola Karpić" w:date="2024-02-26T02:48:00Z">
              <w:rPr>
                <w:rFonts w:cs="Times New Roman"/>
                <w:lang w:val="sr-Cyrl-BA"/>
              </w:rPr>
            </w:rPrChange>
          </w:rPr>
          <w:t>hour</w:t>
        </w:r>
        <w:r w:rsidR="000C4025" w:rsidRPr="000C4025">
          <w:rPr>
            <w:rFonts w:cs="Times New Roman"/>
            <w:lang w:val="sr-Cyrl-BA"/>
          </w:rPr>
          <w:t xml:space="preserve"> и </w:t>
        </w:r>
        <w:r w:rsidR="000C4025" w:rsidRPr="000C4025">
          <w:rPr>
            <w:rFonts w:cs="Times New Roman"/>
            <w:b/>
            <w:bCs/>
            <w:lang w:val="sr-Cyrl-BA"/>
            <w:rPrChange w:id="2831" w:author="Nikola Karpić" w:date="2024-02-26T02:48:00Z">
              <w:rPr>
                <w:rFonts w:cs="Times New Roman"/>
                <w:lang w:val="sr-Cyrl-BA"/>
              </w:rPr>
            </w:rPrChange>
          </w:rPr>
          <w:t>light</w:t>
        </w:r>
        <w:r w:rsidR="000C4025" w:rsidRPr="000C4025">
          <w:rPr>
            <w:rFonts w:cs="Times New Roman"/>
            <w:lang w:val="sr-Cyrl-BA"/>
          </w:rPr>
          <w:t xml:space="preserve"> (-0.54) може указивати на то да има мање свјетлости током одређених сати, в</w:t>
        </w:r>
      </w:ins>
      <w:ins w:id="2832" w:author="Nikola Karpić" w:date="2024-02-26T02:52:00Z">
        <w:r w:rsidR="000C4025">
          <w:rPr>
            <w:rFonts w:cs="Times New Roman"/>
            <w:lang w:val="sr-Cyrl-BA"/>
          </w:rPr>
          <w:t>ј</w:t>
        </w:r>
      </w:ins>
      <w:ins w:id="2833" w:author="Nikola Karpić" w:date="2024-02-26T02:46:00Z">
        <w:r w:rsidR="000C4025" w:rsidRPr="000C4025">
          <w:rPr>
            <w:rFonts w:cs="Times New Roman"/>
            <w:lang w:val="sr-Cyrl-BA"/>
          </w:rPr>
          <w:t>ероватно ноћу</w:t>
        </w:r>
      </w:ins>
      <w:ins w:id="2834" w:author="Nikola Karpić" w:date="2024-02-26T02:47:00Z">
        <w:r w:rsidR="000C4025">
          <w:rPr>
            <w:rFonts w:cs="Times New Roman"/>
            <w:lang w:val="sr-Cyrl-BA"/>
          </w:rPr>
          <w:t xml:space="preserve">. </w:t>
        </w:r>
      </w:ins>
      <w:ins w:id="2835" w:author="Nikola Karpić" w:date="2024-02-26T02:46:00Z">
        <w:r w:rsidR="000C4025" w:rsidRPr="000C4025">
          <w:rPr>
            <w:rFonts w:cs="Times New Roman"/>
            <w:lang w:val="sr-Cyrl-BA"/>
          </w:rPr>
          <w:t>Остале корелације у матрици су углавном слабе до умерене, што значи да не постоји изразито јака линеарна зависност између тих променљивих.</w:t>
        </w:r>
      </w:ins>
    </w:p>
    <w:p w14:paraId="52BF7127" w14:textId="44205B1C" w:rsidR="000C4025" w:rsidRDefault="000C4025" w:rsidP="000C4025">
      <w:pPr>
        <w:pStyle w:val="NoSpacing"/>
        <w:rPr>
          <w:ins w:id="2836" w:author="Nikola Karpić" w:date="2024-02-26T02:47:00Z"/>
          <w:rFonts w:cs="Times New Roman"/>
          <w:lang w:val="sr-Cyrl-BA"/>
        </w:rPr>
      </w:pPr>
      <w:ins w:id="2837" w:author="Nikola Karpić" w:date="2024-02-26T02:46:00Z">
        <w:r w:rsidRPr="000C4025">
          <w:rPr>
            <w:rFonts w:cs="Times New Roman"/>
            <w:lang w:val="sr-Cyrl-BA"/>
          </w:rPr>
          <w:t>Важно је напоменути да, иако корелација може указивати на одређене трендове или везе, она не имплицира узрочно-пос</w:t>
        </w:r>
      </w:ins>
      <w:ins w:id="2838" w:author="Nikola Karpić" w:date="2024-02-26T02:52:00Z">
        <w:r>
          <w:rPr>
            <w:rFonts w:cs="Times New Roman"/>
            <w:lang w:val="sr-Cyrl-BA"/>
          </w:rPr>
          <w:t>љ</w:t>
        </w:r>
      </w:ins>
      <w:ins w:id="2839" w:author="Nikola Karpić" w:date="2024-02-26T02:46:00Z">
        <w:r w:rsidRPr="000C4025">
          <w:rPr>
            <w:rFonts w:cs="Times New Roman"/>
            <w:lang w:val="sr-Cyrl-BA"/>
          </w:rPr>
          <w:t>едичне односе. Потребне су даље анализе, укључујући контекстуално разумијевање података и потенцијално моделовање, да би се потврдили узроци истакнутих веза.</w:t>
        </w:r>
      </w:ins>
    </w:p>
    <w:p w14:paraId="14AF54D1" w14:textId="08DBA742" w:rsidR="00065AB1" w:rsidRPr="0020112D" w:rsidDel="000C4025" w:rsidRDefault="00065AB1" w:rsidP="000C4025">
      <w:pPr>
        <w:pStyle w:val="NoSpacing"/>
        <w:rPr>
          <w:del w:id="2840" w:author="Nikola Karpić" w:date="2024-02-26T02:47:00Z"/>
          <w:moveTo w:id="2841" w:author="Nikola Karpić" w:date="2024-02-25T23:16:00Z"/>
          <w:rFonts w:cs="Times New Roman"/>
          <w:lang w:val="ru-RU"/>
          <w:rPrChange w:id="2842" w:author="Nikola Karpić" w:date="2024-02-25T23:34:00Z">
            <w:rPr>
              <w:del w:id="2843" w:author="Nikola Karpić" w:date="2024-02-26T02:47:00Z"/>
              <w:moveTo w:id="2844" w:author="Nikola Karpić" w:date="2024-02-25T23:16:00Z"/>
            </w:rPr>
          </w:rPrChange>
        </w:rPr>
      </w:pPr>
      <w:moveToRangeStart w:id="2845" w:author="Nikola Karpić" w:date="2024-02-25T23:16:00Z" w:name="move159795403"/>
      <w:commentRangeStart w:id="2846"/>
      <w:moveTo w:id="2847" w:author="Nikola Karpić" w:date="2024-02-25T23:16:00Z">
        <w:r w:rsidRPr="0020112D">
          <w:rPr>
            <w:rFonts w:cs="Times New Roman"/>
            <w:lang w:val="ru-RU"/>
            <w:rPrChange w:id="2848" w:author="Nikola Karpić" w:date="2024-02-25T23:34:00Z">
              <w:rPr/>
            </w:rPrChange>
          </w:rPr>
          <w:t>Скуп података смо подијелили на скупове тако што смо прво издвојили колону за број особа из скупа података, а онда смо креирали сљедеће скупове:</w:t>
        </w:r>
        <w:commentRangeEnd w:id="2846"/>
        <w:r w:rsidRPr="00101F3B">
          <w:rPr>
            <w:rStyle w:val="CommentReference"/>
            <w:rFonts w:cs="Times New Roman"/>
            <w:sz w:val="24"/>
            <w:szCs w:val="22"/>
          </w:rPr>
          <w:commentReference w:id="2846"/>
        </w:r>
      </w:moveTo>
      <w:ins w:id="2849" w:author="Nikola Karpić" w:date="2024-02-26T02:47:00Z">
        <w:r w:rsidR="000C4025" w:rsidRPr="000C4025">
          <w:rPr>
            <w:rFonts w:cs="Times New Roman"/>
            <w:lang w:val="ru-RU"/>
            <w:rPrChange w:id="2850" w:author="Nikola Karpić" w:date="2024-02-26T02:48:00Z">
              <w:rPr>
                <w:rFonts w:cs="Times New Roman"/>
              </w:rPr>
            </w:rPrChange>
          </w:rPr>
          <w:t xml:space="preserve"> </w:t>
        </w:r>
      </w:ins>
    </w:p>
    <w:p w14:paraId="25558B34" w14:textId="129A0412" w:rsidR="00065AB1" w:rsidRPr="0020112D" w:rsidDel="000C4025" w:rsidRDefault="00065AB1" w:rsidP="000C4025">
      <w:pPr>
        <w:pStyle w:val="NoSpacing"/>
        <w:rPr>
          <w:del w:id="2851" w:author="Nikola Karpić" w:date="2024-02-26T02:47:00Z"/>
          <w:moveTo w:id="2852" w:author="Nikola Karpić" w:date="2024-02-25T23:16:00Z"/>
          <w:rFonts w:cs="Times New Roman"/>
          <w:lang w:val="ru-RU"/>
          <w:rPrChange w:id="2853" w:author="Nikola Karpić" w:date="2024-02-25T23:34:00Z">
            <w:rPr>
              <w:del w:id="2854" w:author="Nikola Karpić" w:date="2024-02-26T02:47:00Z"/>
              <w:moveTo w:id="2855" w:author="Nikola Karpić" w:date="2024-02-25T23:16:00Z"/>
            </w:rPr>
          </w:rPrChange>
        </w:rPr>
      </w:pPr>
      <w:moveTo w:id="2856" w:author="Nikola Karpić" w:date="2024-02-25T23:16:00Z">
        <w:r w:rsidRPr="00101F3B">
          <w:rPr>
            <w:rFonts w:cs="Times New Roman"/>
          </w:rPr>
          <w:t>X</w:t>
        </w:r>
        <w:r w:rsidRPr="0020112D">
          <w:rPr>
            <w:rFonts w:cs="Times New Roman"/>
            <w:lang w:val="ru-RU"/>
            <w:rPrChange w:id="2857" w:author="Nikola Karpić" w:date="2024-02-25T23:34:00Z">
              <w:rPr/>
            </w:rPrChange>
          </w:rPr>
          <w:t xml:space="preserve"> – скуп улазних података за тренирање модела</w:t>
        </w:r>
      </w:moveTo>
      <w:ins w:id="2858" w:author="Nikola Karpić" w:date="2024-02-26T02:47:00Z">
        <w:r w:rsidR="000C4025">
          <w:rPr>
            <w:rFonts w:cs="Times New Roman"/>
            <w:lang w:val="ru-RU"/>
          </w:rPr>
          <w:t xml:space="preserve">, </w:t>
        </w:r>
      </w:ins>
    </w:p>
    <w:p w14:paraId="5DCA02FC" w14:textId="4CEF219E" w:rsidR="00065AB1" w:rsidRPr="0020112D" w:rsidDel="000C4025" w:rsidRDefault="00065AB1" w:rsidP="00065AB1">
      <w:pPr>
        <w:pStyle w:val="NoSpacing"/>
        <w:rPr>
          <w:del w:id="2859" w:author="Nikola Karpić" w:date="2024-02-26T02:47:00Z"/>
          <w:moveTo w:id="2860" w:author="Nikola Karpić" w:date="2024-02-25T23:16:00Z"/>
          <w:rFonts w:cs="Times New Roman"/>
          <w:lang w:val="ru-RU"/>
          <w:rPrChange w:id="2861" w:author="Nikola Karpić" w:date="2024-02-25T23:34:00Z">
            <w:rPr>
              <w:del w:id="2862" w:author="Nikola Karpić" w:date="2024-02-26T02:47:00Z"/>
              <w:moveTo w:id="2863" w:author="Nikola Karpić" w:date="2024-02-25T23:16:00Z"/>
            </w:rPr>
          </w:rPrChange>
        </w:rPr>
      </w:pPr>
      <w:moveTo w:id="2864" w:author="Nikola Karpić" w:date="2024-02-25T23:16:00Z">
        <w:r w:rsidRPr="00101F3B">
          <w:rPr>
            <w:rFonts w:cs="Times New Roman"/>
          </w:rPr>
          <w:t>X</w:t>
        </w:r>
        <w:r w:rsidRPr="0020112D">
          <w:rPr>
            <w:rFonts w:cs="Times New Roman"/>
            <w:lang w:val="ru-RU"/>
            <w:rPrChange w:id="2865" w:author="Nikola Karpić" w:date="2024-02-25T23:34:00Z">
              <w:rPr/>
            </w:rPrChange>
          </w:rPr>
          <w:t>1 – скуп улазних података за тестирање и оцјењивање модела</w:t>
        </w:r>
      </w:moveTo>
      <w:ins w:id="2866" w:author="Nikola Karpić" w:date="2024-02-26T02:47:00Z">
        <w:r w:rsidR="000C4025" w:rsidRPr="000C4025">
          <w:rPr>
            <w:rFonts w:cs="Times New Roman"/>
            <w:lang w:val="ru-RU"/>
            <w:rPrChange w:id="2867" w:author="Nikola Karpić" w:date="2024-02-26T02:53:00Z">
              <w:rPr>
                <w:rFonts w:cs="Times New Roman"/>
              </w:rPr>
            </w:rPrChange>
          </w:rPr>
          <w:t xml:space="preserve">, </w:t>
        </w:r>
      </w:ins>
    </w:p>
    <w:p w14:paraId="29E1671F" w14:textId="0691E3AD" w:rsidR="00065AB1" w:rsidRPr="0020112D" w:rsidDel="000C4025" w:rsidRDefault="00065AB1" w:rsidP="000C4025">
      <w:pPr>
        <w:pStyle w:val="NoSpacing"/>
        <w:rPr>
          <w:del w:id="2868" w:author="Nikola Karpić" w:date="2024-02-26T02:47:00Z"/>
          <w:moveTo w:id="2869" w:author="Nikola Karpić" w:date="2024-02-25T23:16:00Z"/>
          <w:rFonts w:cs="Times New Roman"/>
          <w:lang w:val="ru-RU"/>
          <w:rPrChange w:id="2870" w:author="Nikola Karpić" w:date="2024-02-25T23:34:00Z">
            <w:rPr>
              <w:del w:id="2871" w:author="Nikola Karpić" w:date="2024-02-26T02:47:00Z"/>
              <w:moveTo w:id="2872" w:author="Nikola Karpić" w:date="2024-02-25T23:16:00Z"/>
            </w:rPr>
          </w:rPrChange>
        </w:rPr>
      </w:pPr>
      <w:moveTo w:id="2873" w:author="Nikola Karpić" w:date="2024-02-25T23:16:00Z">
        <w:r w:rsidRPr="00101F3B">
          <w:rPr>
            <w:rFonts w:cs="Times New Roman"/>
          </w:rPr>
          <w:t>y</w:t>
        </w:r>
        <w:r w:rsidRPr="0020112D">
          <w:rPr>
            <w:rFonts w:cs="Times New Roman"/>
            <w:lang w:val="ru-RU"/>
            <w:rPrChange w:id="2874" w:author="Nikola Karpić" w:date="2024-02-25T23:34:00Z">
              <w:rPr/>
            </w:rPrChange>
          </w:rPr>
          <w:t>_</w:t>
        </w:r>
        <w:r w:rsidRPr="00101F3B">
          <w:rPr>
            <w:rFonts w:cs="Times New Roman"/>
          </w:rPr>
          <w:t>train</w:t>
        </w:r>
        <w:r w:rsidRPr="0020112D">
          <w:rPr>
            <w:rFonts w:cs="Times New Roman"/>
            <w:lang w:val="ru-RU"/>
            <w:rPrChange w:id="2875" w:author="Nikola Karpić" w:date="2024-02-25T23:34:00Z">
              <w:rPr/>
            </w:rPrChange>
          </w:rPr>
          <w:t xml:space="preserve"> – скуп излазних података за тренирање модела</w:t>
        </w:r>
      </w:moveTo>
      <w:ins w:id="2876" w:author="Nikola Karpić" w:date="2024-02-26T02:47:00Z">
        <w:r w:rsidR="000C4025">
          <w:rPr>
            <w:rFonts w:cs="Times New Roman"/>
          </w:rPr>
          <w:t xml:space="preserve">, </w:t>
        </w:r>
      </w:ins>
    </w:p>
    <w:p w14:paraId="473DE77A" w14:textId="77777777" w:rsidR="00065AB1" w:rsidRPr="00101F3B" w:rsidDel="00065AB1" w:rsidRDefault="00065AB1" w:rsidP="000C4025">
      <w:pPr>
        <w:pStyle w:val="NoSpacing"/>
        <w:ind w:firstLine="0"/>
        <w:rPr>
          <w:del w:id="2877" w:author="Nikola Karpić" w:date="2024-02-25T23:16:00Z"/>
          <w:moveTo w:id="2878" w:author="Nikola Karpić" w:date="2024-02-25T23:16:00Z"/>
          <w:rFonts w:cs="Times New Roman"/>
          <w:lang w:val="sr-Latn-BA"/>
        </w:rPr>
        <w:pPrChange w:id="2879" w:author="Nikola Karpić" w:date="2024-02-26T02:47:00Z">
          <w:pPr>
            <w:pStyle w:val="NoSpacing"/>
          </w:pPr>
        </w:pPrChange>
      </w:pPr>
      <w:moveTo w:id="2880" w:author="Nikola Karpić" w:date="2024-02-25T23:16:00Z">
        <w:r w:rsidRPr="00101F3B">
          <w:rPr>
            <w:rFonts w:cs="Times New Roman"/>
          </w:rPr>
          <w:t>y</w:t>
        </w:r>
        <w:r w:rsidRPr="0020112D">
          <w:rPr>
            <w:rFonts w:cs="Times New Roman"/>
            <w:lang w:val="ru-RU"/>
            <w:rPrChange w:id="2881" w:author="Nikola Karpić" w:date="2024-02-25T23:34:00Z">
              <w:rPr/>
            </w:rPrChange>
          </w:rPr>
          <w:t>_</w:t>
        </w:r>
        <w:r w:rsidRPr="00101F3B">
          <w:rPr>
            <w:rFonts w:cs="Times New Roman"/>
          </w:rPr>
          <w:t>test</w:t>
        </w:r>
        <w:r w:rsidRPr="0020112D">
          <w:rPr>
            <w:rFonts w:cs="Times New Roman"/>
            <w:lang w:val="ru-RU"/>
            <w:rPrChange w:id="2882" w:author="Nikola Karpić" w:date="2024-02-25T23:34:00Z">
              <w:rPr/>
            </w:rPrChange>
          </w:rPr>
          <w:t xml:space="preserve"> – скуп излазних података за тестирање и оцјењивање модела</w:t>
        </w:r>
      </w:moveTo>
    </w:p>
    <w:moveToRangeEnd w:id="2845"/>
    <w:p w14:paraId="38C96114" w14:textId="77777777" w:rsidR="00065AB1" w:rsidRPr="0020112D" w:rsidRDefault="00065AB1" w:rsidP="000C4025">
      <w:pPr>
        <w:pStyle w:val="NoSpacing"/>
        <w:rPr>
          <w:ins w:id="2883" w:author="Nikola Karpić" w:date="2024-02-25T23:15:00Z"/>
          <w:rFonts w:cs="Times New Roman"/>
          <w:lang w:val="ru-RU"/>
          <w:rPrChange w:id="2884" w:author="Nikola Karpić" w:date="2024-02-25T23:34:00Z">
            <w:rPr>
              <w:ins w:id="2885" w:author="Nikola Karpić" w:date="2024-02-25T23:15:00Z"/>
            </w:rPr>
          </w:rPrChange>
        </w:rPr>
      </w:pPr>
    </w:p>
    <w:p w14:paraId="1C2E276A" w14:textId="7A23F57D" w:rsidR="0028541A" w:rsidRPr="00101F3B" w:rsidDel="00065AB1" w:rsidRDefault="00396A77" w:rsidP="00065AB1">
      <w:pPr>
        <w:pStyle w:val="NoSpacing"/>
        <w:rPr>
          <w:moveFrom w:id="2886" w:author="Nikola Karpić" w:date="2024-02-25T23:16:00Z"/>
          <w:rFonts w:cs="Times New Roman"/>
        </w:rPr>
        <w:pPrChange w:id="2887" w:author="Nikola Karpić" w:date="2024-02-25T23:16:00Z">
          <w:pPr>
            <w:ind w:firstLine="720"/>
          </w:pPr>
        </w:pPrChange>
      </w:pPr>
      <w:moveFromRangeStart w:id="2888" w:author="Nikola Karpić" w:date="2024-02-25T23:16:00Z" w:name="move159795403"/>
      <w:moveFrom w:id="2889" w:author="Nikola Karpić" w:date="2024-02-25T23:16:00Z">
        <w:r w:rsidRPr="00101F3B" w:rsidDel="00065AB1">
          <w:rPr>
            <w:rFonts w:cs="Times New Roman"/>
          </w:rPr>
          <w:br w:type="page"/>
        </w:r>
        <w:commentRangeStart w:id="2890"/>
        <w:r w:rsidR="0028541A" w:rsidRPr="00101F3B" w:rsidDel="00065AB1">
          <w:rPr>
            <w:rFonts w:cs="Times New Roman"/>
          </w:rPr>
          <w:t>Скуп података смо подијелили на скупове</w:t>
        </w:r>
        <w:r w:rsidR="00217FD9" w:rsidRPr="00101F3B" w:rsidDel="00065AB1">
          <w:rPr>
            <w:rFonts w:cs="Times New Roman"/>
          </w:rPr>
          <w:t xml:space="preserve"> тако што смо прво </w:t>
        </w:r>
        <w:r w:rsidR="00381B21" w:rsidRPr="00101F3B" w:rsidDel="00065AB1">
          <w:rPr>
            <w:rFonts w:cs="Times New Roman"/>
          </w:rPr>
          <w:t>издвојили</w:t>
        </w:r>
        <w:r w:rsidR="00217FD9" w:rsidRPr="00101F3B" w:rsidDel="00065AB1">
          <w:rPr>
            <w:rFonts w:cs="Times New Roman"/>
          </w:rPr>
          <w:t xml:space="preserve"> колону за број особа из скупа података, а онда смо креирали сљедеће скупове:</w:t>
        </w:r>
        <w:commentRangeEnd w:id="2890"/>
        <w:r w:rsidR="00AB4B31" w:rsidRPr="00101F3B" w:rsidDel="00065AB1">
          <w:rPr>
            <w:rStyle w:val="CommentReference"/>
            <w:rFonts w:cs="Times New Roman"/>
            <w:sz w:val="24"/>
            <w:szCs w:val="22"/>
          </w:rPr>
          <w:commentReference w:id="2890"/>
        </w:r>
      </w:moveFrom>
    </w:p>
    <w:p w14:paraId="31AAC16F" w14:textId="353FBE89" w:rsidR="0028541A" w:rsidRPr="00101F3B" w:rsidDel="00065AB1" w:rsidRDefault="0028541A" w:rsidP="00065AB1">
      <w:pPr>
        <w:pStyle w:val="NoSpacing"/>
        <w:rPr>
          <w:moveFrom w:id="2891" w:author="Nikola Karpić" w:date="2024-02-25T23:16:00Z"/>
          <w:rFonts w:cs="Times New Roman"/>
        </w:rPr>
        <w:pPrChange w:id="2892" w:author="Nikola Karpić" w:date="2024-02-25T23:16:00Z">
          <w:pPr>
            <w:pStyle w:val="NoSpacing"/>
            <w:numPr>
              <w:numId w:val="7"/>
            </w:numPr>
            <w:ind w:left="1440" w:hanging="360"/>
          </w:pPr>
        </w:pPrChange>
      </w:pPr>
      <w:moveFrom w:id="2893" w:author="Nikola Karpić" w:date="2024-02-25T23:16:00Z">
        <w:r w:rsidRPr="00101F3B" w:rsidDel="00065AB1">
          <w:rPr>
            <w:rFonts w:cs="Times New Roman"/>
          </w:rPr>
          <w:t>X – скуп улазних података за тренирање модела</w:t>
        </w:r>
      </w:moveFrom>
    </w:p>
    <w:p w14:paraId="7ECB9470" w14:textId="419324FC" w:rsidR="0028541A" w:rsidRPr="00101F3B" w:rsidDel="00065AB1" w:rsidRDefault="0028541A" w:rsidP="00065AB1">
      <w:pPr>
        <w:pStyle w:val="NoSpacing"/>
        <w:rPr>
          <w:moveFrom w:id="2894" w:author="Nikola Karpić" w:date="2024-02-25T23:16:00Z"/>
          <w:rFonts w:cs="Times New Roman"/>
        </w:rPr>
        <w:pPrChange w:id="2895" w:author="Nikola Karpić" w:date="2024-02-25T23:16:00Z">
          <w:pPr>
            <w:pStyle w:val="NoSpacing"/>
            <w:numPr>
              <w:numId w:val="7"/>
            </w:numPr>
            <w:ind w:left="1440" w:hanging="360"/>
          </w:pPr>
        </w:pPrChange>
      </w:pPr>
      <w:moveFrom w:id="2896" w:author="Nikola Karpić" w:date="2024-02-25T23:16:00Z">
        <w:r w:rsidRPr="00101F3B" w:rsidDel="00065AB1">
          <w:rPr>
            <w:rFonts w:cs="Times New Roman"/>
          </w:rPr>
          <w:t>X1 – скуп улазних података за тестирање и оцјењивање модела</w:t>
        </w:r>
      </w:moveFrom>
    </w:p>
    <w:p w14:paraId="630A9A13" w14:textId="5CFD2AAC" w:rsidR="0028541A" w:rsidRPr="00101F3B" w:rsidDel="00065AB1" w:rsidRDefault="0028541A" w:rsidP="00065AB1">
      <w:pPr>
        <w:pStyle w:val="NoSpacing"/>
        <w:rPr>
          <w:moveFrom w:id="2897" w:author="Nikola Karpić" w:date="2024-02-25T23:16:00Z"/>
          <w:rFonts w:cs="Times New Roman"/>
        </w:rPr>
        <w:pPrChange w:id="2898" w:author="Nikola Karpić" w:date="2024-02-25T23:16:00Z">
          <w:pPr>
            <w:pStyle w:val="NoSpacing"/>
            <w:numPr>
              <w:numId w:val="7"/>
            </w:numPr>
            <w:ind w:left="1440" w:hanging="360"/>
          </w:pPr>
        </w:pPrChange>
      </w:pPr>
      <w:moveFrom w:id="2899" w:author="Nikola Karpić" w:date="2024-02-25T23:16:00Z">
        <w:r w:rsidRPr="00101F3B" w:rsidDel="00065AB1">
          <w:rPr>
            <w:rFonts w:cs="Times New Roman"/>
          </w:rPr>
          <w:t>y_train – скуп излазних података за тренирање модела</w:t>
        </w:r>
      </w:moveFrom>
    </w:p>
    <w:p w14:paraId="28C5C1D1" w14:textId="700CE810" w:rsidR="0028541A" w:rsidRPr="00101F3B" w:rsidDel="00065AB1" w:rsidRDefault="0028541A" w:rsidP="00065AB1">
      <w:pPr>
        <w:pStyle w:val="NoSpacing"/>
        <w:rPr>
          <w:moveFrom w:id="2900" w:author="Nikola Karpić" w:date="2024-02-25T23:16:00Z"/>
          <w:rFonts w:cs="Times New Roman"/>
          <w:lang w:val="sr-Latn-BA"/>
        </w:rPr>
        <w:pPrChange w:id="2901" w:author="Nikola Karpić" w:date="2024-02-25T23:16:00Z">
          <w:pPr>
            <w:pStyle w:val="NoSpacing"/>
            <w:numPr>
              <w:numId w:val="7"/>
            </w:numPr>
            <w:ind w:left="1440" w:hanging="360"/>
          </w:pPr>
        </w:pPrChange>
      </w:pPr>
      <w:moveFrom w:id="2902" w:author="Nikola Karpić" w:date="2024-02-25T23:16:00Z">
        <w:r w:rsidRPr="00101F3B" w:rsidDel="00065AB1">
          <w:rPr>
            <w:rFonts w:cs="Times New Roman"/>
          </w:rPr>
          <w:t>y_test</w:t>
        </w:r>
        <w:r w:rsidR="00381B21" w:rsidRPr="00101F3B" w:rsidDel="00065AB1">
          <w:rPr>
            <w:rFonts w:cs="Times New Roman"/>
          </w:rPr>
          <w:t xml:space="preserve"> –</w:t>
        </w:r>
        <w:r w:rsidRPr="00101F3B" w:rsidDel="00065AB1">
          <w:rPr>
            <w:rFonts w:cs="Times New Roman"/>
          </w:rPr>
          <w:t xml:space="preserve"> скуп излазних података за тестирање и оцјењивање модела</w:t>
        </w:r>
      </w:moveFrom>
    </w:p>
    <w:moveFromRangeEnd w:id="2888"/>
    <w:p w14:paraId="0D73E72F" w14:textId="1B76CDCF" w:rsidR="00381B21" w:rsidRPr="00101F3B" w:rsidDel="00BD4375" w:rsidRDefault="00381B21" w:rsidP="00381B21">
      <w:pPr>
        <w:pStyle w:val="NoSpacing"/>
        <w:ind w:left="1080" w:firstLine="0"/>
        <w:rPr>
          <w:del w:id="2903" w:author="Nikola Karpić" w:date="2024-02-25T22:44:00Z"/>
          <w:rFonts w:cs="Times New Roman"/>
          <w:lang w:val="sr-Latn-BA"/>
        </w:rPr>
      </w:pPr>
    </w:p>
    <w:p w14:paraId="73A7D066" w14:textId="37C23FC3" w:rsidR="004F379B" w:rsidRPr="00101F3B" w:rsidDel="00BD4375" w:rsidRDefault="006D3096" w:rsidP="0001541C">
      <w:pPr>
        <w:pStyle w:val="NoSpacing"/>
        <w:ind w:firstLine="0"/>
        <w:jc w:val="center"/>
        <w:rPr>
          <w:del w:id="2904" w:author="Nikola Karpić" w:date="2024-02-25T22:44:00Z"/>
          <w:rFonts w:cs="Times New Roman"/>
          <w:lang w:val="ru-RU"/>
        </w:rPr>
      </w:pPr>
      <w:del w:id="2905" w:author="Nikola Karpić" w:date="2024-02-25T22:43:00Z">
        <w:r w:rsidRPr="00101F3B" w:rsidDel="00BD4375">
          <w:rPr>
            <w:rFonts w:cs="Times New Roman"/>
            <w:noProof/>
            <w:lang w:val="ru-RU"/>
          </w:rPr>
          <w:drawing>
            <wp:inline distT="0" distB="0" distL="0" distR="0" wp14:anchorId="5766FFB1" wp14:editId="691F656D">
              <wp:extent cx="5943600" cy="1140460"/>
              <wp:effectExtent l="0" t="0" r="0" b="0"/>
              <wp:docPr id="110504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48855" name=""/>
                      <pic:cNvPicPr/>
                    </pic:nvPicPr>
                    <pic:blipFill>
                      <a:blip r:embed="rId50"/>
                      <a:stretch>
                        <a:fillRect/>
                      </a:stretch>
                    </pic:blipFill>
                    <pic:spPr>
                      <a:xfrm>
                        <a:off x="0" y="0"/>
                        <a:ext cx="5943600" cy="1140460"/>
                      </a:xfrm>
                      <a:prstGeom prst="rect">
                        <a:avLst/>
                      </a:prstGeom>
                    </pic:spPr>
                  </pic:pic>
                </a:graphicData>
              </a:graphic>
            </wp:inline>
          </w:drawing>
        </w:r>
      </w:del>
    </w:p>
    <w:p w14:paraId="45A92C84" w14:textId="6A19A14E" w:rsidR="003A5713" w:rsidRPr="00101F3B" w:rsidDel="00BD4375" w:rsidRDefault="004F379B" w:rsidP="0001541C">
      <w:pPr>
        <w:pStyle w:val="NoSpacing"/>
        <w:ind w:firstLine="0"/>
        <w:jc w:val="center"/>
        <w:rPr>
          <w:del w:id="2906" w:author="Nikola Karpić" w:date="2024-02-25T22:44:00Z"/>
          <w:rFonts w:cs="Times New Roman"/>
          <w:sz w:val="28"/>
          <w:szCs w:val="32"/>
          <w:lang w:val="ru-RU"/>
        </w:rPr>
      </w:pPr>
      <w:del w:id="2907" w:author="Nikola Karpić" w:date="2024-02-25T22:44:00Z">
        <w:r w:rsidRPr="00101F3B" w:rsidDel="00BD4375">
          <w:rPr>
            <w:rFonts w:cs="Times New Roman"/>
            <w:i/>
            <w:iCs/>
            <w:lang w:val="sr-Cyrl-BA"/>
          </w:rPr>
          <w:delText>Слика 5.1</w:delText>
        </w:r>
        <w:r w:rsidR="0020162E" w:rsidRPr="00101F3B" w:rsidDel="00BD4375">
          <w:rPr>
            <w:rFonts w:cs="Times New Roman"/>
            <w:i/>
            <w:iCs/>
            <w:lang w:val="sr-Cyrl-BA"/>
          </w:rPr>
          <w:delText>5</w:delText>
        </w:r>
        <w:r w:rsidRPr="00101F3B" w:rsidDel="00BD4375">
          <w:rPr>
            <w:rFonts w:cs="Times New Roman"/>
            <w:i/>
            <w:iCs/>
            <w:lang w:val="sr-Cyrl-BA"/>
          </w:rPr>
          <w:delText>. Подјела скупа података на одговарајуће подскупове</w:delText>
        </w:r>
      </w:del>
    </w:p>
    <w:p w14:paraId="061DA9A2" w14:textId="008E5F18" w:rsidR="00DF7825" w:rsidRPr="00101F3B" w:rsidRDefault="00C509AB" w:rsidP="00532390">
      <w:pPr>
        <w:pStyle w:val="Heading2"/>
        <w:numPr>
          <w:ilvl w:val="1"/>
          <w:numId w:val="1"/>
        </w:numPr>
        <w:rPr>
          <w:rFonts w:cs="Times New Roman"/>
          <w:lang w:val="sr-Cyrl-BA"/>
        </w:rPr>
      </w:pPr>
      <w:bookmarkStart w:id="2908" w:name="_Toc159792322"/>
      <w:r w:rsidRPr="00101F3B">
        <w:rPr>
          <w:rFonts w:cs="Times New Roman"/>
          <w:lang w:val="sr-Cyrl-BA"/>
        </w:rPr>
        <w:t xml:space="preserve">Избор </w:t>
      </w:r>
      <w:r w:rsidR="00807AF2" w:rsidRPr="00101F3B">
        <w:rPr>
          <w:rFonts w:cs="Times New Roman"/>
          <w:lang w:val="sr-Cyrl-BA"/>
        </w:rPr>
        <w:t xml:space="preserve">и тренирање </w:t>
      </w:r>
      <w:r w:rsidR="005564FF" w:rsidRPr="00101F3B">
        <w:rPr>
          <w:rFonts w:cs="Times New Roman"/>
          <w:lang w:val="sr-Cyrl-BA"/>
        </w:rPr>
        <w:t>модела</w:t>
      </w:r>
      <w:bookmarkEnd w:id="2908"/>
    </w:p>
    <w:p w14:paraId="3B0171FC" w14:textId="408DA2B4" w:rsidR="00807AF2" w:rsidRPr="00101F3B" w:rsidDel="00BD4375" w:rsidRDefault="00807AF2" w:rsidP="00807AF2">
      <w:pPr>
        <w:pStyle w:val="NoSpacing"/>
        <w:rPr>
          <w:del w:id="2909" w:author="Nikola Karpić" w:date="2024-02-25T22:43:00Z"/>
          <w:rFonts w:cs="Times New Roman"/>
          <w:lang w:val="sr-Cyrl-BA"/>
        </w:rPr>
      </w:pPr>
      <w:r w:rsidRPr="00101F3B">
        <w:rPr>
          <w:rFonts w:cs="Times New Roman"/>
          <w:lang w:val="ru-RU"/>
        </w:rPr>
        <w:t xml:space="preserve">Наизмјенично </w:t>
      </w:r>
      <w:del w:id="2910" w:author="Nikola Karpić" w:date="2024-02-25T23:13:00Z">
        <w:r w:rsidRPr="00101F3B" w:rsidDel="00065AB1">
          <w:rPr>
            <w:rFonts w:cs="Times New Roman"/>
            <w:lang w:val="ru-RU"/>
          </w:rPr>
          <w:delText>смо</w:delText>
        </w:r>
        <w:r w:rsidRPr="00101F3B" w:rsidDel="00065AB1">
          <w:rPr>
            <w:rFonts w:cs="Times New Roman"/>
            <w:lang w:val="sr-Cyrl-BA"/>
          </w:rPr>
          <w:delText xml:space="preserve"> </w:delText>
        </w:r>
      </w:del>
      <w:ins w:id="2911" w:author="Nikola Karpić" w:date="2024-02-25T23:13:00Z">
        <w:r w:rsidR="00065AB1" w:rsidRPr="00101F3B">
          <w:rPr>
            <w:rFonts w:cs="Times New Roman"/>
            <w:lang w:val="sr-Cyrl-BA"/>
          </w:rPr>
          <w:t>су</w:t>
        </w:r>
        <w:r w:rsidR="00065AB1" w:rsidRPr="00101F3B">
          <w:rPr>
            <w:rFonts w:cs="Times New Roman"/>
            <w:lang w:val="sr-Cyrl-BA"/>
          </w:rPr>
          <w:t xml:space="preserve"> </w:t>
        </w:r>
      </w:ins>
      <w:r w:rsidRPr="00101F3B">
        <w:rPr>
          <w:rFonts w:cs="Times New Roman"/>
          <w:lang w:val="sr-Cyrl-BA"/>
        </w:rPr>
        <w:t>бира</w:t>
      </w:r>
      <w:ins w:id="2912" w:author="Nikola Karpić" w:date="2024-02-25T23:13:00Z">
        <w:r w:rsidR="00065AB1" w:rsidRPr="00101F3B">
          <w:rPr>
            <w:rFonts w:cs="Times New Roman"/>
            <w:lang w:val="sr-Cyrl-BA"/>
          </w:rPr>
          <w:t>н</w:t>
        </w:r>
      </w:ins>
      <w:del w:id="2913" w:author="Nikola Karpić" w:date="2024-02-25T23:13:00Z">
        <w:r w:rsidRPr="00101F3B" w:rsidDel="00065AB1">
          <w:rPr>
            <w:rFonts w:cs="Times New Roman"/>
            <w:lang w:val="sr-Cyrl-BA"/>
          </w:rPr>
          <w:delText>л</w:delText>
        </w:r>
      </w:del>
      <w:r w:rsidRPr="00101F3B">
        <w:rPr>
          <w:rFonts w:cs="Times New Roman"/>
          <w:lang w:val="sr-Cyrl-BA"/>
        </w:rPr>
        <w:t>и, креира</w:t>
      </w:r>
      <w:ins w:id="2914" w:author="Nikola Karpić" w:date="2024-02-25T23:13:00Z">
        <w:r w:rsidR="00065AB1" w:rsidRPr="00101F3B">
          <w:rPr>
            <w:rFonts w:cs="Times New Roman"/>
            <w:lang w:val="sr-Cyrl-BA"/>
          </w:rPr>
          <w:t>н</w:t>
        </w:r>
      </w:ins>
      <w:del w:id="2915" w:author="Nikola Karpić" w:date="2024-02-25T23:13:00Z">
        <w:r w:rsidRPr="00101F3B" w:rsidDel="00065AB1">
          <w:rPr>
            <w:rFonts w:cs="Times New Roman"/>
            <w:lang w:val="sr-Cyrl-BA"/>
          </w:rPr>
          <w:delText>л</w:delText>
        </w:r>
      </w:del>
      <w:r w:rsidRPr="00101F3B">
        <w:rPr>
          <w:rFonts w:cs="Times New Roman"/>
          <w:lang w:val="sr-Cyrl-BA"/>
        </w:rPr>
        <w:t>и и записива</w:t>
      </w:r>
      <w:ins w:id="2916" w:author="Nikola Karpić" w:date="2024-02-25T23:13:00Z">
        <w:r w:rsidR="00065AB1" w:rsidRPr="00101F3B">
          <w:rPr>
            <w:rFonts w:cs="Times New Roman"/>
            <w:lang w:val="sr-Cyrl-BA"/>
          </w:rPr>
          <w:t>н</w:t>
        </w:r>
      </w:ins>
      <w:del w:id="2917" w:author="Nikola Karpić" w:date="2024-02-25T23:13:00Z">
        <w:r w:rsidRPr="00101F3B" w:rsidDel="00065AB1">
          <w:rPr>
            <w:rFonts w:cs="Times New Roman"/>
            <w:lang w:val="sr-Cyrl-BA"/>
          </w:rPr>
          <w:delText>л</w:delText>
        </w:r>
      </w:del>
      <w:r w:rsidRPr="00101F3B">
        <w:rPr>
          <w:rFonts w:cs="Times New Roman"/>
          <w:lang w:val="sr-Cyrl-BA"/>
        </w:rPr>
        <w:t>и резултат</w:t>
      </w:r>
      <w:ins w:id="2918" w:author="Nikola Karpić" w:date="2024-02-26T02:50:00Z">
        <w:r w:rsidR="000C4025">
          <w:rPr>
            <w:rFonts w:cs="Times New Roman"/>
            <w:lang w:val="sr-Cyrl-BA"/>
          </w:rPr>
          <w:t>и</w:t>
        </w:r>
      </w:ins>
      <w:del w:id="2919" w:author="Nikola Karpić" w:date="2024-02-26T02:50:00Z">
        <w:r w:rsidRPr="00101F3B" w:rsidDel="000C4025">
          <w:rPr>
            <w:rFonts w:cs="Times New Roman"/>
            <w:lang w:val="sr-Cyrl-BA"/>
          </w:rPr>
          <w:delText>е</w:delText>
        </w:r>
      </w:del>
      <w:r w:rsidRPr="00101F3B">
        <w:rPr>
          <w:rFonts w:cs="Times New Roman"/>
          <w:lang w:val="sr-Cyrl-BA"/>
        </w:rPr>
        <w:t xml:space="preserve"> за сљедеће алгоритме:</w:t>
      </w:r>
    </w:p>
    <w:p w14:paraId="417EAAFC" w14:textId="23AC264B" w:rsidR="00807AF2" w:rsidRPr="00101F3B" w:rsidDel="00BD4375" w:rsidRDefault="00BD4375" w:rsidP="00BD4375">
      <w:pPr>
        <w:pStyle w:val="NoSpacing"/>
        <w:rPr>
          <w:del w:id="2920" w:author="Nikola Karpić" w:date="2024-02-25T22:42:00Z"/>
          <w:rFonts w:cs="Times New Roman"/>
        </w:rPr>
        <w:pPrChange w:id="2921" w:author="Nikola Karpić" w:date="2024-02-25T22:42:00Z">
          <w:pPr>
            <w:pStyle w:val="ListParagraph"/>
            <w:numPr>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276" w:hanging="360"/>
          </w:pPr>
        </w:pPrChange>
      </w:pPr>
      <w:ins w:id="2922" w:author="Nikola Karpić" w:date="2024-02-25T22:43:00Z">
        <w:r w:rsidRPr="0020112D">
          <w:rPr>
            <w:rFonts w:cs="Times New Roman"/>
            <w:lang w:val="ru-RU"/>
            <w:rPrChange w:id="2923" w:author="Nikola Karpić" w:date="2024-02-25T23:34:00Z">
              <w:rPr/>
            </w:rPrChange>
          </w:rPr>
          <w:t xml:space="preserve"> </w:t>
        </w:r>
      </w:ins>
      <w:commentRangeStart w:id="2924"/>
      <w:r w:rsidR="00807AF2" w:rsidRPr="00101F3B">
        <w:rPr>
          <w:rFonts w:cs="Times New Roman"/>
        </w:rPr>
        <w:t>LogisticRegression</w:t>
      </w:r>
      <w:ins w:id="2925" w:author="Nikola Karpić" w:date="2024-02-25T22:42:00Z">
        <w:r w:rsidRPr="00101F3B">
          <w:rPr>
            <w:rFonts w:cs="Times New Roman"/>
          </w:rPr>
          <w:t>,</w:t>
        </w:r>
      </w:ins>
    </w:p>
    <w:p w14:paraId="3372689A" w14:textId="34D00A6D" w:rsidR="00807AF2" w:rsidRPr="00101F3B" w:rsidDel="00BD4375" w:rsidRDefault="00BD4375" w:rsidP="00BD4375">
      <w:pPr>
        <w:pStyle w:val="NoSpacing"/>
        <w:rPr>
          <w:del w:id="2926" w:author="Nikola Karpić" w:date="2024-02-25T22:42:00Z"/>
          <w:rFonts w:cs="Times New Roman"/>
        </w:rPr>
        <w:pPrChange w:id="2927" w:author="Nikola Karpić" w:date="2024-02-25T22:42:00Z">
          <w:pPr>
            <w:pStyle w:val="HTMLPreformatted"/>
            <w:numPr>
              <w:numId w:val="8"/>
            </w:numPr>
            <w:ind w:left="1276" w:hanging="360"/>
          </w:pPr>
        </w:pPrChange>
      </w:pPr>
      <w:ins w:id="2928" w:author="Nikola Karpić" w:date="2024-02-25T22:42:00Z">
        <w:r w:rsidRPr="00101F3B">
          <w:rPr>
            <w:rStyle w:val="n"/>
            <w:rFonts w:cs="Times New Roman"/>
          </w:rPr>
          <w:t xml:space="preserve"> </w:t>
        </w:r>
      </w:ins>
      <w:r w:rsidR="00807AF2" w:rsidRPr="00101F3B">
        <w:rPr>
          <w:rStyle w:val="n"/>
          <w:rFonts w:cs="Times New Roman"/>
        </w:rPr>
        <w:t>GaussianNB</w:t>
      </w:r>
      <w:ins w:id="2929" w:author="Nikola Karpić" w:date="2024-02-25T22:42:00Z">
        <w:r w:rsidRPr="00101F3B">
          <w:rPr>
            <w:rStyle w:val="n"/>
            <w:rFonts w:cs="Times New Roman"/>
          </w:rPr>
          <w:t>,</w:t>
        </w:r>
      </w:ins>
    </w:p>
    <w:p w14:paraId="4723BABB" w14:textId="6ECFDBB9" w:rsidR="00807AF2" w:rsidRPr="00101F3B" w:rsidDel="00BD4375" w:rsidRDefault="00BD4375" w:rsidP="00BD4375">
      <w:pPr>
        <w:pStyle w:val="NoSpacing"/>
        <w:rPr>
          <w:del w:id="2930" w:author="Nikola Karpić" w:date="2024-02-25T22:42:00Z"/>
          <w:rFonts w:cs="Times New Roman"/>
        </w:rPr>
        <w:pPrChange w:id="2931" w:author="Nikola Karpić" w:date="2024-02-25T22:42:00Z">
          <w:pPr>
            <w:pStyle w:val="HTMLPreformatted"/>
            <w:numPr>
              <w:numId w:val="8"/>
            </w:numPr>
            <w:ind w:left="1276" w:hanging="360"/>
          </w:pPr>
        </w:pPrChange>
      </w:pPr>
      <w:ins w:id="2932" w:author="Nikola Karpić" w:date="2024-02-25T22:42:00Z">
        <w:r w:rsidRPr="00101F3B">
          <w:rPr>
            <w:rStyle w:val="n"/>
            <w:rFonts w:cs="Times New Roman"/>
          </w:rPr>
          <w:t xml:space="preserve"> </w:t>
        </w:r>
      </w:ins>
      <w:r w:rsidR="00807AF2" w:rsidRPr="00101F3B">
        <w:rPr>
          <w:rStyle w:val="n"/>
          <w:rFonts w:cs="Times New Roman"/>
        </w:rPr>
        <w:t>K</w:t>
      </w:r>
      <w:r w:rsidRPr="00101F3B">
        <w:rPr>
          <w:rStyle w:val="n"/>
          <w:rFonts w:cs="Times New Roman"/>
        </w:rPr>
        <w:t>n</w:t>
      </w:r>
      <w:r w:rsidR="00807AF2" w:rsidRPr="00101F3B">
        <w:rPr>
          <w:rStyle w:val="n"/>
          <w:rFonts w:cs="Times New Roman"/>
        </w:rPr>
        <w:t>eighborsClassifier</w:t>
      </w:r>
      <w:ins w:id="2933" w:author="Nikola Karpić" w:date="2024-02-25T22:42:00Z">
        <w:r w:rsidRPr="00101F3B">
          <w:rPr>
            <w:rStyle w:val="n"/>
            <w:rFonts w:cs="Times New Roman"/>
          </w:rPr>
          <w:t xml:space="preserve">, </w:t>
        </w:r>
      </w:ins>
    </w:p>
    <w:p w14:paraId="40BF6928" w14:textId="2CF7BDBA" w:rsidR="00807AF2" w:rsidRPr="00101F3B" w:rsidDel="00BD4375" w:rsidRDefault="00807AF2" w:rsidP="00BD4375">
      <w:pPr>
        <w:pStyle w:val="NoSpacing"/>
        <w:rPr>
          <w:del w:id="2934" w:author="Nikola Karpić" w:date="2024-02-25T22:42:00Z"/>
          <w:rFonts w:cs="Times New Roman"/>
        </w:rPr>
        <w:pPrChange w:id="2935" w:author="Nikola Karpić" w:date="2024-02-25T22:42:00Z">
          <w:pPr>
            <w:pStyle w:val="HTMLPreformatted"/>
            <w:numPr>
              <w:numId w:val="8"/>
            </w:numPr>
            <w:ind w:left="1276" w:hanging="360"/>
          </w:pPr>
        </w:pPrChange>
      </w:pPr>
      <w:r w:rsidRPr="00101F3B">
        <w:rPr>
          <w:rStyle w:val="n"/>
          <w:rFonts w:cs="Times New Roman"/>
        </w:rPr>
        <w:t>DecisionTreeClassifier</w:t>
      </w:r>
      <w:ins w:id="2936" w:author="Nikola Karpić" w:date="2024-02-25T22:42:00Z">
        <w:r w:rsidR="00BD4375" w:rsidRPr="00101F3B">
          <w:rPr>
            <w:rStyle w:val="n"/>
            <w:rFonts w:cs="Times New Roman"/>
          </w:rPr>
          <w:t xml:space="preserve">, </w:t>
        </w:r>
      </w:ins>
    </w:p>
    <w:p w14:paraId="0A31F97A" w14:textId="07AFD453" w:rsidR="00807AF2" w:rsidRPr="00101F3B" w:rsidDel="00BD4375" w:rsidRDefault="00807AF2" w:rsidP="00BD4375">
      <w:pPr>
        <w:pStyle w:val="NoSpacing"/>
        <w:rPr>
          <w:del w:id="2937" w:author="Nikola Karpić" w:date="2024-02-25T22:43:00Z"/>
          <w:rFonts w:cs="Times New Roman"/>
        </w:rPr>
        <w:pPrChange w:id="2938" w:author="Nikola Karpić" w:date="2024-02-25T22:42:00Z">
          <w:pPr>
            <w:pStyle w:val="HTMLPreformatted"/>
            <w:numPr>
              <w:numId w:val="8"/>
            </w:numPr>
            <w:ind w:left="1276" w:hanging="360"/>
          </w:pPr>
        </w:pPrChange>
      </w:pPr>
      <w:r w:rsidRPr="00101F3B">
        <w:rPr>
          <w:rStyle w:val="n"/>
          <w:rFonts w:cs="Times New Roman"/>
        </w:rPr>
        <w:t>RandomForestClassifier</w:t>
      </w:r>
      <w:ins w:id="2939" w:author="Nikola Karpić" w:date="2024-02-25T22:43:00Z">
        <w:r w:rsidR="00BD4375" w:rsidRPr="00101F3B">
          <w:rPr>
            <w:rStyle w:val="n"/>
            <w:rFonts w:cs="Times New Roman"/>
          </w:rPr>
          <w:t xml:space="preserve">, </w:t>
        </w:r>
      </w:ins>
    </w:p>
    <w:p w14:paraId="3A3C7DE9" w14:textId="2DE8A703" w:rsidR="00807AF2" w:rsidRPr="00101F3B" w:rsidDel="00BD4375" w:rsidRDefault="00807AF2" w:rsidP="00BD4375">
      <w:pPr>
        <w:pStyle w:val="NoSpacing"/>
        <w:rPr>
          <w:del w:id="2940" w:author="Nikola Karpić" w:date="2024-02-25T22:43:00Z"/>
          <w:rFonts w:cs="Times New Roman"/>
        </w:rPr>
        <w:pPrChange w:id="2941" w:author="Nikola Karpić" w:date="2024-02-25T22:42:00Z">
          <w:pPr>
            <w:pStyle w:val="HTMLPreformatted"/>
            <w:numPr>
              <w:numId w:val="8"/>
            </w:numPr>
            <w:ind w:left="1276" w:hanging="360"/>
          </w:pPr>
        </w:pPrChange>
      </w:pPr>
      <w:r w:rsidRPr="00101F3B">
        <w:rPr>
          <w:rStyle w:val="n"/>
          <w:rFonts w:cs="Times New Roman"/>
        </w:rPr>
        <w:t>GradientBoostingClassifier</w:t>
      </w:r>
      <w:ins w:id="2942" w:author="Nikola Karpić" w:date="2024-02-25T22:43:00Z">
        <w:r w:rsidR="00BD4375" w:rsidRPr="00101F3B">
          <w:rPr>
            <w:rStyle w:val="n"/>
            <w:rFonts w:cs="Times New Roman"/>
          </w:rPr>
          <w:t xml:space="preserve">, </w:t>
        </w:r>
      </w:ins>
    </w:p>
    <w:p w14:paraId="3DB71D26" w14:textId="345E565E" w:rsidR="00807AF2" w:rsidRPr="00101F3B" w:rsidDel="00BD4375" w:rsidRDefault="00807AF2" w:rsidP="00BD4375">
      <w:pPr>
        <w:pStyle w:val="NoSpacing"/>
        <w:rPr>
          <w:del w:id="2943" w:author="Nikola Karpić" w:date="2024-02-25T22:43:00Z"/>
          <w:rFonts w:cs="Times New Roman"/>
        </w:rPr>
        <w:pPrChange w:id="2944" w:author="Nikola Karpić" w:date="2024-02-25T22:42:00Z">
          <w:pPr>
            <w:pStyle w:val="HTMLPreformatted"/>
            <w:numPr>
              <w:numId w:val="8"/>
            </w:numPr>
            <w:ind w:left="1276" w:hanging="360"/>
          </w:pPr>
        </w:pPrChange>
      </w:pPr>
      <w:r w:rsidRPr="00101F3B">
        <w:rPr>
          <w:rStyle w:val="n"/>
          <w:rFonts w:cs="Times New Roman"/>
        </w:rPr>
        <w:t>SVC</w:t>
      </w:r>
      <w:ins w:id="2945" w:author="Nikola Karpić" w:date="2024-02-25T22:43:00Z">
        <w:r w:rsidR="00BD4375" w:rsidRPr="00101F3B">
          <w:rPr>
            <w:rStyle w:val="n"/>
            <w:rFonts w:cs="Times New Roman"/>
          </w:rPr>
          <w:t xml:space="preserve">, </w:t>
        </w:r>
      </w:ins>
    </w:p>
    <w:p w14:paraId="34E61BEA" w14:textId="0EA5BCD4" w:rsidR="00807AF2" w:rsidRPr="00101F3B" w:rsidDel="00BD4375" w:rsidRDefault="00807AF2" w:rsidP="00BD4375">
      <w:pPr>
        <w:pStyle w:val="NoSpacing"/>
        <w:rPr>
          <w:del w:id="2946" w:author="Nikola Karpić" w:date="2024-02-25T22:43:00Z"/>
          <w:rFonts w:cs="Times New Roman"/>
        </w:rPr>
        <w:pPrChange w:id="2947" w:author="Nikola Karpić" w:date="2024-02-25T22:42:00Z">
          <w:pPr>
            <w:pStyle w:val="HTMLPreformatted"/>
            <w:numPr>
              <w:numId w:val="8"/>
            </w:numPr>
            <w:ind w:left="1276" w:hanging="360"/>
          </w:pPr>
        </w:pPrChange>
      </w:pPr>
      <w:r w:rsidRPr="00101F3B">
        <w:rPr>
          <w:rStyle w:val="n"/>
          <w:rFonts w:cs="Times New Roman"/>
        </w:rPr>
        <w:t>LGBMClassifier</w:t>
      </w:r>
      <w:ins w:id="2948" w:author="Nikola Karpić" w:date="2024-02-25T22:43:00Z">
        <w:r w:rsidR="00BD4375" w:rsidRPr="00101F3B">
          <w:rPr>
            <w:rStyle w:val="n"/>
            <w:rFonts w:cs="Times New Roman"/>
          </w:rPr>
          <w:t xml:space="preserve">, </w:t>
        </w:r>
      </w:ins>
    </w:p>
    <w:p w14:paraId="7AC9A311" w14:textId="55E50BA2" w:rsidR="00807AF2" w:rsidRPr="00101F3B" w:rsidDel="00BD4375" w:rsidRDefault="00807AF2" w:rsidP="00BD4375">
      <w:pPr>
        <w:pStyle w:val="NoSpacing"/>
        <w:rPr>
          <w:del w:id="2949" w:author="Nikola Karpić" w:date="2024-02-25T22:43:00Z"/>
          <w:rFonts w:cs="Times New Roman"/>
        </w:rPr>
        <w:pPrChange w:id="2950" w:author="Nikola Karpić" w:date="2024-02-25T22:42:00Z">
          <w:pPr>
            <w:pStyle w:val="HTMLPreformatted"/>
            <w:numPr>
              <w:numId w:val="8"/>
            </w:numPr>
            <w:ind w:left="1276" w:hanging="360"/>
          </w:pPr>
        </w:pPrChange>
      </w:pPr>
      <w:r w:rsidRPr="00101F3B">
        <w:rPr>
          <w:rStyle w:val="n"/>
          <w:rFonts w:cs="Times New Roman"/>
        </w:rPr>
        <w:t>LGBMRegressor</w:t>
      </w:r>
      <w:ins w:id="2951" w:author="Nikola Karpić" w:date="2024-02-25T22:43:00Z">
        <w:r w:rsidR="00BD4375" w:rsidRPr="00101F3B">
          <w:rPr>
            <w:rStyle w:val="n"/>
            <w:rFonts w:cs="Times New Roman"/>
          </w:rPr>
          <w:t xml:space="preserve">, </w:t>
        </w:r>
      </w:ins>
    </w:p>
    <w:p w14:paraId="2481B2D2" w14:textId="61E9FEF8" w:rsidR="00807AF2" w:rsidRPr="00101F3B" w:rsidDel="00BD4375" w:rsidRDefault="00807AF2" w:rsidP="00BD4375">
      <w:pPr>
        <w:pStyle w:val="NoSpacing"/>
        <w:rPr>
          <w:del w:id="2952" w:author="Nikola Karpić" w:date="2024-02-25T22:44:00Z"/>
          <w:rStyle w:val="n"/>
          <w:rFonts w:cs="Times New Roman"/>
        </w:rPr>
        <w:pPrChange w:id="2953" w:author="Nikola Karpić" w:date="2024-02-25T22:42:00Z">
          <w:pPr>
            <w:pStyle w:val="HTMLPreformatted"/>
            <w:numPr>
              <w:numId w:val="8"/>
            </w:numPr>
            <w:ind w:left="1276" w:hanging="360"/>
          </w:pPr>
        </w:pPrChange>
      </w:pPr>
      <w:r w:rsidRPr="00101F3B">
        <w:rPr>
          <w:rStyle w:val="n"/>
          <w:rFonts w:cs="Times New Roman"/>
        </w:rPr>
        <w:t>KNeighborsRegressor</w:t>
      </w:r>
      <w:commentRangeEnd w:id="2924"/>
      <w:r w:rsidR="007A6B31" w:rsidRPr="0020112D">
        <w:rPr>
          <w:rStyle w:val="CommentReference"/>
          <w:rFonts w:cs="Times New Roman"/>
          <w:lang w:val="sr-Latn-BA"/>
          <w:rPrChange w:id="2954" w:author="Nikola Karpić" w:date="2024-02-25T23:34:00Z">
            <w:rPr>
              <w:rStyle w:val="CommentReference"/>
              <w:rFonts w:ascii="Arial" w:eastAsia="Arial" w:hAnsi="Arial" w:cs="Arial"/>
              <w:lang w:val="sr-Latn-BA"/>
            </w:rPr>
          </w:rPrChange>
        </w:rPr>
        <w:commentReference w:id="2924"/>
      </w:r>
      <w:ins w:id="2955" w:author="Nikola Karpić" w:date="2024-02-25T22:43:00Z">
        <w:r w:rsidR="00BD4375" w:rsidRPr="00101F3B">
          <w:rPr>
            <w:rStyle w:val="n"/>
            <w:rFonts w:cs="Times New Roman"/>
          </w:rPr>
          <w:t>.</w:t>
        </w:r>
      </w:ins>
    </w:p>
    <w:p w14:paraId="1EB5EEA5" w14:textId="73875996" w:rsidR="00807AF2" w:rsidRPr="00101F3B" w:rsidRDefault="0020162E" w:rsidP="00BD4375">
      <w:pPr>
        <w:pStyle w:val="NoSpacing"/>
        <w:rPr>
          <w:rFonts w:cs="Times New Roman"/>
        </w:rPr>
        <w:pPrChange w:id="2956" w:author="Nikola Karpić" w:date="2024-02-25T22:44: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pPr>
        </w:pPrChange>
      </w:pPr>
      <w:del w:id="2957" w:author="Nikola Karpić" w:date="2024-02-25T22:44:00Z">
        <w:r w:rsidRPr="00101F3B" w:rsidDel="00BD4375">
          <w:rPr>
            <w:rFonts w:cs="Times New Roman"/>
            <w:noProof/>
          </w:rPr>
          <w:drawing>
            <wp:inline distT="0" distB="0" distL="0" distR="0" wp14:anchorId="413CCAF4" wp14:editId="2A84BED6">
              <wp:extent cx="5937250" cy="3981450"/>
              <wp:effectExtent l="0" t="0" r="0" b="0"/>
              <wp:docPr id="11377208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250" cy="3981450"/>
                      </a:xfrm>
                      <a:prstGeom prst="rect">
                        <a:avLst/>
                      </a:prstGeom>
                      <a:noFill/>
                      <a:ln>
                        <a:noFill/>
                      </a:ln>
                    </pic:spPr>
                  </pic:pic>
                </a:graphicData>
              </a:graphic>
            </wp:inline>
          </w:drawing>
        </w:r>
      </w:del>
    </w:p>
    <w:p w14:paraId="4490E6F0" w14:textId="2B9DCCBC" w:rsidR="003A5713" w:rsidRPr="00101F3B" w:rsidDel="00BD4375" w:rsidRDefault="004F379B" w:rsidP="004F379B">
      <w:pPr>
        <w:pStyle w:val="NoSpacing"/>
        <w:ind w:firstLine="0"/>
        <w:jc w:val="center"/>
        <w:rPr>
          <w:del w:id="2958" w:author="Nikola Karpić" w:date="2024-02-25T22:44:00Z"/>
          <w:rFonts w:cs="Times New Roman"/>
          <w:lang w:val="sr-Latn-BA"/>
        </w:rPr>
      </w:pPr>
      <w:del w:id="2959" w:author="Nikola Karpić" w:date="2024-02-25T22:44:00Z">
        <w:r w:rsidRPr="00101F3B" w:rsidDel="00BD4375">
          <w:rPr>
            <w:rFonts w:cs="Times New Roman"/>
            <w:i/>
            <w:iCs/>
            <w:lang w:val="sr-Cyrl-BA"/>
          </w:rPr>
          <w:delText>Слика 5.1</w:delText>
        </w:r>
        <w:r w:rsidR="0020162E" w:rsidRPr="00101F3B" w:rsidDel="00BD4375">
          <w:rPr>
            <w:rFonts w:cs="Times New Roman"/>
            <w:i/>
            <w:iCs/>
            <w:lang w:val="sr-Cyrl-BA"/>
          </w:rPr>
          <w:delText>6</w:delText>
        </w:r>
        <w:r w:rsidRPr="00101F3B" w:rsidDel="00BD4375">
          <w:rPr>
            <w:rFonts w:cs="Times New Roman"/>
            <w:i/>
            <w:iCs/>
            <w:lang w:val="sr-Cyrl-BA"/>
          </w:rPr>
          <w:delText>. Тренирање модела</w:delText>
        </w:r>
      </w:del>
    </w:p>
    <w:p w14:paraId="05F86B78" w14:textId="0600F742" w:rsidR="00DF7825" w:rsidRPr="00101F3B" w:rsidRDefault="00C509AB" w:rsidP="00532390">
      <w:pPr>
        <w:pStyle w:val="Heading2"/>
        <w:numPr>
          <w:ilvl w:val="1"/>
          <w:numId w:val="1"/>
        </w:numPr>
        <w:rPr>
          <w:rFonts w:cs="Times New Roman"/>
          <w:lang w:val="sr-Cyrl-BA"/>
        </w:rPr>
      </w:pPr>
      <w:bookmarkStart w:id="2960" w:name="_Toc159792323"/>
      <w:r w:rsidRPr="00101F3B">
        <w:rPr>
          <w:rFonts w:cs="Times New Roman"/>
          <w:lang w:val="sr-Cyrl-BA"/>
        </w:rPr>
        <w:t>Оцјењивање модела</w:t>
      </w:r>
      <w:bookmarkEnd w:id="2960"/>
      <w:ins w:id="2961" w:author="Nikola Karpić" w:date="2024-02-25T23:33:00Z">
        <w:r w:rsidR="0020112D" w:rsidRPr="00101F3B">
          <w:rPr>
            <w:rFonts w:cs="Times New Roman"/>
            <w:lang w:val="sr-Cyrl-BA"/>
          </w:rPr>
          <w:t xml:space="preserve"> и резултати</w:t>
        </w:r>
      </w:ins>
    </w:p>
    <w:p w14:paraId="13993EF8" w14:textId="60EC7B31" w:rsidR="008D0834" w:rsidRPr="00101F3B" w:rsidDel="00101F3B" w:rsidRDefault="008D0834" w:rsidP="0020112D">
      <w:pPr>
        <w:pStyle w:val="NoSpacing"/>
        <w:rPr>
          <w:del w:id="2962" w:author="Nikola Karpić" w:date="2024-02-25T23:35:00Z"/>
          <w:rFonts w:cs="Times New Roman"/>
          <w:lang w:val="sr-Cyrl-BA"/>
          <w:rPrChange w:id="2963" w:author="Nikola Karpić" w:date="2024-02-25T23:35:00Z">
            <w:rPr>
              <w:del w:id="2964" w:author="Nikola Karpić" w:date="2024-02-25T23:35:00Z"/>
              <w:rFonts w:cs="Times New Roman"/>
            </w:rPr>
          </w:rPrChange>
        </w:rPr>
      </w:pPr>
      <w:r w:rsidRPr="00101F3B">
        <w:rPr>
          <w:rFonts w:cs="Times New Roman"/>
          <w:lang w:val="ru-RU"/>
          <w:rPrChange w:id="2965" w:author="Nikola Karpić" w:date="2024-02-25T23:36:00Z">
            <w:rPr>
              <w:rFonts w:cs="Times New Roman"/>
            </w:rPr>
          </w:rPrChange>
        </w:rPr>
        <w:t>На крају, потреб</w:t>
      </w:r>
      <w:ins w:id="2966" w:author="Aleksandar Kelec" w:date="2023-11-26T19:38:00Z">
        <w:r w:rsidR="006047BC" w:rsidRPr="00101F3B">
          <w:rPr>
            <w:rFonts w:cs="Times New Roman"/>
            <w:lang w:val="ru-RU"/>
            <w:rPrChange w:id="2967" w:author="Nikola Karpić" w:date="2024-02-25T23:36:00Z">
              <w:rPr>
                <w:rFonts w:cs="Times New Roman"/>
              </w:rPr>
            </w:rPrChange>
          </w:rPr>
          <w:t>н</w:t>
        </w:r>
      </w:ins>
      <w:r w:rsidRPr="00101F3B">
        <w:rPr>
          <w:rFonts w:cs="Times New Roman"/>
          <w:lang w:val="ru-RU"/>
          <w:rPrChange w:id="2968" w:author="Nikola Karpić" w:date="2024-02-25T23:36:00Z">
            <w:rPr>
              <w:rFonts w:cs="Times New Roman"/>
            </w:rPr>
          </w:rPrChange>
        </w:rPr>
        <w:t xml:space="preserve">о је да </w:t>
      </w:r>
      <w:del w:id="2969" w:author="Nikola Karpić" w:date="2024-02-25T23:35:00Z">
        <w:r w:rsidRPr="00101F3B" w:rsidDel="00101F3B">
          <w:rPr>
            <w:rFonts w:cs="Times New Roman"/>
            <w:lang w:val="ru-RU"/>
            <w:rPrChange w:id="2970" w:author="Nikola Karpić" w:date="2024-02-25T23:36:00Z">
              <w:rPr>
                <w:rFonts w:cs="Times New Roman"/>
              </w:rPr>
            </w:rPrChange>
          </w:rPr>
          <w:delText xml:space="preserve">прикажемо </w:delText>
        </w:r>
      </w:del>
      <w:ins w:id="2971" w:author="Nikola Karpić" w:date="2024-02-25T23:35:00Z">
        <w:r w:rsidR="00101F3B">
          <w:rPr>
            <w:rFonts w:cs="Times New Roman"/>
            <w:lang w:val="sr-Cyrl-BA"/>
          </w:rPr>
          <w:t>приказати</w:t>
        </w:r>
        <w:r w:rsidR="00101F3B" w:rsidRPr="00101F3B">
          <w:rPr>
            <w:rFonts w:cs="Times New Roman"/>
            <w:lang w:val="ru-RU"/>
            <w:rPrChange w:id="2972" w:author="Nikola Karpić" w:date="2024-02-25T23:36:00Z">
              <w:rPr>
                <w:rFonts w:cs="Times New Roman"/>
              </w:rPr>
            </w:rPrChange>
          </w:rPr>
          <w:t xml:space="preserve"> </w:t>
        </w:r>
      </w:ins>
      <w:r w:rsidRPr="00101F3B">
        <w:rPr>
          <w:rFonts w:cs="Times New Roman"/>
          <w:lang w:val="ru-RU"/>
          <w:rPrChange w:id="2973" w:author="Nikola Karpić" w:date="2024-02-25T23:36:00Z">
            <w:rPr>
              <w:rFonts w:cs="Times New Roman"/>
            </w:rPr>
          </w:rPrChange>
        </w:rPr>
        <w:t>резултате и перформансе свих модела кориштених за тренирање и тестирање.</w:t>
      </w:r>
      <w:ins w:id="2974" w:author="Nikola Karpić" w:date="2024-02-25T23:35:00Z">
        <w:r w:rsidR="00101F3B">
          <w:rPr>
            <w:rFonts w:cs="Times New Roman"/>
            <w:lang w:val="sr-Cyrl-BA"/>
          </w:rPr>
          <w:t xml:space="preserve"> </w:t>
        </w:r>
      </w:ins>
    </w:p>
    <w:p w14:paraId="263F8BC0" w14:textId="5C8750F3" w:rsidR="00807AF2" w:rsidRPr="00101F3B" w:rsidRDefault="008D0834" w:rsidP="0020112D">
      <w:pPr>
        <w:pStyle w:val="NoSpacing"/>
        <w:rPr>
          <w:rFonts w:cs="Times New Roman"/>
        </w:rPr>
      </w:pPr>
      <w:r w:rsidRPr="00101F3B">
        <w:rPr>
          <w:rFonts w:cs="Times New Roman"/>
          <w:lang w:val="ru-RU"/>
          <w:rPrChange w:id="2975" w:author="Nikola Karpić" w:date="2024-02-25T23:40:00Z">
            <w:rPr>
              <w:rFonts w:cs="Times New Roman"/>
            </w:rPr>
          </w:rPrChange>
        </w:rPr>
        <w:t xml:space="preserve">Приказујемо табеларно помоћу </w:t>
      </w:r>
      <w:r w:rsidRPr="00101F3B">
        <w:rPr>
          <w:rFonts w:cs="Times New Roman"/>
          <w:lang w:val="sr-Latn-BA"/>
        </w:rPr>
        <w:t xml:space="preserve">Time plot </w:t>
      </w:r>
      <w:r w:rsidRPr="00101F3B">
        <w:rPr>
          <w:rFonts w:cs="Times New Roman"/>
          <w:lang w:val="ru-RU"/>
          <w:rPrChange w:id="2976" w:author="Nikola Karpić" w:date="2024-02-25T23:40:00Z">
            <w:rPr>
              <w:rFonts w:cs="Times New Roman"/>
            </w:rPr>
          </w:rPrChange>
        </w:rPr>
        <w:t xml:space="preserve">дијаграма све моделе који су кориштени заједно са временом извршавања и тачношћу алгоритма. </w:t>
      </w:r>
      <w:r w:rsidRPr="00101F3B">
        <w:rPr>
          <w:rFonts w:cs="Times New Roman"/>
        </w:rPr>
        <w:t>Овај дијаграм нам помаже да визу</w:t>
      </w:r>
      <w:ins w:id="2977" w:author="Aleksandar Kelec" w:date="2023-11-26T19:38:00Z">
        <w:r w:rsidR="006047BC" w:rsidRPr="00101F3B">
          <w:rPr>
            <w:rFonts w:cs="Times New Roman"/>
          </w:rPr>
          <w:t>е</w:t>
        </w:r>
      </w:ins>
      <w:del w:id="2978" w:author="Aleksandar Kelec" w:date="2023-11-26T19:38:00Z">
        <w:r w:rsidRPr="00101F3B" w:rsidDel="006047BC">
          <w:rPr>
            <w:rFonts w:cs="Times New Roman"/>
          </w:rPr>
          <w:delText>а</w:delText>
        </w:r>
      </w:del>
      <w:r w:rsidRPr="00101F3B">
        <w:rPr>
          <w:rFonts w:cs="Times New Roman"/>
        </w:rPr>
        <w:t xml:space="preserve">лно упоредимо брзину извршавања сваког модела и идентификујемо моделе који су релативно спори у односу на остале. </w:t>
      </w:r>
    </w:p>
    <w:p w14:paraId="69D2219B" w14:textId="12578728" w:rsidR="00381B21" w:rsidRPr="00101F3B" w:rsidDel="00065AB1" w:rsidRDefault="008D0834" w:rsidP="00101F3B">
      <w:pPr>
        <w:pStyle w:val="NoSpacing"/>
        <w:rPr>
          <w:del w:id="2979" w:author="Nikola Karpić" w:date="2024-02-25T23:13:00Z"/>
          <w:rFonts w:cs="Times New Roman"/>
        </w:rPr>
        <w:pPrChange w:id="2980" w:author="Nikola Karpić" w:date="2024-02-25T23:35:00Z">
          <w:pPr>
            <w:pStyle w:val="NoSpacing"/>
            <w:ind w:firstLine="0"/>
          </w:pPr>
        </w:pPrChange>
      </w:pPr>
      <w:r w:rsidRPr="00101F3B">
        <w:rPr>
          <w:rFonts w:cs="Times New Roman"/>
        </w:rPr>
        <w:t xml:space="preserve">Accuracy plot дијаграм приказује тачност сваког модела на скуповима за тренирање и тестирање. </w:t>
      </w:r>
      <w:del w:id="2981" w:author="Nikola Karpić" w:date="2024-02-25T23:35:00Z">
        <w:r w:rsidRPr="00101F3B" w:rsidDel="00101F3B">
          <w:rPr>
            <w:rFonts w:cs="Times New Roman"/>
          </w:rPr>
          <w:delText>Ова линија кода пружа визуелни преглед тачности различитих модела и помаже у идентификовању модела који су најпрецизнији.</w:delText>
        </w:r>
      </w:del>
    </w:p>
    <w:p w14:paraId="2B533B66" w14:textId="718A3A0D" w:rsidR="00381B21" w:rsidRPr="00101F3B" w:rsidDel="00065AB1" w:rsidRDefault="00381B21" w:rsidP="00101F3B">
      <w:pPr>
        <w:pStyle w:val="NoSpacing"/>
        <w:rPr>
          <w:del w:id="2982" w:author="Nikola Karpić" w:date="2024-02-25T23:13:00Z"/>
          <w:rFonts w:cs="Times New Roman"/>
        </w:rPr>
        <w:pPrChange w:id="2983" w:author="Nikola Karpić" w:date="2024-02-25T23:35:00Z">
          <w:pPr>
            <w:pStyle w:val="NoSpacing"/>
            <w:ind w:firstLine="0"/>
          </w:pPr>
        </w:pPrChange>
      </w:pPr>
    </w:p>
    <w:p w14:paraId="381B8748" w14:textId="060129A0" w:rsidR="006A0EDC" w:rsidRPr="00101F3B" w:rsidDel="00065AB1" w:rsidRDefault="0020162E" w:rsidP="00101F3B">
      <w:pPr>
        <w:pStyle w:val="NoSpacing"/>
        <w:rPr>
          <w:del w:id="2984" w:author="Nikola Karpić" w:date="2024-02-25T23:13:00Z"/>
          <w:rFonts w:cs="Times New Roman"/>
        </w:rPr>
        <w:pPrChange w:id="2985" w:author="Nikola Karpić" w:date="2024-02-25T23:35:00Z">
          <w:pPr>
            <w:pStyle w:val="NoSpacing"/>
            <w:ind w:firstLine="0"/>
          </w:pPr>
        </w:pPrChange>
      </w:pPr>
      <w:del w:id="2986" w:author="Nikola Karpić" w:date="2024-02-25T23:13:00Z">
        <w:r w:rsidRPr="00101F3B" w:rsidDel="00065AB1">
          <w:rPr>
            <w:rFonts w:cs="Times New Roman"/>
            <w:noProof/>
          </w:rPr>
          <w:drawing>
            <wp:inline distT="0" distB="0" distL="0" distR="0" wp14:anchorId="4D79A652" wp14:editId="3099E031">
              <wp:extent cx="5943600" cy="531495"/>
              <wp:effectExtent l="0" t="0" r="0" b="0"/>
              <wp:docPr id="105647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71268" name=""/>
                      <pic:cNvPicPr/>
                    </pic:nvPicPr>
                    <pic:blipFill>
                      <a:blip r:embed="rId52"/>
                      <a:stretch>
                        <a:fillRect/>
                      </a:stretch>
                    </pic:blipFill>
                    <pic:spPr>
                      <a:xfrm>
                        <a:off x="0" y="0"/>
                        <a:ext cx="5943600" cy="531495"/>
                      </a:xfrm>
                      <a:prstGeom prst="rect">
                        <a:avLst/>
                      </a:prstGeom>
                    </pic:spPr>
                  </pic:pic>
                </a:graphicData>
              </a:graphic>
            </wp:inline>
          </w:drawing>
        </w:r>
      </w:del>
    </w:p>
    <w:p w14:paraId="62C8CF14" w14:textId="42E8BAAF" w:rsidR="004F379B" w:rsidDel="00101F3B" w:rsidRDefault="004F379B" w:rsidP="00101F3B">
      <w:pPr>
        <w:pStyle w:val="NoSpacing"/>
        <w:rPr>
          <w:del w:id="2987" w:author="Nikola Karpić" w:date="2024-02-25T23:14:00Z"/>
          <w:rFonts w:cs="Times New Roman"/>
          <w:i/>
          <w:iCs/>
        </w:rPr>
        <w:pPrChange w:id="2988" w:author="Nikola Karpić" w:date="2024-02-25T23:35:00Z">
          <w:pPr>
            <w:pStyle w:val="NoSpacing"/>
          </w:pPr>
        </w:pPrChange>
      </w:pPr>
      <w:del w:id="2989" w:author="Nikola Karpić" w:date="2024-02-25T23:13:00Z">
        <w:r w:rsidRPr="00101F3B" w:rsidDel="00065AB1">
          <w:rPr>
            <w:rFonts w:cs="Times New Roman"/>
            <w:i/>
            <w:iCs/>
          </w:rPr>
          <w:delText>Слика 5.1</w:delText>
        </w:r>
        <w:r w:rsidR="0020162E" w:rsidRPr="00101F3B" w:rsidDel="00065AB1">
          <w:rPr>
            <w:rFonts w:cs="Times New Roman"/>
            <w:i/>
            <w:iCs/>
          </w:rPr>
          <w:delText>7</w:delText>
        </w:r>
        <w:r w:rsidRPr="00101F3B" w:rsidDel="00065AB1">
          <w:rPr>
            <w:rFonts w:cs="Times New Roman"/>
            <w:i/>
            <w:iCs/>
          </w:rPr>
          <w:delText>. Приказивање резултата тренирања</w:delText>
        </w:r>
      </w:del>
      <w:del w:id="2990" w:author="Nikola Karpić" w:date="2024-02-25T23:35:00Z">
        <w:r w:rsidRPr="00101F3B" w:rsidDel="00101F3B">
          <w:rPr>
            <w:rFonts w:cs="Times New Roman"/>
            <w:i/>
            <w:iCs/>
          </w:rPr>
          <w:delText xml:space="preserve"> </w:delText>
        </w:r>
      </w:del>
    </w:p>
    <w:p w14:paraId="67A80A09" w14:textId="77777777" w:rsidR="00101F3B" w:rsidRPr="00101F3B" w:rsidRDefault="00101F3B" w:rsidP="00101F3B">
      <w:pPr>
        <w:pStyle w:val="NoSpacing"/>
        <w:rPr>
          <w:ins w:id="2991" w:author="Nikola Karpić" w:date="2024-02-25T23:35:00Z"/>
          <w:rFonts w:cs="Times New Roman"/>
          <w:lang w:val="sr-Latn-BA"/>
        </w:rPr>
        <w:pPrChange w:id="2992" w:author="Nikola Karpić" w:date="2024-02-25T23:35:00Z">
          <w:pPr>
            <w:pStyle w:val="NoSpacing"/>
            <w:ind w:firstLine="0"/>
            <w:jc w:val="center"/>
          </w:pPr>
        </w:pPrChange>
      </w:pPr>
    </w:p>
    <w:p w14:paraId="5CFF074A" w14:textId="780D5407" w:rsidR="00101F3B" w:rsidRDefault="00DC0BB9" w:rsidP="00101F3B">
      <w:pPr>
        <w:pStyle w:val="NoSpacing"/>
        <w:ind w:firstLine="0"/>
        <w:jc w:val="center"/>
        <w:rPr>
          <w:ins w:id="2993" w:author="Nikola Karpić" w:date="2024-02-26T01:02:00Z"/>
          <w:noProof/>
          <w:lang w:val="ru-RU"/>
        </w:rPr>
      </w:pPr>
      <w:ins w:id="2994" w:author="Nikola Karpić" w:date="2024-02-26T01:02:00Z">
        <w:r w:rsidRPr="00DC0BB9">
          <w:rPr>
            <w:noProof/>
            <w:lang w:val="ru-RU"/>
          </w:rPr>
          <w:drawing>
            <wp:inline distT="0" distB="0" distL="0" distR="0" wp14:anchorId="325D7CD1" wp14:editId="5EEDE73F">
              <wp:extent cx="4857755" cy="2431472"/>
              <wp:effectExtent l="0" t="0" r="0" b="6985"/>
              <wp:docPr id="80048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85099" name=""/>
                      <pic:cNvPicPr/>
                    </pic:nvPicPr>
                    <pic:blipFill>
                      <a:blip r:embed="rId53"/>
                      <a:stretch>
                        <a:fillRect/>
                      </a:stretch>
                    </pic:blipFill>
                    <pic:spPr>
                      <a:xfrm>
                        <a:off x="0" y="0"/>
                        <a:ext cx="4883200" cy="2444208"/>
                      </a:xfrm>
                      <a:prstGeom prst="rect">
                        <a:avLst/>
                      </a:prstGeom>
                    </pic:spPr>
                  </pic:pic>
                </a:graphicData>
              </a:graphic>
            </wp:inline>
          </w:drawing>
        </w:r>
      </w:ins>
    </w:p>
    <w:p w14:paraId="687E9C6E" w14:textId="13C8448C" w:rsidR="00DC0BB9" w:rsidRDefault="00DC0BB9" w:rsidP="00101F3B">
      <w:pPr>
        <w:pStyle w:val="NoSpacing"/>
        <w:ind w:firstLine="0"/>
        <w:jc w:val="center"/>
        <w:rPr>
          <w:ins w:id="2995" w:author="Nikola Karpić" w:date="2024-02-25T23:35:00Z"/>
          <w:noProof/>
          <w:lang w:val="ru-RU"/>
        </w:rPr>
      </w:pPr>
      <w:ins w:id="2996" w:author="Nikola Karpić" w:date="2024-02-26T01:02:00Z">
        <w:r w:rsidRPr="00DC0BB9">
          <w:rPr>
            <w:noProof/>
            <w:lang w:val="ru-RU"/>
          </w:rPr>
          <w:drawing>
            <wp:inline distT="0" distB="0" distL="0" distR="0" wp14:anchorId="04FA77FE" wp14:editId="088DCA83">
              <wp:extent cx="4857755" cy="2431472"/>
              <wp:effectExtent l="0" t="0" r="0" b="6985"/>
              <wp:docPr id="40070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03574" name=""/>
                      <pic:cNvPicPr/>
                    </pic:nvPicPr>
                    <pic:blipFill>
                      <a:blip r:embed="rId54"/>
                      <a:stretch>
                        <a:fillRect/>
                      </a:stretch>
                    </pic:blipFill>
                    <pic:spPr>
                      <a:xfrm>
                        <a:off x="0" y="0"/>
                        <a:ext cx="4933540" cy="2469405"/>
                      </a:xfrm>
                      <a:prstGeom prst="rect">
                        <a:avLst/>
                      </a:prstGeom>
                    </pic:spPr>
                  </pic:pic>
                </a:graphicData>
              </a:graphic>
            </wp:inline>
          </w:drawing>
        </w:r>
      </w:ins>
    </w:p>
    <w:p w14:paraId="3EC78936" w14:textId="77777777" w:rsidR="00101F3B" w:rsidRDefault="00101F3B" w:rsidP="00101F3B">
      <w:pPr>
        <w:pStyle w:val="NoSpacing"/>
        <w:ind w:firstLine="0"/>
        <w:jc w:val="center"/>
        <w:rPr>
          <w:ins w:id="2997" w:author="Nikola Karpić" w:date="2024-02-25T23:35:00Z"/>
          <w:lang w:val="sr-Latn-BA"/>
        </w:rPr>
      </w:pPr>
      <w:ins w:id="2998" w:author="Nikola Karpić" w:date="2024-02-25T23:35:00Z">
        <w:r>
          <w:rPr>
            <w:rFonts w:cs="Times New Roman"/>
            <w:i/>
            <w:iCs/>
            <w:lang w:val="sr-Cyrl-BA"/>
          </w:rPr>
          <w:t>Слика 5.3. Графички приказ резултата тренирања</w:t>
        </w:r>
      </w:ins>
    </w:p>
    <w:p w14:paraId="2B792D3A" w14:textId="77777777" w:rsidR="004F379B" w:rsidRPr="00101F3B" w:rsidRDefault="004F379B" w:rsidP="00101F3B">
      <w:pPr>
        <w:pStyle w:val="NoSpacing"/>
        <w:ind w:firstLine="0"/>
        <w:rPr>
          <w:rFonts w:cs="Times New Roman"/>
        </w:rPr>
      </w:pPr>
    </w:p>
    <w:p w14:paraId="0C23F6C1" w14:textId="271E6096" w:rsidR="006A0EDC" w:rsidRPr="00101F3B" w:rsidDel="00065AB1" w:rsidRDefault="006A0EDC" w:rsidP="0020112D">
      <w:pPr>
        <w:pStyle w:val="NoSpacing"/>
        <w:rPr>
          <w:del w:id="2999" w:author="Nikola Karpić" w:date="2024-02-25T23:13:00Z"/>
          <w:rFonts w:cs="Times New Roman"/>
        </w:rPr>
        <w:pPrChange w:id="3000" w:author="Nikola Karpić" w:date="2024-02-25T23:34:00Z">
          <w:pPr>
            <w:pStyle w:val="NoSpacing"/>
            <w:ind w:firstLine="0"/>
          </w:pPr>
        </w:pPrChange>
      </w:pPr>
    </w:p>
    <w:p w14:paraId="0CE0D5C4" w14:textId="50FBB04C" w:rsidR="006A0EDC" w:rsidRPr="00101F3B" w:rsidDel="00065AB1" w:rsidRDefault="0020162E" w:rsidP="0020112D">
      <w:pPr>
        <w:pStyle w:val="NoSpacing"/>
        <w:rPr>
          <w:del w:id="3001" w:author="Nikola Karpić" w:date="2024-02-25T23:13:00Z"/>
          <w:rFonts w:cs="Times New Roman"/>
        </w:rPr>
        <w:pPrChange w:id="3002" w:author="Nikola Karpić" w:date="2024-02-25T23:34:00Z">
          <w:pPr>
            <w:pStyle w:val="NoSpacing"/>
            <w:ind w:firstLine="0"/>
            <w:jc w:val="center"/>
          </w:pPr>
        </w:pPrChange>
      </w:pPr>
      <w:del w:id="3003" w:author="Nikola Karpić" w:date="2024-02-25T23:13:00Z">
        <w:r w:rsidRPr="00101F3B" w:rsidDel="00065AB1">
          <w:rPr>
            <w:rFonts w:cs="Times New Roman"/>
            <w:noProof/>
          </w:rPr>
          <w:drawing>
            <wp:inline distT="0" distB="0" distL="0" distR="0" wp14:anchorId="50073A82" wp14:editId="62A74220">
              <wp:extent cx="5042177" cy="3321050"/>
              <wp:effectExtent l="0" t="0" r="0" b="0"/>
              <wp:docPr id="67832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9628" name=""/>
                      <pic:cNvPicPr/>
                    </pic:nvPicPr>
                    <pic:blipFill>
                      <a:blip r:embed="rId55"/>
                      <a:stretch>
                        <a:fillRect/>
                      </a:stretch>
                    </pic:blipFill>
                    <pic:spPr>
                      <a:xfrm>
                        <a:off x="0" y="0"/>
                        <a:ext cx="5053495" cy="3328504"/>
                      </a:xfrm>
                      <a:prstGeom prst="rect">
                        <a:avLst/>
                      </a:prstGeom>
                    </pic:spPr>
                  </pic:pic>
                </a:graphicData>
              </a:graphic>
            </wp:inline>
          </w:drawing>
        </w:r>
      </w:del>
    </w:p>
    <w:p w14:paraId="290CC19F" w14:textId="3B20FF5A" w:rsidR="004F379B" w:rsidRPr="00101F3B" w:rsidDel="00065AB1" w:rsidRDefault="004F379B" w:rsidP="0020112D">
      <w:pPr>
        <w:pStyle w:val="NoSpacing"/>
        <w:rPr>
          <w:del w:id="3004" w:author="Nikola Karpić" w:date="2024-02-25T23:13:00Z"/>
          <w:rFonts w:cs="Times New Roman"/>
          <w:lang w:val="sr-Latn-BA"/>
        </w:rPr>
        <w:pPrChange w:id="3005" w:author="Nikola Karpić" w:date="2024-02-25T23:34:00Z">
          <w:pPr>
            <w:pStyle w:val="NoSpacing"/>
            <w:ind w:firstLine="0"/>
            <w:jc w:val="center"/>
          </w:pPr>
        </w:pPrChange>
      </w:pPr>
      <w:del w:id="3006" w:author="Nikola Karpić" w:date="2024-02-25T23:13:00Z">
        <w:r w:rsidRPr="00101F3B" w:rsidDel="00065AB1">
          <w:rPr>
            <w:rFonts w:cs="Times New Roman"/>
            <w:i/>
            <w:iCs/>
          </w:rPr>
          <w:delText>Слика 5.1</w:delText>
        </w:r>
        <w:r w:rsidR="0020162E" w:rsidRPr="00101F3B" w:rsidDel="00065AB1">
          <w:rPr>
            <w:rFonts w:cs="Times New Roman"/>
            <w:i/>
            <w:iCs/>
          </w:rPr>
          <w:delText>8</w:delText>
        </w:r>
        <w:r w:rsidRPr="00101F3B" w:rsidDel="00065AB1">
          <w:rPr>
            <w:rFonts w:cs="Times New Roman"/>
            <w:i/>
            <w:iCs/>
          </w:rPr>
          <w:delText>. Приказ резултата тренирања</w:delText>
        </w:r>
      </w:del>
    </w:p>
    <w:p w14:paraId="3CA18EDC" w14:textId="536C275E" w:rsidR="006A0EDC" w:rsidRPr="00101F3B" w:rsidDel="00065AB1" w:rsidRDefault="006A0EDC" w:rsidP="0020112D">
      <w:pPr>
        <w:pStyle w:val="NoSpacing"/>
        <w:rPr>
          <w:del w:id="3007" w:author="Nikola Karpić" w:date="2024-02-25T23:13:00Z"/>
          <w:rFonts w:cs="Times New Roman"/>
        </w:rPr>
        <w:pPrChange w:id="3008" w:author="Nikola Karpić" w:date="2024-02-25T23:34:00Z">
          <w:pPr>
            <w:pStyle w:val="NoSpacing"/>
            <w:ind w:firstLine="0"/>
          </w:pPr>
        </w:pPrChange>
      </w:pPr>
    </w:p>
    <w:p w14:paraId="2E9AE99F" w14:textId="19354CB5" w:rsidR="004F379B" w:rsidRPr="00101F3B" w:rsidDel="0020112D" w:rsidRDefault="0020162E" w:rsidP="0020112D">
      <w:pPr>
        <w:pStyle w:val="NoSpacing"/>
        <w:rPr>
          <w:del w:id="3009" w:author="Nikola Karpić" w:date="2024-02-25T23:33:00Z"/>
          <w:rFonts w:cs="Times New Roman"/>
          <w:noProof/>
          <w:lang w:val="ru-RU"/>
        </w:rPr>
        <w:pPrChange w:id="3010" w:author="Nikola Karpić" w:date="2024-02-25T23:34:00Z">
          <w:pPr>
            <w:pStyle w:val="NoSpacing"/>
            <w:ind w:firstLine="0"/>
            <w:jc w:val="center"/>
          </w:pPr>
        </w:pPrChange>
      </w:pPr>
      <w:del w:id="3011" w:author="Nikola Karpić" w:date="2024-02-25T23:33:00Z">
        <w:r w:rsidRPr="00101F3B" w:rsidDel="0020112D">
          <w:rPr>
            <w:rFonts w:cs="Times New Roman"/>
            <w:noProof/>
            <w:lang w:val="ru-RU"/>
          </w:rPr>
          <w:drawing>
            <wp:inline distT="0" distB="0" distL="0" distR="0" wp14:anchorId="05457F13" wp14:editId="3A331D66">
              <wp:extent cx="3823855" cy="3325449"/>
              <wp:effectExtent l="0" t="0" r="5715" b="8890"/>
              <wp:docPr id="212235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55002" name=""/>
                      <pic:cNvPicPr/>
                    </pic:nvPicPr>
                    <pic:blipFill>
                      <a:blip r:embed="rId56"/>
                      <a:stretch>
                        <a:fillRect/>
                      </a:stretch>
                    </pic:blipFill>
                    <pic:spPr>
                      <a:xfrm>
                        <a:off x="0" y="0"/>
                        <a:ext cx="3841042" cy="3340396"/>
                      </a:xfrm>
                      <a:prstGeom prst="rect">
                        <a:avLst/>
                      </a:prstGeom>
                    </pic:spPr>
                  </pic:pic>
                </a:graphicData>
              </a:graphic>
            </wp:inline>
          </w:drawing>
        </w:r>
      </w:del>
    </w:p>
    <w:p w14:paraId="080136A8" w14:textId="1F11E2AB" w:rsidR="004F379B" w:rsidRPr="00101F3B" w:rsidDel="0020112D" w:rsidRDefault="004F379B" w:rsidP="0020112D">
      <w:pPr>
        <w:pStyle w:val="NoSpacing"/>
        <w:rPr>
          <w:del w:id="3012" w:author="Nikola Karpić" w:date="2024-02-25T23:33:00Z"/>
          <w:rFonts w:cs="Times New Roman"/>
          <w:lang w:val="sr-Latn-BA"/>
        </w:rPr>
        <w:pPrChange w:id="3013" w:author="Nikola Karpić" w:date="2024-02-25T23:34:00Z">
          <w:pPr>
            <w:pStyle w:val="NoSpacing"/>
            <w:ind w:firstLine="0"/>
            <w:jc w:val="center"/>
          </w:pPr>
        </w:pPrChange>
      </w:pPr>
      <w:del w:id="3014" w:author="Nikola Karpić" w:date="2024-02-25T23:33:00Z">
        <w:r w:rsidRPr="00101F3B" w:rsidDel="0020112D">
          <w:rPr>
            <w:rFonts w:cs="Times New Roman"/>
            <w:i/>
            <w:iCs/>
          </w:rPr>
          <w:delText>Слика 5.</w:delText>
        </w:r>
        <w:r w:rsidR="0020162E" w:rsidRPr="00101F3B" w:rsidDel="004243C2">
          <w:rPr>
            <w:rFonts w:cs="Times New Roman"/>
            <w:i/>
            <w:iCs/>
          </w:rPr>
          <w:delText>19</w:delText>
        </w:r>
        <w:r w:rsidRPr="00101F3B" w:rsidDel="0020112D">
          <w:rPr>
            <w:rFonts w:cs="Times New Roman"/>
            <w:i/>
            <w:iCs/>
          </w:rPr>
          <w:delText>. Графички приказ резултата тренирања</w:delText>
        </w:r>
      </w:del>
    </w:p>
    <w:p w14:paraId="0E67FAED" w14:textId="1DAD8FC4" w:rsidR="00065AB1" w:rsidRPr="00101F3B" w:rsidDel="0020112D" w:rsidRDefault="00F942A4" w:rsidP="0020112D">
      <w:pPr>
        <w:pStyle w:val="NoSpacing"/>
        <w:rPr>
          <w:del w:id="3015" w:author="Nikola Karpić" w:date="2024-02-25T23:34:00Z"/>
          <w:rFonts w:cs="Times New Roman"/>
        </w:rPr>
        <w:pPrChange w:id="3016" w:author="Nikola Karpić" w:date="2024-02-25T23:34:00Z">
          <w:pPr>
            <w:pStyle w:val="Heading1"/>
            <w:numPr>
              <w:numId w:val="1"/>
            </w:numPr>
            <w:ind w:left="720" w:hanging="360"/>
          </w:pPr>
        </w:pPrChange>
      </w:pPr>
      <w:bookmarkStart w:id="3017" w:name="_Toc159792324"/>
      <w:commentRangeStart w:id="3018"/>
      <w:del w:id="3019" w:author="Nikola Karpić" w:date="2024-02-25T23:14:00Z">
        <w:r w:rsidRPr="00101F3B" w:rsidDel="00065AB1">
          <w:rPr>
            <w:rFonts w:cs="Times New Roman"/>
          </w:rPr>
          <w:delText>Резу</w:delText>
        </w:r>
        <w:r w:rsidR="00963407" w:rsidRPr="00101F3B" w:rsidDel="00065AB1">
          <w:rPr>
            <w:rFonts w:cs="Times New Roman"/>
          </w:rPr>
          <w:delText>л</w:delText>
        </w:r>
        <w:r w:rsidRPr="00101F3B" w:rsidDel="00065AB1">
          <w:rPr>
            <w:rFonts w:cs="Times New Roman"/>
          </w:rPr>
          <w:delText>тати</w:delText>
        </w:r>
        <w:commentRangeEnd w:id="3018"/>
        <w:r w:rsidR="00311E98" w:rsidRPr="0020112D" w:rsidDel="00065AB1">
          <w:rPr>
            <w:rStyle w:val="CommentReference"/>
            <w:rFonts w:cs="Times New Roman"/>
            <w:rPrChange w:id="3020" w:author="Nikola Karpić" w:date="2024-02-25T23:34:00Z">
              <w:rPr>
                <w:rStyle w:val="CommentReference"/>
                <w:rFonts w:ascii="Arial" w:hAnsi="Arial"/>
              </w:rPr>
            </w:rPrChange>
          </w:rPr>
          <w:commentReference w:id="3018"/>
        </w:r>
      </w:del>
      <w:bookmarkEnd w:id="3017"/>
    </w:p>
    <w:p w14:paraId="2A644ECF" w14:textId="2A122B78" w:rsidR="003F49F6" w:rsidRPr="00101F3B" w:rsidRDefault="003F49F6" w:rsidP="0020112D">
      <w:pPr>
        <w:pStyle w:val="NoSpacing"/>
        <w:rPr>
          <w:rFonts w:cs="Times New Roman"/>
        </w:rPr>
      </w:pPr>
      <w:r w:rsidRPr="00101F3B">
        <w:rPr>
          <w:rFonts w:cs="Times New Roman"/>
          <w:lang w:val="ru-RU"/>
          <w:rPrChange w:id="3021" w:author="Nikola Karpić" w:date="2024-02-25T23:34:00Z">
            <w:rPr>
              <w:rFonts w:cs="Times New Roman"/>
            </w:rPr>
          </w:rPrChange>
        </w:rPr>
        <w:t xml:space="preserve">У анализи је испитано десет модела за процјену </w:t>
      </w:r>
      <w:ins w:id="3022" w:author="Aleksandar Kelec" w:date="2023-11-26T19:48:00Z">
        <w:r w:rsidR="000F5F54" w:rsidRPr="00101F3B">
          <w:rPr>
            <w:rFonts w:cs="Times New Roman"/>
            <w:lang w:val="ru-RU"/>
            <w:rPrChange w:id="3023" w:author="Nikola Karpić" w:date="2024-02-25T23:34:00Z">
              <w:rPr>
                <w:rFonts w:cs="Times New Roman"/>
              </w:rPr>
            </w:rPrChange>
          </w:rPr>
          <w:t xml:space="preserve">броја </w:t>
        </w:r>
      </w:ins>
      <w:r w:rsidRPr="00101F3B">
        <w:rPr>
          <w:rFonts w:cs="Times New Roman"/>
          <w:lang w:val="ru-RU"/>
          <w:rPrChange w:id="3024" w:author="Nikola Karpić" w:date="2024-02-25T23:34:00Z">
            <w:rPr>
              <w:rFonts w:cs="Times New Roman"/>
            </w:rPr>
          </w:rPrChange>
        </w:rPr>
        <w:t xml:space="preserve">особа у просторији. </w:t>
      </w:r>
      <w:r w:rsidRPr="00101F3B">
        <w:rPr>
          <w:rFonts w:cs="Times New Roman"/>
        </w:rPr>
        <w:t>Сваки модел пружа јединствен скуп предности и недостатака, а њихова ефикасност може се разликовати у за</w:t>
      </w:r>
      <w:r w:rsidR="00381B21" w:rsidRPr="00101F3B">
        <w:rPr>
          <w:rFonts w:cs="Times New Roman"/>
        </w:rPr>
        <w:t>в</w:t>
      </w:r>
      <w:r w:rsidRPr="00101F3B">
        <w:rPr>
          <w:rFonts w:cs="Times New Roman"/>
        </w:rPr>
        <w:t xml:space="preserve">исности од специфичног контекста употребе. </w:t>
      </w:r>
    </w:p>
    <w:p w14:paraId="6AEC27A5" w14:textId="6C4E578D" w:rsidR="00054C18" w:rsidRPr="00101F3B" w:rsidRDefault="00054C18" w:rsidP="0020112D">
      <w:pPr>
        <w:pStyle w:val="NoSpacing"/>
        <w:rPr>
          <w:rFonts w:cs="Times New Roman"/>
        </w:rPr>
      </w:pPr>
      <w:r w:rsidRPr="00101F3B">
        <w:rPr>
          <w:rFonts w:cs="Times New Roman"/>
        </w:rPr>
        <w:t>Logistic Regression је брз модел с вре</w:t>
      </w:r>
      <w:r w:rsidR="00381B21" w:rsidRPr="00101F3B">
        <w:rPr>
          <w:rFonts w:cs="Times New Roman"/>
        </w:rPr>
        <w:t>меном</w:t>
      </w:r>
      <w:del w:id="3025" w:author="Aleksandar Kelec" w:date="2023-11-26T19:44:00Z">
        <w:r w:rsidRPr="00101F3B" w:rsidDel="006538C6">
          <w:rPr>
            <w:rFonts w:cs="Times New Roman"/>
          </w:rPr>
          <w:delText>н</w:delText>
        </w:r>
      </w:del>
      <w:r w:rsidRPr="00101F3B">
        <w:rPr>
          <w:rFonts w:cs="Times New Roman"/>
        </w:rPr>
        <w:t xml:space="preserve"> извршавања од само 0.</w:t>
      </w:r>
      <w:del w:id="3026" w:author="Nikola Karpić" w:date="2024-02-26T01:04:00Z">
        <w:r w:rsidRPr="00101F3B" w:rsidDel="00DC0BB9">
          <w:rPr>
            <w:rFonts w:cs="Times New Roman"/>
          </w:rPr>
          <w:delText xml:space="preserve">307 </w:delText>
        </w:r>
      </w:del>
      <w:ins w:id="3027" w:author="Nikola Karpić" w:date="2024-02-26T01:04:00Z">
        <w:r w:rsidR="00DC0BB9">
          <w:rPr>
            <w:rFonts w:cs="Times New Roman"/>
            <w:lang w:val="sr-Cyrl-BA"/>
          </w:rPr>
          <w:t>226</w:t>
        </w:r>
        <w:r w:rsidR="00DC0BB9" w:rsidRPr="00101F3B">
          <w:rPr>
            <w:rFonts w:cs="Times New Roman"/>
          </w:rPr>
          <w:t xml:space="preserve"> </w:t>
        </w:r>
      </w:ins>
      <w:r w:rsidRPr="00101F3B">
        <w:rPr>
          <w:rFonts w:cs="Times New Roman"/>
        </w:rPr>
        <w:t>секунди, али</w:t>
      </w:r>
      <w:ins w:id="3028" w:author="Aleksandar Kelec" w:date="2023-11-26T19:46:00Z">
        <w:r w:rsidR="0046620A" w:rsidRPr="00101F3B">
          <w:rPr>
            <w:rFonts w:cs="Times New Roman"/>
          </w:rPr>
          <w:t>,</w:t>
        </w:r>
      </w:ins>
      <w:r w:rsidRPr="00101F3B">
        <w:rPr>
          <w:rFonts w:cs="Times New Roman"/>
        </w:rPr>
        <w:t xml:space="preserve"> са тачношћу тестирања од </w:t>
      </w:r>
      <w:del w:id="3029" w:author="Nikola Karpić" w:date="2024-02-26T01:04:00Z">
        <w:r w:rsidRPr="00101F3B" w:rsidDel="00DC0BB9">
          <w:rPr>
            <w:rFonts w:cs="Times New Roman"/>
          </w:rPr>
          <w:delText>69.3</w:delText>
        </w:r>
      </w:del>
      <w:ins w:id="3030" w:author="Nikola Karpić" w:date="2024-02-26T01:04:00Z">
        <w:r w:rsidR="00DC0BB9">
          <w:rPr>
            <w:rFonts w:cs="Times New Roman"/>
            <w:lang w:val="sr-Cyrl-BA"/>
          </w:rPr>
          <w:t>67</w:t>
        </w:r>
      </w:ins>
      <w:r w:rsidRPr="00101F3B">
        <w:rPr>
          <w:rFonts w:cs="Times New Roman"/>
        </w:rPr>
        <w:t xml:space="preserve">%, не пружа довољну прецизност за неке захтјевније примјене. </w:t>
      </w:r>
      <w:r w:rsidRPr="00101F3B">
        <w:rPr>
          <w:rFonts w:cs="Times New Roman"/>
        </w:rPr>
        <w:lastRenderedPageBreak/>
        <w:t xml:space="preserve">Слично томе, Gaussian Naive Bayes Classification је још бржи, али и даље пружа </w:t>
      </w:r>
      <w:ins w:id="3031" w:author="Nikola Karpić" w:date="2024-02-26T01:04:00Z">
        <w:r w:rsidR="00DC0BB9">
          <w:rPr>
            <w:rFonts w:cs="Times New Roman"/>
            <w:lang w:val="sr-Cyrl-BA"/>
          </w:rPr>
          <w:t xml:space="preserve">малу </w:t>
        </w:r>
      </w:ins>
      <w:r w:rsidRPr="00101F3B">
        <w:rPr>
          <w:rFonts w:cs="Times New Roman"/>
        </w:rPr>
        <w:t xml:space="preserve">тачност </w:t>
      </w:r>
      <w:del w:id="3032" w:author="Nikola Karpić" w:date="2024-02-26T01:04:00Z">
        <w:r w:rsidRPr="00101F3B" w:rsidDel="00DC0BB9">
          <w:rPr>
            <w:rFonts w:cs="Times New Roman"/>
          </w:rPr>
          <w:delText xml:space="preserve">испод </w:delText>
        </w:r>
      </w:del>
      <w:ins w:id="3033" w:author="Nikola Karpić" w:date="2024-02-26T01:04:00Z">
        <w:r w:rsidR="00DC0BB9">
          <w:rPr>
            <w:rFonts w:cs="Times New Roman"/>
            <w:lang w:val="sr-Cyrl-BA"/>
          </w:rPr>
          <w:t>од</w:t>
        </w:r>
        <w:r w:rsidR="00DC0BB9" w:rsidRPr="00101F3B">
          <w:rPr>
            <w:rFonts w:cs="Times New Roman"/>
          </w:rPr>
          <w:t xml:space="preserve"> </w:t>
        </w:r>
      </w:ins>
      <w:del w:id="3034" w:author="Nikola Karpić" w:date="2024-02-26T01:04:00Z">
        <w:r w:rsidRPr="00101F3B" w:rsidDel="00DC0BB9">
          <w:rPr>
            <w:rFonts w:cs="Times New Roman"/>
          </w:rPr>
          <w:delText>75</w:delText>
        </w:r>
      </w:del>
      <w:ins w:id="3035" w:author="Nikola Karpić" w:date="2024-02-26T01:04:00Z">
        <w:r w:rsidR="00DC0BB9" w:rsidRPr="00101F3B">
          <w:rPr>
            <w:rFonts w:cs="Times New Roman"/>
          </w:rPr>
          <w:t>7</w:t>
        </w:r>
        <w:r w:rsidR="00DC0BB9">
          <w:rPr>
            <w:rFonts w:cs="Times New Roman"/>
            <w:lang w:val="sr-Cyrl-BA"/>
          </w:rPr>
          <w:t>0</w:t>
        </w:r>
      </w:ins>
      <w:r w:rsidRPr="00101F3B">
        <w:rPr>
          <w:rFonts w:cs="Times New Roman"/>
        </w:rPr>
        <w:t>%.</w:t>
      </w:r>
    </w:p>
    <w:p w14:paraId="1BCF14BC" w14:textId="519798A7" w:rsidR="00054C18" w:rsidRPr="00101F3B" w:rsidRDefault="00054C18" w:rsidP="0020112D">
      <w:pPr>
        <w:pStyle w:val="NoSpacing"/>
        <w:rPr>
          <w:rFonts w:cs="Times New Roman"/>
        </w:rPr>
      </w:pPr>
      <w:r w:rsidRPr="00101F3B">
        <w:rPr>
          <w:rFonts w:cs="Times New Roman"/>
        </w:rPr>
        <w:t>Gradient Boosting Classification</w:t>
      </w:r>
      <w:ins w:id="3036" w:author="Nikola Karpić" w:date="2024-02-26T01:05:00Z">
        <w:r w:rsidR="00DC0BB9">
          <w:rPr>
            <w:rFonts w:cs="Times New Roman"/>
            <w:lang w:val="sr-Cyrl-BA"/>
          </w:rPr>
          <w:t xml:space="preserve"> и</w:t>
        </w:r>
      </w:ins>
      <w:del w:id="3037" w:author="Nikola Karpić" w:date="2024-02-26T01:05:00Z">
        <w:r w:rsidRPr="00101F3B" w:rsidDel="00DC0BB9">
          <w:rPr>
            <w:rFonts w:cs="Times New Roman"/>
          </w:rPr>
          <w:delText>,</w:delText>
        </w:r>
      </w:del>
      <w:r w:rsidRPr="00101F3B">
        <w:rPr>
          <w:rFonts w:cs="Times New Roman"/>
        </w:rPr>
        <w:t xml:space="preserve"> Support Vector Machine Classification</w:t>
      </w:r>
      <w:ins w:id="3038" w:author="Nikola Karpić" w:date="2024-02-25T23:17:00Z">
        <w:r w:rsidR="00065AB1" w:rsidRPr="00101F3B">
          <w:rPr>
            <w:rFonts w:cs="Times New Roman"/>
          </w:rPr>
          <w:t xml:space="preserve"> </w:t>
        </w:r>
      </w:ins>
      <w:del w:id="3039" w:author="Nikola Karpić" w:date="2024-02-25T23:17:00Z">
        <w:r w:rsidRPr="00101F3B" w:rsidDel="00065AB1">
          <w:rPr>
            <w:rFonts w:cs="Times New Roman"/>
          </w:rPr>
          <w:delText xml:space="preserve"> и </w:delText>
        </w:r>
        <w:commentRangeStart w:id="3040"/>
        <w:r w:rsidRPr="00101F3B" w:rsidDel="00065AB1">
          <w:rPr>
            <w:rFonts w:cs="Times New Roman"/>
          </w:rPr>
          <w:delText xml:space="preserve">Support Vector Machine Classification </w:delText>
        </w:r>
        <w:commentRangeEnd w:id="3040"/>
        <w:r w:rsidR="00387183" w:rsidRPr="0020112D" w:rsidDel="00065AB1">
          <w:rPr>
            <w:rStyle w:val="CommentReference"/>
            <w:rFonts w:cs="Times New Roman"/>
            <w:lang w:val="sr-Latn-BA"/>
            <w:rPrChange w:id="3041" w:author="Nikola Karpić" w:date="2024-02-25T23:34:00Z">
              <w:rPr>
                <w:rStyle w:val="CommentReference"/>
                <w:rFonts w:ascii="Arial" w:hAnsi="Arial"/>
                <w:lang w:val="sr-Latn-BA"/>
              </w:rPr>
            </w:rPrChange>
          </w:rPr>
          <w:commentReference w:id="3040"/>
        </w:r>
      </w:del>
      <w:r w:rsidRPr="00101F3B">
        <w:rPr>
          <w:rFonts w:cs="Times New Roman"/>
        </w:rPr>
        <w:t>су спорији модели али пружају врло добре резултате тачности тестирања</w:t>
      </w:r>
      <w:ins w:id="3042" w:author="Nikola Karpić" w:date="2024-02-26T01:05:00Z">
        <w:r w:rsidR="00DC0BB9">
          <w:rPr>
            <w:rFonts w:cs="Times New Roman"/>
            <w:lang w:val="sr-Cyrl-BA"/>
          </w:rPr>
          <w:t xml:space="preserve"> од 81% и 97%.</w:t>
        </w:r>
      </w:ins>
      <w:del w:id="3043" w:author="Nikola Karpić" w:date="2024-02-26T01:05:00Z">
        <w:r w:rsidRPr="00101F3B" w:rsidDel="00DC0BB9">
          <w:rPr>
            <w:rFonts w:cs="Times New Roman"/>
          </w:rPr>
          <w:delText>.</w:delText>
        </w:r>
      </w:del>
    </w:p>
    <w:p w14:paraId="6701B16E" w14:textId="2D756402" w:rsidR="00054C18" w:rsidRPr="00101F3B" w:rsidRDefault="00054C18" w:rsidP="0020112D">
      <w:pPr>
        <w:pStyle w:val="NoSpacing"/>
        <w:rPr>
          <w:rFonts w:cs="Times New Roman"/>
        </w:rPr>
      </w:pPr>
      <w:r w:rsidRPr="00101F3B">
        <w:rPr>
          <w:rFonts w:cs="Times New Roman"/>
        </w:rPr>
        <w:t xml:space="preserve">Модел попут </w:t>
      </w:r>
      <w:r w:rsidR="007C2EA9" w:rsidRPr="00101F3B">
        <w:rPr>
          <w:rFonts w:cs="Times New Roman"/>
          <w:lang w:val="en-US"/>
        </w:rPr>
        <w:t>K-</w:t>
      </w:r>
      <w:r w:rsidRPr="00101F3B">
        <w:rPr>
          <w:rFonts w:cs="Times New Roman"/>
        </w:rPr>
        <w:t xml:space="preserve">Neighbors Classification, Decision Tree Classification i Light Gradient Boosting Machine Classification комбинују брзину с високом тачношћу, прелазећи </w:t>
      </w:r>
      <w:del w:id="3044" w:author="Nikola Karpić" w:date="2024-02-26T01:06:00Z">
        <w:r w:rsidRPr="00101F3B" w:rsidDel="00DC0BB9">
          <w:rPr>
            <w:rFonts w:cs="Times New Roman"/>
          </w:rPr>
          <w:delText>93</w:delText>
        </w:r>
      </w:del>
      <w:ins w:id="3045" w:author="Nikola Karpić" w:date="2024-02-26T01:06:00Z">
        <w:r w:rsidR="00DC0BB9" w:rsidRPr="00101F3B">
          <w:rPr>
            <w:rFonts w:cs="Times New Roman"/>
          </w:rPr>
          <w:t>9</w:t>
        </w:r>
        <w:r w:rsidR="00DC0BB9">
          <w:rPr>
            <w:rFonts w:cs="Times New Roman"/>
            <w:lang w:val="sr-Cyrl-BA"/>
          </w:rPr>
          <w:t>0</w:t>
        </w:r>
      </w:ins>
      <w:r w:rsidRPr="00101F3B">
        <w:rPr>
          <w:rFonts w:cs="Times New Roman"/>
        </w:rPr>
        <w:t>% на тестирању. Међутим, савршена тачност тренирањ</w:t>
      </w:r>
      <w:ins w:id="3046" w:author="Nikola Karpić" w:date="2024-02-26T01:10:00Z">
        <w:r w:rsidR="00DC0BB9">
          <w:rPr>
            <w:rFonts w:cs="Times New Roman"/>
            <w:lang w:val="sr-Cyrl-BA"/>
          </w:rPr>
          <w:t>а на скупу података за тренирање</w:t>
        </w:r>
      </w:ins>
      <w:del w:id="3047" w:author="Nikola Karpić" w:date="2024-02-26T01:10:00Z">
        <w:r w:rsidRPr="00101F3B" w:rsidDel="00DC0BB9">
          <w:rPr>
            <w:rFonts w:cs="Times New Roman"/>
          </w:rPr>
          <w:delText>а</w:delText>
        </w:r>
      </w:del>
      <w:r w:rsidRPr="00101F3B">
        <w:rPr>
          <w:rFonts w:cs="Times New Roman"/>
        </w:rPr>
        <w:t xml:space="preserve"> код Decision Tree и Light Gradient Boosting </w:t>
      </w:r>
      <w:ins w:id="3048" w:author="Nikola Karpić" w:date="2024-02-26T01:09:00Z">
        <w:r w:rsidR="00DC0BB9">
          <w:rPr>
            <w:rFonts w:cs="Times New Roman"/>
            <w:lang w:val="sr-Latn-BA"/>
          </w:rPr>
          <w:t xml:space="preserve">Machine Classification </w:t>
        </w:r>
      </w:ins>
      <w:r w:rsidRPr="00101F3B">
        <w:rPr>
          <w:rFonts w:cs="Times New Roman"/>
        </w:rPr>
        <w:t>алгоритама може указивати на потенцијално преприлагођавање, што значи да модел може неадекватно генерализовати на невиђеним подацима.</w:t>
      </w:r>
    </w:p>
    <w:p w14:paraId="73747C07" w14:textId="77777777" w:rsidR="00D43EBF" w:rsidRDefault="00054C18" w:rsidP="00D43EBF">
      <w:pPr>
        <w:pStyle w:val="NoSpacing"/>
        <w:rPr>
          <w:ins w:id="3049" w:author="Nikola Karpić" w:date="2024-02-26T03:11:00Z"/>
          <w:rFonts w:cs="Times New Roman"/>
          <w:lang w:val="sr-Cyrl-BA"/>
        </w:rPr>
      </w:pPr>
      <w:r w:rsidRPr="00101F3B">
        <w:rPr>
          <w:rFonts w:cs="Times New Roman"/>
        </w:rPr>
        <w:t xml:space="preserve">Иако </w:t>
      </w:r>
      <w:r w:rsidR="007C2EA9" w:rsidRPr="00101F3B">
        <w:rPr>
          <w:rFonts w:cs="Times New Roman"/>
        </w:rPr>
        <w:t xml:space="preserve">и други алгоритми пружају снажне перформансе, </w:t>
      </w:r>
      <w:r w:rsidRPr="00101F3B">
        <w:rPr>
          <w:rFonts w:cs="Times New Roman"/>
        </w:rPr>
        <w:t>Random Forest Classification</w:t>
      </w:r>
      <w:r w:rsidR="007C2EA9" w:rsidRPr="00101F3B">
        <w:rPr>
          <w:rFonts w:cs="Times New Roman"/>
        </w:rPr>
        <w:t xml:space="preserve"> се истиче као најпрецизнији са </w:t>
      </w:r>
      <w:r w:rsidRPr="00101F3B">
        <w:rPr>
          <w:rFonts w:cs="Times New Roman"/>
        </w:rPr>
        <w:t>изузетн</w:t>
      </w:r>
      <w:r w:rsidR="007C2EA9" w:rsidRPr="00101F3B">
        <w:rPr>
          <w:rFonts w:cs="Times New Roman"/>
        </w:rPr>
        <w:t>ом</w:t>
      </w:r>
      <w:r w:rsidRPr="00101F3B">
        <w:rPr>
          <w:rFonts w:cs="Times New Roman"/>
        </w:rPr>
        <w:t xml:space="preserve"> тачно</w:t>
      </w:r>
      <w:r w:rsidR="007C2EA9" w:rsidRPr="00101F3B">
        <w:rPr>
          <w:rFonts w:cs="Times New Roman"/>
        </w:rPr>
        <w:t>шћу тестирања</w:t>
      </w:r>
      <w:r w:rsidRPr="00101F3B">
        <w:rPr>
          <w:rFonts w:cs="Times New Roman"/>
        </w:rPr>
        <w:t xml:space="preserve"> од </w:t>
      </w:r>
      <w:del w:id="3050" w:author="Nikola Karpić" w:date="2024-02-26T01:08:00Z">
        <w:r w:rsidRPr="00101F3B" w:rsidDel="00DC0BB9">
          <w:rPr>
            <w:rFonts w:cs="Times New Roman"/>
          </w:rPr>
          <w:delText>98.</w:delText>
        </w:r>
      </w:del>
      <w:ins w:id="3051" w:author="Nikola Karpić" w:date="2024-02-26T01:08:00Z">
        <w:r w:rsidR="00DC0BB9">
          <w:rPr>
            <w:rFonts w:cs="Times New Roman"/>
            <w:lang w:val="sr-Cyrl-BA"/>
          </w:rPr>
          <w:t>9</w:t>
        </w:r>
      </w:ins>
      <w:r w:rsidRPr="00101F3B">
        <w:rPr>
          <w:rFonts w:cs="Times New Roman"/>
        </w:rPr>
        <w:t>7%</w:t>
      </w:r>
      <w:r w:rsidR="007C2EA9" w:rsidRPr="00101F3B">
        <w:rPr>
          <w:rFonts w:cs="Times New Roman"/>
        </w:rPr>
        <w:t>. Иако није алгоритам који се извршава најбрже, вријеме извршавања од око 1.</w:t>
      </w:r>
      <w:ins w:id="3052" w:author="Nikola Karpić" w:date="2024-02-26T01:08:00Z">
        <w:r w:rsidR="00DC0BB9">
          <w:rPr>
            <w:rFonts w:cs="Times New Roman"/>
            <w:lang w:val="sr-Cyrl-BA"/>
          </w:rPr>
          <w:t>6</w:t>
        </w:r>
      </w:ins>
      <w:del w:id="3053" w:author="Nikola Karpić" w:date="2024-02-26T01:08:00Z">
        <w:r w:rsidR="007C2EA9" w:rsidRPr="00101F3B" w:rsidDel="00DC0BB9">
          <w:rPr>
            <w:rFonts w:cs="Times New Roman"/>
          </w:rPr>
          <w:delText>5</w:delText>
        </w:r>
      </w:del>
      <w:r w:rsidR="007C2EA9" w:rsidRPr="00101F3B">
        <w:rPr>
          <w:rFonts w:cs="Times New Roman"/>
        </w:rPr>
        <w:t xml:space="preserve"> секунди је </w:t>
      </w:r>
      <w:r w:rsidR="007B334A" w:rsidRPr="00101F3B">
        <w:rPr>
          <w:rFonts w:cs="Times New Roman"/>
        </w:rPr>
        <w:t>прихватљиво</w:t>
      </w:r>
      <w:r w:rsidR="007C2EA9" w:rsidRPr="00101F3B">
        <w:rPr>
          <w:rFonts w:cs="Times New Roman"/>
        </w:rPr>
        <w:t xml:space="preserve"> за потребе мјерења броја особа у просторији</w:t>
      </w:r>
      <w:r w:rsidR="007B334A" w:rsidRPr="00101F3B">
        <w:rPr>
          <w:rFonts w:cs="Times New Roman"/>
        </w:rPr>
        <w:t>, пошто ће се модел само једном тренирати</w:t>
      </w:r>
      <w:r w:rsidR="007C2EA9" w:rsidRPr="00101F3B">
        <w:rPr>
          <w:rFonts w:cs="Times New Roman"/>
        </w:rPr>
        <w:t>. Њ</w:t>
      </w:r>
      <w:r w:rsidRPr="00101F3B">
        <w:rPr>
          <w:rFonts w:cs="Times New Roman"/>
        </w:rPr>
        <w:t>егова савршена тачност тренирања</w:t>
      </w:r>
      <w:ins w:id="3054" w:author="Nikola Karpić" w:date="2024-02-26T01:09:00Z">
        <w:r w:rsidR="00DC0BB9">
          <w:rPr>
            <w:rFonts w:cs="Times New Roman"/>
            <w:lang w:val="sr-Cyrl-BA"/>
          </w:rPr>
          <w:t xml:space="preserve"> на скупу података за тренирање</w:t>
        </w:r>
      </w:ins>
      <w:r w:rsidRPr="00101F3B">
        <w:rPr>
          <w:rFonts w:cs="Times New Roman"/>
        </w:rPr>
        <w:t xml:space="preserve"> такође указује на могућност преприлагођавања</w:t>
      </w:r>
      <w:ins w:id="3055" w:author="Nikola Karpić" w:date="2024-02-26T01:11:00Z">
        <w:r w:rsidR="00DC0BB9">
          <w:rPr>
            <w:rFonts w:cs="Times New Roman"/>
            <w:lang w:val="sr-Cyrl-BA"/>
          </w:rPr>
          <w:t>.</w:t>
        </w:r>
      </w:ins>
    </w:p>
    <w:p w14:paraId="6C339C21" w14:textId="416DCC59" w:rsidR="000C4025" w:rsidRPr="000C4025" w:rsidRDefault="000C4025" w:rsidP="000C4025">
      <w:pPr>
        <w:pStyle w:val="NoSpacing"/>
        <w:rPr>
          <w:ins w:id="3056" w:author="Nikola Karpić" w:date="2024-02-26T03:24:00Z"/>
          <w:lang w:val="sr-Cyrl-BA"/>
          <w:rPrChange w:id="3057" w:author="Nikola Karpić" w:date="2024-02-26T03:25:00Z">
            <w:rPr>
              <w:ins w:id="3058" w:author="Nikola Karpić" w:date="2024-02-26T03:24:00Z"/>
            </w:rPr>
          </w:rPrChange>
        </w:rPr>
      </w:pPr>
      <w:ins w:id="3059" w:author="Nikola Karpić" w:date="2024-02-26T03:13:00Z">
        <w:r w:rsidRPr="000C4025">
          <w:t>Матрица конфузије</w:t>
        </w:r>
        <w:r>
          <w:rPr>
            <w:lang w:val="sr-Cyrl-BA"/>
          </w:rPr>
          <w:t xml:space="preserve"> (слика</w:t>
        </w:r>
      </w:ins>
      <w:ins w:id="3060" w:author="Nikola Karpić" w:date="2024-02-26T03:14:00Z">
        <w:r>
          <w:rPr>
            <w:lang w:val="sr-Cyrl-BA"/>
          </w:rPr>
          <w:t xml:space="preserve"> 5.4)</w:t>
        </w:r>
      </w:ins>
      <w:ins w:id="3061" w:author="Nikola Karpić" w:date="2024-02-26T03:13:00Z">
        <w:r w:rsidRPr="000C4025">
          <w:t xml:space="preserve"> је табела која се користи за оцјену перформанси модела машинског учења, нарочито у задацима класификације. Она је посебно корисна за визуализацију перформанси када су класе дисбалансиране. Матрица показује број исправних и погрешних предвиђања у односу на стварне класе, односно тачне вриједности.</w:t>
        </w:r>
      </w:ins>
      <w:ins w:id="3062" w:author="Nikola Karpić" w:date="2024-02-26T03:25:00Z">
        <w:r>
          <w:t xml:space="preserve"> </w:t>
        </w:r>
        <w:r>
          <w:t xml:space="preserve">Структура матрице конфузије за бинарну класификацију обично изгледа </w:t>
        </w:r>
        <w:r>
          <w:rPr>
            <w:lang w:val="sr-Cyrl-BA"/>
          </w:rPr>
          <w:t>као на слици 5.4.</w:t>
        </w:r>
      </w:ins>
    </w:p>
    <w:p w14:paraId="6660276C" w14:textId="3F591B5E" w:rsidR="000C4025" w:rsidRDefault="000C4025" w:rsidP="000C4025">
      <w:pPr>
        <w:pStyle w:val="NoSpacing"/>
        <w:spacing w:before="240"/>
        <w:ind w:firstLine="0"/>
        <w:jc w:val="center"/>
        <w:rPr>
          <w:ins w:id="3063" w:author="Nikola Karpić" w:date="2024-02-26T03:26:00Z"/>
        </w:rPr>
      </w:pPr>
      <w:ins w:id="3064" w:author="Nikola Karpić" w:date="2024-02-26T03:24:00Z">
        <w:r>
          <w:rPr>
            <w:noProof/>
          </w:rPr>
          <w:drawing>
            <wp:inline distT="0" distB="0" distL="0" distR="0" wp14:anchorId="1497CE28" wp14:editId="7985F5D4">
              <wp:extent cx="2528454" cy="1686629"/>
              <wp:effectExtent l="0" t="0" r="5715" b="8890"/>
              <wp:docPr id="14570183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39687" cy="1694122"/>
                      </a:xfrm>
                      <a:prstGeom prst="rect">
                        <a:avLst/>
                      </a:prstGeom>
                      <a:noFill/>
                      <a:ln>
                        <a:noFill/>
                      </a:ln>
                    </pic:spPr>
                  </pic:pic>
                </a:graphicData>
              </a:graphic>
            </wp:inline>
          </w:drawing>
        </w:r>
      </w:ins>
      <w:ins w:id="3065" w:author="Nikola Karpić" w:date="2024-02-26T03:25:00Z">
        <w:r>
          <w:t xml:space="preserve"> </w:t>
        </w:r>
      </w:ins>
    </w:p>
    <w:p w14:paraId="26668668" w14:textId="1AC3BAB5" w:rsidR="000C4025" w:rsidRDefault="000C4025" w:rsidP="00F629CF">
      <w:pPr>
        <w:pStyle w:val="NoSpacing"/>
        <w:spacing w:after="240"/>
        <w:ind w:firstLine="0"/>
        <w:jc w:val="center"/>
        <w:rPr>
          <w:ins w:id="3066" w:author="Nikola Karpić" w:date="2024-02-26T03:26:00Z"/>
          <w:lang w:val="sr-Latn-BA"/>
        </w:rPr>
        <w:pPrChange w:id="3067" w:author="Nikola Karpić" w:date="2024-02-26T04:49:00Z">
          <w:pPr>
            <w:pStyle w:val="NoSpacing"/>
            <w:ind w:firstLine="0"/>
            <w:jc w:val="center"/>
          </w:pPr>
        </w:pPrChange>
      </w:pPr>
      <w:ins w:id="3068" w:author="Nikola Karpić" w:date="2024-02-26T03:26:00Z">
        <w:r>
          <w:rPr>
            <w:rFonts w:cs="Times New Roman"/>
            <w:i/>
            <w:iCs/>
            <w:lang w:val="sr-Cyrl-BA"/>
          </w:rPr>
          <w:t>Слика 5.</w:t>
        </w:r>
      </w:ins>
      <w:ins w:id="3069" w:author="Nikola Karpić" w:date="2024-02-26T03:27:00Z">
        <w:r>
          <w:rPr>
            <w:rFonts w:cs="Times New Roman"/>
            <w:i/>
            <w:iCs/>
            <w:lang w:val="sr-Cyrl-BA"/>
          </w:rPr>
          <w:t>4</w:t>
        </w:r>
      </w:ins>
      <w:ins w:id="3070" w:author="Nikola Karpić" w:date="2024-02-26T03:26:00Z">
        <w:r>
          <w:rPr>
            <w:rFonts w:cs="Times New Roman"/>
            <w:i/>
            <w:iCs/>
            <w:lang w:val="sr-Cyrl-BA"/>
          </w:rPr>
          <w:t>. Графички приказ</w:t>
        </w:r>
        <w:r>
          <w:rPr>
            <w:rFonts w:cs="Times New Roman"/>
            <w:i/>
            <w:iCs/>
            <w:lang w:val="sr-Cyrl-BA"/>
          </w:rPr>
          <w:t xml:space="preserve"> матрице конфузије</w:t>
        </w:r>
      </w:ins>
    </w:p>
    <w:p w14:paraId="1EBBA762" w14:textId="0BD61D65" w:rsidR="00F629CF" w:rsidRPr="00F629CF" w:rsidRDefault="000C4025" w:rsidP="00F629CF">
      <w:pPr>
        <w:pStyle w:val="NoSpacing"/>
        <w:rPr>
          <w:ins w:id="3071" w:author="Nikola Karpić" w:date="2024-02-26T04:48:00Z"/>
        </w:rPr>
        <w:pPrChange w:id="3072" w:author="Nikola Karpić" w:date="2024-02-26T04:49:00Z">
          <w:pPr>
            <w:pStyle w:val="NormalWeb"/>
            <w:ind w:firstLine="720"/>
          </w:pPr>
        </w:pPrChange>
      </w:pPr>
      <w:ins w:id="3073" w:author="Nikola Karpić" w:date="2024-02-26T03:27:00Z">
        <w:r>
          <w:t>На основу матрице конфузије</w:t>
        </w:r>
        <w:r>
          <w:t xml:space="preserve"> на слици 5.5</w:t>
        </w:r>
        <w:r>
          <w:t xml:space="preserve">, </w:t>
        </w:r>
        <w:r>
          <w:t>могу се уочити</w:t>
        </w:r>
        <w:r>
          <w:t xml:space="preserve"> </w:t>
        </w:r>
        <w:r>
          <w:t>в</w:t>
        </w:r>
        <w:r>
          <w:t xml:space="preserve">исоке вриједности на </w:t>
        </w:r>
      </w:ins>
      <w:ins w:id="3074" w:author="Nikola Karpić" w:date="2024-02-26T03:28:00Z">
        <w:r>
          <w:t xml:space="preserve">главној </w:t>
        </w:r>
      </w:ins>
      <w:ins w:id="3075" w:author="Nikola Karpić" w:date="2024-02-26T03:27:00Z">
        <w:r>
          <w:t>дијагонали</w:t>
        </w:r>
        <w:r>
          <w:t xml:space="preserve">. </w:t>
        </w:r>
      </w:ins>
      <w:ins w:id="3076" w:author="Nikola Karpić" w:date="2024-02-26T04:48:00Z">
        <w:r w:rsidR="00F629CF" w:rsidRPr="00F629CF">
          <w:t xml:space="preserve">Прво, модел изузетно добро класификује примјере који припадају класи </w:t>
        </w:r>
        <w:r w:rsidR="00F629CF" w:rsidRPr="00F629CF">
          <w:rPr>
            <w:b/>
            <w:bCs/>
            <w:rPrChange w:id="3077" w:author="Nikola Karpić" w:date="2024-02-26T04:50:00Z">
              <w:rPr/>
            </w:rPrChange>
          </w:rPr>
          <w:t>co2</w:t>
        </w:r>
        <w:r w:rsidR="00F629CF" w:rsidRPr="00F629CF">
          <w:t xml:space="preserve">, што се види из великог броја тачних предвиђања. Исто тако, класе </w:t>
        </w:r>
        <w:r w:rsidR="00F629CF" w:rsidRPr="00F629CF">
          <w:rPr>
            <w:b/>
            <w:bCs/>
            <w:rPrChange w:id="3078" w:author="Nikola Karpić" w:date="2024-02-26T04:50:00Z">
              <w:rPr/>
            </w:rPrChange>
          </w:rPr>
          <w:t>humidity</w:t>
        </w:r>
        <w:r w:rsidR="00F629CF" w:rsidRPr="00F629CF">
          <w:t xml:space="preserve">, </w:t>
        </w:r>
        <w:r w:rsidR="00F629CF" w:rsidRPr="00F629CF">
          <w:rPr>
            <w:b/>
            <w:bCs/>
            <w:rPrChange w:id="3079" w:author="Nikola Karpić" w:date="2024-02-26T04:50:00Z">
              <w:rPr/>
            </w:rPrChange>
          </w:rPr>
          <w:t>light</w:t>
        </w:r>
        <w:r w:rsidR="00F629CF" w:rsidRPr="00F629CF">
          <w:t xml:space="preserve">, </w:t>
        </w:r>
        <w:r w:rsidR="00F629CF" w:rsidRPr="00F629CF">
          <w:rPr>
            <w:b/>
            <w:bCs/>
            <w:rPrChange w:id="3080" w:author="Nikola Karpić" w:date="2024-02-26T04:50:00Z">
              <w:rPr/>
            </w:rPrChange>
          </w:rPr>
          <w:t>motion</w:t>
        </w:r>
        <w:r w:rsidR="00F629CF" w:rsidRPr="00F629CF">
          <w:t xml:space="preserve"> и </w:t>
        </w:r>
        <w:r w:rsidR="00F629CF" w:rsidRPr="00F629CF">
          <w:rPr>
            <w:b/>
            <w:bCs/>
            <w:rPrChange w:id="3081" w:author="Nikola Karpić" w:date="2024-02-26T04:50:00Z">
              <w:rPr/>
            </w:rPrChange>
          </w:rPr>
          <w:t>person</w:t>
        </w:r>
        <w:r w:rsidR="00F629CF" w:rsidRPr="00F629CF">
          <w:rPr>
            <w:b/>
            <w:bCs/>
            <w:rPrChange w:id="3082" w:author="Nikola Karpić" w:date="2024-02-26T04:51:00Z">
              <w:rPr/>
            </w:rPrChange>
          </w:rPr>
          <w:t>_count</w:t>
        </w:r>
        <w:r w:rsidR="00F629CF" w:rsidRPr="00F629CF">
          <w:t xml:space="preserve"> такође имају релативно висок број тачно класификованих примјерака. Ово упућује на то да модел добро хвата карактеристике које су релевантне за ове класе.</w:t>
        </w:r>
      </w:ins>
    </w:p>
    <w:p w14:paraId="4BD12A5B" w14:textId="5D681052" w:rsidR="00F629CF" w:rsidRPr="00F629CF" w:rsidRDefault="00F629CF" w:rsidP="00F629CF">
      <w:pPr>
        <w:pStyle w:val="NoSpacing"/>
        <w:rPr>
          <w:ins w:id="3083" w:author="Nikola Karpić" w:date="2024-02-26T04:48:00Z"/>
          <w:lang w:val="en-US"/>
          <w:rPrChange w:id="3084" w:author="Nikola Karpić" w:date="2024-02-26T04:50:00Z">
            <w:rPr>
              <w:ins w:id="3085" w:author="Nikola Karpić" w:date="2024-02-26T04:48:00Z"/>
            </w:rPr>
          </w:rPrChange>
        </w:rPr>
        <w:pPrChange w:id="3086" w:author="Nikola Karpić" w:date="2024-02-26T04:50:00Z">
          <w:pPr>
            <w:pStyle w:val="NormalWeb"/>
            <w:ind w:firstLine="720"/>
          </w:pPr>
        </w:pPrChange>
      </w:pPr>
      <w:ins w:id="3087" w:author="Nikola Karpić" w:date="2024-02-26T04:48:00Z">
        <w:r w:rsidRPr="00F629CF">
          <w:t xml:space="preserve">С друге стране, класе као што су </w:t>
        </w:r>
        <w:r w:rsidRPr="00F629CF">
          <w:rPr>
            <w:b/>
            <w:bCs/>
            <w:rPrChange w:id="3088" w:author="Nikola Karpić" w:date="2024-02-26T04:50:00Z">
              <w:rPr/>
            </w:rPrChange>
          </w:rPr>
          <w:t>month</w:t>
        </w:r>
        <w:r w:rsidRPr="00F629CF">
          <w:t xml:space="preserve">, </w:t>
        </w:r>
        <w:r w:rsidRPr="00F629CF">
          <w:rPr>
            <w:b/>
            <w:bCs/>
            <w:rPrChange w:id="3089" w:author="Nikola Karpić" w:date="2024-02-26T04:50:00Z">
              <w:rPr/>
            </w:rPrChange>
          </w:rPr>
          <w:t>day</w:t>
        </w:r>
        <w:r w:rsidRPr="00F629CF">
          <w:t xml:space="preserve"> и </w:t>
        </w:r>
        <w:r w:rsidRPr="00F629CF">
          <w:rPr>
            <w:b/>
            <w:bCs/>
            <w:rPrChange w:id="3090" w:author="Nikola Karpić" w:date="2024-02-26T04:50:00Z">
              <w:rPr/>
            </w:rPrChange>
          </w:rPr>
          <w:t>hour</w:t>
        </w:r>
        <w:r w:rsidRPr="00F629CF">
          <w:t xml:space="preserve"> имају мањи број тачно класификованих примјерака, што може указивати на то да моделу можда недостају релевантне карактеристике или је потребно додатно усавршавање да би боље разликовао временске периоде.</w:t>
        </w:r>
      </w:ins>
      <w:ins w:id="3091" w:author="Nikola Karpić" w:date="2024-02-26T04:50:00Z">
        <w:r>
          <w:t xml:space="preserve"> </w:t>
        </w:r>
      </w:ins>
    </w:p>
    <w:p w14:paraId="323C5C9C" w14:textId="3074ED15" w:rsidR="00F629CF" w:rsidRDefault="00F629CF" w:rsidP="00F629CF">
      <w:pPr>
        <w:pStyle w:val="NoSpacing"/>
        <w:rPr>
          <w:ins w:id="3092" w:author="Nikola Karpić" w:date="2024-02-26T04:53:00Z"/>
        </w:rPr>
      </w:pPr>
      <w:ins w:id="3093" w:author="Nikola Karpić" w:date="2024-02-26T04:50:00Z">
        <w:r>
          <w:rPr>
            <w:lang w:val="sr-Cyrl-BA"/>
          </w:rPr>
          <w:t>М</w:t>
        </w:r>
      </w:ins>
      <w:ins w:id="3094" w:author="Nikola Karpić" w:date="2024-02-26T04:48:00Z">
        <w:r w:rsidRPr="00F629CF">
          <w:t xml:space="preserve">одел показује извјесну способност да разликује </w:t>
        </w:r>
        <w:r w:rsidRPr="00F629CF">
          <w:rPr>
            <w:b/>
            <w:bCs/>
            <w:rPrChange w:id="3095" w:author="Nikola Karpić" w:date="2024-02-26T04:50:00Z">
              <w:rPr/>
            </w:rPrChange>
          </w:rPr>
          <w:t>temperature</w:t>
        </w:r>
        <w:r w:rsidRPr="00F629CF">
          <w:t xml:space="preserve">, али се суочава са изазовима у класификацији </w:t>
        </w:r>
        <w:r w:rsidRPr="00F629CF">
          <w:rPr>
            <w:b/>
            <w:bCs/>
            <w:rPrChange w:id="3096" w:author="Nikola Karpić" w:date="2024-02-26T04:50:00Z">
              <w:rPr/>
            </w:rPrChange>
          </w:rPr>
          <w:t>month</w:t>
        </w:r>
        <w:r w:rsidRPr="00F629CF">
          <w:t xml:space="preserve">, </w:t>
        </w:r>
        <w:r w:rsidRPr="00F629CF">
          <w:rPr>
            <w:b/>
            <w:bCs/>
            <w:rPrChange w:id="3097" w:author="Nikola Karpić" w:date="2024-02-26T04:50:00Z">
              <w:rPr/>
            </w:rPrChange>
          </w:rPr>
          <w:t>day</w:t>
        </w:r>
      </w:ins>
      <w:ins w:id="3098" w:author="Nikola Karpić" w:date="2024-02-26T04:50:00Z">
        <w:r>
          <w:rPr>
            <w:lang w:val="sr-Cyrl-BA"/>
          </w:rPr>
          <w:t xml:space="preserve"> </w:t>
        </w:r>
      </w:ins>
      <w:ins w:id="3099" w:author="Nikola Karpić" w:date="2024-02-26T04:48:00Z">
        <w:r w:rsidRPr="00F629CF">
          <w:t xml:space="preserve">и </w:t>
        </w:r>
        <w:r w:rsidRPr="00F629CF">
          <w:rPr>
            <w:b/>
            <w:bCs/>
            <w:rPrChange w:id="3100" w:author="Nikola Karpić" w:date="2024-02-26T04:50:00Z">
              <w:rPr/>
            </w:rPrChange>
          </w:rPr>
          <w:t>hour</w:t>
        </w:r>
        <w:r w:rsidRPr="00F629CF">
          <w:t xml:space="preserve">, што може указивати на сложеност у обради </w:t>
        </w:r>
        <w:r w:rsidRPr="00F629CF">
          <w:lastRenderedPageBreak/>
          <w:t>и класификацији временских података. Ово може бити због везе између времена и температуре која захтева софистици</w:t>
        </w:r>
      </w:ins>
      <w:ins w:id="3101" w:author="Nikola Karpić" w:date="2024-02-26T04:52:00Z">
        <w:r>
          <w:rPr>
            <w:lang w:val="sr-Cyrl-BA"/>
          </w:rPr>
          <w:t>р</w:t>
        </w:r>
      </w:ins>
      <w:ins w:id="3102" w:author="Nikola Karpić" w:date="2024-02-26T04:53:00Z">
        <w:r>
          <w:rPr>
            <w:lang w:val="sr-Cyrl-BA"/>
          </w:rPr>
          <w:t>аније</w:t>
        </w:r>
      </w:ins>
      <w:ins w:id="3103" w:author="Nikola Karpić" w:date="2024-02-26T04:48:00Z">
        <w:r w:rsidRPr="00F629CF">
          <w:t xml:space="preserve"> методе за детекцију узорака.</w:t>
        </w:r>
      </w:ins>
    </w:p>
    <w:p w14:paraId="53C77670" w14:textId="77777777" w:rsidR="00F629CF" w:rsidRPr="00F629CF" w:rsidRDefault="00F629CF" w:rsidP="00F629CF">
      <w:pPr>
        <w:pStyle w:val="NoSpacing"/>
        <w:spacing w:before="240"/>
        <w:ind w:firstLine="0"/>
        <w:jc w:val="center"/>
        <w:rPr>
          <w:ins w:id="3104" w:author="Nikola Karpić" w:date="2024-02-26T04:53:00Z"/>
          <w:rFonts w:cs="Times New Roman"/>
        </w:rPr>
      </w:pPr>
      <w:ins w:id="3105" w:author="Nikola Karpić" w:date="2024-02-26T04:53:00Z">
        <w:r>
          <w:rPr>
            <w:rFonts w:cs="Times New Roman"/>
            <w:noProof/>
          </w:rPr>
          <w:drawing>
            <wp:inline distT="0" distB="0" distL="0" distR="0" wp14:anchorId="719E8AB3" wp14:editId="6A3BEB1D">
              <wp:extent cx="4064434" cy="4100946"/>
              <wp:effectExtent l="0" t="0" r="0" b="0"/>
              <wp:docPr id="11541707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70407" cy="4106972"/>
                      </a:xfrm>
                      <a:prstGeom prst="rect">
                        <a:avLst/>
                      </a:prstGeom>
                      <a:noFill/>
                      <a:ln>
                        <a:noFill/>
                      </a:ln>
                    </pic:spPr>
                  </pic:pic>
                </a:graphicData>
              </a:graphic>
            </wp:inline>
          </w:drawing>
        </w:r>
      </w:ins>
    </w:p>
    <w:p w14:paraId="715E0983" w14:textId="261E4C7D" w:rsidR="00F629CF" w:rsidRPr="00F629CF" w:rsidRDefault="00F629CF" w:rsidP="00F629CF">
      <w:pPr>
        <w:pStyle w:val="NoSpacing"/>
        <w:spacing w:after="240"/>
        <w:ind w:firstLine="0"/>
        <w:jc w:val="center"/>
        <w:rPr>
          <w:ins w:id="3106" w:author="Nikola Karpić" w:date="2024-02-26T04:49:00Z"/>
          <w:rFonts w:cs="Times New Roman"/>
          <w:i/>
          <w:iCs/>
          <w:lang w:val="sr-Cyrl-BA"/>
          <w:rPrChange w:id="3107" w:author="Nikola Karpić" w:date="2024-02-26T04:53:00Z">
            <w:rPr>
              <w:ins w:id="3108" w:author="Nikola Karpić" w:date="2024-02-26T04:49:00Z"/>
            </w:rPr>
          </w:rPrChange>
        </w:rPr>
        <w:pPrChange w:id="3109" w:author="Nikola Karpić" w:date="2024-02-26T04:53:00Z">
          <w:pPr>
            <w:pStyle w:val="NormalWeb"/>
            <w:ind w:firstLine="720"/>
          </w:pPr>
        </w:pPrChange>
      </w:pPr>
      <w:ins w:id="3110" w:author="Nikola Karpić" w:date="2024-02-26T04:53:00Z">
        <w:r>
          <w:rPr>
            <w:rFonts w:cs="Times New Roman"/>
            <w:i/>
            <w:iCs/>
            <w:lang w:val="sr-Cyrl-BA"/>
          </w:rPr>
          <w:t>Слика 5.</w:t>
        </w:r>
        <w:r>
          <w:rPr>
            <w:rFonts w:cs="Times New Roman"/>
            <w:i/>
            <w:iCs/>
            <w:lang w:val="sr-Latn-BA"/>
          </w:rPr>
          <w:t>5</w:t>
        </w:r>
        <w:r>
          <w:rPr>
            <w:rFonts w:cs="Times New Roman"/>
            <w:i/>
            <w:iCs/>
            <w:lang w:val="sr-Cyrl-BA"/>
          </w:rPr>
          <w:t xml:space="preserve">. Графички приказ матрице конфузије </w:t>
        </w:r>
        <w:r w:rsidRPr="00D43EBF">
          <w:rPr>
            <w:rFonts w:cs="Times New Roman"/>
            <w:i/>
            <w:iCs/>
            <w:lang w:val="sr-Cyrl-BA"/>
          </w:rPr>
          <w:t xml:space="preserve">Random Forest Classification </w:t>
        </w:r>
        <w:r>
          <w:rPr>
            <w:rFonts w:cs="Times New Roman"/>
            <w:i/>
            <w:iCs/>
            <w:lang w:val="sr-Cyrl-BA"/>
          </w:rPr>
          <w:t>модела</w:t>
        </w:r>
      </w:ins>
    </w:p>
    <w:p w14:paraId="0731F519" w14:textId="1E059588" w:rsidR="00F629CF" w:rsidRPr="00F629CF" w:rsidRDefault="00F629CF" w:rsidP="00F629CF">
      <w:pPr>
        <w:pStyle w:val="NoSpacing"/>
        <w:rPr>
          <w:ins w:id="3111" w:author="Nikola Karpić" w:date="2024-02-26T04:52:00Z"/>
        </w:rPr>
        <w:pPrChange w:id="3112" w:author="Nikola Karpić" w:date="2024-02-26T04:52:00Z">
          <w:pPr>
            <w:pStyle w:val="NoSpacing"/>
            <w:spacing w:before="240"/>
            <w:ind w:firstLine="0"/>
            <w:jc w:val="left"/>
          </w:pPr>
        </w:pPrChange>
      </w:pPr>
      <w:ins w:id="3113" w:author="Nikola Karpić" w:date="2024-02-26T04:53:00Z">
        <w:r>
          <w:rPr>
            <w:lang w:val="sr-Cyrl-BA"/>
          </w:rPr>
          <w:t>И</w:t>
        </w:r>
      </w:ins>
      <w:ins w:id="3114" w:author="Nikola Karpić" w:date="2024-02-26T04:48:00Z">
        <w:r w:rsidRPr="00F629CF">
          <w:t>ако модел има добру основу за препознавање неких класа, оптимизација модела и фино подешавање, као и примјена напредних техника за обраду временских серија, могли би бити потребни да би се побољшала прецизност и свеобухватност у класификацији комплекснијих шаблона као што су временски подаци.</w:t>
        </w:r>
      </w:ins>
    </w:p>
    <w:p w14:paraId="696898C8" w14:textId="33703A2C" w:rsidR="007C2EA9" w:rsidRPr="00D43EBF" w:rsidRDefault="00054C18" w:rsidP="00D43EBF">
      <w:pPr>
        <w:pStyle w:val="NoSpacing"/>
        <w:rPr>
          <w:rFonts w:cs="Times New Roman"/>
          <w:lang w:val="sr-Cyrl-BA"/>
          <w:rPrChange w:id="3115" w:author="Nikola Karpić" w:date="2024-02-26T02:17:00Z">
            <w:rPr>
              <w:rFonts w:cs="Times New Roman"/>
            </w:rPr>
          </w:rPrChange>
        </w:rPr>
      </w:pPr>
      <w:del w:id="3116" w:author="Nikola Karpić" w:date="2024-02-26T01:11:00Z">
        <w:r w:rsidRPr="00101F3B" w:rsidDel="00DC0BB9">
          <w:rPr>
            <w:rFonts w:cs="Times New Roman"/>
          </w:rPr>
          <w:delText xml:space="preserve">. </w:delText>
        </w:r>
      </w:del>
      <w:r w:rsidR="007C2EA9" w:rsidRPr="00101F3B">
        <w:rPr>
          <w:rFonts w:cs="Times New Roman"/>
        </w:rPr>
        <w:br w:type="page"/>
      </w:r>
    </w:p>
    <w:p w14:paraId="52E25E17" w14:textId="14F48BBB" w:rsidR="00F942A4" w:rsidRPr="00101F3B" w:rsidRDefault="00F942A4" w:rsidP="00F942A4">
      <w:pPr>
        <w:pStyle w:val="Heading1"/>
        <w:numPr>
          <w:ilvl w:val="0"/>
          <w:numId w:val="1"/>
        </w:numPr>
        <w:rPr>
          <w:rFonts w:cs="Times New Roman"/>
          <w:lang w:val="sr-Cyrl-BA"/>
        </w:rPr>
      </w:pPr>
      <w:bookmarkStart w:id="3117" w:name="_Toc159792325"/>
      <w:r w:rsidRPr="00101F3B">
        <w:rPr>
          <w:rFonts w:cs="Times New Roman"/>
          <w:lang w:val="sr-Cyrl-BA"/>
        </w:rPr>
        <w:lastRenderedPageBreak/>
        <w:t>Закључак</w:t>
      </w:r>
      <w:bookmarkEnd w:id="3117"/>
    </w:p>
    <w:p w14:paraId="46DF45B6" w14:textId="77777777" w:rsidR="00B20694" w:rsidRPr="00101F3B" w:rsidRDefault="00B20694" w:rsidP="00B20694">
      <w:pPr>
        <w:pStyle w:val="NoSpacing"/>
        <w:rPr>
          <w:rFonts w:cs="Times New Roman"/>
          <w:lang w:val="sr-Cyrl-BA"/>
        </w:rPr>
      </w:pPr>
      <w:r w:rsidRPr="00101F3B">
        <w:rPr>
          <w:rFonts w:cs="Times New Roman"/>
          <w:lang w:val="sr-Cyrl-BA"/>
        </w:rPr>
        <w:t>Машинско учење ствара нове могућности у свијету технологије, омогућавајући рачунарима да „уче“ из података и доносе одлуке које превазилазе класично програмирање. Ове способности постају кључне у ситуацијама гдје су проблеми комплексни и динамични.</w:t>
      </w:r>
    </w:p>
    <w:p w14:paraId="6B450BB4" w14:textId="66AA6D3F" w:rsidR="00B20694" w:rsidRPr="00101F3B" w:rsidRDefault="00B20694" w:rsidP="00B20694">
      <w:pPr>
        <w:pStyle w:val="NoSpacing"/>
        <w:rPr>
          <w:rFonts w:cs="Times New Roman"/>
          <w:lang w:val="sr-Cyrl-BA"/>
        </w:rPr>
      </w:pPr>
      <w:r w:rsidRPr="00101F3B">
        <w:rPr>
          <w:rFonts w:cs="Times New Roman"/>
          <w:lang w:val="sr-Cyrl-BA"/>
        </w:rPr>
        <w:t>У посљедњих неколико година, машинско учење и вјештачка интелигенција доживјели су праву ренесансу захваљујући брзим технолошким иновацијама. Савремене примјене машинског учења нису само унаприједиле традиционалне области попут препознавања слика или предвиђањ</w:t>
      </w:r>
      <w:ins w:id="3118" w:author="Aleksandar Kelec" w:date="2023-11-26T19:49:00Z">
        <w:r w:rsidR="00253CD2" w:rsidRPr="00101F3B">
          <w:rPr>
            <w:rFonts w:cs="Times New Roman"/>
            <w:lang w:val="sr-Cyrl-BA"/>
          </w:rPr>
          <w:t>а</w:t>
        </w:r>
      </w:ins>
      <w:del w:id="3119" w:author="Aleksandar Kelec" w:date="2023-11-26T19:49:00Z">
        <w:r w:rsidRPr="00101F3B" w:rsidDel="00253CD2">
          <w:rPr>
            <w:rFonts w:cs="Times New Roman"/>
            <w:lang w:val="sr-Cyrl-BA"/>
          </w:rPr>
          <w:delText>е</w:delText>
        </w:r>
      </w:del>
      <w:r w:rsidRPr="00101F3B">
        <w:rPr>
          <w:rFonts w:cs="Times New Roman"/>
          <w:lang w:val="sr-Cyrl-BA"/>
        </w:rPr>
        <w:t xml:space="preserve"> текста, већ су и отвориле врата за револуционарне могућности у интеракцији са рачунарима и обради природног језика (</w:t>
      </w:r>
      <w:r w:rsidRPr="00101F3B">
        <w:rPr>
          <w:rFonts w:cs="Times New Roman"/>
          <w:lang w:val="sr-Latn-BA"/>
        </w:rPr>
        <w:t>OpenAI ChatGPT</w:t>
      </w:r>
      <w:ins w:id="3120" w:author="Nikola Karpić" w:date="2024-02-26T04:54:00Z">
        <w:r w:rsidR="00F629CF">
          <w:rPr>
            <w:rFonts w:cs="Times New Roman"/>
            <w:lang w:val="sr-Cyrl-BA"/>
          </w:rPr>
          <w:t xml:space="preserve"> </w:t>
        </w:r>
      </w:ins>
      <w:del w:id="3121" w:author="Aleksandar Kelec" w:date="2023-11-26T19:49:00Z">
        <w:r w:rsidRPr="00101F3B" w:rsidDel="00F21898">
          <w:rPr>
            <w:rFonts w:cs="Times New Roman"/>
            <w:lang w:val="sr-Cyrl-BA"/>
          </w:rPr>
          <w:delText xml:space="preserve">) </w:delText>
        </w:r>
      </w:del>
      <w:r w:rsidRPr="00101F3B">
        <w:rPr>
          <w:rFonts w:cs="Times New Roman"/>
          <w:lang w:val="sr-Cyrl-BA"/>
        </w:rPr>
        <w:t xml:space="preserve">и </w:t>
      </w:r>
      <w:del w:id="3122" w:author="Aleksandar Kelec" w:date="2023-11-26T19:49:00Z">
        <w:r w:rsidRPr="00101F3B" w:rsidDel="00F21898">
          <w:rPr>
            <w:rFonts w:cs="Times New Roman"/>
            <w:lang w:val="sr-Cyrl-BA"/>
          </w:rPr>
          <w:delText>(</w:delText>
        </w:r>
      </w:del>
      <w:r w:rsidRPr="00101F3B">
        <w:rPr>
          <w:rFonts w:cs="Times New Roman"/>
          <w:lang w:val="sr-Latn-BA"/>
        </w:rPr>
        <w:t>Google BARD</w:t>
      </w:r>
      <w:r w:rsidRPr="00101F3B">
        <w:rPr>
          <w:rFonts w:cs="Times New Roman"/>
          <w:lang w:val="sr-Cyrl-BA"/>
        </w:rPr>
        <w:t>).</w:t>
      </w:r>
    </w:p>
    <w:p w14:paraId="12895599" w14:textId="77777777" w:rsidR="001D5250" w:rsidRPr="00101F3B" w:rsidRDefault="001D5250" w:rsidP="001D5250">
      <w:pPr>
        <w:pStyle w:val="NoSpacing"/>
        <w:rPr>
          <w:rFonts w:cs="Times New Roman"/>
          <w:lang w:val="sr-Latn-BA"/>
        </w:rPr>
      </w:pPr>
      <w:r w:rsidRPr="00101F3B">
        <w:rPr>
          <w:rFonts w:cs="Times New Roman"/>
          <w:lang w:val="sr-Cyrl-BA"/>
        </w:rPr>
        <w:t>У оквиру овог дипломског рада, фокус је на примјени машинског учења у контексту предвиђања броја особа у просторији. Таква предвиђања могу имати широку примјену, од оптимизације клима уређаја до повећања безбједности простора.</w:t>
      </w:r>
    </w:p>
    <w:p w14:paraId="1CECE0C2" w14:textId="0BE108BB" w:rsidR="001D5250" w:rsidRPr="00101F3B" w:rsidRDefault="001D5250" w:rsidP="001D5250">
      <w:pPr>
        <w:pStyle w:val="NoSpacing"/>
        <w:rPr>
          <w:rFonts w:cs="Times New Roman"/>
          <w:lang w:val="sr-Cyrl-BA"/>
        </w:rPr>
      </w:pPr>
      <w:r w:rsidRPr="00101F3B">
        <w:rPr>
          <w:rFonts w:cs="Times New Roman"/>
          <w:lang w:val="sr-Cyrl-BA"/>
        </w:rPr>
        <w:t xml:space="preserve">Током израде овог рада, нагласак је стављен на цјелокупан процес развоја рјешења. Почетак је обиљежило прикупљање релевантних података (проналазак одговарајућег скупа података), који су основ сваког модела машинског учења. Након тога, подаци су обрађени и анализирани како </w:t>
      </w:r>
      <w:r w:rsidR="00381B21" w:rsidRPr="00101F3B">
        <w:rPr>
          <w:rFonts w:cs="Times New Roman"/>
          <w:lang w:val="sr-Cyrl-BA"/>
        </w:rPr>
        <w:t>б</w:t>
      </w:r>
      <w:r w:rsidRPr="00101F3B">
        <w:rPr>
          <w:rFonts w:cs="Times New Roman"/>
          <w:lang w:val="sr-Cyrl-BA"/>
        </w:rPr>
        <w:t>и се идентификовали кључни обрасци и информације. Овај корак је од суштинског значаја, јер квалитет улазних података директно утиче на тачност и ефикасност коначног модела.</w:t>
      </w:r>
    </w:p>
    <w:p w14:paraId="3BF6CD2A" w14:textId="77777777" w:rsidR="001D5250" w:rsidRPr="00101F3B" w:rsidRDefault="001D5250" w:rsidP="001D5250">
      <w:pPr>
        <w:pStyle w:val="NoSpacing"/>
        <w:rPr>
          <w:rFonts w:cs="Times New Roman"/>
          <w:lang w:val="sr-Cyrl-BA"/>
        </w:rPr>
      </w:pPr>
      <w:r w:rsidRPr="00101F3B">
        <w:rPr>
          <w:rFonts w:cs="Times New Roman"/>
          <w:lang w:val="sr-Cyrl-BA"/>
        </w:rPr>
        <w:t xml:space="preserve">Правилна процјена модела је неопходна како би се осигурало да модел не само да ради добро на познатим подацима, већ и да може генерализовати своје знање на нове, невиђене ситуације. То се постиже пажљивом подјелом података на тренинг, валидациони и тест скуп. </w:t>
      </w:r>
    </w:p>
    <w:p w14:paraId="2CEE6D5A" w14:textId="3F6C5E4E" w:rsidR="00DF7825" w:rsidRPr="00101F3B" w:rsidRDefault="001D5250" w:rsidP="001D5250">
      <w:pPr>
        <w:pStyle w:val="NoSpacing"/>
        <w:rPr>
          <w:rFonts w:cs="Times New Roman"/>
          <w:lang w:val="sr-Latn-BA"/>
        </w:rPr>
      </w:pPr>
      <w:r w:rsidRPr="00101F3B">
        <w:rPr>
          <w:rFonts w:cs="Times New Roman"/>
          <w:lang w:val="sr-Cyrl-BA"/>
        </w:rPr>
        <w:t xml:space="preserve">Без обзира на </w:t>
      </w:r>
      <w:r w:rsidR="007454D6" w:rsidRPr="00101F3B">
        <w:rPr>
          <w:rFonts w:cs="Times New Roman"/>
          <w:lang w:val="sr-Cyrl-BA"/>
        </w:rPr>
        <w:t xml:space="preserve">све техничке аспекте и изазове, циљ овог рада је био развити рјешење које може да се користи у стварном свијету, пружајући тачна и брза предвиђања броја особа у просторији. И док сваки модел има своје предности и </w:t>
      </w:r>
      <w:r w:rsidR="00381B21" w:rsidRPr="00101F3B">
        <w:rPr>
          <w:rFonts w:cs="Times New Roman"/>
          <w:lang w:val="sr-Cyrl-BA"/>
        </w:rPr>
        <w:t>недостатке</w:t>
      </w:r>
      <w:r w:rsidR="007454D6" w:rsidRPr="00101F3B">
        <w:rPr>
          <w:rFonts w:cs="Times New Roman"/>
          <w:lang w:val="sr-Cyrl-BA"/>
        </w:rPr>
        <w:t>, права вриједност долази из његове способности да пружи практичне резултате у стварном окружењу.</w:t>
      </w:r>
      <w:r w:rsidR="00C509AB" w:rsidRPr="00101F3B">
        <w:rPr>
          <w:rFonts w:cs="Times New Roman"/>
          <w:lang w:val="sr-Cyrl-BA"/>
        </w:rPr>
        <w:br w:type="page"/>
      </w:r>
    </w:p>
    <w:p w14:paraId="51E5E39F" w14:textId="77777777" w:rsidR="00DF7825" w:rsidRPr="00101F3B" w:rsidRDefault="00C509AB" w:rsidP="00F629CF">
      <w:pPr>
        <w:pStyle w:val="Heading1"/>
        <w:ind w:left="720"/>
        <w:rPr>
          <w:rFonts w:cs="Times New Roman"/>
          <w:lang w:val="sr-Cyrl-BA"/>
        </w:rPr>
        <w:pPrChange w:id="3123" w:author="Nikola Karpić" w:date="2024-02-26T04:54:00Z">
          <w:pPr>
            <w:pStyle w:val="Heading1"/>
            <w:numPr>
              <w:numId w:val="1"/>
            </w:numPr>
            <w:ind w:left="720" w:hanging="360"/>
          </w:pPr>
        </w:pPrChange>
      </w:pPr>
      <w:bookmarkStart w:id="3124" w:name="_Toc159792326"/>
      <w:commentRangeStart w:id="3125"/>
      <w:r w:rsidRPr="00101F3B">
        <w:rPr>
          <w:rFonts w:cs="Times New Roman"/>
          <w:lang w:val="sr-Cyrl-BA"/>
        </w:rPr>
        <w:lastRenderedPageBreak/>
        <w:t>Литература</w:t>
      </w:r>
      <w:commentRangeEnd w:id="3125"/>
      <w:r w:rsidR="00633C21" w:rsidRPr="0020112D">
        <w:rPr>
          <w:rStyle w:val="CommentReference"/>
          <w:rFonts w:cs="Times New Roman"/>
          <w:rPrChange w:id="3126" w:author="Nikola Karpić" w:date="2024-02-25T23:34:00Z">
            <w:rPr>
              <w:rStyle w:val="CommentReference"/>
              <w:rFonts w:ascii="Arial" w:hAnsi="Arial"/>
            </w:rPr>
          </w:rPrChange>
        </w:rPr>
        <w:commentReference w:id="3125"/>
      </w:r>
      <w:bookmarkEnd w:id="3124"/>
    </w:p>
    <w:sdt>
      <w:sdtPr>
        <w:rPr>
          <w:rFonts w:ascii="Times New Roman" w:hAnsi="Times New Roman" w:cs="Times New Roman"/>
          <w:rPrChange w:id="3127" w:author="Nikola Karpić" w:date="2024-02-25T23:34:00Z">
            <w:rPr/>
          </w:rPrChange>
        </w:rPr>
        <w:id w:val="-1244101330"/>
        <w:docPartObj>
          <w:docPartGallery w:val="Bibliographies"/>
          <w:docPartUnique/>
        </w:docPartObj>
      </w:sdtPr>
      <w:sdtContent>
        <w:sdt>
          <w:sdtPr>
            <w:rPr>
              <w:rFonts w:ascii="Times New Roman" w:hAnsi="Times New Roman" w:cs="Times New Roman"/>
              <w:rPrChange w:id="3128" w:author="Nikola Karpić" w:date="2024-02-25T23:34:00Z">
                <w:rPr/>
              </w:rPrChange>
            </w:rPr>
            <w:id w:val="-573587230"/>
            <w:bibliography/>
          </w:sdtPr>
          <w:sdtContent>
            <w:p w14:paraId="7B5A2100" w14:textId="77777777" w:rsidR="007779BE" w:rsidRPr="0020112D" w:rsidRDefault="00C509AB">
              <w:pPr>
                <w:rPr>
                  <w:rFonts w:ascii="Times New Roman" w:hAnsi="Times New Roman" w:cs="Times New Roman"/>
                  <w:noProof/>
                  <w:lang w:val="en"/>
                  <w:rPrChange w:id="3129" w:author="Nikola Karpić" w:date="2024-02-25T23:34:00Z">
                    <w:rPr>
                      <w:noProof/>
                      <w:lang w:val="en"/>
                    </w:rPr>
                  </w:rPrChange>
                </w:rPr>
              </w:pPr>
              <w:r w:rsidRPr="0020112D">
                <w:rPr>
                  <w:rFonts w:ascii="Times New Roman" w:hAnsi="Times New Roman" w:cs="Times New Roman"/>
                  <w:rPrChange w:id="3130" w:author="Nikola Karpić" w:date="2024-02-25T23:34:00Z">
                    <w:rPr/>
                  </w:rPrChange>
                </w:rPr>
                <w:fldChar w:fldCharType="begin"/>
              </w:r>
              <w:r w:rsidRPr="0020112D">
                <w:rPr>
                  <w:rFonts w:ascii="Times New Roman" w:hAnsi="Times New Roman" w:cs="Times New Roman"/>
                  <w:rPrChange w:id="3131" w:author="Nikola Karpić" w:date="2024-02-25T23:34:00Z">
                    <w:rPr/>
                  </w:rPrChange>
                </w:rPr>
                <w:instrText xml:space="preserve"> BIBLIOGRAPHY </w:instrText>
              </w:r>
              <w:r w:rsidRPr="0020112D">
                <w:rPr>
                  <w:rFonts w:ascii="Times New Roman" w:hAnsi="Times New Roman" w:cs="Times New Roman"/>
                  <w:rPrChange w:id="3132" w:author="Nikola Karpić" w:date="2024-02-25T23:34:00Z">
                    <w:rPr/>
                  </w:rPrChang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9028"/>
              </w:tblGrid>
              <w:tr w:rsidR="007779BE" w:rsidRPr="0020112D" w14:paraId="702CF89D" w14:textId="77777777">
                <w:trPr>
                  <w:divId w:val="1149246144"/>
                  <w:tblCellSpacing w:w="15" w:type="dxa"/>
                </w:trPr>
                <w:tc>
                  <w:tcPr>
                    <w:tcW w:w="50" w:type="pct"/>
                    <w:hideMark/>
                  </w:tcPr>
                  <w:p w14:paraId="4BB0FFD3" w14:textId="77777777" w:rsidR="007779BE" w:rsidRPr="0020112D" w:rsidRDefault="007779BE">
                    <w:pPr>
                      <w:pStyle w:val="Bibliography"/>
                      <w:rPr>
                        <w:rFonts w:ascii="Times New Roman" w:hAnsi="Times New Roman" w:cs="Times New Roman"/>
                        <w:noProof/>
                        <w:sz w:val="24"/>
                        <w:szCs w:val="24"/>
                        <w:lang w:val="sr-Cyrl-BA"/>
                        <w:rPrChange w:id="3133" w:author="Nikola Karpić" w:date="2024-02-25T23:34:00Z">
                          <w:rPr>
                            <w:noProof/>
                            <w:sz w:val="24"/>
                            <w:szCs w:val="24"/>
                            <w:lang w:val="sr-Cyrl-BA"/>
                          </w:rPr>
                        </w:rPrChange>
                      </w:rPr>
                    </w:pPr>
                    <w:r w:rsidRPr="0020112D">
                      <w:rPr>
                        <w:rFonts w:ascii="Times New Roman" w:hAnsi="Times New Roman" w:cs="Times New Roman"/>
                        <w:noProof/>
                        <w:lang w:val="sr-Cyrl-BA"/>
                        <w:rPrChange w:id="3134" w:author="Nikola Karpić" w:date="2024-02-25T23:34:00Z">
                          <w:rPr>
                            <w:noProof/>
                            <w:lang w:val="sr-Cyrl-BA"/>
                          </w:rPr>
                        </w:rPrChange>
                      </w:rPr>
                      <w:t xml:space="preserve">[1] </w:t>
                    </w:r>
                  </w:p>
                </w:tc>
                <w:tc>
                  <w:tcPr>
                    <w:tcW w:w="0" w:type="auto"/>
                    <w:hideMark/>
                  </w:tcPr>
                  <w:p w14:paraId="6053212F" w14:textId="77777777" w:rsidR="007779BE" w:rsidRPr="0020112D" w:rsidRDefault="007779BE">
                    <w:pPr>
                      <w:pStyle w:val="Bibliography"/>
                      <w:rPr>
                        <w:rFonts w:ascii="Times New Roman" w:hAnsi="Times New Roman" w:cs="Times New Roman"/>
                        <w:noProof/>
                        <w:lang w:val="sr-Cyrl-BA"/>
                        <w:rPrChange w:id="3135" w:author="Nikola Karpić" w:date="2024-02-25T23:34:00Z">
                          <w:rPr>
                            <w:noProof/>
                            <w:lang w:val="sr-Cyrl-BA"/>
                          </w:rPr>
                        </w:rPrChange>
                      </w:rPr>
                    </w:pPr>
                    <w:r w:rsidRPr="0020112D">
                      <w:rPr>
                        <w:rFonts w:ascii="Times New Roman" w:hAnsi="Times New Roman" w:cs="Times New Roman"/>
                        <w:noProof/>
                        <w:lang w:val="sr-Cyrl-BA"/>
                        <w:rPrChange w:id="3136" w:author="Nikola Karpić" w:date="2024-02-25T23:34:00Z">
                          <w:rPr>
                            <w:noProof/>
                            <w:lang w:val="sr-Cyrl-BA"/>
                          </w:rPr>
                        </w:rPrChange>
                      </w:rPr>
                      <w:t xml:space="preserve">D. Kirsch и J. Hurwitz, Machine Learning For Dummies, New Jersey: John Wiley &amp; Sons, Inc., 2018. </w:t>
                    </w:r>
                  </w:p>
                </w:tc>
              </w:tr>
              <w:tr w:rsidR="007779BE" w:rsidRPr="0020112D" w14:paraId="2AC0427B" w14:textId="77777777">
                <w:trPr>
                  <w:divId w:val="1149246144"/>
                  <w:tblCellSpacing w:w="15" w:type="dxa"/>
                </w:trPr>
                <w:tc>
                  <w:tcPr>
                    <w:tcW w:w="50" w:type="pct"/>
                    <w:hideMark/>
                  </w:tcPr>
                  <w:p w14:paraId="084A987F" w14:textId="77777777" w:rsidR="007779BE" w:rsidRPr="0020112D" w:rsidRDefault="007779BE">
                    <w:pPr>
                      <w:pStyle w:val="Bibliography"/>
                      <w:rPr>
                        <w:rFonts w:ascii="Times New Roman" w:hAnsi="Times New Roman" w:cs="Times New Roman"/>
                        <w:noProof/>
                        <w:lang w:val="sr-Cyrl-BA"/>
                        <w:rPrChange w:id="3137" w:author="Nikola Karpić" w:date="2024-02-25T23:34:00Z">
                          <w:rPr>
                            <w:noProof/>
                            <w:lang w:val="sr-Cyrl-BA"/>
                          </w:rPr>
                        </w:rPrChange>
                      </w:rPr>
                    </w:pPr>
                    <w:r w:rsidRPr="0020112D">
                      <w:rPr>
                        <w:rFonts w:ascii="Times New Roman" w:hAnsi="Times New Roman" w:cs="Times New Roman"/>
                        <w:noProof/>
                        <w:lang w:val="sr-Cyrl-BA"/>
                        <w:rPrChange w:id="3138" w:author="Nikola Karpić" w:date="2024-02-25T23:34:00Z">
                          <w:rPr>
                            <w:noProof/>
                            <w:lang w:val="sr-Cyrl-BA"/>
                          </w:rPr>
                        </w:rPrChange>
                      </w:rPr>
                      <w:t xml:space="preserve">[2] </w:t>
                    </w:r>
                  </w:p>
                </w:tc>
                <w:tc>
                  <w:tcPr>
                    <w:tcW w:w="0" w:type="auto"/>
                    <w:hideMark/>
                  </w:tcPr>
                  <w:p w14:paraId="30C9048C" w14:textId="77777777" w:rsidR="007779BE" w:rsidRPr="0020112D" w:rsidRDefault="007779BE">
                    <w:pPr>
                      <w:pStyle w:val="Bibliography"/>
                      <w:rPr>
                        <w:rFonts w:ascii="Times New Roman" w:hAnsi="Times New Roman" w:cs="Times New Roman"/>
                        <w:noProof/>
                        <w:lang w:val="sr-Cyrl-BA"/>
                        <w:rPrChange w:id="3139" w:author="Nikola Karpić" w:date="2024-02-25T23:34:00Z">
                          <w:rPr>
                            <w:noProof/>
                            <w:lang w:val="sr-Cyrl-BA"/>
                          </w:rPr>
                        </w:rPrChange>
                      </w:rPr>
                    </w:pPr>
                    <w:r w:rsidRPr="0020112D">
                      <w:rPr>
                        <w:rFonts w:ascii="Times New Roman" w:hAnsi="Times New Roman" w:cs="Times New Roman"/>
                        <w:noProof/>
                        <w:lang w:val="sr-Cyrl-BA"/>
                        <w:rPrChange w:id="3140" w:author="Nikola Karpić" w:date="2024-02-25T23:34:00Z">
                          <w:rPr>
                            <w:noProof/>
                            <w:lang w:val="sr-Cyrl-BA"/>
                          </w:rPr>
                        </w:rPrChange>
                      </w:rPr>
                      <w:t xml:space="preserve">F. Williams, Meet the nine billion-dollar companies turning a profit from sustainability, The Guardian, 2016. </w:t>
                    </w:r>
                  </w:p>
                </w:tc>
              </w:tr>
              <w:tr w:rsidR="007779BE" w:rsidRPr="0020112D" w14:paraId="22857E45" w14:textId="77777777">
                <w:trPr>
                  <w:divId w:val="1149246144"/>
                  <w:tblCellSpacing w:w="15" w:type="dxa"/>
                </w:trPr>
                <w:tc>
                  <w:tcPr>
                    <w:tcW w:w="50" w:type="pct"/>
                    <w:hideMark/>
                  </w:tcPr>
                  <w:p w14:paraId="2CC3376F" w14:textId="77777777" w:rsidR="007779BE" w:rsidRPr="0020112D" w:rsidRDefault="007779BE">
                    <w:pPr>
                      <w:pStyle w:val="Bibliography"/>
                      <w:rPr>
                        <w:rFonts w:ascii="Times New Roman" w:hAnsi="Times New Roman" w:cs="Times New Roman"/>
                        <w:noProof/>
                        <w:lang w:val="sr-Cyrl-BA"/>
                        <w:rPrChange w:id="3141" w:author="Nikola Karpić" w:date="2024-02-25T23:34:00Z">
                          <w:rPr>
                            <w:noProof/>
                            <w:lang w:val="sr-Cyrl-BA"/>
                          </w:rPr>
                        </w:rPrChange>
                      </w:rPr>
                    </w:pPr>
                    <w:r w:rsidRPr="0020112D">
                      <w:rPr>
                        <w:rFonts w:ascii="Times New Roman" w:hAnsi="Times New Roman" w:cs="Times New Roman"/>
                        <w:noProof/>
                        <w:lang w:val="sr-Cyrl-BA"/>
                        <w:rPrChange w:id="3142" w:author="Nikola Karpić" w:date="2024-02-25T23:34:00Z">
                          <w:rPr>
                            <w:noProof/>
                            <w:lang w:val="sr-Cyrl-BA"/>
                          </w:rPr>
                        </w:rPrChange>
                      </w:rPr>
                      <w:t xml:space="preserve">[3] </w:t>
                    </w:r>
                  </w:p>
                </w:tc>
                <w:tc>
                  <w:tcPr>
                    <w:tcW w:w="0" w:type="auto"/>
                    <w:hideMark/>
                  </w:tcPr>
                  <w:p w14:paraId="5832737E" w14:textId="77777777" w:rsidR="007779BE" w:rsidRPr="0020112D" w:rsidRDefault="007779BE">
                    <w:pPr>
                      <w:pStyle w:val="Bibliography"/>
                      <w:rPr>
                        <w:rFonts w:ascii="Times New Roman" w:hAnsi="Times New Roman" w:cs="Times New Roman"/>
                        <w:noProof/>
                        <w:lang w:val="sr-Cyrl-BA"/>
                        <w:rPrChange w:id="3143" w:author="Nikola Karpić" w:date="2024-02-25T23:34:00Z">
                          <w:rPr>
                            <w:noProof/>
                            <w:lang w:val="sr-Cyrl-BA"/>
                          </w:rPr>
                        </w:rPrChange>
                      </w:rPr>
                    </w:pPr>
                    <w:r w:rsidRPr="0020112D">
                      <w:rPr>
                        <w:rFonts w:ascii="Times New Roman" w:hAnsi="Times New Roman" w:cs="Times New Roman"/>
                        <w:noProof/>
                        <w:lang w:val="sr-Cyrl-BA"/>
                        <w:rPrChange w:id="3144" w:author="Nikola Karpić" w:date="2024-02-25T23:34:00Z">
                          <w:rPr>
                            <w:noProof/>
                            <w:lang w:val="sr-Cyrl-BA"/>
                          </w:rPr>
                        </w:rPrChange>
                      </w:rPr>
                      <w:t xml:space="preserve">S. Russell и P. Norvig, Artificial IntelligenceA Modern Approach, New Jersey: Pearson Education, Inc., 2010. </w:t>
                    </w:r>
                  </w:p>
                </w:tc>
              </w:tr>
              <w:tr w:rsidR="007779BE" w:rsidRPr="0020112D" w14:paraId="14F044FC" w14:textId="77777777">
                <w:trPr>
                  <w:divId w:val="1149246144"/>
                  <w:tblCellSpacing w:w="15" w:type="dxa"/>
                </w:trPr>
                <w:tc>
                  <w:tcPr>
                    <w:tcW w:w="50" w:type="pct"/>
                    <w:hideMark/>
                  </w:tcPr>
                  <w:p w14:paraId="7649DA34" w14:textId="77777777" w:rsidR="007779BE" w:rsidRPr="0020112D" w:rsidRDefault="007779BE">
                    <w:pPr>
                      <w:pStyle w:val="Bibliography"/>
                      <w:rPr>
                        <w:rFonts w:ascii="Times New Roman" w:hAnsi="Times New Roman" w:cs="Times New Roman"/>
                        <w:noProof/>
                        <w:lang w:val="sr-Cyrl-BA"/>
                        <w:rPrChange w:id="3145" w:author="Nikola Karpić" w:date="2024-02-25T23:34:00Z">
                          <w:rPr>
                            <w:noProof/>
                            <w:lang w:val="sr-Cyrl-BA"/>
                          </w:rPr>
                        </w:rPrChange>
                      </w:rPr>
                    </w:pPr>
                    <w:r w:rsidRPr="0020112D">
                      <w:rPr>
                        <w:rFonts w:ascii="Times New Roman" w:hAnsi="Times New Roman" w:cs="Times New Roman"/>
                        <w:noProof/>
                        <w:lang w:val="sr-Cyrl-BA"/>
                        <w:rPrChange w:id="3146" w:author="Nikola Karpić" w:date="2024-02-25T23:34:00Z">
                          <w:rPr>
                            <w:noProof/>
                            <w:lang w:val="sr-Cyrl-BA"/>
                          </w:rPr>
                        </w:rPrChange>
                      </w:rPr>
                      <w:t xml:space="preserve">[4] </w:t>
                    </w:r>
                  </w:p>
                </w:tc>
                <w:tc>
                  <w:tcPr>
                    <w:tcW w:w="0" w:type="auto"/>
                    <w:hideMark/>
                  </w:tcPr>
                  <w:p w14:paraId="0A45057D" w14:textId="77777777" w:rsidR="007779BE" w:rsidRPr="0020112D" w:rsidRDefault="007779BE">
                    <w:pPr>
                      <w:pStyle w:val="Bibliography"/>
                      <w:rPr>
                        <w:rFonts w:ascii="Times New Roman" w:hAnsi="Times New Roman" w:cs="Times New Roman"/>
                        <w:noProof/>
                        <w:lang w:val="sr-Cyrl-BA"/>
                        <w:rPrChange w:id="3147" w:author="Nikola Karpić" w:date="2024-02-25T23:34:00Z">
                          <w:rPr>
                            <w:noProof/>
                            <w:lang w:val="sr-Cyrl-BA"/>
                          </w:rPr>
                        </w:rPrChange>
                      </w:rPr>
                    </w:pPr>
                    <w:r w:rsidRPr="0020112D">
                      <w:rPr>
                        <w:rFonts w:ascii="Times New Roman" w:hAnsi="Times New Roman" w:cs="Times New Roman"/>
                        <w:noProof/>
                        <w:lang w:val="sr-Cyrl-BA"/>
                        <w:rPrChange w:id="3148" w:author="Nikola Karpić" w:date="2024-02-25T23:34:00Z">
                          <w:rPr>
                            <w:noProof/>
                            <w:lang w:val="sr-Cyrl-BA"/>
                          </w:rPr>
                        </w:rPrChange>
                      </w:rPr>
                      <w:t xml:space="preserve">M. Mohri, A. Rostamizadeh и A. Talwalkar, Foundations of machine learning, Cambridge, Massachusetts: The MIT Press, 2018. </w:t>
                    </w:r>
                  </w:p>
                </w:tc>
              </w:tr>
              <w:tr w:rsidR="007779BE" w:rsidRPr="0020112D" w14:paraId="1D2620D3" w14:textId="77777777">
                <w:trPr>
                  <w:divId w:val="1149246144"/>
                  <w:tblCellSpacing w:w="15" w:type="dxa"/>
                </w:trPr>
                <w:tc>
                  <w:tcPr>
                    <w:tcW w:w="50" w:type="pct"/>
                    <w:hideMark/>
                  </w:tcPr>
                  <w:p w14:paraId="60933057" w14:textId="77777777" w:rsidR="007779BE" w:rsidRPr="0020112D" w:rsidRDefault="007779BE">
                    <w:pPr>
                      <w:pStyle w:val="Bibliography"/>
                      <w:rPr>
                        <w:rFonts w:ascii="Times New Roman" w:hAnsi="Times New Roman" w:cs="Times New Roman"/>
                        <w:noProof/>
                        <w:lang w:val="en-US"/>
                        <w:rPrChange w:id="3149" w:author="Nikola Karpić" w:date="2024-02-25T23:34:00Z">
                          <w:rPr>
                            <w:noProof/>
                            <w:lang w:val="en-US"/>
                          </w:rPr>
                        </w:rPrChange>
                      </w:rPr>
                    </w:pPr>
                    <w:r w:rsidRPr="0020112D">
                      <w:rPr>
                        <w:rFonts w:ascii="Times New Roman" w:hAnsi="Times New Roman" w:cs="Times New Roman"/>
                        <w:noProof/>
                        <w:rPrChange w:id="3150" w:author="Nikola Karpić" w:date="2024-02-25T23:34:00Z">
                          <w:rPr>
                            <w:noProof/>
                          </w:rPr>
                        </w:rPrChange>
                      </w:rPr>
                      <w:t xml:space="preserve">[5] </w:t>
                    </w:r>
                  </w:p>
                </w:tc>
                <w:tc>
                  <w:tcPr>
                    <w:tcW w:w="0" w:type="auto"/>
                    <w:hideMark/>
                  </w:tcPr>
                  <w:p w14:paraId="09B26DAC" w14:textId="77777777" w:rsidR="007779BE" w:rsidRPr="0020112D" w:rsidRDefault="007779BE">
                    <w:pPr>
                      <w:pStyle w:val="Bibliography"/>
                      <w:rPr>
                        <w:rFonts w:ascii="Times New Roman" w:hAnsi="Times New Roman" w:cs="Times New Roman"/>
                        <w:noProof/>
                        <w:rPrChange w:id="3151" w:author="Nikola Karpić" w:date="2024-02-25T23:34:00Z">
                          <w:rPr>
                            <w:noProof/>
                          </w:rPr>
                        </w:rPrChange>
                      </w:rPr>
                    </w:pPr>
                    <w:r w:rsidRPr="0020112D">
                      <w:rPr>
                        <w:rFonts w:ascii="Times New Roman" w:hAnsi="Times New Roman" w:cs="Times New Roman"/>
                        <w:noProof/>
                        <w:rPrChange w:id="3152" w:author="Nikola Karpić" w:date="2024-02-25T23:34:00Z">
                          <w:rPr>
                            <w:noProof/>
                          </w:rPr>
                        </w:rPrChange>
                      </w:rPr>
                      <w:t xml:space="preserve">T. Mitchell, Machine Learning, New York: McGraw-Hill, 1997. </w:t>
                    </w:r>
                  </w:p>
                </w:tc>
              </w:tr>
              <w:tr w:rsidR="007779BE" w:rsidRPr="0020112D" w14:paraId="31A3BFEB" w14:textId="77777777">
                <w:trPr>
                  <w:divId w:val="1149246144"/>
                  <w:tblCellSpacing w:w="15" w:type="dxa"/>
                </w:trPr>
                <w:tc>
                  <w:tcPr>
                    <w:tcW w:w="50" w:type="pct"/>
                    <w:hideMark/>
                  </w:tcPr>
                  <w:p w14:paraId="5AC6011D" w14:textId="77777777" w:rsidR="007779BE" w:rsidRPr="0020112D" w:rsidRDefault="007779BE">
                    <w:pPr>
                      <w:pStyle w:val="Bibliography"/>
                      <w:rPr>
                        <w:rFonts w:ascii="Times New Roman" w:hAnsi="Times New Roman" w:cs="Times New Roman"/>
                        <w:noProof/>
                        <w:lang w:val="sr-Cyrl-BA"/>
                        <w:rPrChange w:id="3153" w:author="Nikola Karpić" w:date="2024-02-25T23:34:00Z">
                          <w:rPr>
                            <w:noProof/>
                            <w:lang w:val="sr-Cyrl-BA"/>
                          </w:rPr>
                        </w:rPrChange>
                      </w:rPr>
                    </w:pPr>
                    <w:r w:rsidRPr="0020112D">
                      <w:rPr>
                        <w:rFonts w:ascii="Times New Roman" w:hAnsi="Times New Roman" w:cs="Times New Roman"/>
                        <w:noProof/>
                        <w:lang w:val="sr-Cyrl-BA"/>
                        <w:rPrChange w:id="3154" w:author="Nikola Karpić" w:date="2024-02-25T23:34:00Z">
                          <w:rPr>
                            <w:noProof/>
                            <w:lang w:val="sr-Cyrl-BA"/>
                          </w:rPr>
                        </w:rPrChange>
                      </w:rPr>
                      <w:t xml:space="preserve">[6] </w:t>
                    </w:r>
                  </w:p>
                </w:tc>
                <w:tc>
                  <w:tcPr>
                    <w:tcW w:w="0" w:type="auto"/>
                    <w:hideMark/>
                  </w:tcPr>
                  <w:p w14:paraId="792593CB" w14:textId="77777777" w:rsidR="007779BE" w:rsidRPr="0020112D" w:rsidRDefault="007779BE">
                    <w:pPr>
                      <w:pStyle w:val="Bibliography"/>
                      <w:rPr>
                        <w:rFonts w:ascii="Times New Roman" w:hAnsi="Times New Roman" w:cs="Times New Roman"/>
                        <w:noProof/>
                        <w:lang w:val="sr-Cyrl-BA"/>
                        <w:rPrChange w:id="3155" w:author="Nikola Karpić" w:date="2024-02-25T23:34:00Z">
                          <w:rPr>
                            <w:noProof/>
                            <w:lang w:val="sr-Cyrl-BA"/>
                          </w:rPr>
                        </w:rPrChange>
                      </w:rPr>
                    </w:pPr>
                    <w:r w:rsidRPr="0020112D">
                      <w:rPr>
                        <w:rFonts w:ascii="Times New Roman" w:hAnsi="Times New Roman" w:cs="Times New Roman"/>
                        <w:noProof/>
                        <w:lang w:val="sr-Cyrl-BA"/>
                        <w:rPrChange w:id="3156" w:author="Nikola Karpić" w:date="2024-02-25T23:34:00Z">
                          <w:rPr>
                            <w:noProof/>
                            <w:lang w:val="sr-Cyrl-BA"/>
                          </w:rPr>
                        </w:rPrChange>
                      </w:rPr>
                      <w:t xml:space="preserve">E. Alpaydin, Introduction to Machine Learning, Cambridge, Massachusetts: The MIT Press, 2010. </w:t>
                    </w:r>
                  </w:p>
                </w:tc>
              </w:tr>
              <w:tr w:rsidR="007779BE" w:rsidRPr="0020112D" w14:paraId="360608BC" w14:textId="77777777">
                <w:trPr>
                  <w:divId w:val="1149246144"/>
                  <w:tblCellSpacing w:w="15" w:type="dxa"/>
                </w:trPr>
                <w:tc>
                  <w:tcPr>
                    <w:tcW w:w="50" w:type="pct"/>
                    <w:hideMark/>
                  </w:tcPr>
                  <w:p w14:paraId="720666DF" w14:textId="77777777" w:rsidR="007779BE" w:rsidRPr="0020112D" w:rsidRDefault="007779BE">
                    <w:pPr>
                      <w:pStyle w:val="Bibliography"/>
                      <w:rPr>
                        <w:rFonts w:ascii="Times New Roman" w:hAnsi="Times New Roman" w:cs="Times New Roman"/>
                        <w:noProof/>
                        <w:lang w:val="sr-Cyrl-BA"/>
                        <w:rPrChange w:id="3157" w:author="Nikola Karpić" w:date="2024-02-25T23:34:00Z">
                          <w:rPr>
                            <w:noProof/>
                            <w:lang w:val="sr-Cyrl-BA"/>
                          </w:rPr>
                        </w:rPrChange>
                      </w:rPr>
                    </w:pPr>
                    <w:r w:rsidRPr="0020112D">
                      <w:rPr>
                        <w:rFonts w:ascii="Times New Roman" w:hAnsi="Times New Roman" w:cs="Times New Roman"/>
                        <w:noProof/>
                        <w:lang w:val="sr-Cyrl-BA"/>
                        <w:rPrChange w:id="3158" w:author="Nikola Karpić" w:date="2024-02-25T23:34:00Z">
                          <w:rPr>
                            <w:noProof/>
                            <w:lang w:val="sr-Cyrl-BA"/>
                          </w:rPr>
                        </w:rPrChange>
                      </w:rPr>
                      <w:t xml:space="preserve">[7] </w:t>
                    </w:r>
                  </w:p>
                </w:tc>
                <w:tc>
                  <w:tcPr>
                    <w:tcW w:w="0" w:type="auto"/>
                    <w:hideMark/>
                  </w:tcPr>
                  <w:p w14:paraId="7AA5644E" w14:textId="77777777" w:rsidR="007779BE" w:rsidRPr="0020112D" w:rsidRDefault="007779BE">
                    <w:pPr>
                      <w:pStyle w:val="Bibliography"/>
                      <w:rPr>
                        <w:rFonts w:ascii="Times New Roman" w:hAnsi="Times New Roman" w:cs="Times New Roman"/>
                        <w:noProof/>
                        <w:lang w:val="sr-Cyrl-BA"/>
                        <w:rPrChange w:id="3159" w:author="Nikola Karpić" w:date="2024-02-25T23:34:00Z">
                          <w:rPr>
                            <w:noProof/>
                            <w:lang w:val="sr-Cyrl-BA"/>
                          </w:rPr>
                        </w:rPrChange>
                      </w:rPr>
                    </w:pPr>
                    <w:r w:rsidRPr="0020112D">
                      <w:rPr>
                        <w:rFonts w:ascii="Times New Roman" w:hAnsi="Times New Roman" w:cs="Times New Roman"/>
                        <w:noProof/>
                        <w:lang w:val="sr-Cyrl-BA"/>
                        <w:rPrChange w:id="3160" w:author="Nikola Karpić" w:date="2024-02-25T23:34:00Z">
                          <w:rPr>
                            <w:noProof/>
                            <w:lang w:val="sr-Cyrl-BA"/>
                          </w:rPr>
                        </w:rPrChange>
                      </w:rPr>
                      <w:t xml:space="preserve">G. James, D. Witten, T. Hastie и R. Tibshirani, An Introduction to Statistical Learning: with Applications in R, New York City, USA: Springer, 2017. </w:t>
                    </w:r>
                  </w:p>
                </w:tc>
              </w:tr>
              <w:tr w:rsidR="007779BE" w:rsidRPr="0020112D" w14:paraId="748D178A" w14:textId="77777777">
                <w:trPr>
                  <w:divId w:val="1149246144"/>
                  <w:tblCellSpacing w:w="15" w:type="dxa"/>
                </w:trPr>
                <w:tc>
                  <w:tcPr>
                    <w:tcW w:w="50" w:type="pct"/>
                    <w:hideMark/>
                  </w:tcPr>
                  <w:p w14:paraId="2089ECA4" w14:textId="77777777" w:rsidR="007779BE" w:rsidRPr="0020112D" w:rsidRDefault="007779BE">
                    <w:pPr>
                      <w:pStyle w:val="Bibliography"/>
                      <w:rPr>
                        <w:rFonts w:ascii="Times New Roman" w:hAnsi="Times New Roman" w:cs="Times New Roman"/>
                        <w:noProof/>
                        <w:lang w:val="sr-Cyrl-BA"/>
                        <w:rPrChange w:id="3161" w:author="Nikola Karpić" w:date="2024-02-25T23:34:00Z">
                          <w:rPr>
                            <w:noProof/>
                            <w:lang w:val="sr-Cyrl-BA"/>
                          </w:rPr>
                        </w:rPrChange>
                      </w:rPr>
                    </w:pPr>
                    <w:r w:rsidRPr="0020112D">
                      <w:rPr>
                        <w:rFonts w:ascii="Times New Roman" w:hAnsi="Times New Roman" w:cs="Times New Roman"/>
                        <w:noProof/>
                        <w:lang w:val="sr-Cyrl-BA"/>
                        <w:rPrChange w:id="3162" w:author="Nikola Karpić" w:date="2024-02-25T23:34:00Z">
                          <w:rPr>
                            <w:noProof/>
                            <w:lang w:val="sr-Cyrl-BA"/>
                          </w:rPr>
                        </w:rPrChange>
                      </w:rPr>
                      <w:t xml:space="preserve">[8] </w:t>
                    </w:r>
                  </w:p>
                </w:tc>
                <w:tc>
                  <w:tcPr>
                    <w:tcW w:w="0" w:type="auto"/>
                    <w:hideMark/>
                  </w:tcPr>
                  <w:p w14:paraId="664808F9" w14:textId="77777777" w:rsidR="007779BE" w:rsidRPr="0020112D" w:rsidRDefault="007779BE">
                    <w:pPr>
                      <w:pStyle w:val="Bibliography"/>
                      <w:rPr>
                        <w:rFonts w:ascii="Times New Roman" w:hAnsi="Times New Roman" w:cs="Times New Roman"/>
                        <w:noProof/>
                        <w:lang w:val="sr-Cyrl-BA"/>
                        <w:rPrChange w:id="3163" w:author="Nikola Karpić" w:date="2024-02-25T23:34:00Z">
                          <w:rPr>
                            <w:noProof/>
                            <w:lang w:val="sr-Cyrl-BA"/>
                          </w:rPr>
                        </w:rPrChange>
                      </w:rPr>
                    </w:pPr>
                    <w:r w:rsidRPr="0020112D">
                      <w:rPr>
                        <w:rFonts w:ascii="Times New Roman" w:hAnsi="Times New Roman" w:cs="Times New Roman"/>
                        <w:noProof/>
                        <w:lang w:val="sr-Cyrl-BA"/>
                        <w:rPrChange w:id="3164" w:author="Nikola Karpić" w:date="2024-02-25T23:34:00Z">
                          <w:rPr>
                            <w:noProof/>
                            <w:lang w:val="sr-Cyrl-BA"/>
                          </w:rPr>
                        </w:rPrChange>
                      </w:rPr>
                      <w:t xml:space="preserve">I. H. Witten, E. Frank и M. A. Hall, Data Mining: Practical Machine Learning Tools and Techniques, Burlington, USA: Morgan Kaufmann, 2011. </w:t>
                    </w:r>
                  </w:p>
                </w:tc>
              </w:tr>
            </w:tbl>
            <w:p w14:paraId="63CCF63A" w14:textId="77777777" w:rsidR="007779BE" w:rsidRPr="0020112D" w:rsidRDefault="007779BE">
              <w:pPr>
                <w:divId w:val="1149246144"/>
                <w:rPr>
                  <w:rFonts w:ascii="Times New Roman" w:eastAsia="Times New Roman" w:hAnsi="Times New Roman" w:cs="Times New Roman"/>
                  <w:noProof/>
                  <w:rPrChange w:id="3165" w:author="Nikola Karpić" w:date="2024-02-25T23:34:00Z">
                    <w:rPr>
                      <w:rFonts w:eastAsia="Times New Roman"/>
                      <w:noProof/>
                    </w:rPr>
                  </w:rPrChange>
                </w:rPr>
              </w:pPr>
            </w:p>
            <w:p w14:paraId="490EFAE4" w14:textId="77777777" w:rsidR="00DF7825" w:rsidRPr="0020112D" w:rsidRDefault="00C509AB">
              <w:pPr>
                <w:rPr>
                  <w:rFonts w:ascii="Times New Roman" w:hAnsi="Times New Roman" w:cs="Times New Roman"/>
                  <w:rPrChange w:id="3166" w:author="Nikola Karpić" w:date="2024-02-25T23:34:00Z">
                    <w:rPr/>
                  </w:rPrChange>
                </w:rPr>
              </w:pPr>
              <w:r w:rsidRPr="0020112D">
                <w:rPr>
                  <w:rFonts w:ascii="Times New Roman" w:hAnsi="Times New Roman" w:cs="Times New Roman"/>
                  <w:b/>
                  <w:bCs/>
                  <w:noProof/>
                  <w:rPrChange w:id="3167" w:author="Nikola Karpić" w:date="2024-02-25T23:34:00Z">
                    <w:rPr>
                      <w:b/>
                      <w:bCs/>
                      <w:noProof/>
                    </w:rPr>
                  </w:rPrChange>
                </w:rPr>
                <w:fldChar w:fldCharType="end"/>
              </w:r>
            </w:p>
          </w:sdtContent>
        </w:sdt>
      </w:sdtContent>
    </w:sdt>
    <w:p w14:paraId="5EBBE547" w14:textId="77777777" w:rsidR="00DF7825" w:rsidRPr="00101F3B" w:rsidRDefault="00DF7825">
      <w:pPr>
        <w:rPr>
          <w:rFonts w:ascii="Times New Roman" w:hAnsi="Times New Roman" w:cs="Times New Roman"/>
          <w:sz w:val="36"/>
          <w:szCs w:val="40"/>
          <w:lang w:val="sr-Cyrl-BA"/>
        </w:rPr>
      </w:pPr>
    </w:p>
    <w:sectPr w:rsidR="00DF7825" w:rsidRPr="00101F3B">
      <w:footerReference w:type="first" r:id="rId59"/>
      <w:pgSz w:w="12240" w:h="15840"/>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04" w:author="Zoran Djuric" w:date="2023-12-02T22:20:00Z" w:initials="ZD">
    <w:p w14:paraId="3361FC87" w14:textId="77777777" w:rsidR="00C877D6" w:rsidRDefault="00C877D6">
      <w:pPr>
        <w:pStyle w:val="CommentText"/>
        <w:rPr>
          <w:lang w:val="sr-Cyrl-RS"/>
        </w:rPr>
      </w:pPr>
      <w:r>
        <w:rPr>
          <w:rStyle w:val="CommentReference"/>
        </w:rPr>
        <w:annotationRef/>
      </w:r>
      <w:r>
        <w:rPr>
          <w:lang w:val="sr-Cyrl-RS"/>
        </w:rPr>
        <w:t xml:space="preserve">Покушајте слике позиционирати тако да не буду на почетку или крају странице. </w:t>
      </w:r>
    </w:p>
    <w:p w14:paraId="5ACA920F" w14:textId="34401313" w:rsidR="00C877D6" w:rsidRPr="00C877D6" w:rsidRDefault="00C877D6">
      <w:pPr>
        <w:pStyle w:val="CommentText"/>
        <w:rPr>
          <w:lang w:val="sr-Cyrl-RS"/>
        </w:rPr>
      </w:pPr>
      <w:r>
        <w:rPr>
          <w:lang w:val="sr-Cyrl-RS"/>
        </w:rPr>
        <w:t>Покушајте их и поставити најближе оном дијелу текста у којем их и референцирате.</w:t>
      </w:r>
    </w:p>
  </w:comment>
  <w:comment w:id="1213" w:author="Aleksandar Kelec" w:date="2023-11-26T14:48:00Z" w:initials="AK">
    <w:p w14:paraId="541F8C5A" w14:textId="5628B7D3" w:rsidR="00D700C9" w:rsidRPr="00E84719" w:rsidRDefault="00D700C9">
      <w:pPr>
        <w:pStyle w:val="CommentText"/>
        <w:rPr>
          <w:lang w:val="sr-Cyrl-BA"/>
        </w:rPr>
      </w:pPr>
      <w:r>
        <w:rPr>
          <w:rStyle w:val="CommentReference"/>
        </w:rPr>
        <w:annotationRef/>
      </w:r>
      <w:r>
        <w:rPr>
          <w:lang w:val="sr-Cyrl-BA"/>
        </w:rPr>
        <w:t xml:space="preserve">Све празне редове треба реализовати помоћу </w:t>
      </w:r>
      <w:r>
        <w:rPr>
          <w:lang w:val="en-US"/>
        </w:rPr>
        <w:t>Spacing</w:t>
      </w:r>
      <w:r>
        <w:rPr>
          <w:lang w:val="sr-Cyrl-BA"/>
        </w:rPr>
        <w:t>-а.</w:t>
      </w:r>
    </w:p>
  </w:comment>
  <w:comment w:id="1228" w:author="Aleksandar Kelec" w:date="2023-11-26T14:46:00Z" w:initials="AK">
    <w:p w14:paraId="46B28296" w14:textId="77777777" w:rsidR="00D80636" w:rsidRDefault="00D80636" w:rsidP="00D80636">
      <w:pPr>
        <w:pStyle w:val="CommentText"/>
        <w:rPr>
          <w:rFonts w:asciiTheme="minorHAnsi" w:eastAsia="Segoe UI Emoji" w:hAnsiTheme="minorHAnsi" w:cs="Segoe UI Emoji"/>
          <w:lang w:val="sr-Cyrl-BA"/>
        </w:rPr>
      </w:pPr>
      <w:r>
        <w:rPr>
          <w:rStyle w:val="CommentReference"/>
        </w:rPr>
        <w:annotationRef/>
      </w:r>
      <w:r>
        <w:rPr>
          <w:lang w:val="sr-Cyrl-BA"/>
        </w:rPr>
        <w:t>Сваку слику би требало референцирати/поменути у тексту.</w:t>
      </w:r>
      <w:r>
        <w:rPr>
          <w:lang w:val="sr-Cyrl-BA"/>
        </w:rPr>
        <w:br/>
      </w:r>
      <w:r>
        <w:rPr>
          <w:lang w:val="sr-Cyrl-BA"/>
        </w:rPr>
        <w:br/>
        <w:t xml:space="preserve">Такође, ова слика је огромна, нема потребе да буде оволики усисивач </w:t>
      </w:r>
      <w:r>
        <w:rPr>
          <w:rFonts w:asciiTheme="minorHAnsi" w:eastAsia="Segoe UI Emoji" w:hAnsiTheme="minorHAnsi" w:cs="Segoe UI Emoji"/>
          <w:lang w:val="sr-Cyrl-BA"/>
        </w:rPr>
        <w:t>:).</w:t>
      </w:r>
    </w:p>
    <w:p w14:paraId="4948A21D" w14:textId="77777777" w:rsidR="00D80636" w:rsidRDefault="00D80636" w:rsidP="00D80636">
      <w:pPr>
        <w:pStyle w:val="CommentText"/>
        <w:rPr>
          <w:rFonts w:asciiTheme="minorHAnsi" w:hAnsiTheme="minorHAnsi"/>
          <w:lang w:val="sr-Cyrl-BA"/>
        </w:rPr>
      </w:pPr>
    </w:p>
    <w:p w14:paraId="0280026A" w14:textId="77777777" w:rsidR="00D80636" w:rsidRPr="001E6B9C" w:rsidRDefault="00D80636" w:rsidP="00D80636">
      <w:pPr>
        <w:pStyle w:val="CommentText"/>
        <w:rPr>
          <w:rFonts w:asciiTheme="minorHAnsi" w:hAnsiTheme="minorHAnsi"/>
          <w:lang w:val="sr-Cyrl-BA"/>
        </w:rPr>
      </w:pPr>
      <w:r>
        <w:rPr>
          <w:rFonts w:asciiTheme="minorHAnsi" w:hAnsiTheme="minorHAnsi"/>
          <w:lang w:val="sr-Cyrl-BA"/>
        </w:rPr>
        <w:t>Ово све важи за цијели рад.</w:t>
      </w:r>
    </w:p>
  </w:comment>
  <w:comment w:id="1252" w:author="Aleksandar Kelec" w:date="2023-11-26T14:46:00Z" w:initials="AK">
    <w:p w14:paraId="5106F57B" w14:textId="77777777" w:rsidR="00D700C9" w:rsidRDefault="00D700C9">
      <w:pPr>
        <w:pStyle w:val="CommentText"/>
        <w:rPr>
          <w:rFonts w:asciiTheme="minorHAnsi" w:eastAsia="Segoe UI Emoji" w:hAnsiTheme="minorHAnsi" w:cs="Segoe UI Emoji"/>
          <w:lang w:val="sr-Cyrl-BA"/>
        </w:rPr>
      </w:pPr>
      <w:r>
        <w:rPr>
          <w:rStyle w:val="CommentReference"/>
        </w:rPr>
        <w:annotationRef/>
      </w:r>
      <w:r>
        <w:rPr>
          <w:lang w:val="sr-Cyrl-BA"/>
        </w:rPr>
        <w:t>Сваку слику би требало референцирати/поменути у тексту.</w:t>
      </w:r>
      <w:r>
        <w:rPr>
          <w:lang w:val="sr-Cyrl-BA"/>
        </w:rPr>
        <w:br/>
      </w:r>
      <w:r>
        <w:rPr>
          <w:lang w:val="sr-Cyrl-BA"/>
        </w:rPr>
        <w:br/>
        <w:t xml:space="preserve">Такође, ова слика је огромна, нема потребе да буде оволики усисивач </w:t>
      </w:r>
      <w:r>
        <w:rPr>
          <w:rFonts w:asciiTheme="minorHAnsi" w:eastAsia="Segoe UI Emoji" w:hAnsiTheme="minorHAnsi" w:cs="Segoe UI Emoji"/>
          <w:lang w:val="sr-Cyrl-BA"/>
        </w:rPr>
        <w:t>:).</w:t>
      </w:r>
    </w:p>
    <w:p w14:paraId="29D28555" w14:textId="77777777" w:rsidR="003E5469" w:rsidRDefault="003E5469">
      <w:pPr>
        <w:pStyle w:val="CommentText"/>
        <w:rPr>
          <w:rFonts w:asciiTheme="minorHAnsi" w:hAnsiTheme="minorHAnsi"/>
          <w:lang w:val="sr-Cyrl-BA"/>
        </w:rPr>
      </w:pPr>
    </w:p>
    <w:p w14:paraId="49E3B13E" w14:textId="3C8BCD82" w:rsidR="003E5469" w:rsidRPr="001E6B9C" w:rsidRDefault="003E5469">
      <w:pPr>
        <w:pStyle w:val="CommentText"/>
        <w:rPr>
          <w:rFonts w:asciiTheme="minorHAnsi" w:hAnsiTheme="minorHAnsi"/>
          <w:lang w:val="sr-Cyrl-BA"/>
        </w:rPr>
      </w:pPr>
      <w:r>
        <w:rPr>
          <w:rFonts w:asciiTheme="minorHAnsi" w:hAnsiTheme="minorHAnsi"/>
          <w:lang w:val="sr-Cyrl-BA"/>
        </w:rPr>
        <w:t>Ово све важи за цијели рад.</w:t>
      </w:r>
    </w:p>
  </w:comment>
  <w:comment w:id="1260" w:author="Aleksandar Kelec" w:date="2023-11-26T14:47:00Z" w:initials="AK">
    <w:p w14:paraId="6FFE07C1" w14:textId="5E649451" w:rsidR="00D700C9" w:rsidRPr="001E6B9C" w:rsidRDefault="00D700C9">
      <w:pPr>
        <w:pStyle w:val="CommentText"/>
        <w:rPr>
          <w:lang w:val="sr-Cyrl-BA"/>
        </w:rPr>
      </w:pPr>
      <w:r>
        <w:rPr>
          <w:rStyle w:val="CommentReference"/>
        </w:rPr>
        <w:annotationRef/>
      </w:r>
      <w:r>
        <w:rPr>
          <w:lang w:val="sr-Cyrl-BA"/>
        </w:rPr>
        <w:t>„се обрађује“</w:t>
      </w:r>
      <w:r>
        <w:rPr>
          <w:lang w:val="sr-Cyrl-BA"/>
        </w:rPr>
        <w:br/>
        <w:t>- рад треба бити написан у садашњем времену, у 3. лицу једнине.</w:t>
      </w:r>
    </w:p>
  </w:comment>
  <w:comment w:id="1267" w:author="Aleksandar Kelec" w:date="2023-11-26T14:49:00Z" w:initials="AK">
    <w:p w14:paraId="665A51EB" w14:textId="32059092" w:rsidR="00D700C9" w:rsidRDefault="00D700C9">
      <w:pPr>
        <w:pStyle w:val="CommentText"/>
      </w:pPr>
      <w:r>
        <w:rPr>
          <w:rStyle w:val="CommentReference"/>
        </w:rPr>
        <w:annotationRef/>
      </w:r>
    </w:p>
  </w:comment>
  <w:comment w:id="1276" w:author="Zoran Djuric" w:date="2023-12-02T22:22:00Z" w:initials="ZD">
    <w:p w14:paraId="2516143F" w14:textId="6160DB01" w:rsidR="00C877D6" w:rsidRPr="00C877D6" w:rsidRDefault="00C877D6">
      <w:pPr>
        <w:pStyle w:val="CommentText"/>
        <w:rPr>
          <w:lang w:val="sr-Cyrl-RS"/>
        </w:rPr>
      </w:pPr>
      <w:r>
        <w:rPr>
          <w:rStyle w:val="CommentReference"/>
        </w:rPr>
        <w:annotationRef/>
      </w:r>
      <w:r>
        <w:rPr>
          <w:lang w:val="sr-Cyrl-RS"/>
        </w:rPr>
        <w:t>нека све буде један параграф...</w:t>
      </w:r>
    </w:p>
  </w:comment>
  <w:comment w:id="1297" w:author="Zoran Djuric" w:date="2023-12-02T22:35:00Z" w:initials="ZD">
    <w:p w14:paraId="6AD0CC83" w14:textId="6DB1DF8C" w:rsidR="00710A61" w:rsidRPr="00710A61" w:rsidRDefault="00710A61">
      <w:pPr>
        <w:pStyle w:val="CommentText"/>
        <w:rPr>
          <w:lang w:val="sr-Cyrl-RS"/>
        </w:rPr>
      </w:pPr>
      <w:r>
        <w:rPr>
          <w:rStyle w:val="CommentReference"/>
        </w:rPr>
        <w:annotationRef/>
      </w:r>
      <w:r>
        <w:rPr>
          <w:lang w:val="sr-Cyrl-RS"/>
        </w:rPr>
        <w:t>Овакве тврдње морате референцирати...</w:t>
      </w:r>
    </w:p>
  </w:comment>
  <w:comment w:id="1304" w:author="Zoran Djuric" w:date="2023-12-02T22:35:00Z" w:initials="ZD">
    <w:p w14:paraId="57D1B990" w14:textId="5023C516" w:rsidR="00710A61" w:rsidRPr="00710A61" w:rsidRDefault="00710A61">
      <w:pPr>
        <w:pStyle w:val="CommentText"/>
        <w:rPr>
          <w:lang w:val="sr-Cyrl-RS"/>
        </w:rPr>
      </w:pPr>
      <w:r>
        <w:rPr>
          <w:rStyle w:val="CommentReference"/>
        </w:rPr>
        <w:annotationRef/>
      </w:r>
      <w:r>
        <w:rPr>
          <w:lang w:val="sr-Cyrl-RS"/>
        </w:rPr>
        <w:t>Ово или нешто попут овог не треба да буде дио дипломског рада...</w:t>
      </w:r>
    </w:p>
  </w:comment>
  <w:comment w:id="1312" w:author="Zoran Djuric" w:date="2023-12-02T22:36:00Z" w:initials="ZD">
    <w:p w14:paraId="3A9328CC" w14:textId="1C234D66" w:rsidR="005B5774" w:rsidRPr="005B5774" w:rsidRDefault="005B5774">
      <w:pPr>
        <w:pStyle w:val="CommentText"/>
        <w:rPr>
          <w:lang w:val="sr-Cyrl-RS"/>
        </w:rPr>
      </w:pPr>
      <w:r>
        <w:rPr>
          <w:rStyle w:val="CommentReference"/>
        </w:rPr>
        <w:annotationRef/>
      </w:r>
      <w:r>
        <w:rPr>
          <w:lang w:val="sr-Cyrl-RS"/>
        </w:rPr>
        <w:t>преформулисати</w:t>
      </w:r>
    </w:p>
  </w:comment>
  <w:comment w:id="1327" w:author="Zoran Djuric" w:date="2023-12-02T22:37:00Z" w:initials="ZD">
    <w:p w14:paraId="100C6AEC" w14:textId="06F9C86E" w:rsidR="005B5774" w:rsidRPr="005B5774" w:rsidRDefault="005B5774">
      <w:pPr>
        <w:pStyle w:val="CommentText"/>
        <w:rPr>
          <w:lang w:val="sr-Cyrl-RS"/>
        </w:rPr>
      </w:pPr>
      <w:r>
        <w:rPr>
          <w:rStyle w:val="CommentReference"/>
        </w:rPr>
        <w:annotationRef/>
      </w:r>
      <w:r>
        <w:rPr>
          <w:lang w:val="sr-Latn-RS"/>
        </w:rPr>
        <w:t xml:space="preserve">URL </w:t>
      </w:r>
      <w:r>
        <w:rPr>
          <w:lang w:val="sr-Cyrl-RS"/>
        </w:rPr>
        <w:t>до званичне странице</w:t>
      </w:r>
    </w:p>
  </w:comment>
  <w:comment w:id="1328" w:author="Zoran Djuric" w:date="2023-12-02T22:36:00Z" w:initials="ZD">
    <w:p w14:paraId="0E2B4386" w14:textId="44EDF9F0" w:rsidR="005B5774" w:rsidRPr="005B5774" w:rsidRDefault="005B5774">
      <w:pPr>
        <w:pStyle w:val="CommentText"/>
        <w:rPr>
          <w:lang w:val="sr-Cyrl-RS"/>
        </w:rPr>
      </w:pPr>
      <w:r>
        <w:rPr>
          <w:rStyle w:val="CommentReference"/>
        </w:rPr>
        <w:annotationRef/>
      </w:r>
      <w:r>
        <w:rPr>
          <w:lang w:val="sr-Latn-RS"/>
        </w:rPr>
        <w:t>Dynamics</w:t>
      </w:r>
    </w:p>
  </w:comment>
  <w:comment w:id="1357" w:author="Zoran Djuric" w:date="2023-12-02T22:38:00Z" w:initials="ZD">
    <w:p w14:paraId="66A180E8" w14:textId="77777777" w:rsidR="005B5774" w:rsidRPr="005B5774" w:rsidRDefault="005B5774" w:rsidP="005B5774">
      <w:pPr>
        <w:pStyle w:val="CommentText"/>
        <w:rPr>
          <w:lang w:val="sr-Cyrl-RS"/>
        </w:rPr>
      </w:pPr>
      <w:r>
        <w:rPr>
          <w:rStyle w:val="CommentReference"/>
        </w:rPr>
        <w:annotationRef/>
      </w:r>
      <w:r>
        <w:rPr>
          <w:rStyle w:val="CommentReference"/>
        </w:rPr>
        <w:annotationRef/>
      </w:r>
      <w:r>
        <w:rPr>
          <w:lang w:val="sr-Latn-RS"/>
        </w:rPr>
        <w:t xml:space="preserve">URL </w:t>
      </w:r>
      <w:r>
        <w:rPr>
          <w:lang w:val="sr-Cyrl-RS"/>
        </w:rPr>
        <w:t>до званичне странице</w:t>
      </w:r>
    </w:p>
    <w:p w14:paraId="1488DC5E" w14:textId="5CDB442F" w:rsidR="005B5774" w:rsidRDefault="005B5774">
      <w:pPr>
        <w:pStyle w:val="CommentText"/>
      </w:pPr>
    </w:p>
  </w:comment>
  <w:comment w:id="1364" w:author="Zoran Djuric" w:date="2023-12-02T22:38:00Z" w:initials="ZD">
    <w:p w14:paraId="34328832" w14:textId="77777777" w:rsidR="005B5774" w:rsidRPr="005B5774" w:rsidRDefault="005B5774" w:rsidP="005B5774">
      <w:pPr>
        <w:pStyle w:val="CommentText"/>
        <w:rPr>
          <w:lang w:val="sr-Cyrl-RS"/>
        </w:rPr>
      </w:pPr>
      <w:r>
        <w:rPr>
          <w:rStyle w:val="CommentReference"/>
        </w:rPr>
        <w:annotationRef/>
      </w:r>
      <w:r>
        <w:rPr>
          <w:rStyle w:val="CommentReference"/>
        </w:rPr>
        <w:annotationRef/>
      </w:r>
      <w:r>
        <w:rPr>
          <w:lang w:val="sr-Latn-RS"/>
        </w:rPr>
        <w:t xml:space="preserve">URL </w:t>
      </w:r>
      <w:r>
        <w:rPr>
          <w:lang w:val="sr-Cyrl-RS"/>
        </w:rPr>
        <w:t>до званичне странице</w:t>
      </w:r>
    </w:p>
    <w:p w14:paraId="5E6F6059" w14:textId="119FC2C7" w:rsidR="005B5774" w:rsidRPr="009F5DB1" w:rsidRDefault="005B5774">
      <w:pPr>
        <w:pStyle w:val="CommentText"/>
        <w:rPr>
          <w:lang w:val="sr-Latn-RS"/>
        </w:rPr>
      </w:pPr>
    </w:p>
  </w:comment>
  <w:comment w:id="1491" w:author="Aleksandar Kelec" w:date="2023-11-26T14:56:00Z" w:initials="AK">
    <w:p w14:paraId="7358AD98" w14:textId="7EB38452" w:rsidR="00A54B59" w:rsidRPr="00A54B59" w:rsidRDefault="00A54B59">
      <w:pPr>
        <w:pStyle w:val="CommentText"/>
        <w:rPr>
          <w:lang w:val="sr-Cyrl-BA"/>
        </w:rPr>
      </w:pPr>
      <w:r>
        <w:rPr>
          <w:rStyle w:val="CommentReference"/>
        </w:rPr>
        <w:annotationRef/>
      </w:r>
      <w:r>
        <w:rPr>
          <w:lang w:val="sr-Cyrl-BA"/>
        </w:rPr>
        <w:t>?</w:t>
      </w:r>
      <w:r>
        <w:rPr>
          <w:lang w:val="sr-Cyrl-BA"/>
        </w:rPr>
        <w:br/>
        <w:t>екавица</w:t>
      </w:r>
    </w:p>
  </w:comment>
  <w:comment w:id="1494" w:author="Aleksandar Kelec" w:date="2023-11-26T14:56:00Z" w:initials="AK">
    <w:p w14:paraId="47E833CD" w14:textId="527A0315" w:rsidR="00A54B59" w:rsidRPr="00A54B59" w:rsidRDefault="00A54B59">
      <w:pPr>
        <w:pStyle w:val="CommentText"/>
        <w:rPr>
          <w:lang w:val="sr-Cyrl-BA"/>
        </w:rPr>
      </w:pPr>
      <w:r>
        <w:rPr>
          <w:rStyle w:val="CommentReference"/>
        </w:rPr>
        <w:annotationRef/>
      </w:r>
      <w:r>
        <w:rPr>
          <w:lang w:val="sr-Cyrl-BA"/>
        </w:rPr>
        <w:t>пол</w:t>
      </w:r>
    </w:p>
  </w:comment>
  <w:comment w:id="1504" w:author="Zoran Djuric" w:date="2023-12-02T22:59:00Z" w:initials="ZD">
    <w:p w14:paraId="55ECE480" w14:textId="15190D23" w:rsidR="009F5DB1" w:rsidRPr="009F5DB1" w:rsidRDefault="009F5DB1">
      <w:pPr>
        <w:pStyle w:val="CommentText"/>
        <w:rPr>
          <w:lang w:val="sr-Cyrl-RS"/>
        </w:rPr>
      </w:pPr>
      <w:r>
        <w:rPr>
          <w:rStyle w:val="CommentReference"/>
        </w:rPr>
        <w:annotationRef/>
      </w:r>
      <w:r>
        <w:rPr>
          <w:lang w:val="sr-Cyrl-RS"/>
        </w:rPr>
        <w:t>промијените натпис</w:t>
      </w:r>
    </w:p>
  </w:comment>
  <w:comment w:id="1541" w:author="Aleksandar Kelec" w:date="2023-11-26T15:00:00Z" w:initials="AK">
    <w:p w14:paraId="2EEC5D54" w14:textId="2AF69A8C" w:rsidR="00001E6A" w:rsidRPr="00001E6A" w:rsidRDefault="00001E6A">
      <w:pPr>
        <w:pStyle w:val="CommentText"/>
        <w:rPr>
          <w:lang w:val="sr-Cyrl-BA"/>
        </w:rPr>
      </w:pPr>
      <w:r>
        <w:rPr>
          <w:rStyle w:val="CommentReference"/>
        </w:rPr>
        <w:annotationRef/>
      </w:r>
      <w:r>
        <w:rPr>
          <w:lang w:val="sr-Cyrl-BA"/>
        </w:rPr>
        <w:t>Обрисати вишак бјелина.</w:t>
      </w:r>
    </w:p>
  </w:comment>
  <w:comment w:id="1544" w:author="Zoran Djuric" w:date="2023-12-02T23:00:00Z" w:initials="ZD">
    <w:p w14:paraId="0957E84B" w14:textId="6C529A34" w:rsidR="009F5DB1" w:rsidRPr="009F5DB1" w:rsidRDefault="009F5DB1">
      <w:pPr>
        <w:pStyle w:val="CommentText"/>
        <w:rPr>
          <w:lang w:val="sr-Cyrl-RS"/>
        </w:rPr>
      </w:pPr>
      <w:r>
        <w:rPr>
          <w:lang w:val="sr-Cyrl-RS"/>
        </w:rPr>
        <w:t xml:space="preserve">у заградама </w:t>
      </w:r>
      <w:r>
        <w:rPr>
          <w:rStyle w:val="CommentReference"/>
        </w:rPr>
        <w:annotationRef/>
      </w:r>
      <w:r>
        <w:rPr>
          <w:lang w:val="sr-Cyrl-RS"/>
        </w:rPr>
        <w:t>навести оригиналне термине на енглеском зику</w:t>
      </w:r>
    </w:p>
  </w:comment>
  <w:comment w:id="1688" w:author="Zoran Djuric" w:date="2023-12-02T23:23:00Z" w:initials="ZD">
    <w:p w14:paraId="54EF4DA4" w14:textId="2B088FB1" w:rsidR="00311E98" w:rsidRPr="00311E98" w:rsidRDefault="00311E98">
      <w:pPr>
        <w:pStyle w:val="CommentText"/>
        <w:rPr>
          <w:lang w:val="sr-Cyrl-RS"/>
        </w:rPr>
      </w:pPr>
      <w:r>
        <w:rPr>
          <w:rStyle w:val="CommentReference"/>
        </w:rPr>
        <w:annotationRef/>
      </w:r>
      <w:r>
        <w:rPr>
          <w:lang w:val="sr-Cyrl-RS"/>
        </w:rPr>
        <w:t xml:space="preserve">Сви термини на енг. језику морају бити писани </w:t>
      </w:r>
      <w:r w:rsidRPr="00311E98">
        <w:rPr>
          <w:i/>
          <w:iCs/>
          <w:lang w:val="sr-Latn-RS"/>
        </w:rPr>
        <w:t>italic</w:t>
      </w:r>
      <w:r>
        <w:rPr>
          <w:lang w:val="sr-Cyrl-RS"/>
        </w:rPr>
        <w:t>-ом</w:t>
      </w:r>
    </w:p>
  </w:comment>
  <w:comment w:id="1738" w:author="Zoran Djuric" w:date="2023-12-02T23:24:00Z" w:initials="ZD">
    <w:p w14:paraId="1B5D99DF" w14:textId="70E4C5EB" w:rsidR="00311E98" w:rsidRDefault="00311E98">
      <w:pPr>
        <w:pStyle w:val="CommentText"/>
      </w:pPr>
      <w:r>
        <w:rPr>
          <w:rStyle w:val="CommentReference"/>
        </w:rPr>
        <w:annotationRef/>
      </w:r>
    </w:p>
  </w:comment>
  <w:comment w:id="1799" w:author="Aleksandar Kelec" w:date="2023-11-26T15:33:00Z" w:initials="AK">
    <w:p w14:paraId="30FA85CC" w14:textId="37A0B3C7" w:rsidR="00B013D6" w:rsidRPr="00B013D6" w:rsidRDefault="00B013D6">
      <w:pPr>
        <w:pStyle w:val="CommentText"/>
        <w:rPr>
          <w:lang w:val="sr-Cyrl-BA"/>
        </w:rPr>
      </w:pPr>
      <w:r>
        <w:rPr>
          <w:rStyle w:val="CommentReference"/>
        </w:rPr>
        <w:annotationRef/>
      </w:r>
      <w:r>
        <w:rPr>
          <w:lang w:val="sr-Cyrl-BA"/>
        </w:rPr>
        <w:t>Зарез испред јер, а, али, па, …</w:t>
      </w:r>
    </w:p>
  </w:comment>
  <w:comment w:id="1819" w:author="Aleksandar Kelec" w:date="2023-11-26T15:49:00Z" w:initials="AK">
    <w:p w14:paraId="24CD8104" w14:textId="22E3F16B" w:rsidR="00AC1390" w:rsidRPr="00AC1390" w:rsidRDefault="00AC1390">
      <w:pPr>
        <w:pStyle w:val="CommentText"/>
        <w:rPr>
          <w:lang w:val="sr-Cyrl-BA"/>
        </w:rPr>
      </w:pPr>
      <w:r>
        <w:rPr>
          <w:rStyle w:val="CommentReference"/>
        </w:rPr>
        <w:annotationRef/>
      </w:r>
      <w:r>
        <w:rPr>
          <w:lang w:val="sr-Cyrl-BA"/>
        </w:rPr>
        <w:t>Преформулисати.</w:t>
      </w:r>
    </w:p>
  </w:comment>
  <w:comment w:id="1954" w:author="Aleksandar Kelec" w:date="2023-11-26T19:02:00Z" w:initials="AK">
    <w:p w14:paraId="504165C8" w14:textId="341DD870" w:rsidR="00CE362F" w:rsidRPr="00CE362F" w:rsidRDefault="00CE362F">
      <w:pPr>
        <w:pStyle w:val="CommentText"/>
        <w:rPr>
          <w:lang w:val="sr-Cyrl-BA"/>
        </w:rPr>
      </w:pPr>
      <w:r>
        <w:rPr>
          <w:rStyle w:val="CommentReference"/>
        </w:rPr>
        <w:annotationRef/>
      </w:r>
      <w:r>
        <w:rPr>
          <w:lang w:val="sr-Cyrl-BA"/>
        </w:rPr>
        <w:t>У заградама навести оригинални (енг.) назив.</w:t>
      </w:r>
    </w:p>
  </w:comment>
  <w:comment w:id="2008" w:author="Aleksandar Kelec" w:date="2023-11-26T19:06:00Z" w:initials="AK">
    <w:p w14:paraId="539FFBA0" w14:textId="4F916427" w:rsidR="0077407A" w:rsidRPr="0077407A" w:rsidRDefault="0077407A">
      <w:pPr>
        <w:pStyle w:val="CommentText"/>
        <w:rPr>
          <w:lang w:val="sr-Cyrl-BA"/>
        </w:rPr>
      </w:pPr>
      <w:r>
        <w:rPr>
          <w:rStyle w:val="CommentReference"/>
        </w:rPr>
        <w:annotationRef/>
      </w:r>
      <w:r>
        <w:rPr>
          <w:lang w:val="sr-Cyrl-BA"/>
        </w:rPr>
        <w:t>модел</w:t>
      </w:r>
    </w:p>
  </w:comment>
  <w:comment w:id="2012" w:author="Aleksandar Kelec" w:date="2023-11-26T19:07:00Z" w:initials="AK">
    <w:p w14:paraId="1D92B7BC" w14:textId="1F0231BB" w:rsidR="00921FC2" w:rsidRPr="00921FC2" w:rsidRDefault="00921FC2">
      <w:pPr>
        <w:pStyle w:val="CommentText"/>
        <w:rPr>
          <w:lang w:val="sr-Cyrl-BA"/>
        </w:rPr>
      </w:pPr>
      <w:r>
        <w:rPr>
          <w:rStyle w:val="CommentReference"/>
        </w:rPr>
        <w:annotationRef/>
      </w:r>
      <w:r>
        <w:rPr>
          <w:lang w:val="sr-Cyrl-BA"/>
        </w:rPr>
        <w:t>?</w:t>
      </w:r>
    </w:p>
  </w:comment>
  <w:comment w:id="2027" w:author="Aleksandar Kelec" w:date="2023-11-26T19:09:00Z" w:initials="AK">
    <w:p w14:paraId="75BB8034" w14:textId="35323930" w:rsidR="005D4572" w:rsidRDefault="005D4572">
      <w:pPr>
        <w:pStyle w:val="CommentText"/>
      </w:pPr>
      <w:r>
        <w:rPr>
          <w:rStyle w:val="CommentReference"/>
        </w:rPr>
        <w:annotationRef/>
      </w:r>
    </w:p>
  </w:comment>
  <w:comment w:id="2031" w:author="Aleksandar Kelec" w:date="2023-11-26T19:08:00Z" w:initials="AK">
    <w:p w14:paraId="43E8BD14" w14:textId="52AA8D91" w:rsidR="00234E15" w:rsidRDefault="00234E15">
      <w:pPr>
        <w:pStyle w:val="CommentText"/>
      </w:pPr>
      <w:r>
        <w:rPr>
          <w:rStyle w:val="CommentReference"/>
        </w:rPr>
        <w:annotationRef/>
      </w:r>
    </w:p>
  </w:comment>
  <w:comment w:id="2036" w:author="Aleksandar Kelec" w:date="2023-11-26T19:09:00Z" w:initials="AK">
    <w:p w14:paraId="62C8A84C" w14:textId="46ED5ED9" w:rsidR="005D4572" w:rsidRDefault="005D4572">
      <w:pPr>
        <w:pStyle w:val="CommentText"/>
      </w:pPr>
      <w:r>
        <w:rPr>
          <w:rStyle w:val="CommentReference"/>
        </w:rPr>
        <w:annotationRef/>
      </w:r>
    </w:p>
  </w:comment>
  <w:comment w:id="2041" w:author="Aleksandar Kelec" w:date="2023-11-26T19:09:00Z" w:initials="AK">
    <w:p w14:paraId="1B5C929C" w14:textId="4971341A" w:rsidR="005D4572" w:rsidRDefault="005D4572">
      <w:pPr>
        <w:pStyle w:val="CommentText"/>
      </w:pPr>
      <w:r>
        <w:rPr>
          <w:rStyle w:val="CommentReference"/>
        </w:rPr>
        <w:annotationRef/>
      </w:r>
    </w:p>
  </w:comment>
  <w:comment w:id="2052" w:author="Zoran Djuric" w:date="2023-12-02T23:26:00Z" w:initials="ZD">
    <w:p w14:paraId="51473710" w14:textId="028CC9F7" w:rsidR="00311E98" w:rsidRPr="00311E98" w:rsidRDefault="00311E98">
      <w:pPr>
        <w:pStyle w:val="CommentText"/>
        <w:rPr>
          <w:lang w:val="sr-Latn-RS"/>
        </w:rPr>
      </w:pPr>
      <w:r>
        <w:rPr>
          <w:rStyle w:val="CommentReference"/>
        </w:rPr>
        <w:annotationRef/>
      </w:r>
      <w:r>
        <w:rPr>
          <w:lang w:val="sr-Cyrl-RS"/>
        </w:rPr>
        <w:t xml:space="preserve">И овдје уведите скраћеницу - </w:t>
      </w:r>
      <w:r>
        <w:rPr>
          <w:lang w:val="sr-Latn-RS"/>
        </w:rPr>
        <w:t>DT</w:t>
      </w:r>
    </w:p>
  </w:comment>
  <w:comment w:id="2061" w:author="Zoran Djuric" w:date="2023-12-02T23:26:00Z" w:initials="ZD">
    <w:p w14:paraId="5A197E9F" w14:textId="68FD21B3" w:rsidR="00311E98" w:rsidRPr="00311E98" w:rsidRDefault="00311E98">
      <w:pPr>
        <w:pStyle w:val="CommentText"/>
        <w:rPr>
          <w:lang w:val="sr-Latn-RS"/>
        </w:rPr>
      </w:pPr>
      <w:r>
        <w:rPr>
          <w:rStyle w:val="CommentReference"/>
        </w:rPr>
        <w:annotationRef/>
      </w:r>
      <w:r>
        <w:rPr>
          <w:rStyle w:val="CommentReference"/>
        </w:rPr>
        <w:annotationRef/>
      </w:r>
      <w:r>
        <w:rPr>
          <w:lang w:val="sr-Cyrl-RS"/>
        </w:rPr>
        <w:t xml:space="preserve">И овдје уведите скраћеницу - </w:t>
      </w:r>
      <w:r>
        <w:rPr>
          <w:lang w:val="sr-Latn-RS"/>
        </w:rPr>
        <w:t>RF</w:t>
      </w:r>
    </w:p>
  </w:comment>
  <w:comment w:id="2065" w:author="Aleksandar Kelec" w:date="2023-11-26T19:15:00Z" w:initials="AK">
    <w:p w14:paraId="389CA998" w14:textId="7BAB9CB8" w:rsidR="00DA24EC" w:rsidRPr="00BC110C" w:rsidRDefault="00DA24EC">
      <w:pPr>
        <w:pStyle w:val="CommentText"/>
        <w:rPr>
          <w:lang w:val="sr-Cyrl-BA"/>
        </w:rPr>
      </w:pPr>
      <w:r>
        <w:rPr>
          <w:rStyle w:val="CommentReference"/>
        </w:rPr>
        <w:annotationRef/>
      </w:r>
      <w:r w:rsidR="00BC110C">
        <w:rPr>
          <w:lang w:val="sr-Cyrl-BA"/>
        </w:rPr>
        <w:t>екавица</w:t>
      </w:r>
    </w:p>
  </w:comment>
  <w:comment w:id="2068" w:author="Aleksandar Kelec" w:date="2023-11-26T19:15:00Z" w:initials="AK">
    <w:p w14:paraId="73D75D2E" w14:textId="281E9616" w:rsidR="00DA24EC" w:rsidRDefault="00DA24EC">
      <w:pPr>
        <w:pStyle w:val="CommentText"/>
      </w:pPr>
      <w:r>
        <w:rPr>
          <w:rStyle w:val="CommentReference"/>
        </w:rPr>
        <w:annotationRef/>
      </w:r>
    </w:p>
  </w:comment>
  <w:comment w:id="2076" w:author="Aleksandar Kelec" w:date="2023-11-26T19:15:00Z" w:initials="AK">
    <w:p w14:paraId="61393A68" w14:textId="42AB0E2E" w:rsidR="006C6F26" w:rsidRPr="006C6F26" w:rsidRDefault="006C6F26">
      <w:pPr>
        <w:pStyle w:val="CommentText"/>
        <w:rPr>
          <w:lang w:val="sr-Cyrl-BA"/>
        </w:rPr>
      </w:pPr>
      <w:r>
        <w:rPr>
          <w:rStyle w:val="CommentReference"/>
        </w:rPr>
        <w:annotationRef/>
      </w:r>
      <w:r>
        <w:rPr>
          <w:lang w:val="sr-Cyrl-BA"/>
        </w:rPr>
        <w:t>енг. термин</w:t>
      </w:r>
    </w:p>
  </w:comment>
  <w:comment w:id="2087" w:author="Aleksandar Kelec" w:date="2023-11-26T19:17:00Z" w:initials="AK">
    <w:p w14:paraId="7D6A8EA4" w14:textId="7BEF346B" w:rsidR="00DB369F" w:rsidRDefault="00DB369F">
      <w:pPr>
        <w:pStyle w:val="CommentText"/>
      </w:pPr>
      <w:r>
        <w:rPr>
          <w:rStyle w:val="CommentReference"/>
        </w:rPr>
        <w:annotationRef/>
      </w:r>
    </w:p>
  </w:comment>
  <w:comment w:id="2091" w:author="Zoran Djuric" w:date="2023-12-02T23:27:00Z" w:initials="ZD">
    <w:p w14:paraId="3B469DC4" w14:textId="1E556C0B" w:rsidR="00311E98" w:rsidRPr="00311E98" w:rsidRDefault="00311E98">
      <w:pPr>
        <w:pStyle w:val="CommentText"/>
        <w:rPr>
          <w:lang w:val="sr-Latn-RS"/>
        </w:rPr>
      </w:pPr>
      <w:r>
        <w:rPr>
          <w:rStyle w:val="CommentReference"/>
        </w:rPr>
        <w:annotationRef/>
      </w:r>
      <w:r>
        <w:rPr>
          <w:rStyle w:val="CommentReference"/>
        </w:rPr>
        <w:annotationRef/>
      </w:r>
      <w:r>
        <w:rPr>
          <w:lang w:val="sr-Cyrl-RS"/>
        </w:rPr>
        <w:t xml:space="preserve">И овдје уведите скраћеницу - </w:t>
      </w:r>
      <w:r>
        <w:rPr>
          <w:lang w:val="sr-Latn-RS"/>
        </w:rPr>
        <w:t>GBT</w:t>
      </w:r>
    </w:p>
  </w:comment>
  <w:comment w:id="2124" w:author="Aleksandar Kelec" w:date="2023-11-26T19:20:00Z" w:initials="AK">
    <w:p w14:paraId="331AC7E2" w14:textId="2572F1EF" w:rsidR="00E559AA" w:rsidRDefault="00E559AA">
      <w:pPr>
        <w:pStyle w:val="CommentText"/>
      </w:pPr>
      <w:r>
        <w:rPr>
          <w:rStyle w:val="CommentReference"/>
        </w:rPr>
        <w:annotationRef/>
      </w:r>
    </w:p>
  </w:comment>
  <w:comment w:id="2136" w:author="Aleksandar Kelec" w:date="2023-11-26T19:22:00Z" w:initials="AK">
    <w:p w14:paraId="6387A422" w14:textId="2661D508" w:rsidR="00BB4C53" w:rsidRPr="00BB4C53" w:rsidRDefault="00BB4C53">
      <w:pPr>
        <w:pStyle w:val="CommentText"/>
        <w:rPr>
          <w:lang w:val="sr-Cyrl-BA"/>
        </w:rPr>
      </w:pPr>
      <w:r>
        <w:rPr>
          <w:rStyle w:val="CommentReference"/>
        </w:rPr>
        <w:annotationRef/>
      </w:r>
      <w:r>
        <w:rPr>
          <w:lang w:val="sr-Cyrl-BA"/>
        </w:rPr>
        <w:t>У раду се појављује доста хрватских термина, обратите пажњу и замијените их одговарајућим српским терми</w:t>
      </w:r>
      <w:r w:rsidR="004B10A3">
        <w:rPr>
          <w:lang w:val="sr-Cyrl-BA"/>
        </w:rPr>
        <w:t>ни</w:t>
      </w:r>
      <w:r>
        <w:rPr>
          <w:lang w:val="sr-Cyrl-BA"/>
        </w:rPr>
        <w:t>ма.</w:t>
      </w:r>
    </w:p>
  </w:comment>
  <w:comment w:id="2140" w:author="Aleksandar Kelec" w:date="2023-11-26T19:22:00Z" w:initials="AK">
    <w:p w14:paraId="42747C50" w14:textId="09D1F364" w:rsidR="00BB4C53" w:rsidRDefault="00BB4C53">
      <w:pPr>
        <w:pStyle w:val="CommentText"/>
      </w:pPr>
      <w:r>
        <w:rPr>
          <w:rStyle w:val="CommentReference"/>
        </w:rPr>
        <w:annotationRef/>
      </w:r>
    </w:p>
  </w:comment>
  <w:comment w:id="2145" w:author="Aleksandar Kelec" w:date="2023-11-26T19:23:00Z" w:initials="AK">
    <w:p w14:paraId="2186A030" w14:textId="1C28A6A0" w:rsidR="007B4C91" w:rsidRPr="007B4C91" w:rsidRDefault="007B4C91">
      <w:pPr>
        <w:pStyle w:val="CommentText"/>
        <w:rPr>
          <w:lang w:val="sr-Cyrl-BA"/>
        </w:rPr>
      </w:pPr>
      <w:r>
        <w:rPr>
          <w:rStyle w:val="CommentReference"/>
        </w:rPr>
        <w:annotationRef/>
      </w:r>
      <w:r>
        <w:rPr>
          <w:lang w:val="sr-Cyrl-BA"/>
        </w:rPr>
        <w:t>ћирилица</w:t>
      </w:r>
    </w:p>
  </w:comment>
  <w:comment w:id="2152" w:author="Aleksandar Kelec" w:date="2023-11-26T19:24:00Z" w:initials="AK">
    <w:p w14:paraId="54F988E3" w14:textId="04053E97" w:rsidR="009D5FAB" w:rsidRDefault="009D5FAB">
      <w:pPr>
        <w:pStyle w:val="CommentText"/>
      </w:pPr>
      <w:r>
        <w:rPr>
          <w:rStyle w:val="CommentReference"/>
        </w:rPr>
        <w:annotationRef/>
      </w:r>
    </w:p>
  </w:comment>
  <w:comment w:id="2157" w:author="Aleksandar Kelec" w:date="2023-11-26T19:24:00Z" w:initials="AK">
    <w:p w14:paraId="583EDD54" w14:textId="7EBDBB60" w:rsidR="009D5FAB" w:rsidRDefault="009D5FAB">
      <w:pPr>
        <w:pStyle w:val="CommentText"/>
      </w:pPr>
      <w:r>
        <w:rPr>
          <w:rStyle w:val="CommentReference"/>
        </w:rPr>
        <w:annotationRef/>
      </w:r>
    </w:p>
  </w:comment>
  <w:comment w:id="2160" w:author="Aleksandar Kelec" w:date="2023-11-26T19:24:00Z" w:initials="AK">
    <w:p w14:paraId="4FCA463D" w14:textId="1DF56F73" w:rsidR="009D5FAB" w:rsidRDefault="009D5FAB">
      <w:pPr>
        <w:pStyle w:val="CommentText"/>
      </w:pPr>
      <w:r>
        <w:rPr>
          <w:rStyle w:val="CommentReference"/>
        </w:rPr>
        <w:annotationRef/>
      </w:r>
    </w:p>
  </w:comment>
  <w:comment w:id="2164" w:author="Aleksandar Kelec" w:date="2023-11-26T19:24:00Z" w:initials="AK">
    <w:p w14:paraId="36DFFE5D" w14:textId="4A2E0CC7" w:rsidR="00393401" w:rsidRDefault="00393401">
      <w:pPr>
        <w:pStyle w:val="CommentText"/>
      </w:pPr>
      <w:r>
        <w:rPr>
          <w:rStyle w:val="CommentReference"/>
        </w:rPr>
        <w:annotationRef/>
      </w:r>
    </w:p>
  </w:comment>
  <w:comment w:id="2169" w:author="Aleksandar Kelec" w:date="2023-11-26T19:24:00Z" w:initials="AK">
    <w:p w14:paraId="63AD03B6" w14:textId="7F7439A6" w:rsidR="00393401" w:rsidRDefault="00393401">
      <w:pPr>
        <w:pStyle w:val="CommentText"/>
      </w:pPr>
      <w:r>
        <w:rPr>
          <w:rStyle w:val="CommentReference"/>
        </w:rPr>
        <w:annotationRef/>
      </w:r>
    </w:p>
  </w:comment>
  <w:comment w:id="2181" w:author="Aleksandar Kelec" w:date="2023-11-26T19:25:00Z" w:initials="AK">
    <w:p w14:paraId="28D4A206" w14:textId="00587874" w:rsidR="00393401" w:rsidRDefault="00393401">
      <w:pPr>
        <w:pStyle w:val="CommentText"/>
      </w:pPr>
      <w:r>
        <w:rPr>
          <w:rStyle w:val="CommentReference"/>
        </w:rPr>
        <w:annotationRef/>
      </w:r>
    </w:p>
  </w:comment>
  <w:comment w:id="2188" w:author="Zoran Djuric" w:date="2023-12-02T23:39:00Z" w:initials="ZD">
    <w:p w14:paraId="5D6A695B" w14:textId="4D7A42DA" w:rsidR="00857EE7" w:rsidRPr="001F5455" w:rsidRDefault="00857EE7">
      <w:pPr>
        <w:pStyle w:val="CommentText"/>
        <w:rPr>
          <w:lang w:val="sr-Cyrl-RS"/>
        </w:rPr>
      </w:pPr>
      <w:r>
        <w:rPr>
          <w:rStyle w:val="CommentReference"/>
        </w:rPr>
        <w:annotationRef/>
      </w:r>
      <w:r>
        <w:rPr>
          <w:lang w:val="sr-Cyrl-RS"/>
        </w:rPr>
        <w:t>Ово поглавље треба да буде значајно прерађено. Овако написано дјелује као некакви упутство</w:t>
      </w:r>
      <w:r w:rsidR="001F5455">
        <w:rPr>
          <w:lang w:val="sr-Latn-RS"/>
        </w:rPr>
        <w:t xml:space="preserve"> </w:t>
      </w:r>
      <w:r w:rsidR="001F5455">
        <w:rPr>
          <w:lang w:val="sr-Cyrl-RS"/>
        </w:rPr>
        <w:t xml:space="preserve">или опис оног што је урађено. </w:t>
      </w:r>
    </w:p>
  </w:comment>
  <w:comment w:id="2206" w:author="Aleksandar Kelec" w:date="2023-11-26T19:26:00Z" w:initials="AK">
    <w:p w14:paraId="162842B0" w14:textId="732F55BD" w:rsidR="00E142F5" w:rsidRPr="00E142F5" w:rsidRDefault="00E142F5">
      <w:pPr>
        <w:pStyle w:val="CommentText"/>
        <w:rPr>
          <w:lang w:val="sr-Cyrl-BA"/>
        </w:rPr>
      </w:pPr>
      <w:r>
        <w:rPr>
          <w:rStyle w:val="CommentReference"/>
        </w:rPr>
        <w:annotationRef/>
      </w:r>
      <w:r>
        <w:rPr>
          <w:lang w:val="sr-Cyrl-BA"/>
        </w:rPr>
        <w:t>Линк у фусноти</w:t>
      </w:r>
    </w:p>
  </w:comment>
  <w:comment w:id="2246" w:author="Aleksandar Kelec" w:date="2023-11-26T19:31:00Z" w:initials="AK">
    <w:p w14:paraId="6B39B97C" w14:textId="77777777" w:rsidR="00125523" w:rsidRPr="00A116DF" w:rsidRDefault="00125523" w:rsidP="00125523">
      <w:pPr>
        <w:pStyle w:val="CommentText"/>
        <w:rPr>
          <w:lang w:val="sr-Cyrl-BA"/>
        </w:rPr>
      </w:pPr>
      <w:r>
        <w:rPr>
          <w:rStyle w:val="CommentReference"/>
        </w:rPr>
        <w:annotationRef/>
      </w:r>
      <w:r>
        <w:rPr>
          <w:lang w:val="sr-Cyrl-BA"/>
        </w:rPr>
        <w:t>Ставке набрајања раздвојити зарезом (или тачком).</w:t>
      </w:r>
    </w:p>
  </w:comment>
  <w:comment w:id="2281" w:author="Aleksandar Kelec" w:date="2023-11-26T19:28:00Z" w:initials="AK">
    <w:p w14:paraId="3EF68CC1" w14:textId="6C43DF33" w:rsidR="00793375" w:rsidRPr="00793375" w:rsidRDefault="00793375">
      <w:pPr>
        <w:pStyle w:val="CommentText"/>
        <w:rPr>
          <w:lang w:val="sr-Cyrl-BA"/>
        </w:rPr>
      </w:pPr>
      <w:r>
        <w:rPr>
          <w:rStyle w:val="CommentReference"/>
        </w:rPr>
        <w:annotationRef/>
      </w:r>
      <w:r>
        <w:rPr>
          <w:lang w:val="sr-Cyrl-BA"/>
        </w:rPr>
        <w:t>кориштени су</w:t>
      </w:r>
    </w:p>
  </w:comment>
  <w:comment w:id="2315" w:author="Aleksandar Kelec" w:date="2023-11-26T19:28:00Z" w:initials="AK">
    <w:p w14:paraId="765D2E8B" w14:textId="64B74D9C" w:rsidR="00141623" w:rsidRPr="00141623" w:rsidRDefault="00141623">
      <w:pPr>
        <w:pStyle w:val="CommentText"/>
        <w:rPr>
          <w:lang w:val="sr-Cyrl-BA"/>
        </w:rPr>
      </w:pPr>
      <w:r>
        <w:rPr>
          <w:rStyle w:val="CommentReference"/>
        </w:rPr>
        <w:annotationRef/>
      </w:r>
      <w:r>
        <w:rPr>
          <w:lang w:val="sr-Cyrl-BA"/>
        </w:rPr>
        <w:t>3. лице једнине, цијели рад.</w:t>
      </w:r>
    </w:p>
  </w:comment>
  <w:comment w:id="2347" w:author="Zoran Djuric" w:date="2023-12-02T23:28:00Z" w:initials="ZD">
    <w:p w14:paraId="453775A4" w14:textId="7BA8FB27" w:rsidR="00311E98" w:rsidRDefault="00311E98">
      <w:pPr>
        <w:pStyle w:val="CommentText"/>
      </w:pPr>
      <w:r>
        <w:rPr>
          <w:rStyle w:val="CommentReference"/>
        </w:rPr>
        <w:annotationRef/>
      </w:r>
    </w:p>
  </w:comment>
  <w:comment w:id="2383" w:author="Aleksandar Kelec" w:date="2023-11-26T19:30:00Z" w:initials="AK">
    <w:p w14:paraId="323C7FFD" w14:textId="4FC409AA" w:rsidR="00EE6ABA" w:rsidRPr="00EE6ABA" w:rsidRDefault="00EE6ABA">
      <w:pPr>
        <w:pStyle w:val="CommentText"/>
        <w:rPr>
          <w:lang w:val="sr-Cyrl-BA"/>
        </w:rPr>
      </w:pPr>
      <w:r>
        <w:rPr>
          <w:rStyle w:val="CommentReference"/>
        </w:rPr>
        <w:annotationRef/>
      </w:r>
      <w:r>
        <w:rPr>
          <w:lang w:val="sr-Cyrl-BA"/>
        </w:rPr>
        <w:t>Референца</w:t>
      </w:r>
    </w:p>
  </w:comment>
  <w:comment w:id="2399" w:author="Aleksandar Kelec" w:date="2023-11-26T19:31:00Z" w:initials="AK">
    <w:p w14:paraId="07DDF77B" w14:textId="2588802A" w:rsidR="00A116DF" w:rsidRPr="00A116DF" w:rsidRDefault="00A116DF">
      <w:pPr>
        <w:pStyle w:val="CommentText"/>
        <w:rPr>
          <w:lang w:val="sr-Cyrl-BA"/>
        </w:rPr>
      </w:pPr>
      <w:r>
        <w:rPr>
          <w:rStyle w:val="CommentReference"/>
        </w:rPr>
        <w:annotationRef/>
      </w:r>
      <w:r>
        <w:rPr>
          <w:lang w:val="sr-Cyrl-BA"/>
        </w:rPr>
        <w:t>Ставке набрајања раздвојити зарезом</w:t>
      </w:r>
      <w:r w:rsidR="001A531B">
        <w:rPr>
          <w:lang w:val="sr-Cyrl-BA"/>
        </w:rPr>
        <w:t xml:space="preserve"> (или тачком)</w:t>
      </w:r>
      <w:r>
        <w:rPr>
          <w:lang w:val="sr-Cyrl-BA"/>
        </w:rPr>
        <w:t>.</w:t>
      </w:r>
    </w:p>
  </w:comment>
  <w:comment w:id="2468" w:author="Aleksandar Kelec" w:date="2023-11-26T19:31:00Z" w:initials="AK">
    <w:p w14:paraId="5F37BD8A" w14:textId="113BE2B3" w:rsidR="001B1777" w:rsidRPr="001B1777" w:rsidRDefault="001B1777">
      <w:pPr>
        <w:pStyle w:val="CommentText"/>
        <w:rPr>
          <w:lang w:val="sr-Cyrl-BA"/>
        </w:rPr>
      </w:pPr>
      <w:r>
        <w:rPr>
          <w:rStyle w:val="CommentReference"/>
        </w:rPr>
        <w:annotationRef/>
      </w:r>
      <w:r>
        <w:rPr>
          <w:lang w:val="en-US"/>
        </w:rPr>
        <w:t>CSV</w:t>
      </w:r>
    </w:p>
  </w:comment>
  <w:comment w:id="2846" w:author="Aleksandar Kelec" w:date="2023-11-26T19:37:00Z" w:initials="AK">
    <w:p w14:paraId="2CE61DA5" w14:textId="77777777" w:rsidR="00065AB1" w:rsidRPr="00AB4B31" w:rsidRDefault="00065AB1" w:rsidP="00065AB1">
      <w:pPr>
        <w:pStyle w:val="CommentText"/>
        <w:rPr>
          <w:lang w:val="sr-Cyrl-BA"/>
        </w:rPr>
      </w:pPr>
      <w:r>
        <w:rPr>
          <w:rStyle w:val="CommentReference"/>
        </w:rPr>
        <w:annotationRef/>
      </w:r>
      <w:r>
        <w:rPr>
          <w:lang w:val="sr-Cyrl-BA"/>
        </w:rPr>
        <w:t>Користите један фонт кроз цијели рад.</w:t>
      </w:r>
    </w:p>
  </w:comment>
  <w:comment w:id="2890" w:author="Aleksandar Kelec" w:date="2023-11-26T19:37:00Z" w:initials="AK">
    <w:p w14:paraId="4CB21FA1" w14:textId="7D8A6560" w:rsidR="00AB4B31" w:rsidRPr="00AB4B31" w:rsidRDefault="00AB4B31">
      <w:pPr>
        <w:pStyle w:val="CommentText"/>
        <w:rPr>
          <w:lang w:val="sr-Cyrl-BA"/>
        </w:rPr>
      </w:pPr>
      <w:r>
        <w:rPr>
          <w:rStyle w:val="CommentReference"/>
        </w:rPr>
        <w:annotationRef/>
      </w:r>
      <w:r>
        <w:rPr>
          <w:lang w:val="sr-Cyrl-BA"/>
        </w:rPr>
        <w:t>Користите један фонт кроз цијели рад.</w:t>
      </w:r>
    </w:p>
  </w:comment>
  <w:comment w:id="2924" w:author="Aleksandar Kelec" w:date="2023-11-26T19:37:00Z" w:initials="AK">
    <w:p w14:paraId="1763137B" w14:textId="7FCF4D83" w:rsidR="007A6B31" w:rsidRPr="007A6B31" w:rsidRDefault="007A6B31">
      <w:pPr>
        <w:pStyle w:val="CommentText"/>
        <w:rPr>
          <w:lang w:val="sr-Cyrl-BA"/>
        </w:rPr>
      </w:pPr>
      <w:r>
        <w:rPr>
          <w:rStyle w:val="CommentReference"/>
        </w:rPr>
        <w:annotationRef/>
      </w:r>
      <w:r>
        <w:rPr>
          <w:lang w:val="sr-Cyrl-BA"/>
        </w:rPr>
        <w:t>Нема потребе за кориштењем овог фонта овдје.</w:t>
      </w:r>
    </w:p>
  </w:comment>
  <w:comment w:id="3018" w:author="Zoran Djuric" w:date="2023-12-02T23:29:00Z" w:initials="ZD">
    <w:p w14:paraId="16B67118" w14:textId="6BF69777" w:rsidR="00311E98" w:rsidRPr="00311E98" w:rsidRDefault="00311E98">
      <w:pPr>
        <w:pStyle w:val="CommentText"/>
        <w:rPr>
          <w:lang w:val="sr-Cyrl-RS"/>
        </w:rPr>
      </w:pPr>
      <w:r>
        <w:rPr>
          <w:rStyle w:val="CommentReference"/>
        </w:rPr>
        <w:annotationRef/>
      </w:r>
      <w:r>
        <w:rPr>
          <w:lang w:val="sr-Cyrl-RS"/>
        </w:rPr>
        <w:t>Ово треба да буде секција у поглављу 5.</w:t>
      </w:r>
    </w:p>
  </w:comment>
  <w:comment w:id="3040" w:author="Aleksandar Kelec" w:date="2023-11-26T19:47:00Z" w:initials="AK">
    <w:p w14:paraId="0B7DF4C5" w14:textId="28A0AAE5" w:rsidR="00387183" w:rsidRPr="00387183" w:rsidRDefault="00387183">
      <w:pPr>
        <w:pStyle w:val="CommentText"/>
        <w:rPr>
          <w:lang w:val="sr-Cyrl-BA"/>
        </w:rPr>
      </w:pPr>
      <w:r>
        <w:rPr>
          <w:rStyle w:val="CommentReference"/>
        </w:rPr>
        <w:annotationRef/>
      </w:r>
      <w:r>
        <w:rPr>
          <w:lang w:val="sr-Cyrl-BA"/>
        </w:rPr>
        <w:t>Два пута наводите овај алгоритам</w:t>
      </w:r>
    </w:p>
  </w:comment>
  <w:comment w:id="3125" w:author="Aleksandar Kelec" w:date="2023-11-26T19:50:00Z" w:initials="AK">
    <w:p w14:paraId="7808E445" w14:textId="143A85E2" w:rsidR="00633C21" w:rsidRPr="00633C21" w:rsidRDefault="00633C21">
      <w:pPr>
        <w:pStyle w:val="CommentText"/>
        <w:rPr>
          <w:lang w:val="sr-Cyrl-BA"/>
        </w:rPr>
      </w:pPr>
      <w:r>
        <w:rPr>
          <w:rStyle w:val="CommentReference"/>
        </w:rPr>
        <w:annotationRef/>
      </w:r>
      <w:r>
        <w:rPr>
          <w:lang w:val="sr-Cyrl-BA"/>
        </w:rPr>
        <w:t>Ово поглавље се не нумерише.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CA920F" w15:done="0"/>
  <w15:commentEx w15:paraId="541F8C5A" w15:done="1"/>
  <w15:commentEx w15:paraId="0280026A" w15:done="1"/>
  <w15:commentEx w15:paraId="49E3B13E" w15:done="0"/>
  <w15:commentEx w15:paraId="6FFE07C1" w15:done="1"/>
  <w15:commentEx w15:paraId="665A51EB" w15:done="1"/>
  <w15:commentEx w15:paraId="2516143F" w15:done="1"/>
  <w15:commentEx w15:paraId="6AD0CC83" w15:done="1"/>
  <w15:commentEx w15:paraId="57D1B990" w15:done="0"/>
  <w15:commentEx w15:paraId="3A9328CC" w15:done="1"/>
  <w15:commentEx w15:paraId="100C6AEC" w15:done="1"/>
  <w15:commentEx w15:paraId="0E2B4386" w15:done="1"/>
  <w15:commentEx w15:paraId="1488DC5E" w15:done="1"/>
  <w15:commentEx w15:paraId="5E6F6059" w15:done="1"/>
  <w15:commentEx w15:paraId="7358AD98" w15:done="1"/>
  <w15:commentEx w15:paraId="47E833CD" w15:done="1"/>
  <w15:commentEx w15:paraId="55ECE480" w15:done="0"/>
  <w15:commentEx w15:paraId="2EEC5D54" w15:done="0"/>
  <w15:commentEx w15:paraId="0957E84B" w15:done="1"/>
  <w15:commentEx w15:paraId="54EF4DA4" w15:done="1"/>
  <w15:commentEx w15:paraId="1B5D99DF" w15:done="1"/>
  <w15:commentEx w15:paraId="30FA85CC" w15:done="1"/>
  <w15:commentEx w15:paraId="24CD8104" w15:done="1"/>
  <w15:commentEx w15:paraId="504165C8" w15:done="1"/>
  <w15:commentEx w15:paraId="539FFBA0" w15:done="0"/>
  <w15:commentEx w15:paraId="1D92B7BC" w15:done="0"/>
  <w15:commentEx w15:paraId="75BB8034" w15:done="0"/>
  <w15:commentEx w15:paraId="43E8BD14" w15:done="0"/>
  <w15:commentEx w15:paraId="62C8A84C" w15:done="0"/>
  <w15:commentEx w15:paraId="1B5C929C" w15:done="0"/>
  <w15:commentEx w15:paraId="51473710" w15:done="1"/>
  <w15:commentEx w15:paraId="5A197E9F" w15:done="1"/>
  <w15:commentEx w15:paraId="389CA998" w15:done="1"/>
  <w15:commentEx w15:paraId="73D75D2E" w15:done="1"/>
  <w15:commentEx w15:paraId="61393A68" w15:done="0"/>
  <w15:commentEx w15:paraId="7D6A8EA4" w15:done="1"/>
  <w15:commentEx w15:paraId="3B469DC4" w15:done="1"/>
  <w15:commentEx w15:paraId="331AC7E2" w15:done="1"/>
  <w15:commentEx w15:paraId="6387A422" w15:done="0"/>
  <w15:commentEx w15:paraId="42747C50" w15:done="0"/>
  <w15:commentEx w15:paraId="2186A030" w15:done="0"/>
  <w15:commentEx w15:paraId="54F988E3" w15:done="0"/>
  <w15:commentEx w15:paraId="583EDD54" w15:done="1"/>
  <w15:commentEx w15:paraId="4FCA463D" w15:done="1"/>
  <w15:commentEx w15:paraId="36DFFE5D" w15:done="0"/>
  <w15:commentEx w15:paraId="63AD03B6" w15:done="0"/>
  <w15:commentEx w15:paraId="28D4A206" w15:done="0"/>
  <w15:commentEx w15:paraId="5D6A695B" w15:done="1"/>
  <w15:commentEx w15:paraId="162842B0" w15:done="1"/>
  <w15:commentEx w15:paraId="6B39B97C" w15:done="1"/>
  <w15:commentEx w15:paraId="3EF68CC1" w15:done="1"/>
  <w15:commentEx w15:paraId="765D2E8B" w15:done="1"/>
  <w15:commentEx w15:paraId="453775A4" w15:done="0"/>
  <w15:commentEx w15:paraId="323C7FFD" w15:done="0"/>
  <w15:commentEx w15:paraId="07DDF77B" w15:done="0"/>
  <w15:commentEx w15:paraId="5F37BD8A" w15:done="0"/>
  <w15:commentEx w15:paraId="2CE61DA5" w15:done="1"/>
  <w15:commentEx w15:paraId="4CB21FA1" w15:done="1"/>
  <w15:commentEx w15:paraId="1763137B" w15:done="1"/>
  <w15:commentEx w15:paraId="16B67118" w15:done="0"/>
  <w15:commentEx w15:paraId="0B7DF4C5" w15:done="0"/>
  <w15:commentEx w15:paraId="7808E44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3171D18" w16cex:dateUtc="2023-12-02T21:20:00Z"/>
  <w16cex:commentExtensible w16cex:durableId="42E4F9F3" w16cex:dateUtc="2023-12-02T21:22:00Z"/>
  <w16cex:commentExtensible w16cex:durableId="3D200550" w16cex:dateUtc="2023-12-02T21:35:00Z"/>
  <w16cex:commentExtensible w16cex:durableId="6764EFBF" w16cex:dateUtc="2023-12-02T21:35:00Z"/>
  <w16cex:commentExtensible w16cex:durableId="3D7318C7" w16cex:dateUtc="2023-12-02T21:36:00Z"/>
  <w16cex:commentExtensible w16cex:durableId="19177B90" w16cex:dateUtc="2023-12-02T21:37:00Z"/>
  <w16cex:commentExtensible w16cex:durableId="6CD25BE0" w16cex:dateUtc="2023-12-02T21:36:00Z"/>
  <w16cex:commentExtensible w16cex:durableId="175D3CC4" w16cex:dateUtc="2023-12-02T21:38:00Z"/>
  <w16cex:commentExtensible w16cex:durableId="2EE12BBD" w16cex:dateUtc="2023-12-02T21:38:00Z"/>
  <w16cex:commentExtensible w16cex:durableId="65C1A05D" w16cex:dateUtc="2023-12-02T21:59:00Z"/>
  <w16cex:commentExtensible w16cex:durableId="0CA3D035" w16cex:dateUtc="2023-12-02T22:00:00Z"/>
  <w16cex:commentExtensible w16cex:durableId="0FCBFE80" w16cex:dateUtc="2023-12-02T22:23:00Z"/>
  <w16cex:commentExtensible w16cex:durableId="577D8C53" w16cex:dateUtc="2023-12-02T22:24:00Z"/>
  <w16cex:commentExtensible w16cex:durableId="55C8E362" w16cex:dateUtc="2023-12-02T22:26:00Z"/>
  <w16cex:commentExtensible w16cex:durableId="1BB7CCB4" w16cex:dateUtc="2023-12-02T22:26:00Z"/>
  <w16cex:commentExtensible w16cex:durableId="75CC74BB" w16cex:dateUtc="2023-12-02T22:27:00Z"/>
  <w16cex:commentExtensible w16cex:durableId="6B7C18A2" w16cex:dateUtc="2023-12-02T22:39:00Z"/>
  <w16cex:commentExtensible w16cex:durableId="185F30BC" w16cex:dateUtc="2023-12-02T22:28:00Z"/>
  <w16cex:commentExtensible w16cex:durableId="2F58C967" w16cex:dateUtc="2023-12-02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CA920F" w16cid:durableId="03171D18"/>
  <w16cid:commentId w16cid:paraId="541F8C5A" w16cid:durableId="660CD056"/>
  <w16cid:commentId w16cid:paraId="0280026A" w16cid:durableId="1613031F"/>
  <w16cid:commentId w16cid:paraId="49E3B13E" w16cid:durableId="290DD8B2"/>
  <w16cid:commentId w16cid:paraId="6FFE07C1" w16cid:durableId="290DD8F1"/>
  <w16cid:commentId w16cid:paraId="665A51EB" w16cid:durableId="290DD973"/>
  <w16cid:commentId w16cid:paraId="2516143F" w16cid:durableId="42E4F9F3"/>
  <w16cid:commentId w16cid:paraId="6AD0CC83" w16cid:durableId="3D200550"/>
  <w16cid:commentId w16cid:paraId="57D1B990" w16cid:durableId="6764EFBF"/>
  <w16cid:commentId w16cid:paraId="3A9328CC" w16cid:durableId="3D7318C7"/>
  <w16cid:commentId w16cid:paraId="100C6AEC" w16cid:durableId="19177B90"/>
  <w16cid:commentId w16cid:paraId="0E2B4386" w16cid:durableId="6CD25BE0"/>
  <w16cid:commentId w16cid:paraId="1488DC5E" w16cid:durableId="175D3CC4"/>
  <w16cid:commentId w16cid:paraId="5E6F6059" w16cid:durableId="2EE12BBD"/>
  <w16cid:commentId w16cid:paraId="7358AD98" w16cid:durableId="290DDB33"/>
  <w16cid:commentId w16cid:paraId="47E833CD" w16cid:durableId="290DDB3B"/>
  <w16cid:commentId w16cid:paraId="55ECE480" w16cid:durableId="65C1A05D"/>
  <w16cid:commentId w16cid:paraId="2EEC5D54" w16cid:durableId="290DDC25"/>
  <w16cid:commentId w16cid:paraId="0957E84B" w16cid:durableId="0CA3D035"/>
  <w16cid:commentId w16cid:paraId="54EF4DA4" w16cid:durableId="0FCBFE80"/>
  <w16cid:commentId w16cid:paraId="1B5D99DF" w16cid:durableId="577D8C53"/>
  <w16cid:commentId w16cid:paraId="30FA85CC" w16cid:durableId="290DE3C8"/>
  <w16cid:commentId w16cid:paraId="24CD8104" w16cid:durableId="290DE79D"/>
  <w16cid:commentId w16cid:paraId="504165C8" w16cid:durableId="290E14D9"/>
  <w16cid:commentId w16cid:paraId="539FFBA0" w16cid:durableId="290E15BF"/>
  <w16cid:commentId w16cid:paraId="1D92B7BC" w16cid:durableId="290E1605"/>
  <w16cid:commentId w16cid:paraId="75BB8034" w16cid:durableId="290E166B"/>
  <w16cid:commentId w16cid:paraId="43E8BD14" w16cid:durableId="290E1641"/>
  <w16cid:commentId w16cid:paraId="62C8A84C" w16cid:durableId="290E1672"/>
  <w16cid:commentId w16cid:paraId="1B5C929C" w16cid:durableId="290E1677"/>
  <w16cid:commentId w16cid:paraId="51473710" w16cid:durableId="55C8E362"/>
  <w16cid:commentId w16cid:paraId="5A197E9F" w16cid:durableId="1BB7CCB4"/>
  <w16cid:commentId w16cid:paraId="389CA998" w16cid:durableId="290E17C9"/>
  <w16cid:commentId w16cid:paraId="73D75D2E" w16cid:durableId="290E17CD"/>
  <w16cid:commentId w16cid:paraId="61393A68" w16cid:durableId="290E17E3"/>
  <w16cid:commentId w16cid:paraId="7D6A8EA4" w16cid:durableId="290E183C"/>
  <w16cid:commentId w16cid:paraId="3B469DC4" w16cid:durableId="75CC74BB"/>
  <w16cid:commentId w16cid:paraId="331AC7E2" w16cid:durableId="290E18F2"/>
  <w16cid:commentId w16cid:paraId="6387A422" w16cid:durableId="290E195E"/>
  <w16cid:commentId w16cid:paraId="42747C50" w16cid:durableId="290E1964"/>
  <w16cid:commentId w16cid:paraId="2186A030" w16cid:durableId="290E19B0"/>
  <w16cid:commentId w16cid:paraId="54F988E3" w16cid:durableId="290E19DC"/>
  <w16cid:commentId w16cid:paraId="583EDD54" w16cid:durableId="290E19DF"/>
  <w16cid:commentId w16cid:paraId="4FCA463D" w16cid:durableId="290E19E0"/>
  <w16cid:commentId w16cid:paraId="36DFFE5D" w16cid:durableId="290E1A00"/>
  <w16cid:commentId w16cid:paraId="63AD03B6" w16cid:durableId="290E1A04"/>
  <w16cid:commentId w16cid:paraId="28D4A206" w16cid:durableId="290E1A16"/>
  <w16cid:commentId w16cid:paraId="5D6A695B" w16cid:durableId="6B7C18A2"/>
  <w16cid:commentId w16cid:paraId="162842B0" w16cid:durableId="290E1A83"/>
  <w16cid:commentId w16cid:paraId="6B39B97C" w16cid:durableId="12F12B06"/>
  <w16cid:commentId w16cid:paraId="3EF68CC1" w16cid:durableId="290E1AC1"/>
  <w16cid:commentId w16cid:paraId="765D2E8B" w16cid:durableId="290E1AF0"/>
  <w16cid:commentId w16cid:paraId="453775A4" w16cid:durableId="185F30BC"/>
  <w16cid:commentId w16cid:paraId="323C7FFD" w16cid:durableId="290E1B52"/>
  <w16cid:commentId w16cid:paraId="07DDF77B" w16cid:durableId="290E1B84"/>
  <w16cid:commentId w16cid:paraId="5F37BD8A" w16cid:durableId="290E1BAA"/>
  <w16cid:commentId w16cid:paraId="2CE61DA5" w16cid:durableId="2492C719"/>
  <w16cid:commentId w16cid:paraId="4CB21FA1" w16cid:durableId="290E1CF6"/>
  <w16cid:commentId w16cid:paraId="1763137B" w16cid:durableId="290E1D0A"/>
  <w16cid:commentId w16cid:paraId="16B67118" w16cid:durableId="2F58C967"/>
  <w16cid:commentId w16cid:paraId="0B7DF4C5" w16cid:durableId="290E1F49"/>
  <w16cid:commentId w16cid:paraId="7808E445" w16cid:durableId="290E20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C387C" w14:textId="77777777" w:rsidR="00483AF1" w:rsidRDefault="00483AF1">
      <w:pPr>
        <w:spacing w:line="240" w:lineRule="auto"/>
      </w:pPr>
      <w:r>
        <w:separator/>
      </w:r>
    </w:p>
  </w:endnote>
  <w:endnote w:type="continuationSeparator" w:id="0">
    <w:p w14:paraId="537D8812" w14:textId="77777777" w:rsidR="00483AF1" w:rsidRDefault="00483A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BM10">
    <w:altName w:val="Times New Roman"/>
    <w:panose1 w:val="00000000000000000000"/>
    <w:charset w:val="00"/>
    <w:family w:val="roman"/>
    <w:notTrueType/>
    <w:pitch w:val="default"/>
  </w:font>
  <w:font w:name="CMBX10">
    <w:altName w:val="Times New Roman"/>
    <w:panose1 w:val="00000000000000000000"/>
    <w:charset w:val="00"/>
    <w:family w:val="roman"/>
    <w:notTrueType/>
    <w:pitch w:val="default"/>
  </w:font>
  <w:font w:name="F65">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MSSBX10">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CMTI10">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C2E10" w14:textId="77777777" w:rsidR="00D700C9" w:rsidRDefault="00D700C9">
    <w:pPr>
      <w:pStyle w:val="Footer"/>
      <w:pBdr>
        <w:top w:val="single" w:sz="4" w:space="1" w:color="D9D9D9" w:themeColor="background1" w:themeShade="D9"/>
      </w:pBdr>
      <w:rPr>
        <w:b/>
        <w:bCs/>
      </w:rPr>
    </w:pPr>
  </w:p>
  <w:p w14:paraId="541FD030" w14:textId="77777777" w:rsidR="00D700C9" w:rsidRDefault="00D700C9">
    <w:pPr>
      <w:pStyle w:val="Footer"/>
      <w:tabs>
        <w:tab w:val="clear" w:pos="4680"/>
        <w:tab w:val="clear" w:pos="9360"/>
        <w:tab w:val="left" w:pos="3945"/>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3348516"/>
      <w:docPartObj>
        <w:docPartGallery w:val="Page Numbers (Bottom of Page)"/>
        <w:docPartUnique/>
      </w:docPartObj>
    </w:sdtPr>
    <w:sdtEndPr>
      <w:rPr>
        <w:b/>
        <w:bCs/>
        <w:color w:val="7F7F7F" w:themeColor="background1" w:themeShade="7F"/>
        <w:spacing w:val="60"/>
      </w:rPr>
    </w:sdtEndPr>
    <w:sdtContent>
      <w:p w14:paraId="245AF50D" w14:textId="77777777" w:rsidR="00D700C9" w:rsidRDefault="00D700C9">
        <w:pPr>
          <w:pStyle w:val="Footer"/>
          <w:pBdr>
            <w:top w:val="single" w:sz="4" w:space="1" w:color="D9D9D9" w:themeColor="background1" w:themeShade="D9"/>
          </w:pBdr>
          <w:jc w:val="center"/>
          <w:rPr>
            <w:b/>
            <w:bCs/>
          </w:rPr>
        </w:pPr>
        <w:r>
          <w:rPr>
            <w:b/>
            <w:bCs/>
          </w:rPr>
          <w:t>-</w:t>
        </w:r>
        <w:r>
          <w:t xml:space="preserve"> </w:t>
        </w:r>
        <w:r>
          <w:rPr>
            <w:b/>
            <w:bCs/>
          </w:rPr>
          <w:fldChar w:fldCharType="begin"/>
        </w:r>
        <w:r>
          <w:rPr>
            <w:b/>
            <w:bCs/>
          </w:rPr>
          <w:instrText xml:space="preserve"> PAGE   \* MERGEFORMAT </w:instrText>
        </w:r>
        <w:r>
          <w:rPr>
            <w:b/>
            <w:bCs/>
          </w:rPr>
          <w:fldChar w:fldCharType="separate"/>
        </w:r>
        <w:r>
          <w:rPr>
            <w:b/>
            <w:bCs/>
            <w:noProof/>
          </w:rPr>
          <w:t>2</w:t>
        </w:r>
        <w:r>
          <w:rPr>
            <w:b/>
            <w:bCs/>
            <w:noProof/>
          </w:rPr>
          <w:fldChar w:fldCharType="end"/>
        </w:r>
        <w:r>
          <w:rPr>
            <w:b/>
            <w:bCs/>
          </w:rPr>
          <w:t xml:space="preserve"> -</w:t>
        </w:r>
      </w:p>
    </w:sdtContent>
  </w:sdt>
  <w:p w14:paraId="5077C1A6" w14:textId="77777777" w:rsidR="00D700C9" w:rsidRDefault="00D700C9">
    <w:pPr>
      <w:pStyle w:val="Footer"/>
      <w:tabs>
        <w:tab w:val="clear" w:pos="4680"/>
        <w:tab w:val="clear" w:pos="9360"/>
        <w:tab w:val="left" w:pos="3945"/>
        <w:tab w:val="left" w:pos="41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941047"/>
      <w:docPartObj>
        <w:docPartGallery w:val="Page Numbers (Bottom of Page)"/>
        <w:docPartUnique/>
      </w:docPartObj>
    </w:sdtPr>
    <w:sdtEndPr>
      <w:rPr>
        <w:color w:val="7F7F7F" w:themeColor="background1" w:themeShade="7F"/>
        <w:spacing w:val="60"/>
      </w:rPr>
    </w:sdtEndPr>
    <w:sdtContent>
      <w:p w14:paraId="275C7E53" w14:textId="77777777" w:rsidR="00D700C9" w:rsidRDefault="00D700C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66EF2D" w14:textId="77777777" w:rsidR="00D700C9" w:rsidRDefault="00D700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77532" w14:textId="77777777" w:rsidR="00D700C9" w:rsidRDefault="00D700C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90248" w14:textId="77777777" w:rsidR="00483AF1" w:rsidRDefault="00483AF1">
      <w:pPr>
        <w:spacing w:line="240" w:lineRule="auto"/>
      </w:pPr>
      <w:r>
        <w:separator/>
      </w:r>
    </w:p>
  </w:footnote>
  <w:footnote w:type="continuationSeparator" w:id="0">
    <w:p w14:paraId="5C357C8B" w14:textId="77777777" w:rsidR="00483AF1" w:rsidRDefault="00483AF1">
      <w:pPr>
        <w:spacing w:line="240" w:lineRule="auto"/>
      </w:pPr>
      <w:r>
        <w:continuationSeparator/>
      </w:r>
    </w:p>
  </w:footnote>
  <w:footnote w:id="1">
    <w:p w14:paraId="6431D234" w14:textId="77777777" w:rsidR="00D700C9" w:rsidRDefault="00D700C9">
      <w:pPr>
        <w:pStyle w:val="FootnoteText"/>
        <w:rPr>
          <w:lang w:val="sr-Cyrl-BA"/>
        </w:rPr>
      </w:pPr>
      <w:r>
        <w:rPr>
          <w:rStyle w:val="FootnoteReference"/>
        </w:rPr>
        <w:footnoteRef/>
      </w:r>
      <w:r>
        <w:t xml:space="preserve"> </w:t>
      </w:r>
      <w:hyperlink r:id="rId1" w:history="1">
        <w:r>
          <w:rPr>
            <w:rStyle w:val="Hyperlink"/>
          </w:rPr>
          <w:t>https://www.google.com/</w:t>
        </w:r>
      </w:hyperlink>
      <w:r>
        <w:rPr>
          <w:lang w:val="sr-Cyrl-BA"/>
        </w:rPr>
        <w:t xml:space="preserve"> </w:t>
      </w:r>
    </w:p>
  </w:footnote>
  <w:footnote w:id="2">
    <w:p w14:paraId="665A1444" w14:textId="77777777" w:rsidR="00D700C9" w:rsidRDefault="00D700C9">
      <w:pPr>
        <w:pStyle w:val="FootnoteText"/>
        <w:rPr>
          <w:lang w:val="sr-Cyrl-BA"/>
        </w:rPr>
      </w:pPr>
      <w:r>
        <w:rPr>
          <w:rStyle w:val="FootnoteReference"/>
        </w:rPr>
        <w:footnoteRef/>
      </w:r>
      <w:r>
        <w:t xml:space="preserve"> </w:t>
      </w:r>
      <w:hyperlink r:id="rId2" w:history="1">
        <w:r>
          <w:rPr>
            <w:rStyle w:val="Hyperlink"/>
          </w:rPr>
          <w:t>https://www.microsoft.com/</w:t>
        </w:r>
      </w:hyperlink>
      <w:r>
        <w:t xml:space="preserve"> </w:t>
      </w:r>
    </w:p>
  </w:footnote>
  <w:footnote w:id="3">
    <w:p w14:paraId="28C86CD1" w14:textId="77777777" w:rsidR="00D700C9" w:rsidRDefault="00D700C9">
      <w:pPr>
        <w:pStyle w:val="FootnoteText"/>
      </w:pPr>
      <w:r>
        <w:rPr>
          <w:rStyle w:val="FootnoteReference"/>
        </w:rPr>
        <w:footnoteRef/>
      </w:r>
      <w:r>
        <w:t xml:space="preserve"> </w:t>
      </w:r>
      <w:hyperlink r:id="rId3" w:history="1">
        <w:r>
          <w:rPr>
            <w:rStyle w:val="Hyperlink"/>
          </w:rPr>
          <w:t>https://www.facebook.com/</w:t>
        </w:r>
      </w:hyperlink>
    </w:p>
  </w:footnote>
  <w:footnote w:id="4">
    <w:p w14:paraId="2C0347EC" w14:textId="77777777" w:rsidR="00D700C9" w:rsidRDefault="00D700C9">
      <w:pPr>
        <w:pStyle w:val="FootnoteText"/>
      </w:pPr>
      <w:r>
        <w:rPr>
          <w:rStyle w:val="FootnoteReference"/>
        </w:rPr>
        <w:footnoteRef/>
      </w:r>
      <w:r>
        <w:t xml:space="preserve"> </w:t>
      </w:r>
      <w:hyperlink r:id="rId4" w:history="1">
        <w:r>
          <w:rPr>
            <w:rStyle w:val="Hyperlink"/>
          </w:rPr>
          <w:t>https://www.amazon.com/</w:t>
        </w:r>
      </w:hyperlink>
    </w:p>
  </w:footnote>
  <w:footnote w:id="5">
    <w:p w14:paraId="051E6DFA" w14:textId="2EA2C3A2" w:rsidR="00D700C9" w:rsidRDefault="00D700C9">
      <w:pPr>
        <w:pStyle w:val="FootnoteText"/>
      </w:pPr>
      <w:r>
        <w:rPr>
          <w:rStyle w:val="FootnoteReference"/>
        </w:rPr>
        <w:footnoteRef/>
      </w:r>
      <w:r>
        <w:t xml:space="preserve"> </w:t>
      </w:r>
      <w:hyperlink r:id="rId5" w:history="1">
        <w:r w:rsidRPr="00CE0D7F">
          <w:rPr>
            <w:rStyle w:val="Hyperlink"/>
          </w:rPr>
          <w:t>https://openai.com/</w:t>
        </w:r>
      </w:hyperlink>
    </w:p>
  </w:footnote>
  <w:footnote w:id="6">
    <w:p w14:paraId="552A6F81" w14:textId="77777777" w:rsidR="00106EBC" w:rsidRDefault="00106EBC" w:rsidP="00106EBC">
      <w:pPr>
        <w:pStyle w:val="FootnoteText"/>
        <w:rPr>
          <w:ins w:id="1192" w:author="Nikola Karpić" w:date="2024-01-09T21:46:00Z"/>
          <w:lang w:val="sr-Cyrl-BA"/>
        </w:rPr>
      </w:pPr>
      <w:ins w:id="1193" w:author="Nikola Karpić" w:date="2024-01-09T21:46:00Z">
        <w:r>
          <w:rPr>
            <w:rStyle w:val="FootnoteReference"/>
          </w:rPr>
          <w:footnoteRef/>
        </w:r>
        <w:r>
          <w:t xml:space="preserve"> </w:t>
        </w:r>
        <w:r>
          <w:fldChar w:fldCharType="begin"/>
        </w:r>
        <w:r>
          <w:instrText>HYPERLINK "https://www.forbes.com/sites/louiscolumbus/2018/01/12/10-charts-that-will-change-your-perspective-on-artificial-intelligences-growth"</w:instrText>
        </w:r>
        <w:r>
          <w:fldChar w:fldCharType="separate"/>
        </w:r>
        <w:r>
          <w:rPr>
            <w:rStyle w:val="Hyperlink"/>
          </w:rPr>
          <w:t>https://www.forbes.com/sites/louiscolumbus/2018/01/12/10-charts-that-will-change-your-perspective-on-artificial-intelligences-growth</w:t>
        </w:r>
        <w:r>
          <w:rPr>
            <w:rStyle w:val="Hyperlink"/>
          </w:rPr>
          <w:fldChar w:fldCharType="end"/>
        </w:r>
        <w:r>
          <w:rPr>
            <w:lang w:val="sr-Cyrl-BA"/>
          </w:rPr>
          <w:t xml:space="preserve"> </w:t>
        </w:r>
      </w:ins>
    </w:p>
  </w:footnote>
  <w:footnote w:id="7">
    <w:p w14:paraId="14EAF2D7" w14:textId="77777777" w:rsidR="00D700C9" w:rsidDel="00106EBC" w:rsidRDefault="00D700C9">
      <w:pPr>
        <w:pStyle w:val="FootnoteText"/>
        <w:rPr>
          <w:del w:id="1210" w:author="Nikola Karpić" w:date="2024-01-09T21:46:00Z"/>
          <w:lang w:val="sr-Cyrl-BA"/>
        </w:rPr>
      </w:pPr>
      <w:del w:id="1211" w:author="Nikola Karpić" w:date="2024-01-09T21:46:00Z">
        <w:r w:rsidDel="00106EBC">
          <w:rPr>
            <w:rStyle w:val="FootnoteReference"/>
          </w:rPr>
          <w:footnoteRef/>
        </w:r>
        <w:r w:rsidDel="00106EBC">
          <w:delText xml:space="preserve"> </w:delText>
        </w:r>
        <w:r w:rsidDel="00106EBC">
          <w:fldChar w:fldCharType="begin"/>
        </w:r>
        <w:r w:rsidDel="00106EBC">
          <w:delInstrText>HYPERLINK "https://www.forbes.com/sites/louiscolumbus/2018/01/12/10-charts-that-will-change-your-perspective-on-artificial-intelligences-growth"</w:delInstrText>
        </w:r>
        <w:r w:rsidDel="00106EBC">
          <w:fldChar w:fldCharType="separate"/>
        </w:r>
        <w:r w:rsidDel="00106EBC">
          <w:rPr>
            <w:rStyle w:val="Hyperlink"/>
          </w:rPr>
          <w:delText>https://www.forbes.com/sites/louiscolumbus/2018/01/12/10-charts-that-will-change-your-perspective-on-artificial-intelligences-growth</w:delText>
        </w:r>
        <w:r w:rsidDel="00106EBC">
          <w:rPr>
            <w:rStyle w:val="Hyperlink"/>
          </w:rPr>
          <w:fldChar w:fldCharType="end"/>
        </w:r>
        <w:r w:rsidDel="00106EBC">
          <w:rPr>
            <w:lang w:val="sr-Cyrl-BA"/>
          </w:rPr>
          <w:delText xml:space="preserve"> </w:delText>
        </w:r>
      </w:del>
    </w:p>
  </w:footnote>
  <w:footnote w:id="8">
    <w:p w14:paraId="7A49A342" w14:textId="77777777" w:rsidR="00106EBC" w:rsidRDefault="00106EBC" w:rsidP="00106EBC">
      <w:pPr>
        <w:pStyle w:val="FootnoteText"/>
        <w:rPr>
          <w:ins w:id="1331" w:author="Nikola Karpić" w:date="2024-01-09T21:52:00Z"/>
        </w:rPr>
      </w:pPr>
      <w:ins w:id="1332" w:author="Nikola Karpić" w:date="2024-01-09T21:52:00Z">
        <w:r>
          <w:rPr>
            <w:rStyle w:val="FootnoteReference"/>
          </w:rPr>
          <w:footnoteRef/>
        </w:r>
        <w:r>
          <w:t xml:space="preserve"> </w:t>
        </w:r>
        <w:r>
          <w:fldChar w:fldCharType="begin"/>
        </w:r>
        <w:r>
          <w:instrText>HYPERLINK "https://bostondynamics.com/"</w:instrText>
        </w:r>
        <w:r>
          <w:fldChar w:fldCharType="separate"/>
        </w:r>
        <w:r w:rsidRPr="00EA1010">
          <w:rPr>
            <w:rStyle w:val="Hyperlink"/>
          </w:rPr>
          <w:t>https://bostondynamics.com/</w:t>
        </w:r>
        <w:r>
          <w:rPr>
            <w:rStyle w:val="Hyperlink"/>
          </w:rPr>
          <w:fldChar w:fldCharType="end"/>
        </w:r>
        <w:r>
          <w:t xml:space="preserve"> </w:t>
        </w:r>
      </w:ins>
    </w:p>
  </w:footnote>
  <w:footnote w:id="9">
    <w:p w14:paraId="6A791EAD" w14:textId="09BFCD2D" w:rsidR="00D700C9" w:rsidDel="00106EBC" w:rsidRDefault="00D700C9">
      <w:pPr>
        <w:pStyle w:val="FootnoteText"/>
        <w:rPr>
          <w:del w:id="1346" w:author="Nikola Karpić" w:date="2024-01-09T21:53:00Z"/>
        </w:rPr>
      </w:pPr>
      <w:del w:id="1347" w:author="Nikola Karpić" w:date="2024-01-09T21:53:00Z">
        <w:r w:rsidDel="00106EBC">
          <w:rPr>
            <w:rStyle w:val="FootnoteReference"/>
          </w:rPr>
          <w:footnoteRef/>
        </w:r>
        <w:r w:rsidDel="00106EBC">
          <w:delText xml:space="preserve"> </w:delText>
        </w:r>
        <w:r w:rsidDel="00106EBC">
          <w:fldChar w:fldCharType="begin"/>
        </w:r>
        <w:r w:rsidDel="00106EBC">
          <w:delInstrText>HYPERLINK "https://bostondynamics.com/"</w:delInstrText>
        </w:r>
        <w:r w:rsidDel="00106EBC">
          <w:fldChar w:fldCharType="separate"/>
        </w:r>
        <w:r w:rsidRPr="00EA1010" w:rsidDel="00106EBC">
          <w:rPr>
            <w:rStyle w:val="Hyperlink"/>
          </w:rPr>
          <w:delText>https://bostondynamics.com/</w:delText>
        </w:r>
        <w:r w:rsidDel="00106EBC">
          <w:rPr>
            <w:rStyle w:val="Hyperlink"/>
          </w:rPr>
          <w:fldChar w:fldCharType="end"/>
        </w:r>
        <w:r w:rsidDel="00106EBC">
          <w:delText xml:space="preserve"> </w:delText>
        </w:r>
      </w:del>
    </w:p>
  </w:footnote>
  <w:footnote w:id="10">
    <w:p w14:paraId="7028E5F2" w14:textId="77777777" w:rsidR="00627AA2" w:rsidRDefault="00627AA2" w:rsidP="00627AA2">
      <w:pPr>
        <w:pStyle w:val="FootnoteText"/>
        <w:rPr>
          <w:ins w:id="1359" w:author="Nikola Karpić" w:date="2024-01-09T21:53:00Z"/>
        </w:rPr>
      </w:pPr>
      <w:ins w:id="1360" w:author="Nikola Karpić" w:date="2024-01-09T21:53:00Z">
        <w:r>
          <w:rPr>
            <w:rStyle w:val="FootnoteReference"/>
          </w:rPr>
          <w:footnoteRef/>
        </w:r>
        <w:r>
          <w:t xml:space="preserve"> </w:t>
        </w:r>
        <w:r>
          <w:fldChar w:fldCharType="begin"/>
        </w:r>
        <w:r>
          <w:instrText>HYPERLINK "https://chat.openai.com/"</w:instrText>
        </w:r>
        <w:r>
          <w:fldChar w:fldCharType="separate"/>
        </w:r>
        <w:r w:rsidRPr="00EA1010">
          <w:rPr>
            <w:rStyle w:val="Hyperlink"/>
          </w:rPr>
          <w:t>https://chat.openai.com/</w:t>
        </w:r>
        <w:r>
          <w:rPr>
            <w:rStyle w:val="Hyperlink"/>
          </w:rPr>
          <w:fldChar w:fldCharType="end"/>
        </w:r>
        <w:r>
          <w:t xml:space="preserve"> </w:t>
        </w:r>
      </w:ins>
    </w:p>
  </w:footnote>
  <w:footnote w:id="11">
    <w:p w14:paraId="3E6CE4FA" w14:textId="1C45E962" w:rsidR="00106EBC" w:rsidRDefault="00106EBC" w:rsidP="00106EBC">
      <w:pPr>
        <w:pStyle w:val="FootnoteText"/>
        <w:rPr>
          <w:ins w:id="1366" w:author="Nikola Karpić" w:date="2024-01-09T21:53:00Z"/>
        </w:rPr>
      </w:pPr>
      <w:ins w:id="1367" w:author="Nikola Karpić" w:date="2024-01-09T21:53:00Z">
        <w:r>
          <w:rPr>
            <w:rStyle w:val="FootnoteReference"/>
          </w:rPr>
          <w:footnoteRef/>
        </w:r>
        <w:r>
          <w:t xml:space="preserve"> </w:t>
        </w:r>
      </w:ins>
      <w:ins w:id="1368" w:author="Nikola Karpić" w:date="2024-01-09T21:54:00Z">
        <w:r w:rsidR="00627AA2">
          <w:fldChar w:fldCharType="begin"/>
        </w:r>
        <w:r w:rsidR="00627AA2">
          <w:instrText>HYPERLINK "</w:instrText>
        </w:r>
      </w:ins>
      <w:ins w:id="1369" w:author="Nikola Karpić" w:date="2024-01-09T21:53:00Z">
        <w:r w:rsidR="00627AA2" w:rsidRPr="00627AA2">
          <w:rPr>
            <w:rPrChange w:id="1370" w:author="Nikola Karpić" w:date="2024-01-09T21:54:00Z">
              <w:rPr>
                <w:rStyle w:val="Hyperlink"/>
              </w:rPr>
            </w:rPrChange>
          </w:rPr>
          <w:instrText>https://openai.com/</w:instrText>
        </w:r>
      </w:ins>
      <w:ins w:id="1371" w:author="Nikola Karpić" w:date="2024-01-09T21:54:00Z">
        <w:r w:rsidR="00627AA2">
          <w:instrText>"</w:instrText>
        </w:r>
        <w:r w:rsidR="00627AA2">
          <w:fldChar w:fldCharType="separate"/>
        </w:r>
      </w:ins>
      <w:ins w:id="1372" w:author="Nikola Karpić" w:date="2024-01-09T21:53:00Z">
        <w:r w:rsidR="00627AA2" w:rsidRPr="00627AA2">
          <w:rPr>
            <w:rStyle w:val="Hyperlink"/>
          </w:rPr>
          <w:t>https://openai.com/</w:t>
        </w:r>
      </w:ins>
      <w:ins w:id="1373" w:author="Nikola Karpić" w:date="2024-01-09T21:54:00Z">
        <w:r w:rsidR="00627AA2">
          <w:fldChar w:fldCharType="end"/>
        </w:r>
      </w:ins>
      <w:ins w:id="1374" w:author="Nikola Karpić" w:date="2024-01-09T21:53:00Z">
        <w:r>
          <w:t xml:space="preserve"> </w:t>
        </w:r>
      </w:ins>
    </w:p>
  </w:footnote>
  <w:footnote w:id="12">
    <w:p w14:paraId="06A90CB6" w14:textId="766E91B1" w:rsidR="00D700C9" w:rsidDel="00106EBC" w:rsidRDefault="00D700C9">
      <w:pPr>
        <w:pStyle w:val="FootnoteText"/>
        <w:rPr>
          <w:del w:id="1406" w:author="Nikola Karpić" w:date="2024-01-09T21:53:00Z"/>
        </w:rPr>
      </w:pPr>
      <w:del w:id="1407" w:author="Nikola Karpić" w:date="2024-01-09T21:53:00Z">
        <w:r w:rsidDel="00106EBC">
          <w:rPr>
            <w:rStyle w:val="FootnoteReference"/>
          </w:rPr>
          <w:footnoteRef/>
        </w:r>
        <w:r w:rsidDel="00106EBC">
          <w:delText xml:space="preserve"> </w:delText>
        </w:r>
        <w:r w:rsidDel="00106EBC">
          <w:fldChar w:fldCharType="begin"/>
        </w:r>
        <w:r w:rsidDel="00106EBC">
          <w:delInstrText>HYPERLINK "https://chat.openai.com/"</w:delInstrText>
        </w:r>
        <w:r w:rsidDel="00106EBC">
          <w:fldChar w:fldCharType="separate"/>
        </w:r>
        <w:r w:rsidRPr="00EA1010" w:rsidDel="00106EBC">
          <w:rPr>
            <w:rStyle w:val="Hyperlink"/>
          </w:rPr>
          <w:delText>https://chat.openai.com/</w:delText>
        </w:r>
        <w:r w:rsidDel="00106EBC">
          <w:rPr>
            <w:rStyle w:val="Hyperlink"/>
          </w:rPr>
          <w:fldChar w:fldCharType="end"/>
        </w:r>
        <w:r w:rsidDel="00106EBC">
          <w:delText xml:space="preserve"> </w:delText>
        </w:r>
      </w:del>
    </w:p>
  </w:footnote>
  <w:footnote w:id="13">
    <w:p w14:paraId="758CC5AB" w14:textId="77777777" w:rsidR="005C5460" w:rsidRPr="00885440" w:rsidRDefault="005C5460" w:rsidP="005C5460">
      <w:pPr>
        <w:pStyle w:val="FootnoteText"/>
        <w:rPr>
          <w:ins w:id="1430" w:author="Nikola Karpić" w:date="2024-01-09T22:41:00Z"/>
        </w:rPr>
      </w:pPr>
      <w:ins w:id="1431" w:author="Nikola Karpić" w:date="2024-01-09T22:41:00Z">
        <w:r>
          <w:rPr>
            <w:rStyle w:val="FootnoteReference"/>
          </w:rPr>
          <w:footnoteRef/>
        </w:r>
        <w:r>
          <w:t xml:space="preserve"> </w:t>
        </w:r>
        <w:r>
          <w:fldChar w:fldCharType="begin"/>
        </w:r>
        <w:r>
          <w:instrText>HYPERLINK "https://www.tesla.com/"</w:instrText>
        </w:r>
        <w:r>
          <w:fldChar w:fldCharType="separate"/>
        </w:r>
        <w:r w:rsidRPr="00EA1010">
          <w:rPr>
            <w:rStyle w:val="Hyperlink"/>
          </w:rPr>
          <w:t>https://www.tesla.com/</w:t>
        </w:r>
        <w:r>
          <w:rPr>
            <w:rStyle w:val="Hyperlink"/>
          </w:rPr>
          <w:fldChar w:fldCharType="end"/>
        </w:r>
        <w:r>
          <w:t xml:space="preserve"> </w:t>
        </w:r>
      </w:ins>
    </w:p>
  </w:footnote>
  <w:footnote w:id="14">
    <w:p w14:paraId="63354731" w14:textId="50F16429" w:rsidR="00D700C9" w:rsidRPr="00885440" w:rsidDel="005C5460" w:rsidRDefault="00D700C9">
      <w:pPr>
        <w:pStyle w:val="FootnoteText"/>
        <w:rPr>
          <w:del w:id="1444" w:author="Nikola Karpić" w:date="2024-01-09T22:41:00Z"/>
        </w:rPr>
      </w:pPr>
      <w:del w:id="1445" w:author="Nikola Karpić" w:date="2024-01-09T22:41:00Z">
        <w:r w:rsidDel="005C5460">
          <w:rPr>
            <w:rStyle w:val="FootnoteReference"/>
          </w:rPr>
          <w:footnoteRef/>
        </w:r>
        <w:r w:rsidDel="005C5460">
          <w:delText xml:space="preserve"> </w:delText>
        </w:r>
        <w:r w:rsidDel="005C5460">
          <w:fldChar w:fldCharType="begin"/>
        </w:r>
        <w:r w:rsidDel="005C5460">
          <w:delInstrText>HYPERLINK "https://www.tesla.com/"</w:delInstrText>
        </w:r>
        <w:r w:rsidDel="005C5460">
          <w:fldChar w:fldCharType="separate"/>
        </w:r>
        <w:r w:rsidRPr="00EA1010" w:rsidDel="005C5460">
          <w:rPr>
            <w:rStyle w:val="Hyperlink"/>
          </w:rPr>
          <w:delText>https://www.tesla.com/</w:delText>
        </w:r>
        <w:r w:rsidDel="005C5460">
          <w:rPr>
            <w:rStyle w:val="Hyperlink"/>
          </w:rPr>
          <w:fldChar w:fldCharType="end"/>
        </w:r>
        <w:r w:rsidDel="005C5460">
          <w:delText xml:space="preserve"> </w:delText>
        </w:r>
      </w:del>
    </w:p>
  </w:footnote>
  <w:footnote w:id="15">
    <w:p w14:paraId="6EFDE5D4" w14:textId="30F5B547" w:rsidR="00D700C9" w:rsidRPr="00FC59DE" w:rsidRDefault="00D700C9">
      <w:pPr>
        <w:pStyle w:val="FootnoteText"/>
        <w:rPr>
          <w:lang w:val="sr-Cyrl-BA"/>
        </w:rPr>
      </w:pPr>
      <w:r>
        <w:rPr>
          <w:rStyle w:val="FootnoteReference"/>
        </w:rPr>
        <w:footnoteRef/>
      </w:r>
      <w:r>
        <w:t xml:space="preserve"> </w:t>
      </w:r>
      <w:hyperlink r:id="rId6" w:history="1">
        <w:r w:rsidRPr="00EA1010">
          <w:rPr>
            <w:rStyle w:val="Hyperlink"/>
          </w:rPr>
          <w:t>https://labs.openai.com/</w:t>
        </w:r>
      </w:hyperlink>
      <w:r>
        <w:t xml:space="preserve"> </w:t>
      </w:r>
    </w:p>
  </w:footnote>
  <w:footnote w:id="16">
    <w:p w14:paraId="25BCE7A7" w14:textId="77777777" w:rsidR="0062661D" w:rsidRPr="00127223" w:rsidRDefault="0062661D" w:rsidP="0062661D">
      <w:pPr>
        <w:pStyle w:val="FootnoteText"/>
        <w:rPr>
          <w:ins w:id="1769" w:author="Nikola Karpić" w:date="2024-01-27T19:48:00Z"/>
          <w:lang w:val="sr-Cyrl-BA"/>
        </w:rPr>
      </w:pPr>
      <w:ins w:id="1770" w:author="Nikola Karpić" w:date="2024-01-27T19:48:00Z">
        <w:r>
          <w:rPr>
            <w:rStyle w:val="FootnoteReference"/>
          </w:rPr>
          <w:footnoteRef/>
        </w:r>
        <w:r>
          <w:t xml:space="preserve"> </w:t>
        </w:r>
        <w:r>
          <w:fldChar w:fldCharType="begin"/>
        </w:r>
        <w:r>
          <w:instrText>HYPERLINK "https://vpg.cs.princeton.edu/"</w:instrText>
        </w:r>
        <w:r>
          <w:fldChar w:fldCharType="separate"/>
        </w:r>
        <w:r w:rsidRPr="00EA1010">
          <w:rPr>
            <w:rStyle w:val="Hyperlink"/>
          </w:rPr>
          <w:t>https://vpg.cs.princeton.edu/</w:t>
        </w:r>
        <w:r>
          <w:rPr>
            <w:rStyle w:val="Hyperlink"/>
          </w:rPr>
          <w:fldChar w:fldCharType="end"/>
        </w:r>
        <w:r>
          <w:rPr>
            <w:lang w:val="sr-Cyrl-BA"/>
          </w:rPr>
          <w:t xml:space="preserve"> </w:t>
        </w:r>
      </w:ins>
    </w:p>
  </w:footnote>
  <w:footnote w:id="17">
    <w:p w14:paraId="39FB2CE6" w14:textId="77777777" w:rsidR="0062661D" w:rsidRPr="00127223" w:rsidDel="0062661D" w:rsidRDefault="0062661D" w:rsidP="0062661D">
      <w:pPr>
        <w:pStyle w:val="FootnoteText"/>
        <w:rPr>
          <w:ins w:id="1778" w:author="Nikola Karpić" w:date="2024-01-27T19:47:00Z"/>
          <w:del w:id="1779" w:author="Nikola Karpić" w:date="2024-01-27T19:48:00Z"/>
          <w:lang w:val="sr-Cyrl-BA"/>
        </w:rPr>
      </w:pPr>
      <w:ins w:id="1780" w:author="Nikola Karpić" w:date="2024-01-27T19:47:00Z">
        <w:del w:id="1781" w:author="Nikola Karpić" w:date="2024-01-27T19:48:00Z">
          <w:r w:rsidDel="0062661D">
            <w:rPr>
              <w:rStyle w:val="FootnoteReference"/>
            </w:rPr>
            <w:footnoteRef/>
          </w:r>
          <w:r w:rsidDel="0062661D">
            <w:delText xml:space="preserve"> </w:delText>
          </w:r>
          <w:r w:rsidDel="0062661D">
            <w:fldChar w:fldCharType="begin"/>
          </w:r>
          <w:r w:rsidDel="0062661D">
            <w:delInstrText>HYPERLINK "https://vpg.cs.princeton.edu/"</w:delInstrText>
          </w:r>
          <w:r w:rsidDel="0062661D">
            <w:fldChar w:fldCharType="separate"/>
          </w:r>
          <w:r w:rsidRPr="00EA1010" w:rsidDel="0062661D">
            <w:rPr>
              <w:rStyle w:val="Hyperlink"/>
            </w:rPr>
            <w:delText>https://vpg.cs.princeton.edu/</w:delText>
          </w:r>
          <w:r w:rsidDel="0062661D">
            <w:rPr>
              <w:rStyle w:val="Hyperlink"/>
            </w:rPr>
            <w:fldChar w:fldCharType="end"/>
          </w:r>
          <w:r w:rsidDel="0062661D">
            <w:rPr>
              <w:lang w:val="sr-Cyrl-BA"/>
            </w:rPr>
            <w:delText xml:space="preserve"> </w:delText>
          </w:r>
        </w:del>
      </w:ins>
    </w:p>
  </w:footnote>
  <w:footnote w:id="18">
    <w:p w14:paraId="23A764AD" w14:textId="6436F6F1" w:rsidR="00D700C9" w:rsidRPr="00127223" w:rsidDel="0062661D" w:rsidRDefault="00D700C9">
      <w:pPr>
        <w:pStyle w:val="FootnoteText"/>
        <w:rPr>
          <w:del w:id="1795" w:author="Nikola Karpić" w:date="2024-01-27T19:47:00Z"/>
          <w:lang w:val="sr-Cyrl-BA"/>
        </w:rPr>
      </w:pPr>
      <w:del w:id="1796" w:author="Nikola Karpić" w:date="2024-01-27T19:47:00Z">
        <w:r w:rsidDel="0062661D">
          <w:rPr>
            <w:rStyle w:val="FootnoteReference"/>
          </w:rPr>
          <w:footnoteRef/>
        </w:r>
        <w:r w:rsidDel="0062661D">
          <w:delText xml:space="preserve"> </w:delText>
        </w:r>
        <w:r w:rsidDel="0062661D">
          <w:fldChar w:fldCharType="begin"/>
        </w:r>
        <w:r w:rsidDel="0062661D">
          <w:delInstrText>HYPERLINK "https://vpg.cs.princeton.edu/"</w:delInstrText>
        </w:r>
        <w:r w:rsidDel="0062661D">
          <w:fldChar w:fldCharType="separate"/>
        </w:r>
        <w:r w:rsidRPr="00EA1010" w:rsidDel="0062661D">
          <w:rPr>
            <w:rStyle w:val="Hyperlink"/>
          </w:rPr>
          <w:delText>https://vpg.cs.princeton.edu/</w:delText>
        </w:r>
        <w:r w:rsidDel="0062661D">
          <w:rPr>
            <w:rStyle w:val="Hyperlink"/>
          </w:rPr>
          <w:fldChar w:fldCharType="end"/>
        </w:r>
        <w:r w:rsidDel="0062661D">
          <w:rPr>
            <w:lang w:val="sr-Cyrl-BA"/>
          </w:rPr>
          <w:delText xml:space="preserve"> </w:delText>
        </w:r>
      </w:del>
    </w:p>
  </w:footnote>
  <w:footnote w:id="19">
    <w:p w14:paraId="5B3E4D4A" w14:textId="09DDA607" w:rsidR="00CF167F" w:rsidRPr="00CF167F" w:rsidRDefault="00CF167F">
      <w:pPr>
        <w:pStyle w:val="FootnoteText"/>
        <w:rPr>
          <w:lang w:val="sr-Cyrl-BA"/>
          <w:rPrChange w:id="2208" w:author="Nikola Karpić" w:date="2024-01-14T23:22:00Z">
            <w:rPr/>
          </w:rPrChange>
        </w:rPr>
      </w:pPr>
      <w:ins w:id="2209" w:author="Nikola Karpić" w:date="2024-01-14T23:22:00Z">
        <w:r>
          <w:rPr>
            <w:rStyle w:val="FootnoteReference"/>
          </w:rPr>
          <w:footnoteRef/>
        </w:r>
        <w:r>
          <w:t xml:space="preserve"> </w:t>
        </w:r>
        <w:r>
          <w:fldChar w:fldCharType="begin"/>
        </w:r>
        <w:r>
          <w:instrText>HYPERLINK "</w:instrText>
        </w:r>
        <w:r w:rsidRPr="00CF167F">
          <w:instrText>https://jupyter.org/</w:instrText>
        </w:r>
        <w:r>
          <w:instrText>"</w:instrText>
        </w:r>
        <w:r>
          <w:fldChar w:fldCharType="separate"/>
        </w:r>
        <w:r w:rsidRPr="00816656">
          <w:rPr>
            <w:rStyle w:val="Hyperlink"/>
          </w:rPr>
          <w:t>https://jupyter.org/</w:t>
        </w:r>
        <w:r>
          <w:fldChar w:fldCharType="end"/>
        </w:r>
        <w:r>
          <w:rPr>
            <w:lang w:val="sr-Cyrl-BA"/>
          </w:rPr>
          <w:t xml:space="preserve"> </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9CB58" w14:textId="77777777" w:rsidR="00D700C9" w:rsidRDefault="00D700C9">
    <w:pPr>
      <w:pStyle w:val="Header"/>
      <w:pBdr>
        <w:bottom w:val="single" w:sz="4" w:space="1" w:color="auto"/>
      </w:pBdr>
      <w:tabs>
        <w:tab w:val="clear" w:pos="4680"/>
        <w:tab w:val="clear" w:pos="9360"/>
        <w:tab w:val="right" w:pos="9026"/>
      </w:tabs>
    </w:pPr>
    <w:r>
      <w:rPr>
        <w:rFonts w:ascii="Times New Roman" w:hAnsi="Times New Roman" w:cs="Times New Roman"/>
        <w:lang w:val="sr-Cyrl-BA"/>
      </w:rPr>
      <w:t xml:space="preserve">Никола Карпић                                               </w:t>
    </w:r>
    <w:r>
      <w:rPr>
        <w:rFonts w:ascii="Times New Roman" w:hAnsi="Times New Roman" w:cs="Times New Roman"/>
      </w:rPr>
      <w:t xml:space="preserve"> </w:t>
    </w:r>
    <w:r>
      <w:rPr>
        <w:rFonts w:ascii="Times New Roman" w:hAnsi="Times New Roman" w:cs="Times New Roman"/>
        <w:lang w:val="sr-Cyrl-BA"/>
      </w:rPr>
      <w:t>Р</w:t>
    </w:r>
    <w:r>
      <w:rPr>
        <w:rFonts w:ascii="Times New Roman" w:hAnsi="Times New Roman" w:cs="Times New Roman"/>
      </w:rPr>
      <w:t>азвој рјешења за предвиђање броја особа у просторији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42A"/>
    <w:multiLevelType w:val="multilevel"/>
    <w:tmpl w:val="5FAA5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D4CA3"/>
    <w:multiLevelType w:val="hybridMultilevel"/>
    <w:tmpl w:val="98546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7B3252"/>
    <w:multiLevelType w:val="hybridMultilevel"/>
    <w:tmpl w:val="6B424A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550B93"/>
    <w:multiLevelType w:val="hybridMultilevel"/>
    <w:tmpl w:val="7A00D2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214079A"/>
    <w:multiLevelType w:val="multilevel"/>
    <w:tmpl w:val="D524778E"/>
    <w:lvl w:ilvl="0">
      <w:start w:val="1"/>
      <w:numFmt w:val="decimal"/>
      <w:lvlText w:val="%1."/>
      <w:lvlJc w:val="left"/>
      <w:pPr>
        <w:ind w:left="720" w:hanging="360"/>
      </w:pPr>
      <w:rPr>
        <w:rFonts w:hint="default"/>
        <w:sz w:val="36"/>
      </w:rPr>
    </w:lvl>
    <w:lvl w:ilvl="1">
      <w:start w:val="1"/>
      <w:numFmt w:val="decimal"/>
      <w:lvlText w:val="%1.%2."/>
      <w:lvlJc w:val="left"/>
      <w:pPr>
        <w:ind w:left="1080" w:hanging="720"/>
      </w:pPr>
      <w:rPr>
        <w:sz w:val="28"/>
        <w:szCs w:val="28"/>
      </w:rPr>
    </w:lvl>
    <w:lvl w:ilvl="2">
      <w:start w:val="1"/>
      <w:numFmt w:val="decimal"/>
      <w:lvlText w:val="%1.%2.%3."/>
      <w:lvlJc w:val="left"/>
      <w:pPr>
        <w:ind w:left="1080" w:hanging="720"/>
      </w:p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54C5B1C"/>
    <w:multiLevelType w:val="hybridMultilevel"/>
    <w:tmpl w:val="FF38A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1093866"/>
    <w:multiLevelType w:val="hybridMultilevel"/>
    <w:tmpl w:val="AD783F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15B4E33"/>
    <w:multiLevelType w:val="hybridMultilevel"/>
    <w:tmpl w:val="6D7C8A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EB82A8A"/>
    <w:multiLevelType w:val="hybridMultilevel"/>
    <w:tmpl w:val="6A687616"/>
    <w:lvl w:ilvl="0" w:tplc="04090001">
      <w:start w:val="1"/>
      <w:numFmt w:val="bullet"/>
      <w:lvlText w:val=""/>
      <w:lvlJc w:val="left"/>
      <w:pPr>
        <w:ind w:left="1276" w:hanging="360"/>
      </w:pPr>
      <w:rPr>
        <w:rFonts w:ascii="Symbol" w:hAnsi="Symbol" w:hint="default"/>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num w:numId="1" w16cid:durableId="953485074">
    <w:abstractNumId w:val="4"/>
  </w:num>
  <w:num w:numId="2" w16cid:durableId="653068026">
    <w:abstractNumId w:val="3"/>
  </w:num>
  <w:num w:numId="3" w16cid:durableId="336270443">
    <w:abstractNumId w:val="1"/>
  </w:num>
  <w:num w:numId="4" w16cid:durableId="669790451">
    <w:abstractNumId w:val="6"/>
  </w:num>
  <w:num w:numId="5" w16cid:durableId="363210658">
    <w:abstractNumId w:val="5"/>
  </w:num>
  <w:num w:numId="6" w16cid:durableId="977760537">
    <w:abstractNumId w:val="7"/>
  </w:num>
  <w:num w:numId="7" w16cid:durableId="599143803">
    <w:abstractNumId w:val="2"/>
  </w:num>
  <w:num w:numId="8" w16cid:durableId="1070079465">
    <w:abstractNumId w:val="8"/>
  </w:num>
  <w:num w:numId="9" w16cid:durableId="1787389086">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kola Karpić">
    <w15:presenceInfo w15:providerId="Windows Live" w15:userId="149e62f3ebc47d86"/>
  </w15:person>
  <w15:person w15:author="Zoran Djuric">
    <w15:presenceInfo w15:providerId="Windows Live" w15:userId="cde9a6e97242d586"/>
  </w15:person>
  <w15:person w15:author="Aleksandar Kelec">
    <w15:presenceInfo w15:providerId="AD" w15:userId="S-1-5-21-1428179001-2710860022-3102866464-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825"/>
    <w:rsid w:val="00001E6A"/>
    <w:rsid w:val="00007813"/>
    <w:rsid w:val="0001541C"/>
    <w:rsid w:val="00025BFB"/>
    <w:rsid w:val="00025D99"/>
    <w:rsid w:val="000340FF"/>
    <w:rsid w:val="000509A7"/>
    <w:rsid w:val="00050EDC"/>
    <w:rsid w:val="00054C18"/>
    <w:rsid w:val="00061B9F"/>
    <w:rsid w:val="00065AB1"/>
    <w:rsid w:val="0009399A"/>
    <w:rsid w:val="000B7AC4"/>
    <w:rsid w:val="000C4025"/>
    <w:rsid w:val="000D3CBF"/>
    <w:rsid w:val="000D662C"/>
    <w:rsid w:val="000D7920"/>
    <w:rsid w:val="000E77FC"/>
    <w:rsid w:val="000F5F54"/>
    <w:rsid w:val="00101F3B"/>
    <w:rsid w:val="001067F8"/>
    <w:rsid w:val="00106EBC"/>
    <w:rsid w:val="00113F2E"/>
    <w:rsid w:val="001176D8"/>
    <w:rsid w:val="00125523"/>
    <w:rsid w:val="00127223"/>
    <w:rsid w:val="00141623"/>
    <w:rsid w:val="00167403"/>
    <w:rsid w:val="0019171D"/>
    <w:rsid w:val="0019288E"/>
    <w:rsid w:val="001A531B"/>
    <w:rsid w:val="001B1777"/>
    <w:rsid w:val="001B518E"/>
    <w:rsid w:val="001C6476"/>
    <w:rsid w:val="001C6F70"/>
    <w:rsid w:val="001C6FF9"/>
    <w:rsid w:val="001D5250"/>
    <w:rsid w:val="001E6B9C"/>
    <w:rsid w:val="001F215B"/>
    <w:rsid w:val="001F5455"/>
    <w:rsid w:val="0020112D"/>
    <w:rsid w:val="0020162E"/>
    <w:rsid w:val="002065A0"/>
    <w:rsid w:val="00207E7A"/>
    <w:rsid w:val="00217FD9"/>
    <w:rsid w:val="00222676"/>
    <w:rsid w:val="00225172"/>
    <w:rsid w:val="00226C07"/>
    <w:rsid w:val="00231D12"/>
    <w:rsid w:val="00234E15"/>
    <w:rsid w:val="00241E79"/>
    <w:rsid w:val="0024685C"/>
    <w:rsid w:val="00253CD2"/>
    <w:rsid w:val="00260017"/>
    <w:rsid w:val="00273D66"/>
    <w:rsid w:val="0027446C"/>
    <w:rsid w:val="002749E6"/>
    <w:rsid w:val="002752E5"/>
    <w:rsid w:val="0028541A"/>
    <w:rsid w:val="00287B60"/>
    <w:rsid w:val="00296B04"/>
    <w:rsid w:val="002A11D2"/>
    <w:rsid w:val="002B1D14"/>
    <w:rsid w:val="002E4097"/>
    <w:rsid w:val="00311E98"/>
    <w:rsid w:val="00316E9C"/>
    <w:rsid w:val="0031792B"/>
    <w:rsid w:val="00322CAA"/>
    <w:rsid w:val="00326991"/>
    <w:rsid w:val="003275FA"/>
    <w:rsid w:val="003328DB"/>
    <w:rsid w:val="003514BA"/>
    <w:rsid w:val="003549ED"/>
    <w:rsid w:val="0035733C"/>
    <w:rsid w:val="0036202A"/>
    <w:rsid w:val="00377B5F"/>
    <w:rsid w:val="00381B21"/>
    <w:rsid w:val="0038459B"/>
    <w:rsid w:val="00387183"/>
    <w:rsid w:val="00391B1B"/>
    <w:rsid w:val="00393039"/>
    <w:rsid w:val="00393401"/>
    <w:rsid w:val="00396A77"/>
    <w:rsid w:val="003A5713"/>
    <w:rsid w:val="003D2990"/>
    <w:rsid w:val="003E5469"/>
    <w:rsid w:val="003E6564"/>
    <w:rsid w:val="003F150B"/>
    <w:rsid w:val="003F2B9F"/>
    <w:rsid w:val="003F49F6"/>
    <w:rsid w:val="0040526D"/>
    <w:rsid w:val="00406863"/>
    <w:rsid w:val="004243C2"/>
    <w:rsid w:val="004357EE"/>
    <w:rsid w:val="004421FB"/>
    <w:rsid w:val="00442DE9"/>
    <w:rsid w:val="0044380F"/>
    <w:rsid w:val="00450229"/>
    <w:rsid w:val="004510EF"/>
    <w:rsid w:val="00452C9B"/>
    <w:rsid w:val="00453607"/>
    <w:rsid w:val="00455502"/>
    <w:rsid w:val="00456032"/>
    <w:rsid w:val="0046620A"/>
    <w:rsid w:val="00483AF1"/>
    <w:rsid w:val="00492397"/>
    <w:rsid w:val="00497CF6"/>
    <w:rsid w:val="004A532D"/>
    <w:rsid w:val="004B10A3"/>
    <w:rsid w:val="004B2026"/>
    <w:rsid w:val="004B6C7C"/>
    <w:rsid w:val="004E14A3"/>
    <w:rsid w:val="004E2930"/>
    <w:rsid w:val="004F0048"/>
    <w:rsid w:val="004F379B"/>
    <w:rsid w:val="00501BCE"/>
    <w:rsid w:val="00503A05"/>
    <w:rsid w:val="00506B9C"/>
    <w:rsid w:val="0051117D"/>
    <w:rsid w:val="00516939"/>
    <w:rsid w:val="005247DC"/>
    <w:rsid w:val="005319C3"/>
    <w:rsid w:val="00532390"/>
    <w:rsid w:val="00536131"/>
    <w:rsid w:val="00540C5A"/>
    <w:rsid w:val="00543847"/>
    <w:rsid w:val="00545611"/>
    <w:rsid w:val="00545C0B"/>
    <w:rsid w:val="005533F7"/>
    <w:rsid w:val="005564FF"/>
    <w:rsid w:val="005604D2"/>
    <w:rsid w:val="00565F58"/>
    <w:rsid w:val="00566131"/>
    <w:rsid w:val="005732B4"/>
    <w:rsid w:val="00595DCB"/>
    <w:rsid w:val="005A0213"/>
    <w:rsid w:val="005B196C"/>
    <w:rsid w:val="005B5774"/>
    <w:rsid w:val="005C3C2F"/>
    <w:rsid w:val="005C5460"/>
    <w:rsid w:val="005C569B"/>
    <w:rsid w:val="005C75A8"/>
    <w:rsid w:val="005D4572"/>
    <w:rsid w:val="005D60A1"/>
    <w:rsid w:val="005D7072"/>
    <w:rsid w:val="005E2D80"/>
    <w:rsid w:val="005E71A5"/>
    <w:rsid w:val="005F7DFF"/>
    <w:rsid w:val="00602825"/>
    <w:rsid w:val="006044F1"/>
    <w:rsid w:val="006047BC"/>
    <w:rsid w:val="00620BCC"/>
    <w:rsid w:val="0062661D"/>
    <w:rsid w:val="00627AA2"/>
    <w:rsid w:val="00633C21"/>
    <w:rsid w:val="00633E20"/>
    <w:rsid w:val="006432EE"/>
    <w:rsid w:val="006538C6"/>
    <w:rsid w:val="00665E77"/>
    <w:rsid w:val="00667899"/>
    <w:rsid w:val="00667CCB"/>
    <w:rsid w:val="00683BBF"/>
    <w:rsid w:val="00687F98"/>
    <w:rsid w:val="006A0EDC"/>
    <w:rsid w:val="006A32A0"/>
    <w:rsid w:val="006A401A"/>
    <w:rsid w:val="006A4508"/>
    <w:rsid w:val="006B1429"/>
    <w:rsid w:val="006C58A9"/>
    <w:rsid w:val="006C6F26"/>
    <w:rsid w:val="006D3096"/>
    <w:rsid w:val="006D6E7B"/>
    <w:rsid w:val="006E2FEC"/>
    <w:rsid w:val="006F0C0A"/>
    <w:rsid w:val="006F1FC9"/>
    <w:rsid w:val="00710A61"/>
    <w:rsid w:val="0071228E"/>
    <w:rsid w:val="007238F6"/>
    <w:rsid w:val="0073124C"/>
    <w:rsid w:val="007454D6"/>
    <w:rsid w:val="007502E6"/>
    <w:rsid w:val="0075768F"/>
    <w:rsid w:val="00773D01"/>
    <w:rsid w:val="0077407A"/>
    <w:rsid w:val="007752B4"/>
    <w:rsid w:val="007779BE"/>
    <w:rsid w:val="00783486"/>
    <w:rsid w:val="00786D5F"/>
    <w:rsid w:val="00793375"/>
    <w:rsid w:val="00794E0C"/>
    <w:rsid w:val="007A2C0C"/>
    <w:rsid w:val="007A6B31"/>
    <w:rsid w:val="007A7A60"/>
    <w:rsid w:val="007B334A"/>
    <w:rsid w:val="007B4C91"/>
    <w:rsid w:val="007B6A1A"/>
    <w:rsid w:val="007C2EA9"/>
    <w:rsid w:val="007E55E5"/>
    <w:rsid w:val="00807AF2"/>
    <w:rsid w:val="00811ABC"/>
    <w:rsid w:val="0082079A"/>
    <w:rsid w:val="0082538A"/>
    <w:rsid w:val="008278A8"/>
    <w:rsid w:val="0083117A"/>
    <w:rsid w:val="00835E41"/>
    <w:rsid w:val="00836730"/>
    <w:rsid w:val="00852DE4"/>
    <w:rsid w:val="00856983"/>
    <w:rsid w:val="00857EE7"/>
    <w:rsid w:val="008607B3"/>
    <w:rsid w:val="00866E9F"/>
    <w:rsid w:val="00874C8A"/>
    <w:rsid w:val="00880E45"/>
    <w:rsid w:val="00885440"/>
    <w:rsid w:val="00892543"/>
    <w:rsid w:val="008B13DA"/>
    <w:rsid w:val="008C6AC4"/>
    <w:rsid w:val="008C7B6A"/>
    <w:rsid w:val="008D0834"/>
    <w:rsid w:val="008E0996"/>
    <w:rsid w:val="008E79AE"/>
    <w:rsid w:val="008F4388"/>
    <w:rsid w:val="008F4B7A"/>
    <w:rsid w:val="008F589F"/>
    <w:rsid w:val="009109F0"/>
    <w:rsid w:val="00912128"/>
    <w:rsid w:val="00912541"/>
    <w:rsid w:val="00915149"/>
    <w:rsid w:val="00921FC2"/>
    <w:rsid w:val="0092316D"/>
    <w:rsid w:val="00934A21"/>
    <w:rsid w:val="00940443"/>
    <w:rsid w:val="00942C46"/>
    <w:rsid w:val="00956A0B"/>
    <w:rsid w:val="00956B37"/>
    <w:rsid w:val="009630FB"/>
    <w:rsid w:val="00963407"/>
    <w:rsid w:val="00965A4F"/>
    <w:rsid w:val="00965B46"/>
    <w:rsid w:val="00967D8C"/>
    <w:rsid w:val="00975786"/>
    <w:rsid w:val="009760B7"/>
    <w:rsid w:val="00990CFA"/>
    <w:rsid w:val="009A448C"/>
    <w:rsid w:val="009A6B14"/>
    <w:rsid w:val="009A7CE8"/>
    <w:rsid w:val="009B0B77"/>
    <w:rsid w:val="009C5046"/>
    <w:rsid w:val="009C7963"/>
    <w:rsid w:val="009D5FAB"/>
    <w:rsid w:val="009F5DB1"/>
    <w:rsid w:val="009F6B6B"/>
    <w:rsid w:val="00A07DAA"/>
    <w:rsid w:val="00A116DF"/>
    <w:rsid w:val="00A35E07"/>
    <w:rsid w:val="00A54B59"/>
    <w:rsid w:val="00A61054"/>
    <w:rsid w:val="00A657BD"/>
    <w:rsid w:val="00A72EE6"/>
    <w:rsid w:val="00A773F8"/>
    <w:rsid w:val="00A82E9D"/>
    <w:rsid w:val="00A911BE"/>
    <w:rsid w:val="00AA0F4E"/>
    <w:rsid w:val="00AA14F0"/>
    <w:rsid w:val="00AA7D71"/>
    <w:rsid w:val="00AB0760"/>
    <w:rsid w:val="00AB08DF"/>
    <w:rsid w:val="00AB2DAE"/>
    <w:rsid w:val="00AB4B31"/>
    <w:rsid w:val="00AB6393"/>
    <w:rsid w:val="00AC1390"/>
    <w:rsid w:val="00AD1B67"/>
    <w:rsid w:val="00AD1B8C"/>
    <w:rsid w:val="00AE356F"/>
    <w:rsid w:val="00AE4BC1"/>
    <w:rsid w:val="00AF057B"/>
    <w:rsid w:val="00AF1D1C"/>
    <w:rsid w:val="00AF32D9"/>
    <w:rsid w:val="00AF78BA"/>
    <w:rsid w:val="00B013D6"/>
    <w:rsid w:val="00B02BDF"/>
    <w:rsid w:val="00B061B2"/>
    <w:rsid w:val="00B104CA"/>
    <w:rsid w:val="00B11871"/>
    <w:rsid w:val="00B12A23"/>
    <w:rsid w:val="00B14102"/>
    <w:rsid w:val="00B20694"/>
    <w:rsid w:val="00B3033B"/>
    <w:rsid w:val="00B31D7F"/>
    <w:rsid w:val="00B34ED6"/>
    <w:rsid w:val="00B4548C"/>
    <w:rsid w:val="00B54DCE"/>
    <w:rsid w:val="00B73404"/>
    <w:rsid w:val="00B833AD"/>
    <w:rsid w:val="00B91874"/>
    <w:rsid w:val="00B94FAC"/>
    <w:rsid w:val="00BA2238"/>
    <w:rsid w:val="00BA33C0"/>
    <w:rsid w:val="00BA5966"/>
    <w:rsid w:val="00BA6B53"/>
    <w:rsid w:val="00BB4C53"/>
    <w:rsid w:val="00BC110C"/>
    <w:rsid w:val="00BC5174"/>
    <w:rsid w:val="00BD4375"/>
    <w:rsid w:val="00C044A8"/>
    <w:rsid w:val="00C11E70"/>
    <w:rsid w:val="00C11F46"/>
    <w:rsid w:val="00C124BD"/>
    <w:rsid w:val="00C21C0F"/>
    <w:rsid w:val="00C2549B"/>
    <w:rsid w:val="00C26555"/>
    <w:rsid w:val="00C31A52"/>
    <w:rsid w:val="00C36F7B"/>
    <w:rsid w:val="00C40EF3"/>
    <w:rsid w:val="00C415DF"/>
    <w:rsid w:val="00C509AB"/>
    <w:rsid w:val="00C65262"/>
    <w:rsid w:val="00C67B89"/>
    <w:rsid w:val="00C7714E"/>
    <w:rsid w:val="00C860C9"/>
    <w:rsid w:val="00C877D6"/>
    <w:rsid w:val="00C9155A"/>
    <w:rsid w:val="00C93BAD"/>
    <w:rsid w:val="00CA37EF"/>
    <w:rsid w:val="00CB3AED"/>
    <w:rsid w:val="00CC6609"/>
    <w:rsid w:val="00CD2173"/>
    <w:rsid w:val="00CD2684"/>
    <w:rsid w:val="00CD5098"/>
    <w:rsid w:val="00CE362F"/>
    <w:rsid w:val="00CF02FA"/>
    <w:rsid w:val="00CF167F"/>
    <w:rsid w:val="00CF5F47"/>
    <w:rsid w:val="00D05BB2"/>
    <w:rsid w:val="00D12B54"/>
    <w:rsid w:val="00D3194C"/>
    <w:rsid w:val="00D329A0"/>
    <w:rsid w:val="00D3649A"/>
    <w:rsid w:val="00D42244"/>
    <w:rsid w:val="00D43315"/>
    <w:rsid w:val="00D43EBF"/>
    <w:rsid w:val="00D44804"/>
    <w:rsid w:val="00D6525A"/>
    <w:rsid w:val="00D700C9"/>
    <w:rsid w:val="00D7012F"/>
    <w:rsid w:val="00D73D03"/>
    <w:rsid w:val="00D80636"/>
    <w:rsid w:val="00D806BC"/>
    <w:rsid w:val="00D96C8E"/>
    <w:rsid w:val="00DA24EC"/>
    <w:rsid w:val="00DA5C6C"/>
    <w:rsid w:val="00DB369F"/>
    <w:rsid w:val="00DC002A"/>
    <w:rsid w:val="00DC0BB9"/>
    <w:rsid w:val="00DD7A7F"/>
    <w:rsid w:val="00DF7825"/>
    <w:rsid w:val="00E00CFD"/>
    <w:rsid w:val="00E07FC5"/>
    <w:rsid w:val="00E142F5"/>
    <w:rsid w:val="00E14BC9"/>
    <w:rsid w:val="00E4528F"/>
    <w:rsid w:val="00E559AA"/>
    <w:rsid w:val="00E6085D"/>
    <w:rsid w:val="00E653AF"/>
    <w:rsid w:val="00E778E5"/>
    <w:rsid w:val="00E84719"/>
    <w:rsid w:val="00E87F16"/>
    <w:rsid w:val="00EA4A5A"/>
    <w:rsid w:val="00EB0C41"/>
    <w:rsid w:val="00EE31CF"/>
    <w:rsid w:val="00EE6ABA"/>
    <w:rsid w:val="00EF1F21"/>
    <w:rsid w:val="00F13A40"/>
    <w:rsid w:val="00F21898"/>
    <w:rsid w:val="00F2238B"/>
    <w:rsid w:val="00F348D8"/>
    <w:rsid w:val="00F42CC4"/>
    <w:rsid w:val="00F629CF"/>
    <w:rsid w:val="00F649CB"/>
    <w:rsid w:val="00F81BD9"/>
    <w:rsid w:val="00F942A4"/>
    <w:rsid w:val="00F95C59"/>
    <w:rsid w:val="00FA4DCE"/>
    <w:rsid w:val="00FB0DB6"/>
    <w:rsid w:val="00FB133C"/>
    <w:rsid w:val="00FB3FA7"/>
    <w:rsid w:val="00FC5808"/>
    <w:rsid w:val="00FC59DE"/>
    <w:rsid w:val="00FE5A60"/>
    <w:rsid w:val="00FF08FC"/>
    <w:rsid w:val="00FF71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655E4"/>
  <w15:docId w15:val="{E2D55C78-FC95-45FC-A0C1-1790E358B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43EBF"/>
    <w:rPr>
      <w:lang w:val="sr-Latn-BA"/>
    </w:rPr>
  </w:style>
  <w:style w:type="paragraph" w:styleId="Heading1">
    <w:name w:val="heading 1"/>
    <w:basedOn w:val="Normal"/>
    <w:next w:val="Normal"/>
    <w:link w:val="Heading1Char"/>
    <w:uiPriority w:val="9"/>
    <w:qFormat/>
    <w:pPr>
      <w:keepNext/>
      <w:keepLines/>
      <w:spacing w:before="100" w:after="120"/>
      <w:outlineLvl w:val="0"/>
    </w:pPr>
    <w:rPr>
      <w:rFonts w:ascii="Times New Roman" w:hAnsi="Times New Roman"/>
      <w:sz w:val="36"/>
      <w:szCs w:val="40"/>
    </w:rPr>
  </w:style>
  <w:style w:type="paragraph" w:styleId="Heading2">
    <w:name w:val="heading 2"/>
    <w:basedOn w:val="Normal"/>
    <w:next w:val="Normal"/>
    <w:link w:val="Heading2Char"/>
    <w:pPr>
      <w:keepNext/>
      <w:keepLines/>
      <w:spacing w:before="360" w:after="120"/>
      <w:ind w:left="720"/>
      <w:outlineLvl w:val="1"/>
    </w:pPr>
    <w:rPr>
      <w:rFonts w:ascii="Times New Roman" w:hAnsi="Times New Roman"/>
      <w:sz w:val="28"/>
      <w:szCs w:val="32"/>
    </w:rPr>
  </w:style>
  <w:style w:type="paragraph" w:styleId="Heading3">
    <w:name w:val="heading 3"/>
    <w:basedOn w:val="Normal"/>
    <w:next w:val="Normal"/>
    <w:pPr>
      <w:keepNext/>
      <w:keepLines/>
      <w:spacing w:before="320" w:after="80"/>
      <w:outlineLvl w:val="2"/>
    </w:pPr>
    <w:rPr>
      <w:rFonts w:ascii="Times New Roman" w:hAnsi="Times New Roman"/>
      <w:i/>
      <w:sz w:val="24"/>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Spacing">
    <w:name w:val="No Spacing"/>
    <w:uiPriority w:val="1"/>
    <w:qFormat/>
    <w:pPr>
      <w:spacing w:line="240" w:lineRule="auto"/>
      <w:ind w:firstLine="720"/>
      <w:jc w:val="both"/>
    </w:pPr>
    <w:rPr>
      <w:rFonts w:ascii="Times New Roman" w:hAnsi="Times New Roman"/>
      <w:sz w:val="24"/>
    </w:rPr>
  </w:style>
  <w:style w:type="paragraph" w:styleId="TOCHeading">
    <w:name w:val="TOC Heading"/>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0D662C"/>
    <w:pPr>
      <w:tabs>
        <w:tab w:val="left" w:pos="440"/>
        <w:tab w:val="right" w:leader="dot" w:pos="9350"/>
      </w:tabs>
      <w:spacing w:after="100"/>
      <w:pPrChange w:id="0" w:author="Nikola Karpić" w:date="2024-02-25T22:24:00Z">
        <w:pPr>
          <w:spacing w:after="100" w:line="276" w:lineRule="auto"/>
        </w:pPr>
      </w:pPrChange>
    </w:pPr>
    <w:rPr>
      <w:rPrChange w:id="0" w:author="Nikola Karpić" w:date="2024-02-25T22:24:00Z">
        <w:rPr>
          <w:rFonts w:ascii="Arial" w:eastAsia="Arial" w:hAnsi="Arial" w:cs="Arial"/>
          <w:sz w:val="22"/>
          <w:szCs w:val="22"/>
          <w:lang w:val="sr-Latn-BA" w:eastAsia="en-US" w:bidi="ar-SA"/>
        </w:rPr>
      </w:rPrChange>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styleId="Hyperlink">
    <w:name w:val="Hyperlink"/>
    <w:basedOn w:val="DefaultParagraphFont"/>
    <w:uiPriority w:val="99"/>
    <w:unhideWhenUsed/>
    <w:rPr>
      <w:color w:val="0000FF" w:themeColor="hyperlink"/>
      <w:u w:val="single"/>
    </w:rPr>
  </w:style>
  <w:style w:type="paragraph" w:styleId="ListParagraph">
    <w:name w:val="List Paragraph"/>
    <w:basedOn w:val="Normal"/>
    <w:uiPriority w:val="34"/>
    <w:qFormat/>
    <w:pPr>
      <w:ind w:left="720"/>
      <w:contextualSpacing/>
    </w:pPr>
  </w:style>
  <w:style w:type="paragraph" w:styleId="FootnoteText">
    <w:name w:val="footnote text"/>
    <w:basedOn w:val="Normal"/>
    <w:link w:val="FootnoteTextChar"/>
    <w:uiPriority w:val="99"/>
    <w:unhideWhenUsed/>
    <w:pPr>
      <w:spacing w:line="240" w:lineRule="auto"/>
    </w:pPr>
    <w:rPr>
      <w:sz w:val="20"/>
      <w:szCs w:val="20"/>
    </w:rPr>
  </w:style>
  <w:style w:type="character" w:customStyle="1" w:styleId="FootnoteTextChar">
    <w:name w:val="Footnote Text Char"/>
    <w:basedOn w:val="DefaultParagraphFont"/>
    <w:link w:val="FootnoteText"/>
    <w:uiPriority w:val="99"/>
    <w:rPr>
      <w:sz w:val="20"/>
      <w:szCs w:val="20"/>
    </w:rPr>
  </w:style>
  <w:style w:type="character" w:styleId="FootnoteReference">
    <w:name w:val="footnote reference"/>
    <w:basedOn w:val="DefaultParagraphFont"/>
    <w:uiPriority w:val="99"/>
    <w:semiHidden/>
    <w:unhideWhenUsed/>
    <w:rPr>
      <w:vertAlign w:val="superscript"/>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3F60" w:themeColor="accent1" w:themeShade="7F"/>
    </w:rPr>
  </w:style>
  <w:style w:type="character" w:styleId="FollowedHyperlink">
    <w:name w:val="FollowedHyperlink"/>
    <w:basedOn w:val="DefaultParagraphFont"/>
    <w:uiPriority w:val="99"/>
    <w:semiHidden/>
    <w:unhideWhenUsed/>
    <w:rPr>
      <w:color w:val="800080" w:themeColor="followedHyperlink"/>
      <w:u w:val="single"/>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DefaultParagraphFont"/>
  </w:style>
  <w:style w:type="character" w:customStyle="1" w:styleId="mo">
    <w:name w:val="mo"/>
    <w:basedOn w:val="DefaultParagraphFont"/>
  </w:style>
  <w:style w:type="character" w:customStyle="1" w:styleId="mn">
    <w:name w:val="mn"/>
    <w:basedOn w:val="DefaultParagraphFont"/>
  </w:style>
  <w:style w:type="character" w:customStyle="1" w:styleId="fontstyle01">
    <w:name w:val="fontstyle01"/>
    <w:basedOn w:val="DefaultParagraphFont"/>
    <w:rPr>
      <w:rFonts w:ascii="MSBM10" w:hAnsi="MSBM10" w:hint="default"/>
      <w:b w:val="0"/>
      <w:bCs w:val="0"/>
      <w:i w:val="0"/>
      <w:iCs w:val="0"/>
      <w:color w:val="000000"/>
      <w:sz w:val="22"/>
      <w:szCs w:val="22"/>
    </w:rPr>
  </w:style>
  <w:style w:type="character" w:customStyle="1" w:styleId="fontstyle21">
    <w:name w:val="fontstyle21"/>
    <w:basedOn w:val="DefaultParagraphFont"/>
    <w:rPr>
      <w:rFonts w:ascii="CMBX10" w:hAnsi="CMBX10" w:hint="default"/>
      <w:b/>
      <w:bCs/>
      <w:i w:val="0"/>
      <w:iCs w:val="0"/>
      <w:color w:val="000000"/>
      <w:sz w:val="22"/>
      <w:szCs w:val="22"/>
    </w:rPr>
  </w:style>
  <w:style w:type="character" w:customStyle="1" w:styleId="fontstyle31">
    <w:name w:val="fontstyle31"/>
    <w:basedOn w:val="DefaultParagraphFont"/>
    <w:rPr>
      <w:rFonts w:ascii="F65" w:hAnsi="F65" w:hint="default"/>
      <w:b w:val="0"/>
      <w:bCs w:val="0"/>
      <w:i w:val="0"/>
      <w:iCs w:val="0"/>
      <w:color w:val="000000"/>
      <w:sz w:val="22"/>
      <w:szCs w:val="22"/>
    </w:rPr>
  </w:style>
  <w:style w:type="character" w:customStyle="1" w:styleId="fontstyle41">
    <w:name w:val="fontstyle41"/>
    <w:basedOn w:val="DefaultParagraphFont"/>
    <w:rPr>
      <w:rFonts w:ascii="MSBM10" w:hAnsi="MSBM10" w:hint="default"/>
      <w:b w:val="0"/>
      <w:bCs w:val="0"/>
      <w:i w:val="0"/>
      <w:iCs w:val="0"/>
      <w:color w:val="000000"/>
      <w:sz w:val="22"/>
      <w:szCs w:val="22"/>
    </w:rPr>
  </w:style>
  <w:style w:type="character" w:customStyle="1" w:styleId="fontstyle51">
    <w:name w:val="fontstyle51"/>
    <w:basedOn w:val="DefaultParagraphFont"/>
    <w:rPr>
      <w:rFonts w:ascii="CMMI8" w:hAnsi="CMMI8" w:hint="default"/>
      <w:b w:val="0"/>
      <w:bCs w:val="0"/>
      <w:i/>
      <w:iCs/>
      <w:color w:val="000000"/>
      <w:sz w:val="16"/>
      <w:szCs w:val="16"/>
    </w:rPr>
  </w:style>
  <w:style w:type="character" w:customStyle="1" w:styleId="fontstyle61">
    <w:name w:val="fontstyle61"/>
    <w:basedOn w:val="DefaultParagraphFont"/>
    <w:rPr>
      <w:rFonts w:ascii="CMSSBX10" w:hAnsi="CMSSBX10" w:hint="default"/>
      <w:b/>
      <w:bCs/>
      <w:i w:val="0"/>
      <w:iCs w:val="0"/>
      <w:color w:val="000000"/>
      <w:sz w:val="22"/>
      <w:szCs w:val="22"/>
    </w:rPr>
  </w:style>
  <w:style w:type="character" w:customStyle="1" w:styleId="fontstyle71">
    <w:name w:val="fontstyle71"/>
    <w:basedOn w:val="DefaultParagraphFont"/>
    <w:rPr>
      <w:rFonts w:ascii="CMMI10" w:hAnsi="CMMI10" w:hint="default"/>
      <w:b w:val="0"/>
      <w:bCs w:val="0"/>
      <w:i/>
      <w:iCs/>
      <w:color w:val="000000"/>
      <w:sz w:val="22"/>
      <w:szCs w:val="22"/>
    </w:rPr>
  </w:style>
  <w:style w:type="character" w:customStyle="1" w:styleId="fontstyle81">
    <w:name w:val="fontstyle81"/>
    <w:basedOn w:val="DefaultParagraphFont"/>
    <w:rPr>
      <w:rFonts w:ascii="CMR8" w:hAnsi="CMR8" w:hint="default"/>
      <w:b w:val="0"/>
      <w:bCs w:val="0"/>
      <w:i w:val="0"/>
      <w:iCs w:val="0"/>
      <w:color w:val="000000"/>
      <w:sz w:val="16"/>
      <w:szCs w:val="16"/>
    </w:rPr>
  </w:style>
  <w:style w:type="character" w:customStyle="1" w:styleId="fontstyle91">
    <w:name w:val="fontstyle91"/>
    <w:basedOn w:val="DefaultParagraphFont"/>
    <w:rPr>
      <w:rFonts w:ascii="CMTI10" w:hAnsi="CMTI10" w:hint="default"/>
      <w:b w:val="0"/>
      <w:bCs w:val="0"/>
      <w:i/>
      <w:iCs/>
      <w:color w:val="000000"/>
      <w:sz w:val="22"/>
      <w:szCs w:val="22"/>
    </w:rPr>
  </w:style>
  <w:style w:type="paragraph" w:customStyle="1" w:styleId="noindentnospacing">
    <w:name w:val="no indent no spacing"/>
    <w:basedOn w:val="NoSpacing"/>
    <w:pPr>
      <w:ind w:firstLine="0"/>
    </w:pPr>
  </w:style>
  <w:style w:type="character" w:customStyle="1" w:styleId="mtext">
    <w:name w:val="mtext"/>
    <w:basedOn w:val="DefaultParagraphFont"/>
  </w:style>
  <w:style w:type="paragraph" w:styleId="Bibliography">
    <w:name w:val="Bibliography"/>
    <w:basedOn w:val="Normal"/>
    <w:next w:val="Normal"/>
    <w:uiPriority w:val="37"/>
    <w:unhideWhenUsed/>
  </w:style>
  <w:style w:type="character" w:styleId="Emphasis">
    <w:name w:val="Emphasis"/>
    <w:basedOn w:val="DefaultParagraphFont"/>
    <w:uiPriority w:val="20"/>
    <w:qFormat/>
    <w:rPr>
      <w:i/>
      <w:iCs/>
    </w:rPr>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style>
  <w:style w:type="character" w:customStyle="1" w:styleId="spellingerror">
    <w:name w:val="spellingerror"/>
    <w:basedOn w:val="DefaultParagraphFont"/>
  </w:style>
  <w:style w:type="character" w:customStyle="1" w:styleId="eop">
    <w:name w:val="eop"/>
    <w:basedOn w:val="DefaultParagraphFont"/>
  </w:style>
  <w:style w:type="character" w:customStyle="1" w:styleId="contextualspellingandgrammarerror">
    <w:name w:val="contextualspellingandgrammarerror"/>
    <w:basedOn w:val="DefaultParagraphFont"/>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customStyle="1" w:styleId="footnotens">
    <w:name w:val="footnote ns"/>
    <w:basedOn w:val="NoSpacing"/>
    <w:pPr>
      <w:ind w:firstLine="0"/>
    </w:pPr>
    <w:rPr>
      <w:sz w:val="20"/>
      <w:lang w:val="sr-Latn-BA"/>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lang w:val="sr-Latn-BA"/>
    </w:rPr>
  </w:style>
  <w:style w:type="paragraph" w:styleId="Revision">
    <w:name w:val="Revision"/>
    <w:hidden/>
    <w:uiPriority w:val="99"/>
    <w:semiHidden/>
    <w:pPr>
      <w:spacing w:line="240" w:lineRule="auto"/>
    </w:pPr>
    <w:rPr>
      <w:lang w:val="sr-Latn-BA"/>
    </w:rPr>
  </w:style>
  <w:style w:type="character" w:customStyle="1" w:styleId="viiyi">
    <w:name w:val="viiyi"/>
    <w:basedOn w:val="DefaultParagraphFont"/>
  </w:style>
  <w:style w:type="character" w:customStyle="1" w:styleId="jlqj4b">
    <w:name w:val="jlqj4b"/>
    <w:basedOn w:val="DefaultParagraphFont"/>
  </w:style>
  <w:style w:type="character" w:customStyle="1" w:styleId="Heading1Char">
    <w:name w:val="Heading 1 Char"/>
    <w:basedOn w:val="DefaultParagraphFont"/>
    <w:link w:val="Heading1"/>
    <w:uiPriority w:val="9"/>
    <w:rPr>
      <w:rFonts w:ascii="Times New Roman" w:hAnsi="Times New Roman"/>
      <w:sz w:val="36"/>
      <w:szCs w:val="40"/>
      <w:lang w:val="sr-Latn-BA"/>
    </w:rPr>
  </w:style>
  <w:style w:type="character" w:styleId="UnresolvedMention">
    <w:name w:val="Unresolved Mention"/>
    <w:basedOn w:val="DefaultParagraphFont"/>
    <w:uiPriority w:val="99"/>
    <w:semiHidden/>
    <w:unhideWhenUsed/>
    <w:rPr>
      <w:color w:val="605E5C"/>
      <w:shd w:val="clear" w:color="auto" w:fill="E1DFDD"/>
    </w:rPr>
  </w:style>
  <w:style w:type="character" w:styleId="SubtleEmphasis">
    <w:name w:val="Subtle Emphasis"/>
    <w:basedOn w:val="DefaultParagraphFont"/>
    <w:uiPriority w:val="19"/>
    <w:qFormat/>
    <w:rPr>
      <w:i/>
      <w:iCs/>
      <w:color w:val="404040" w:themeColor="text1" w:themeTint="BF"/>
    </w:rPr>
  </w:style>
  <w:style w:type="paragraph" w:styleId="HTMLPreformatted">
    <w:name w:val="HTML Preformatted"/>
    <w:basedOn w:val="Normal"/>
    <w:link w:val="HTMLPreformattedChar"/>
    <w:uiPriority w:val="99"/>
    <w:semiHidden/>
    <w:unhideWhenUsed/>
    <w:rsid w:val="0080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07AF2"/>
    <w:rPr>
      <w:rFonts w:ascii="Courier New" w:eastAsia="Times New Roman" w:hAnsi="Courier New" w:cs="Courier New"/>
      <w:sz w:val="20"/>
      <w:szCs w:val="20"/>
      <w:lang w:val="en-US"/>
    </w:rPr>
  </w:style>
  <w:style w:type="character" w:customStyle="1" w:styleId="n">
    <w:name w:val="n"/>
    <w:basedOn w:val="DefaultParagraphFont"/>
    <w:rsid w:val="00807AF2"/>
  </w:style>
  <w:style w:type="paragraph" w:styleId="EndnoteText">
    <w:name w:val="endnote text"/>
    <w:basedOn w:val="Normal"/>
    <w:link w:val="EndnoteTextChar"/>
    <w:uiPriority w:val="99"/>
    <w:semiHidden/>
    <w:unhideWhenUsed/>
    <w:rsid w:val="006F1FC9"/>
    <w:pPr>
      <w:spacing w:line="240" w:lineRule="auto"/>
    </w:pPr>
    <w:rPr>
      <w:sz w:val="20"/>
      <w:szCs w:val="20"/>
    </w:rPr>
  </w:style>
  <w:style w:type="character" w:customStyle="1" w:styleId="EndnoteTextChar">
    <w:name w:val="Endnote Text Char"/>
    <w:basedOn w:val="DefaultParagraphFont"/>
    <w:link w:val="EndnoteText"/>
    <w:uiPriority w:val="99"/>
    <w:semiHidden/>
    <w:rsid w:val="006F1FC9"/>
    <w:rPr>
      <w:sz w:val="20"/>
      <w:szCs w:val="20"/>
      <w:lang w:val="sr-Latn-BA"/>
    </w:rPr>
  </w:style>
  <w:style w:type="character" w:styleId="EndnoteReference">
    <w:name w:val="endnote reference"/>
    <w:basedOn w:val="DefaultParagraphFont"/>
    <w:uiPriority w:val="99"/>
    <w:semiHidden/>
    <w:unhideWhenUsed/>
    <w:rsid w:val="006F1FC9"/>
    <w:rPr>
      <w:vertAlign w:val="superscript"/>
    </w:rPr>
  </w:style>
  <w:style w:type="character" w:customStyle="1" w:styleId="Heading2Char">
    <w:name w:val="Heading 2 Char"/>
    <w:basedOn w:val="DefaultParagraphFont"/>
    <w:link w:val="Heading2"/>
    <w:rsid w:val="00065AB1"/>
    <w:rPr>
      <w:rFonts w:ascii="Times New Roman" w:hAnsi="Times New Roman"/>
      <w:sz w:val="28"/>
      <w:szCs w:val="32"/>
      <w:lang w:val="sr-Latn-BA"/>
    </w:rPr>
  </w:style>
  <w:style w:type="paragraph" w:styleId="NormalWeb">
    <w:name w:val="Normal (Web)"/>
    <w:basedOn w:val="Normal"/>
    <w:uiPriority w:val="99"/>
    <w:unhideWhenUsed/>
    <w:rsid w:val="000C4025"/>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6733">
      <w:bodyDiv w:val="1"/>
      <w:marLeft w:val="0"/>
      <w:marRight w:val="0"/>
      <w:marTop w:val="0"/>
      <w:marBottom w:val="0"/>
      <w:divBdr>
        <w:top w:val="none" w:sz="0" w:space="0" w:color="auto"/>
        <w:left w:val="none" w:sz="0" w:space="0" w:color="auto"/>
        <w:bottom w:val="none" w:sz="0" w:space="0" w:color="auto"/>
        <w:right w:val="none" w:sz="0" w:space="0" w:color="auto"/>
      </w:divBdr>
    </w:div>
    <w:div w:id="6370064">
      <w:bodyDiv w:val="1"/>
      <w:marLeft w:val="0"/>
      <w:marRight w:val="0"/>
      <w:marTop w:val="0"/>
      <w:marBottom w:val="0"/>
      <w:divBdr>
        <w:top w:val="none" w:sz="0" w:space="0" w:color="auto"/>
        <w:left w:val="none" w:sz="0" w:space="0" w:color="auto"/>
        <w:bottom w:val="none" w:sz="0" w:space="0" w:color="auto"/>
        <w:right w:val="none" w:sz="0" w:space="0" w:color="auto"/>
      </w:divBdr>
    </w:div>
    <w:div w:id="8456047">
      <w:bodyDiv w:val="1"/>
      <w:marLeft w:val="0"/>
      <w:marRight w:val="0"/>
      <w:marTop w:val="0"/>
      <w:marBottom w:val="0"/>
      <w:divBdr>
        <w:top w:val="none" w:sz="0" w:space="0" w:color="auto"/>
        <w:left w:val="none" w:sz="0" w:space="0" w:color="auto"/>
        <w:bottom w:val="none" w:sz="0" w:space="0" w:color="auto"/>
        <w:right w:val="none" w:sz="0" w:space="0" w:color="auto"/>
      </w:divBdr>
    </w:div>
    <w:div w:id="27335661">
      <w:bodyDiv w:val="1"/>
      <w:marLeft w:val="0"/>
      <w:marRight w:val="0"/>
      <w:marTop w:val="0"/>
      <w:marBottom w:val="0"/>
      <w:divBdr>
        <w:top w:val="none" w:sz="0" w:space="0" w:color="auto"/>
        <w:left w:val="none" w:sz="0" w:space="0" w:color="auto"/>
        <w:bottom w:val="none" w:sz="0" w:space="0" w:color="auto"/>
        <w:right w:val="none" w:sz="0" w:space="0" w:color="auto"/>
      </w:divBdr>
    </w:div>
    <w:div w:id="62415151">
      <w:bodyDiv w:val="1"/>
      <w:marLeft w:val="0"/>
      <w:marRight w:val="0"/>
      <w:marTop w:val="0"/>
      <w:marBottom w:val="0"/>
      <w:divBdr>
        <w:top w:val="none" w:sz="0" w:space="0" w:color="auto"/>
        <w:left w:val="none" w:sz="0" w:space="0" w:color="auto"/>
        <w:bottom w:val="none" w:sz="0" w:space="0" w:color="auto"/>
        <w:right w:val="none" w:sz="0" w:space="0" w:color="auto"/>
      </w:divBdr>
    </w:div>
    <w:div w:id="64190412">
      <w:bodyDiv w:val="1"/>
      <w:marLeft w:val="0"/>
      <w:marRight w:val="0"/>
      <w:marTop w:val="0"/>
      <w:marBottom w:val="0"/>
      <w:divBdr>
        <w:top w:val="none" w:sz="0" w:space="0" w:color="auto"/>
        <w:left w:val="none" w:sz="0" w:space="0" w:color="auto"/>
        <w:bottom w:val="none" w:sz="0" w:space="0" w:color="auto"/>
        <w:right w:val="none" w:sz="0" w:space="0" w:color="auto"/>
      </w:divBdr>
      <w:divsChild>
        <w:div w:id="1299726257">
          <w:marLeft w:val="0"/>
          <w:marRight w:val="0"/>
          <w:marTop w:val="0"/>
          <w:marBottom w:val="0"/>
          <w:divBdr>
            <w:top w:val="none" w:sz="0" w:space="0" w:color="auto"/>
            <w:left w:val="none" w:sz="0" w:space="0" w:color="auto"/>
            <w:bottom w:val="none" w:sz="0" w:space="0" w:color="auto"/>
            <w:right w:val="none" w:sz="0" w:space="0" w:color="auto"/>
          </w:divBdr>
          <w:divsChild>
            <w:div w:id="1453019831">
              <w:marLeft w:val="0"/>
              <w:marRight w:val="0"/>
              <w:marTop w:val="0"/>
              <w:marBottom w:val="0"/>
              <w:divBdr>
                <w:top w:val="none" w:sz="0" w:space="0" w:color="auto"/>
                <w:left w:val="none" w:sz="0" w:space="0" w:color="auto"/>
                <w:bottom w:val="none" w:sz="0" w:space="0" w:color="auto"/>
                <w:right w:val="none" w:sz="0" w:space="0" w:color="auto"/>
              </w:divBdr>
              <w:divsChild>
                <w:div w:id="14619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15687">
      <w:bodyDiv w:val="1"/>
      <w:marLeft w:val="0"/>
      <w:marRight w:val="0"/>
      <w:marTop w:val="0"/>
      <w:marBottom w:val="0"/>
      <w:divBdr>
        <w:top w:val="none" w:sz="0" w:space="0" w:color="auto"/>
        <w:left w:val="none" w:sz="0" w:space="0" w:color="auto"/>
        <w:bottom w:val="none" w:sz="0" w:space="0" w:color="auto"/>
        <w:right w:val="none" w:sz="0" w:space="0" w:color="auto"/>
      </w:divBdr>
    </w:div>
    <w:div w:id="94908488">
      <w:bodyDiv w:val="1"/>
      <w:marLeft w:val="0"/>
      <w:marRight w:val="0"/>
      <w:marTop w:val="0"/>
      <w:marBottom w:val="0"/>
      <w:divBdr>
        <w:top w:val="none" w:sz="0" w:space="0" w:color="auto"/>
        <w:left w:val="none" w:sz="0" w:space="0" w:color="auto"/>
        <w:bottom w:val="none" w:sz="0" w:space="0" w:color="auto"/>
        <w:right w:val="none" w:sz="0" w:space="0" w:color="auto"/>
      </w:divBdr>
    </w:div>
    <w:div w:id="96566096">
      <w:bodyDiv w:val="1"/>
      <w:marLeft w:val="0"/>
      <w:marRight w:val="0"/>
      <w:marTop w:val="0"/>
      <w:marBottom w:val="0"/>
      <w:divBdr>
        <w:top w:val="none" w:sz="0" w:space="0" w:color="auto"/>
        <w:left w:val="none" w:sz="0" w:space="0" w:color="auto"/>
        <w:bottom w:val="none" w:sz="0" w:space="0" w:color="auto"/>
        <w:right w:val="none" w:sz="0" w:space="0" w:color="auto"/>
      </w:divBdr>
    </w:div>
    <w:div w:id="120197368">
      <w:bodyDiv w:val="1"/>
      <w:marLeft w:val="0"/>
      <w:marRight w:val="0"/>
      <w:marTop w:val="0"/>
      <w:marBottom w:val="0"/>
      <w:divBdr>
        <w:top w:val="none" w:sz="0" w:space="0" w:color="auto"/>
        <w:left w:val="none" w:sz="0" w:space="0" w:color="auto"/>
        <w:bottom w:val="none" w:sz="0" w:space="0" w:color="auto"/>
        <w:right w:val="none" w:sz="0" w:space="0" w:color="auto"/>
      </w:divBdr>
      <w:divsChild>
        <w:div w:id="1547983171">
          <w:marLeft w:val="0"/>
          <w:marRight w:val="0"/>
          <w:marTop w:val="0"/>
          <w:marBottom w:val="0"/>
          <w:divBdr>
            <w:top w:val="none" w:sz="0" w:space="0" w:color="auto"/>
            <w:left w:val="none" w:sz="0" w:space="0" w:color="auto"/>
            <w:bottom w:val="none" w:sz="0" w:space="0" w:color="auto"/>
            <w:right w:val="none" w:sz="0" w:space="0" w:color="auto"/>
          </w:divBdr>
          <w:divsChild>
            <w:div w:id="436288649">
              <w:marLeft w:val="0"/>
              <w:marRight w:val="0"/>
              <w:marTop w:val="0"/>
              <w:marBottom w:val="0"/>
              <w:divBdr>
                <w:top w:val="none" w:sz="0" w:space="0" w:color="auto"/>
                <w:left w:val="none" w:sz="0" w:space="0" w:color="auto"/>
                <w:bottom w:val="none" w:sz="0" w:space="0" w:color="auto"/>
                <w:right w:val="none" w:sz="0" w:space="0" w:color="auto"/>
              </w:divBdr>
              <w:divsChild>
                <w:div w:id="19900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45089">
      <w:bodyDiv w:val="1"/>
      <w:marLeft w:val="0"/>
      <w:marRight w:val="0"/>
      <w:marTop w:val="0"/>
      <w:marBottom w:val="0"/>
      <w:divBdr>
        <w:top w:val="none" w:sz="0" w:space="0" w:color="auto"/>
        <w:left w:val="none" w:sz="0" w:space="0" w:color="auto"/>
        <w:bottom w:val="none" w:sz="0" w:space="0" w:color="auto"/>
        <w:right w:val="none" w:sz="0" w:space="0" w:color="auto"/>
      </w:divBdr>
    </w:div>
    <w:div w:id="140386842">
      <w:bodyDiv w:val="1"/>
      <w:marLeft w:val="0"/>
      <w:marRight w:val="0"/>
      <w:marTop w:val="0"/>
      <w:marBottom w:val="0"/>
      <w:divBdr>
        <w:top w:val="none" w:sz="0" w:space="0" w:color="auto"/>
        <w:left w:val="none" w:sz="0" w:space="0" w:color="auto"/>
        <w:bottom w:val="none" w:sz="0" w:space="0" w:color="auto"/>
        <w:right w:val="none" w:sz="0" w:space="0" w:color="auto"/>
      </w:divBdr>
      <w:divsChild>
        <w:div w:id="543253641">
          <w:marLeft w:val="0"/>
          <w:marRight w:val="0"/>
          <w:marTop w:val="0"/>
          <w:marBottom w:val="0"/>
          <w:divBdr>
            <w:top w:val="none" w:sz="0" w:space="0" w:color="auto"/>
            <w:left w:val="none" w:sz="0" w:space="0" w:color="auto"/>
            <w:bottom w:val="none" w:sz="0" w:space="0" w:color="auto"/>
            <w:right w:val="none" w:sz="0" w:space="0" w:color="auto"/>
          </w:divBdr>
          <w:divsChild>
            <w:div w:id="91917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0919">
      <w:bodyDiv w:val="1"/>
      <w:marLeft w:val="0"/>
      <w:marRight w:val="0"/>
      <w:marTop w:val="0"/>
      <w:marBottom w:val="0"/>
      <w:divBdr>
        <w:top w:val="none" w:sz="0" w:space="0" w:color="auto"/>
        <w:left w:val="none" w:sz="0" w:space="0" w:color="auto"/>
        <w:bottom w:val="none" w:sz="0" w:space="0" w:color="auto"/>
        <w:right w:val="none" w:sz="0" w:space="0" w:color="auto"/>
      </w:divBdr>
    </w:div>
    <w:div w:id="147942257">
      <w:bodyDiv w:val="1"/>
      <w:marLeft w:val="0"/>
      <w:marRight w:val="0"/>
      <w:marTop w:val="0"/>
      <w:marBottom w:val="0"/>
      <w:divBdr>
        <w:top w:val="none" w:sz="0" w:space="0" w:color="auto"/>
        <w:left w:val="none" w:sz="0" w:space="0" w:color="auto"/>
        <w:bottom w:val="none" w:sz="0" w:space="0" w:color="auto"/>
        <w:right w:val="none" w:sz="0" w:space="0" w:color="auto"/>
      </w:divBdr>
    </w:div>
    <w:div w:id="158431123">
      <w:bodyDiv w:val="1"/>
      <w:marLeft w:val="0"/>
      <w:marRight w:val="0"/>
      <w:marTop w:val="0"/>
      <w:marBottom w:val="0"/>
      <w:divBdr>
        <w:top w:val="none" w:sz="0" w:space="0" w:color="auto"/>
        <w:left w:val="none" w:sz="0" w:space="0" w:color="auto"/>
        <w:bottom w:val="none" w:sz="0" w:space="0" w:color="auto"/>
        <w:right w:val="none" w:sz="0" w:space="0" w:color="auto"/>
      </w:divBdr>
    </w:div>
    <w:div w:id="167791307">
      <w:bodyDiv w:val="1"/>
      <w:marLeft w:val="0"/>
      <w:marRight w:val="0"/>
      <w:marTop w:val="0"/>
      <w:marBottom w:val="0"/>
      <w:divBdr>
        <w:top w:val="none" w:sz="0" w:space="0" w:color="auto"/>
        <w:left w:val="none" w:sz="0" w:space="0" w:color="auto"/>
        <w:bottom w:val="none" w:sz="0" w:space="0" w:color="auto"/>
        <w:right w:val="none" w:sz="0" w:space="0" w:color="auto"/>
      </w:divBdr>
    </w:div>
    <w:div w:id="170409709">
      <w:bodyDiv w:val="1"/>
      <w:marLeft w:val="0"/>
      <w:marRight w:val="0"/>
      <w:marTop w:val="0"/>
      <w:marBottom w:val="0"/>
      <w:divBdr>
        <w:top w:val="none" w:sz="0" w:space="0" w:color="auto"/>
        <w:left w:val="none" w:sz="0" w:space="0" w:color="auto"/>
        <w:bottom w:val="none" w:sz="0" w:space="0" w:color="auto"/>
        <w:right w:val="none" w:sz="0" w:space="0" w:color="auto"/>
      </w:divBdr>
      <w:divsChild>
        <w:div w:id="14158842">
          <w:marLeft w:val="0"/>
          <w:marRight w:val="0"/>
          <w:marTop w:val="0"/>
          <w:marBottom w:val="0"/>
          <w:divBdr>
            <w:top w:val="none" w:sz="0" w:space="0" w:color="auto"/>
            <w:left w:val="none" w:sz="0" w:space="0" w:color="auto"/>
            <w:bottom w:val="none" w:sz="0" w:space="0" w:color="auto"/>
            <w:right w:val="none" w:sz="0" w:space="0" w:color="auto"/>
          </w:divBdr>
          <w:divsChild>
            <w:div w:id="1457530843">
              <w:marLeft w:val="0"/>
              <w:marRight w:val="0"/>
              <w:marTop w:val="0"/>
              <w:marBottom w:val="0"/>
              <w:divBdr>
                <w:top w:val="none" w:sz="0" w:space="0" w:color="auto"/>
                <w:left w:val="none" w:sz="0" w:space="0" w:color="auto"/>
                <w:bottom w:val="none" w:sz="0" w:space="0" w:color="auto"/>
                <w:right w:val="none" w:sz="0" w:space="0" w:color="auto"/>
              </w:divBdr>
              <w:divsChild>
                <w:div w:id="1116949038">
                  <w:marLeft w:val="0"/>
                  <w:marRight w:val="0"/>
                  <w:marTop w:val="0"/>
                  <w:marBottom w:val="0"/>
                  <w:divBdr>
                    <w:top w:val="none" w:sz="0" w:space="0" w:color="auto"/>
                    <w:left w:val="none" w:sz="0" w:space="0" w:color="auto"/>
                    <w:bottom w:val="none" w:sz="0" w:space="0" w:color="auto"/>
                    <w:right w:val="none" w:sz="0" w:space="0" w:color="auto"/>
                  </w:divBdr>
                </w:div>
              </w:divsChild>
            </w:div>
            <w:div w:id="484472233">
              <w:marLeft w:val="0"/>
              <w:marRight w:val="0"/>
              <w:marTop w:val="0"/>
              <w:marBottom w:val="0"/>
              <w:divBdr>
                <w:top w:val="none" w:sz="0" w:space="0" w:color="auto"/>
                <w:left w:val="none" w:sz="0" w:space="0" w:color="auto"/>
                <w:bottom w:val="none" w:sz="0" w:space="0" w:color="auto"/>
                <w:right w:val="none" w:sz="0" w:space="0" w:color="auto"/>
              </w:divBdr>
              <w:divsChild>
                <w:div w:id="28222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18881">
      <w:bodyDiv w:val="1"/>
      <w:marLeft w:val="0"/>
      <w:marRight w:val="0"/>
      <w:marTop w:val="0"/>
      <w:marBottom w:val="0"/>
      <w:divBdr>
        <w:top w:val="none" w:sz="0" w:space="0" w:color="auto"/>
        <w:left w:val="none" w:sz="0" w:space="0" w:color="auto"/>
        <w:bottom w:val="none" w:sz="0" w:space="0" w:color="auto"/>
        <w:right w:val="none" w:sz="0" w:space="0" w:color="auto"/>
      </w:divBdr>
      <w:divsChild>
        <w:div w:id="1047921025">
          <w:marLeft w:val="0"/>
          <w:marRight w:val="0"/>
          <w:marTop w:val="0"/>
          <w:marBottom w:val="0"/>
          <w:divBdr>
            <w:top w:val="none" w:sz="0" w:space="0" w:color="auto"/>
            <w:left w:val="none" w:sz="0" w:space="0" w:color="auto"/>
            <w:bottom w:val="none" w:sz="0" w:space="0" w:color="auto"/>
            <w:right w:val="none" w:sz="0" w:space="0" w:color="auto"/>
          </w:divBdr>
        </w:div>
      </w:divsChild>
    </w:div>
    <w:div w:id="227573714">
      <w:bodyDiv w:val="1"/>
      <w:marLeft w:val="0"/>
      <w:marRight w:val="0"/>
      <w:marTop w:val="0"/>
      <w:marBottom w:val="0"/>
      <w:divBdr>
        <w:top w:val="none" w:sz="0" w:space="0" w:color="auto"/>
        <w:left w:val="none" w:sz="0" w:space="0" w:color="auto"/>
        <w:bottom w:val="none" w:sz="0" w:space="0" w:color="auto"/>
        <w:right w:val="none" w:sz="0" w:space="0" w:color="auto"/>
      </w:divBdr>
    </w:div>
    <w:div w:id="236089848">
      <w:bodyDiv w:val="1"/>
      <w:marLeft w:val="0"/>
      <w:marRight w:val="0"/>
      <w:marTop w:val="0"/>
      <w:marBottom w:val="0"/>
      <w:divBdr>
        <w:top w:val="none" w:sz="0" w:space="0" w:color="auto"/>
        <w:left w:val="none" w:sz="0" w:space="0" w:color="auto"/>
        <w:bottom w:val="none" w:sz="0" w:space="0" w:color="auto"/>
        <w:right w:val="none" w:sz="0" w:space="0" w:color="auto"/>
      </w:divBdr>
    </w:div>
    <w:div w:id="237252888">
      <w:bodyDiv w:val="1"/>
      <w:marLeft w:val="0"/>
      <w:marRight w:val="0"/>
      <w:marTop w:val="0"/>
      <w:marBottom w:val="0"/>
      <w:divBdr>
        <w:top w:val="none" w:sz="0" w:space="0" w:color="auto"/>
        <w:left w:val="none" w:sz="0" w:space="0" w:color="auto"/>
        <w:bottom w:val="none" w:sz="0" w:space="0" w:color="auto"/>
        <w:right w:val="none" w:sz="0" w:space="0" w:color="auto"/>
      </w:divBdr>
    </w:div>
    <w:div w:id="251596362">
      <w:bodyDiv w:val="1"/>
      <w:marLeft w:val="0"/>
      <w:marRight w:val="0"/>
      <w:marTop w:val="0"/>
      <w:marBottom w:val="0"/>
      <w:divBdr>
        <w:top w:val="none" w:sz="0" w:space="0" w:color="auto"/>
        <w:left w:val="none" w:sz="0" w:space="0" w:color="auto"/>
        <w:bottom w:val="none" w:sz="0" w:space="0" w:color="auto"/>
        <w:right w:val="none" w:sz="0" w:space="0" w:color="auto"/>
      </w:divBdr>
    </w:div>
    <w:div w:id="255140383">
      <w:bodyDiv w:val="1"/>
      <w:marLeft w:val="0"/>
      <w:marRight w:val="0"/>
      <w:marTop w:val="0"/>
      <w:marBottom w:val="0"/>
      <w:divBdr>
        <w:top w:val="none" w:sz="0" w:space="0" w:color="auto"/>
        <w:left w:val="none" w:sz="0" w:space="0" w:color="auto"/>
        <w:bottom w:val="none" w:sz="0" w:space="0" w:color="auto"/>
        <w:right w:val="none" w:sz="0" w:space="0" w:color="auto"/>
      </w:divBdr>
      <w:divsChild>
        <w:div w:id="666398958">
          <w:marLeft w:val="0"/>
          <w:marRight w:val="0"/>
          <w:marTop w:val="0"/>
          <w:marBottom w:val="0"/>
          <w:divBdr>
            <w:top w:val="none" w:sz="0" w:space="0" w:color="auto"/>
            <w:left w:val="none" w:sz="0" w:space="0" w:color="auto"/>
            <w:bottom w:val="none" w:sz="0" w:space="0" w:color="auto"/>
            <w:right w:val="none" w:sz="0" w:space="0" w:color="auto"/>
          </w:divBdr>
          <w:divsChild>
            <w:div w:id="1603142927">
              <w:marLeft w:val="0"/>
              <w:marRight w:val="0"/>
              <w:marTop w:val="0"/>
              <w:marBottom w:val="0"/>
              <w:divBdr>
                <w:top w:val="none" w:sz="0" w:space="0" w:color="auto"/>
                <w:left w:val="none" w:sz="0" w:space="0" w:color="auto"/>
                <w:bottom w:val="none" w:sz="0" w:space="0" w:color="auto"/>
                <w:right w:val="none" w:sz="0" w:space="0" w:color="auto"/>
              </w:divBdr>
              <w:divsChild>
                <w:div w:id="17074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49877">
      <w:bodyDiv w:val="1"/>
      <w:marLeft w:val="0"/>
      <w:marRight w:val="0"/>
      <w:marTop w:val="0"/>
      <w:marBottom w:val="0"/>
      <w:divBdr>
        <w:top w:val="none" w:sz="0" w:space="0" w:color="auto"/>
        <w:left w:val="none" w:sz="0" w:space="0" w:color="auto"/>
        <w:bottom w:val="none" w:sz="0" w:space="0" w:color="auto"/>
        <w:right w:val="none" w:sz="0" w:space="0" w:color="auto"/>
      </w:divBdr>
    </w:div>
    <w:div w:id="275480450">
      <w:bodyDiv w:val="1"/>
      <w:marLeft w:val="0"/>
      <w:marRight w:val="0"/>
      <w:marTop w:val="0"/>
      <w:marBottom w:val="0"/>
      <w:divBdr>
        <w:top w:val="none" w:sz="0" w:space="0" w:color="auto"/>
        <w:left w:val="none" w:sz="0" w:space="0" w:color="auto"/>
        <w:bottom w:val="none" w:sz="0" w:space="0" w:color="auto"/>
        <w:right w:val="none" w:sz="0" w:space="0" w:color="auto"/>
      </w:divBdr>
      <w:divsChild>
        <w:div w:id="613053652">
          <w:marLeft w:val="0"/>
          <w:marRight w:val="0"/>
          <w:marTop w:val="0"/>
          <w:marBottom w:val="0"/>
          <w:divBdr>
            <w:top w:val="none" w:sz="0" w:space="0" w:color="auto"/>
            <w:left w:val="none" w:sz="0" w:space="0" w:color="auto"/>
            <w:bottom w:val="none" w:sz="0" w:space="0" w:color="auto"/>
            <w:right w:val="none" w:sz="0" w:space="0" w:color="auto"/>
          </w:divBdr>
          <w:divsChild>
            <w:div w:id="201796398">
              <w:marLeft w:val="-240"/>
              <w:marRight w:val="-120"/>
              <w:marTop w:val="0"/>
              <w:marBottom w:val="0"/>
              <w:divBdr>
                <w:top w:val="none" w:sz="0" w:space="0" w:color="auto"/>
                <w:left w:val="none" w:sz="0" w:space="0" w:color="auto"/>
                <w:bottom w:val="none" w:sz="0" w:space="0" w:color="auto"/>
                <w:right w:val="none" w:sz="0" w:space="0" w:color="auto"/>
              </w:divBdr>
              <w:divsChild>
                <w:div w:id="389578127">
                  <w:marLeft w:val="0"/>
                  <w:marRight w:val="0"/>
                  <w:marTop w:val="0"/>
                  <w:marBottom w:val="60"/>
                  <w:divBdr>
                    <w:top w:val="none" w:sz="0" w:space="0" w:color="auto"/>
                    <w:left w:val="none" w:sz="0" w:space="0" w:color="auto"/>
                    <w:bottom w:val="none" w:sz="0" w:space="0" w:color="auto"/>
                    <w:right w:val="none" w:sz="0" w:space="0" w:color="auto"/>
                  </w:divBdr>
                  <w:divsChild>
                    <w:div w:id="1224873132">
                      <w:marLeft w:val="0"/>
                      <w:marRight w:val="0"/>
                      <w:marTop w:val="0"/>
                      <w:marBottom w:val="0"/>
                      <w:divBdr>
                        <w:top w:val="none" w:sz="0" w:space="0" w:color="auto"/>
                        <w:left w:val="none" w:sz="0" w:space="0" w:color="auto"/>
                        <w:bottom w:val="none" w:sz="0" w:space="0" w:color="auto"/>
                        <w:right w:val="none" w:sz="0" w:space="0" w:color="auto"/>
                      </w:divBdr>
                      <w:divsChild>
                        <w:div w:id="959460411">
                          <w:marLeft w:val="0"/>
                          <w:marRight w:val="0"/>
                          <w:marTop w:val="0"/>
                          <w:marBottom w:val="0"/>
                          <w:divBdr>
                            <w:top w:val="none" w:sz="0" w:space="0" w:color="auto"/>
                            <w:left w:val="none" w:sz="0" w:space="0" w:color="auto"/>
                            <w:bottom w:val="none" w:sz="0" w:space="0" w:color="auto"/>
                            <w:right w:val="none" w:sz="0" w:space="0" w:color="auto"/>
                          </w:divBdr>
                          <w:divsChild>
                            <w:div w:id="1069381992">
                              <w:marLeft w:val="0"/>
                              <w:marRight w:val="0"/>
                              <w:marTop w:val="0"/>
                              <w:marBottom w:val="0"/>
                              <w:divBdr>
                                <w:top w:val="none" w:sz="0" w:space="0" w:color="auto"/>
                                <w:left w:val="none" w:sz="0" w:space="0" w:color="auto"/>
                                <w:bottom w:val="none" w:sz="0" w:space="0" w:color="auto"/>
                                <w:right w:val="none" w:sz="0" w:space="0" w:color="auto"/>
                              </w:divBdr>
                              <w:divsChild>
                                <w:div w:id="74889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6302302">
      <w:bodyDiv w:val="1"/>
      <w:marLeft w:val="0"/>
      <w:marRight w:val="0"/>
      <w:marTop w:val="0"/>
      <w:marBottom w:val="0"/>
      <w:divBdr>
        <w:top w:val="none" w:sz="0" w:space="0" w:color="auto"/>
        <w:left w:val="none" w:sz="0" w:space="0" w:color="auto"/>
        <w:bottom w:val="none" w:sz="0" w:space="0" w:color="auto"/>
        <w:right w:val="none" w:sz="0" w:space="0" w:color="auto"/>
      </w:divBdr>
    </w:div>
    <w:div w:id="299068925">
      <w:bodyDiv w:val="1"/>
      <w:marLeft w:val="0"/>
      <w:marRight w:val="0"/>
      <w:marTop w:val="0"/>
      <w:marBottom w:val="0"/>
      <w:divBdr>
        <w:top w:val="none" w:sz="0" w:space="0" w:color="auto"/>
        <w:left w:val="none" w:sz="0" w:space="0" w:color="auto"/>
        <w:bottom w:val="none" w:sz="0" w:space="0" w:color="auto"/>
        <w:right w:val="none" w:sz="0" w:space="0" w:color="auto"/>
      </w:divBdr>
    </w:div>
    <w:div w:id="301428078">
      <w:bodyDiv w:val="1"/>
      <w:marLeft w:val="0"/>
      <w:marRight w:val="0"/>
      <w:marTop w:val="0"/>
      <w:marBottom w:val="0"/>
      <w:divBdr>
        <w:top w:val="none" w:sz="0" w:space="0" w:color="auto"/>
        <w:left w:val="none" w:sz="0" w:space="0" w:color="auto"/>
        <w:bottom w:val="none" w:sz="0" w:space="0" w:color="auto"/>
        <w:right w:val="none" w:sz="0" w:space="0" w:color="auto"/>
      </w:divBdr>
      <w:divsChild>
        <w:div w:id="484977555">
          <w:marLeft w:val="0"/>
          <w:marRight w:val="0"/>
          <w:marTop w:val="0"/>
          <w:marBottom w:val="0"/>
          <w:divBdr>
            <w:top w:val="none" w:sz="0" w:space="0" w:color="auto"/>
            <w:left w:val="none" w:sz="0" w:space="0" w:color="auto"/>
            <w:bottom w:val="none" w:sz="0" w:space="0" w:color="auto"/>
            <w:right w:val="none" w:sz="0" w:space="0" w:color="auto"/>
          </w:divBdr>
        </w:div>
      </w:divsChild>
    </w:div>
    <w:div w:id="302852367">
      <w:bodyDiv w:val="1"/>
      <w:marLeft w:val="0"/>
      <w:marRight w:val="0"/>
      <w:marTop w:val="0"/>
      <w:marBottom w:val="0"/>
      <w:divBdr>
        <w:top w:val="none" w:sz="0" w:space="0" w:color="auto"/>
        <w:left w:val="none" w:sz="0" w:space="0" w:color="auto"/>
        <w:bottom w:val="none" w:sz="0" w:space="0" w:color="auto"/>
        <w:right w:val="none" w:sz="0" w:space="0" w:color="auto"/>
      </w:divBdr>
    </w:div>
    <w:div w:id="333144855">
      <w:bodyDiv w:val="1"/>
      <w:marLeft w:val="0"/>
      <w:marRight w:val="0"/>
      <w:marTop w:val="0"/>
      <w:marBottom w:val="0"/>
      <w:divBdr>
        <w:top w:val="none" w:sz="0" w:space="0" w:color="auto"/>
        <w:left w:val="none" w:sz="0" w:space="0" w:color="auto"/>
        <w:bottom w:val="none" w:sz="0" w:space="0" w:color="auto"/>
        <w:right w:val="none" w:sz="0" w:space="0" w:color="auto"/>
      </w:divBdr>
    </w:div>
    <w:div w:id="336807618">
      <w:bodyDiv w:val="1"/>
      <w:marLeft w:val="0"/>
      <w:marRight w:val="0"/>
      <w:marTop w:val="0"/>
      <w:marBottom w:val="0"/>
      <w:divBdr>
        <w:top w:val="none" w:sz="0" w:space="0" w:color="auto"/>
        <w:left w:val="none" w:sz="0" w:space="0" w:color="auto"/>
        <w:bottom w:val="none" w:sz="0" w:space="0" w:color="auto"/>
        <w:right w:val="none" w:sz="0" w:space="0" w:color="auto"/>
      </w:divBdr>
    </w:div>
    <w:div w:id="345450226">
      <w:bodyDiv w:val="1"/>
      <w:marLeft w:val="0"/>
      <w:marRight w:val="0"/>
      <w:marTop w:val="0"/>
      <w:marBottom w:val="0"/>
      <w:divBdr>
        <w:top w:val="none" w:sz="0" w:space="0" w:color="auto"/>
        <w:left w:val="none" w:sz="0" w:space="0" w:color="auto"/>
        <w:bottom w:val="none" w:sz="0" w:space="0" w:color="auto"/>
        <w:right w:val="none" w:sz="0" w:space="0" w:color="auto"/>
      </w:divBdr>
    </w:div>
    <w:div w:id="346912600">
      <w:bodyDiv w:val="1"/>
      <w:marLeft w:val="0"/>
      <w:marRight w:val="0"/>
      <w:marTop w:val="0"/>
      <w:marBottom w:val="0"/>
      <w:divBdr>
        <w:top w:val="none" w:sz="0" w:space="0" w:color="auto"/>
        <w:left w:val="none" w:sz="0" w:space="0" w:color="auto"/>
        <w:bottom w:val="none" w:sz="0" w:space="0" w:color="auto"/>
        <w:right w:val="none" w:sz="0" w:space="0" w:color="auto"/>
      </w:divBdr>
    </w:div>
    <w:div w:id="347610543">
      <w:bodyDiv w:val="1"/>
      <w:marLeft w:val="0"/>
      <w:marRight w:val="0"/>
      <w:marTop w:val="0"/>
      <w:marBottom w:val="0"/>
      <w:divBdr>
        <w:top w:val="none" w:sz="0" w:space="0" w:color="auto"/>
        <w:left w:val="none" w:sz="0" w:space="0" w:color="auto"/>
        <w:bottom w:val="none" w:sz="0" w:space="0" w:color="auto"/>
        <w:right w:val="none" w:sz="0" w:space="0" w:color="auto"/>
      </w:divBdr>
    </w:div>
    <w:div w:id="353923960">
      <w:bodyDiv w:val="1"/>
      <w:marLeft w:val="0"/>
      <w:marRight w:val="0"/>
      <w:marTop w:val="0"/>
      <w:marBottom w:val="0"/>
      <w:divBdr>
        <w:top w:val="none" w:sz="0" w:space="0" w:color="auto"/>
        <w:left w:val="none" w:sz="0" w:space="0" w:color="auto"/>
        <w:bottom w:val="none" w:sz="0" w:space="0" w:color="auto"/>
        <w:right w:val="none" w:sz="0" w:space="0" w:color="auto"/>
      </w:divBdr>
    </w:div>
    <w:div w:id="359862302">
      <w:bodyDiv w:val="1"/>
      <w:marLeft w:val="0"/>
      <w:marRight w:val="0"/>
      <w:marTop w:val="0"/>
      <w:marBottom w:val="0"/>
      <w:divBdr>
        <w:top w:val="none" w:sz="0" w:space="0" w:color="auto"/>
        <w:left w:val="none" w:sz="0" w:space="0" w:color="auto"/>
        <w:bottom w:val="none" w:sz="0" w:space="0" w:color="auto"/>
        <w:right w:val="none" w:sz="0" w:space="0" w:color="auto"/>
      </w:divBdr>
    </w:div>
    <w:div w:id="360514370">
      <w:bodyDiv w:val="1"/>
      <w:marLeft w:val="0"/>
      <w:marRight w:val="0"/>
      <w:marTop w:val="0"/>
      <w:marBottom w:val="0"/>
      <w:divBdr>
        <w:top w:val="none" w:sz="0" w:space="0" w:color="auto"/>
        <w:left w:val="none" w:sz="0" w:space="0" w:color="auto"/>
        <w:bottom w:val="none" w:sz="0" w:space="0" w:color="auto"/>
        <w:right w:val="none" w:sz="0" w:space="0" w:color="auto"/>
      </w:divBdr>
      <w:divsChild>
        <w:div w:id="1219434325">
          <w:marLeft w:val="0"/>
          <w:marRight w:val="0"/>
          <w:marTop w:val="0"/>
          <w:marBottom w:val="0"/>
          <w:divBdr>
            <w:top w:val="none" w:sz="0" w:space="0" w:color="auto"/>
            <w:left w:val="none" w:sz="0" w:space="0" w:color="auto"/>
            <w:bottom w:val="none" w:sz="0" w:space="0" w:color="auto"/>
            <w:right w:val="none" w:sz="0" w:space="0" w:color="auto"/>
          </w:divBdr>
          <w:divsChild>
            <w:div w:id="1195270473">
              <w:marLeft w:val="0"/>
              <w:marRight w:val="0"/>
              <w:marTop w:val="0"/>
              <w:marBottom w:val="0"/>
              <w:divBdr>
                <w:top w:val="none" w:sz="0" w:space="0" w:color="auto"/>
                <w:left w:val="none" w:sz="0" w:space="0" w:color="auto"/>
                <w:bottom w:val="none" w:sz="0" w:space="0" w:color="auto"/>
                <w:right w:val="none" w:sz="0" w:space="0" w:color="auto"/>
              </w:divBdr>
              <w:divsChild>
                <w:div w:id="20852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596329">
      <w:bodyDiv w:val="1"/>
      <w:marLeft w:val="0"/>
      <w:marRight w:val="0"/>
      <w:marTop w:val="0"/>
      <w:marBottom w:val="0"/>
      <w:divBdr>
        <w:top w:val="none" w:sz="0" w:space="0" w:color="auto"/>
        <w:left w:val="none" w:sz="0" w:space="0" w:color="auto"/>
        <w:bottom w:val="none" w:sz="0" w:space="0" w:color="auto"/>
        <w:right w:val="none" w:sz="0" w:space="0" w:color="auto"/>
      </w:divBdr>
    </w:div>
    <w:div w:id="453602254">
      <w:bodyDiv w:val="1"/>
      <w:marLeft w:val="0"/>
      <w:marRight w:val="0"/>
      <w:marTop w:val="0"/>
      <w:marBottom w:val="0"/>
      <w:divBdr>
        <w:top w:val="none" w:sz="0" w:space="0" w:color="auto"/>
        <w:left w:val="none" w:sz="0" w:space="0" w:color="auto"/>
        <w:bottom w:val="none" w:sz="0" w:space="0" w:color="auto"/>
        <w:right w:val="none" w:sz="0" w:space="0" w:color="auto"/>
      </w:divBdr>
    </w:div>
    <w:div w:id="465896016">
      <w:bodyDiv w:val="1"/>
      <w:marLeft w:val="0"/>
      <w:marRight w:val="0"/>
      <w:marTop w:val="0"/>
      <w:marBottom w:val="0"/>
      <w:divBdr>
        <w:top w:val="none" w:sz="0" w:space="0" w:color="auto"/>
        <w:left w:val="none" w:sz="0" w:space="0" w:color="auto"/>
        <w:bottom w:val="none" w:sz="0" w:space="0" w:color="auto"/>
        <w:right w:val="none" w:sz="0" w:space="0" w:color="auto"/>
      </w:divBdr>
    </w:div>
    <w:div w:id="482434535">
      <w:bodyDiv w:val="1"/>
      <w:marLeft w:val="0"/>
      <w:marRight w:val="0"/>
      <w:marTop w:val="0"/>
      <w:marBottom w:val="0"/>
      <w:divBdr>
        <w:top w:val="none" w:sz="0" w:space="0" w:color="auto"/>
        <w:left w:val="none" w:sz="0" w:space="0" w:color="auto"/>
        <w:bottom w:val="none" w:sz="0" w:space="0" w:color="auto"/>
        <w:right w:val="none" w:sz="0" w:space="0" w:color="auto"/>
      </w:divBdr>
    </w:div>
    <w:div w:id="489029742">
      <w:bodyDiv w:val="1"/>
      <w:marLeft w:val="0"/>
      <w:marRight w:val="0"/>
      <w:marTop w:val="0"/>
      <w:marBottom w:val="0"/>
      <w:divBdr>
        <w:top w:val="none" w:sz="0" w:space="0" w:color="auto"/>
        <w:left w:val="none" w:sz="0" w:space="0" w:color="auto"/>
        <w:bottom w:val="none" w:sz="0" w:space="0" w:color="auto"/>
        <w:right w:val="none" w:sz="0" w:space="0" w:color="auto"/>
      </w:divBdr>
    </w:div>
    <w:div w:id="490290842">
      <w:bodyDiv w:val="1"/>
      <w:marLeft w:val="0"/>
      <w:marRight w:val="0"/>
      <w:marTop w:val="0"/>
      <w:marBottom w:val="0"/>
      <w:divBdr>
        <w:top w:val="none" w:sz="0" w:space="0" w:color="auto"/>
        <w:left w:val="none" w:sz="0" w:space="0" w:color="auto"/>
        <w:bottom w:val="none" w:sz="0" w:space="0" w:color="auto"/>
        <w:right w:val="none" w:sz="0" w:space="0" w:color="auto"/>
      </w:divBdr>
    </w:div>
    <w:div w:id="490877926">
      <w:bodyDiv w:val="1"/>
      <w:marLeft w:val="0"/>
      <w:marRight w:val="0"/>
      <w:marTop w:val="0"/>
      <w:marBottom w:val="0"/>
      <w:divBdr>
        <w:top w:val="none" w:sz="0" w:space="0" w:color="auto"/>
        <w:left w:val="none" w:sz="0" w:space="0" w:color="auto"/>
        <w:bottom w:val="none" w:sz="0" w:space="0" w:color="auto"/>
        <w:right w:val="none" w:sz="0" w:space="0" w:color="auto"/>
      </w:divBdr>
      <w:divsChild>
        <w:div w:id="1123116189">
          <w:marLeft w:val="0"/>
          <w:marRight w:val="0"/>
          <w:marTop w:val="0"/>
          <w:marBottom w:val="0"/>
          <w:divBdr>
            <w:top w:val="none" w:sz="0" w:space="0" w:color="auto"/>
            <w:left w:val="none" w:sz="0" w:space="0" w:color="auto"/>
            <w:bottom w:val="none" w:sz="0" w:space="0" w:color="auto"/>
            <w:right w:val="none" w:sz="0" w:space="0" w:color="auto"/>
          </w:divBdr>
        </w:div>
      </w:divsChild>
    </w:div>
    <w:div w:id="492070958">
      <w:bodyDiv w:val="1"/>
      <w:marLeft w:val="0"/>
      <w:marRight w:val="0"/>
      <w:marTop w:val="0"/>
      <w:marBottom w:val="0"/>
      <w:divBdr>
        <w:top w:val="none" w:sz="0" w:space="0" w:color="auto"/>
        <w:left w:val="none" w:sz="0" w:space="0" w:color="auto"/>
        <w:bottom w:val="none" w:sz="0" w:space="0" w:color="auto"/>
        <w:right w:val="none" w:sz="0" w:space="0" w:color="auto"/>
      </w:divBdr>
    </w:div>
    <w:div w:id="492571017">
      <w:bodyDiv w:val="1"/>
      <w:marLeft w:val="0"/>
      <w:marRight w:val="0"/>
      <w:marTop w:val="0"/>
      <w:marBottom w:val="0"/>
      <w:divBdr>
        <w:top w:val="none" w:sz="0" w:space="0" w:color="auto"/>
        <w:left w:val="none" w:sz="0" w:space="0" w:color="auto"/>
        <w:bottom w:val="none" w:sz="0" w:space="0" w:color="auto"/>
        <w:right w:val="none" w:sz="0" w:space="0" w:color="auto"/>
      </w:divBdr>
    </w:div>
    <w:div w:id="508525209">
      <w:bodyDiv w:val="1"/>
      <w:marLeft w:val="0"/>
      <w:marRight w:val="0"/>
      <w:marTop w:val="0"/>
      <w:marBottom w:val="0"/>
      <w:divBdr>
        <w:top w:val="none" w:sz="0" w:space="0" w:color="auto"/>
        <w:left w:val="none" w:sz="0" w:space="0" w:color="auto"/>
        <w:bottom w:val="none" w:sz="0" w:space="0" w:color="auto"/>
        <w:right w:val="none" w:sz="0" w:space="0" w:color="auto"/>
      </w:divBdr>
    </w:div>
    <w:div w:id="509680837">
      <w:bodyDiv w:val="1"/>
      <w:marLeft w:val="0"/>
      <w:marRight w:val="0"/>
      <w:marTop w:val="0"/>
      <w:marBottom w:val="0"/>
      <w:divBdr>
        <w:top w:val="none" w:sz="0" w:space="0" w:color="auto"/>
        <w:left w:val="none" w:sz="0" w:space="0" w:color="auto"/>
        <w:bottom w:val="none" w:sz="0" w:space="0" w:color="auto"/>
        <w:right w:val="none" w:sz="0" w:space="0" w:color="auto"/>
      </w:divBdr>
    </w:div>
    <w:div w:id="531460849">
      <w:bodyDiv w:val="1"/>
      <w:marLeft w:val="0"/>
      <w:marRight w:val="0"/>
      <w:marTop w:val="0"/>
      <w:marBottom w:val="0"/>
      <w:divBdr>
        <w:top w:val="none" w:sz="0" w:space="0" w:color="auto"/>
        <w:left w:val="none" w:sz="0" w:space="0" w:color="auto"/>
        <w:bottom w:val="none" w:sz="0" w:space="0" w:color="auto"/>
        <w:right w:val="none" w:sz="0" w:space="0" w:color="auto"/>
      </w:divBdr>
    </w:div>
    <w:div w:id="543911989">
      <w:bodyDiv w:val="1"/>
      <w:marLeft w:val="0"/>
      <w:marRight w:val="0"/>
      <w:marTop w:val="0"/>
      <w:marBottom w:val="0"/>
      <w:divBdr>
        <w:top w:val="none" w:sz="0" w:space="0" w:color="auto"/>
        <w:left w:val="none" w:sz="0" w:space="0" w:color="auto"/>
        <w:bottom w:val="none" w:sz="0" w:space="0" w:color="auto"/>
        <w:right w:val="none" w:sz="0" w:space="0" w:color="auto"/>
      </w:divBdr>
      <w:divsChild>
        <w:div w:id="1950042508">
          <w:marLeft w:val="0"/>
          <w:marRight w:val="0"/>
          <w:marTop w:val="0"/>
          <w:marBottom w:val="0"/>
          <w:divBdr>
            <w:top w:val="none" w:sz="0" w:space="0" w:color="auto"/>
            <w:left w:val="none" w:sz="0" w:space="0" w:color="auto"/>
            <w:bottom w:val="none" w:sz="0" w:space="0" w:color="auto"/>
            <w:right w:val="none" w:sz="0" w:space="0" w:color="auto"/>
          </w:divBdr>
          <w:divsChild>
            <w:div w:id="1116607696">
              <w:marLeft w:val="0"/>
              <w:marRight w:val="0"/>
              <w:marTop w:val="0"/>
              <w:marBottom w:val="0"/>
              <w:divBdr>
                <w:top w:val="none" w:sz="0" w:space="0" w:color="auto"/>
                <w:left w:val="none" w:sz="0" w:space="0" w:color="auto"/>
                <w:bottom w:val="none" w:sz="0" w:space="0" w:color="auto"/>
                <w:right w:val="none" w:sz="0" w:space="0" w:color="auto"/>
              </w:divBdr>
              <w:divsChild>
                <w:div w:id="123096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11115">
      <w:bodyDiv w:val="1"/>
      <w:marLeft w:val="0"/>
      <w:marRight w:val="0"/>
      <w:marTop w:val="0"/>
      <w:marBottom w:val="0"/>
      <w:divBdr>
        <w:top w:val="none" w:sz="0" w:space="0" w:color="auto"/>
        <w:left w:val="none" w:sz="0" w:space="0" w:color="auto"/>
        <w:bottom w:val="none" w:sz="0" w:space="0" w:color="auto"/>
        <w:right w:val="none" w:sz="0" w:space="0" w:color="auto"/>
      </w:divBdr>
    </w:div>
    <w:div w:id="563754703">
      <w:bodyDiv w:val="1"/>
      <w:marLeft w:val="0"/>
      <w:marRight w:val="0"/>
      <w:marTop w:val="0"/>
      <w:marBottom w:val="0"/>
      <w:divBdr>
        <w:top w:val="none" w:sz="0" w:space="0" w:color="auto"/>
        <w:left w:val="none" w:sz="0" w:space="0" w:color="auto"/>
        <w:bottom w:val="none" w:sz="0" w:space="0" w:color="auto"/>
        <w:right w:val="none" w:sz="0" w:space="0" w:color="auto"/>
      </w:divBdr>
    </w:div>
    <w:div w:id="572155618">
      <w:bodyDiv w:val="1"/>
      <w:marLeft w:val="0"/>
      <w:marRight w:val="0"/>
      <w:marTop w:val="0"/>
      <w:marBottom w:val="0"/>
      <w:divBdr>
        <w:top w:val="none" w:sz="0" w:space="0" w:color="auto"/>
        <w:left w:val="none" w:sz="0" w:space="0" w:color="auto"/>
        <w:bottom w:val="none" w:sz="0" w:space="0" w:color="auto"/>
        <w:right w:val="none" w:sz="0" w:space="0" w:color="auto"/>
      </w:divBdr>
    </w:div>
    <w:div w:id="622348923">
      <w:bodyDiv w:val="1"/>
      <w:marLeft w:val="0"/>
      <w:marRight w:val="0"/>
      <w:marTop w:val="0"/>
      <w:marBottom w:val="0"/>
      <w:divBdr>
        <w:top w:val="none" w:sz="0" w:space="0" w:color="auto"/>
        <w:left w:val="none" w:sz="0" w:space="0" w:color="auto"/>
        <w:bottom w:val="none" w:sz="0" w:space="0" w:color="auto"/>
        <w:right w:val="none" w:sz="0" w:space="0" w:color="auto"/>
      </w:divBdr>
    </w:div>
    <w:div w:id="628391174">
      <w:bodyDiv w:val="1"/>
      <w:marLeft w:val="0"/>
      <w:marRight w:val="0"/>
      <w:marTop w:val="0"/>
      <w:marBottom w:val="0"/>
      <w:divBdr>
        <w:top w:val="none" w:sz="0" w:space="0" w:color="auto"/>
        <w:left w:val="none" w:sz="0" w:space="0" w:color="auto"/>
        <w:bottom w:val="none" w:sz="0" w:space="0" w:color="auto"/>
        <w:right w:val="none" w:sz="0" w:space="0" w:color="auto"/>
      </w:divBdr>
    </w:div>
    <w:div w:id="630477535">
      <w:bodyDiv w:val="1"/>
      <w:marLeft w:val="0"/>
      <w:marRight w:val="0"/>
      <w:marTop w:val="0"/>
      <w:marBottom w:val="0"/>
      <w:divBdr>
        <w:top w:val="none" w:sz="0" w:space="0" w:color="auto"/>
        <w:left w:val="none" w:sz="0" w:space="0" w:color="auto"/>
        <w:bottom w:val="none" w:sz="0" w:space="0" w:color="auto"/>
        <w:right w:val="none" w:sz="0" w:space="0" w:color="auto"/>
      </w:divBdr>
      <w:divsChild>
        <w:div w:id="1193768674">
          <w:marLeft w:val="0"/>
          <w:marRight w:val="0"/>
          <w:marTop w:val="0"/>
          <w:marBottom w:val="0"/>
          <w:divBdr>
            <w:top w:val="none" w:sz="0" w:space="0" w:color="auto"/>
            <w:left w:val="none" w:sz="0" w:space="0" w:color="auto"/>
            <w:bottom w:val="none" w:sz="0" w:space="0" w:color="auto"/>
            <w:right w:val="none" w:sz="0" w:space="0" w:color="auto"/>
          </w:divBdr>
        </w:div>
      </w:divsChild>
    </w:div>
    <w:div w:id="644819771">
      <w:bodyDiv w:val="1"/>
      <w:marLeft w:val="0"/>
      <w:marRight w:val="0"/>
      <w:marTop w:val="0"/>
      <w:marBottom w:val="0"/>
      <w:divBdr>
        <w:top w:val="none" w:sz="0" w:space="0" w:color="auto"/>
        <w:left w:val="none" w:sz="0" w:space="0" w:color="auto"/>
        <w:bottom w:val="none" w:sz="0" w:space="0" w:color="auto"/>
        <w:right w:val="none" w:sz="0" w:space="0" w:color="auto"/>
      </w:divBdr>
    </w:div>
    <w:div w:id="664674139">
      <w:bodyDiv w:val="1"/>
      <w:marLeft w:val="0"/>
      <w:marRight w:val="0"/>
      <w:marTop w:val="0"/>
      <w:marBottom w:val="0"/>
      <w:divBdr>
        <w:top w:val="none" w:sz="0" w:space="0" w:color="auto"/>
        <w:left w:val="none" w:sz="0" w:space="0" w:color="auto"/>
        <w:bottom w:val="none" w:sz="0" w:space="0" w:color="auto"/>
        <w:right w:val="none" w:sz="0" w:space="0" w:color="auto"/>
      </w:divBdr>
    </w:div>
    <w:div w:id="678849354">
      <w:bodyDiv w:val="1"/>
      <w:marLeft w:val="0"/>
      <w:marRight w:val="0"/>
      <w:marTop w:val="0"/>
      <w:marBottom w:val="0"/>
      <w:divBdr>
        <w:top w:val="none" w:sz="0" w:space="0" w:color="auto"/>
        <w:left w:val="none" w:sz="0" w:space="0" w:color="auto"/>
        <w:bottom w:val="none" w:sz="0" w:space="0" w:color="auto"/>
        <w:right w:val="none" w:sz="0" w:space="0" w:color="auto"/>
      </w:divBdr>
    </w:div>
    <w:div w:id="733627384">
      <w:bodyDiv w:val="1"/>
      <w:marLeft w:val="0"/>
      <w:marRight w:val="0"/>
      <w:marTop w:val="0"/>
      <w:marBottom w:val="0"/>
      <w:divBdr>
        <w:top w:val="none" w:sz="0" w:space="0" w:color="auto"/>
        <w:left w:val="none" w:sz="0" w:space="0" w:color="auto"/>
        <w:bottom w:val="none" w:sz="0" w:space="0" w:color="auto"/>
        <w:right w:val="none" w:sz="0" w:space="0" w:color="auto"/>
      </w:divBdr>
      <w:divsChild>
        <w:div w:id="1454709106">
          <w:marLeft w:val="0"/>
          <w:marRight w:val="0"/>
          <w:marTop w:val="0"/>
          <w:marBottom w:val="0"/>
          <w:divBdr>
            <w:top w:val="none" w:sz="0" w:space="0" w:color="auto"/>
            <w:left w:val="none" w:sz="0" w:space="0" w:color="auto"/>
            <w:bottom w:val="none" w:sz="0" w:space="0" w:color="auto"/>
            <w:right w:val="none" w:sz="0" w:space="0" w:color="auto"/>
          </w:divBdr>
          <w:divsChild>
            <w:div w:id="972639273">
              <w:marLeft w:val="0"/>
              <w:marRight w:val="0"/>
              <w:marTop w:val="0"/>
              <w:marBottom w:val="0"/>
              <w:divBdr>
                <w:top w:val="none" w:sz="0" w:space="0" w:color="auto"/>
                <w:left w:val="none" w:sz="0" w:space="0" w:color="auto"/>
                <w:bottom w:val="none" w:sz="0" w:space="0" w:color="auto"/>
                <w:right w:val="none" w:sz="0" w:space="0" w:color="auto"/>
              </w:divBdr>
              <w:divsChild>
                <w:div w:id="70401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50352">
      <w:bodyDiv w:val="1"/>
      <w:marLeft w:val="0"/>
      <w:marRight w:val="0"/>
      <w:marTop w:val="0"/>
      <w:marBottom w:val="0"/>
      <w:divBdr>
        <w:top w:val="none" w:sz="0" w:space="0" w:color="auto"/>
        <w:left w:val="none" w:sz="0" w:space="0" w:color="auto"/>
        <w:bottom w:val="none" w:sz="0" w:space="0" w:color="auto"/>
        <w:right w:val="none" w:sz="0" w:space="0" w:color="auto"/>
      </w:divBdr>
    </w:div>
    <w:div w:id="769931354">
      <w:bodyDiv w:val="1"/>
      <w:marLeft w:val="0"/>
      <w:marRight w:val="0"/>
      <w:marTop w:val="0"/>
      <w:marBottom w:val="0"/>
      <w:divBdr>
        <w:top w:val="none" w:sz="0" w:space="0" w:color="auto"/>
        <w:left w:val="none" w:sz="0" w:space="0" w:color="auto"/>
        <w:bottom w:val="none" w:sz="0" w:space="0" w:color="auto"/>
        <w:right w:val="none" w:sz="0" w:space="0" w:color="auto"/>
      </w:divBdr>
    </w:div>
    <w:div w:id="781220871">
      <w:bodyDiv w:val="1"/>
      <w:marLeft w:val="0"/>
      <w:marRight w:val="0"/>
      <w:marTop w:val="0"/>
      <w:marBottom w:val="0"/>
      <w:divBdr>
        <w:top w:val="none" w:sz="0" w:space="0" w:color="auto"/>
        <w:left w:val="none" w:sz="0" w:space="0" w:color="auto"/>
        <w:bottom w:val="none" w:sz="0" w:space="0" w:color="auto"/>
        <w:right w:val="none" w:sz="0" w:space="0" w:color="auto"/>
      </w:divBdr>
    </w:div>
    <w:div w:id="787508841">
      <w:bodyDiv w:val="1"/>
      <w:marLeft w:val="0"/>
      <w:marRight w:val="0"/>
      <w:marTop w:val="0"/>
      <w:marBottom w:val="0"/>
      <w:divBdr>
        <w:top w:val="none" w:sz="0" w:space="0" w:color="auto"/>
        <w:left w:val="none" w:sz="0" w:space="0" w:color="auto"/>
        <w:bottom w:val="none" w:sz="0" w:space="0" w:color="auto"/>
        <w:right w:val="none" w:sz="0" w:space="0" w:color="auto"/>
      </w:divBdr>
      <w:divsChild>
        <w:div w:id="640576461">
          <w:marLeft w:val="0"/>
          <w:marRight w:val="0"/>
          <w:marTop w:val="0"/>
          <w:marBottom w:val="0"/>
          <w:divBdr>
            <w:top w:val="none" w:sz="0" w:space="0" w:color="auto"/>
            <w:left w:val="none" w:sz="0" w:space="0" w:color="auto"/>
            <w:bottom w:val="none" w:sz="0" w:space="0" w:color="auto"/>
            <w:right w:val="none" w:sz="0" w:space="0" w:color="auto"/>
          </w:divBdr>
          <w:divsChild>
            <w:div w:id="2112821331">
              <w:marLeft w:val="0"/>
              <w:marRight w:val="0"/>
              <w:marTop w:val="0"/>
              <w:marBottom w:val="0"/>
              <w:divBdr>
                <w:top w:val="none" w:sz="0" w:space="0" w:color="auto"/>
                <w:left w:val="none" w:sz="0" w:space="0" w:color="auto"/>
                <w:bottom w:val="none" w:sz="0" w:space="0" w:color="auto"/>
                <w:right w:val="none" w:sz="0" w:space="0" w:color="auto"/>
              </w:divBdr>
              <w:divsChild>
                <w:div w:id="7082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959044">
      <w:bodyDiv w:val="1"/>
      <w:marLeft w:val="0"/>
      <w:marRight w:val="0"/>
      <w:marTop w:val="0"/>
      <w:marBottom w:val="0"/>
      <w:divBdr>
        <w:top w:val="none" w:sz="0" w:space="0" w:color="auto"/>
        <w:left w:val="none" w:sz="0" w:space="0" w:color="auto"/>
        <w:bottom w:val="none" w:sz="0" w:space="0" w:color="auto"/>
        <w:right w:val="none" w:sz="0" w:space="0" w:color="auto"/>
      </w:divBdr>
    </w:div>
    <w:div w:id="873425970">
      <w:bodyDiv w:val="1"/>
      <w:marLeft w:val="0"/>
      <w:marRight w:val="0"/>
      <w:marTop w:val="0"/>
      <w:marBottom w:val="0"/>
      <w:divBdr>
        <w:top w:val="none" w:sz="0" w:space="0" w:color="auto"/>
        <w:left w:val="none" w:sz="0" w:space="0" w:color="auto"/>
        <w:bottom w:val="none" w:sz="0" w:space="0" w:color="auto"/>
        <w:right w:val="none" w:sz="0" w:space="0" w:color="auto"/>
      </w:divBdr>
      <w:divsChild>
        <w:div w:id="458838708">
          <w:marLeft w:val="0"/>
          <w:marRight w:val="0"/>
          <w:marTop w:val="0"/>
          <w:marBottom w:val="0"/>
          <w:divBdr>
            <w:top w:val="none" w:sz="0" w:space="0" w:color="auto"/>
            <w:left w:val="none" w:sz="0" w:space="0" w:color="auto"/>
            <w:bottom w:val="none" w:sz="0" w:space="0" w:color="auto"/>
            <w:right w:val="none" w:sz="0" w:space="0" w:color="auto"/>
          </w:divBdr>
        </w:div>
      </w:divsChild>
    </w:div>
    <w:div w:id="881598176">
      <w:bodyDiv w:val="1"/>
      <w:marLeft w:val="0"/>
      <w:marRight w:val="0"/>
      <w:marTop w:val="0"/>
      <w:marBottom w:val="0"/>
      <w:divBdr>
        <w:top w:val="none" w:sz="0" w:space="0" w:color="auto"/>
        <w:left w:val="none" w:sz="0" w:space="0" w:color="auto"/>
        <w:bottom w:val="none" w:sz="0" w:space="0" w:color="auto"/>
        <w:right w:val="none" w:sz="0" w:space="0" w:color="auto"/>
      </w:divBdr>
      <w:divsChild>
        <w:div w:id="234709232">
          <w:marLeft w:val="0"/>
          <w:marRight w:val="0"/>
          <w:marTop w:val="0"/>
          <w:marBottom w:val="0"/>
          <w:divBdr>
            <w:top w:val="none" w:sz="0" w:space="0" w:color="auto"/>
            <w:left w:val="none" w:sz="0" w:space="0" w:color="auto"/>
            <w:bottom w:val="none" w:sz="0" w:space="0" w:color="auto"/>
            <w:right w:val="none" w:sz="0" w:space="0" w:color="auto"/>
          </w:divBdr>
        </w:div>
      </w:divsChild>
    </w:div>
    <w:div w:id="902103904">
      <w:bodyDiv w:val="1"/>
      <w:marLeft w:val="0"/>
      <w:marRight w:val="0"/>
      <w:marTop w:val="0"/>
      <w:marBottom w:val="0"/>
      <w:divBdr>
        <w:top w:val="none" w:sz="0" w:space="0" w:color="auto"/>
        <w:left w:val="none" w:sz="0" w:space="0" w:color="auto"/>
        <w:bottom w:val="none" w:sz="0" w:space="0" w:color="auto"/>
        <w:right w:val="none" w:sz="0" w:space="0" w:color="auto"/>
      </w:divBdr>
    </w:div>
    <w:div w:id="902259804">
      <w:bodyDiv w:val="1"/>
      <w:marLeft w:val="0"/>
      <w:marRight w:val="0"/>
      <w:marTop w:val="0"/>
      <w:marBottom w:val="0"/>
      <w:divBdr>
        <w:top w:val="none" w:sz="0" w:space="0" w:color="auto"/>
        <w:left w:val="none" w:sz="0" w:space="0" w:color="auto"/>
        <w:bottom w:val="none" w:sz="0" w:space="0" w:color="auto"/>
        <w:right w:val="none" w:sz="0" w:space="0" w:color="auto"/>
      </w:divBdr>
    </w:div>
    <w:div w:id="904797365">
      <w:bodyDiv w:val="1"/>
      <w:marLeft w:val="0"/>
      <w:marRight w:val="0"/>
      <w:marTop w:val="0"/>
      <w:marBottom w:val="0"/>
      <w:divBdr>
        <w:top w:val="none" w:sz="0" w:space="0" w:color="auto"/>
        <w:left w:val="none" w:sz="0" w:space="0" w:color="auto"/>
        <w:bottom w:val="none" w:sz="0" w:space="0" w:color="auto"/>
        <w:right w:val="none" w:sz="0" w:space="0" w:color="auto"/>
      </w:divBdr>
    </w:div>
    <w:div w:id="907037619">
      <w:bodyDiv w:val="1"/>
      <w:marLeft w:val="0"/>
      <w:marRight w:val="0"/>
      <w:marTop w:val="0"/>
      <w:marBottom w:val="0"/>
      <w:divBdr>
        <w:top w:val="none" w:sz="0" w:space="0" w:color="auto"/>
        <w:left w:val="none" w:sz="0" w:space="0" w:color="auto"/>
        <w:bottom w:val="none" w:sz="0" w:space="0" w:color="auto"/>
        <w:right w:val="none" w:sz="0" w:space="0" w:color="auto"/>
      </w:divBdr>
    </w:div>
    <w:div w:id="909315400">
      <w:bodyDiv w:val="1"/>
      <w:marLeft w:val="0"/>
      <w:marRight w:val="0"/>
      <w:marTop w:val="0"/>
      <w:marBottom w:val="0"/>
      <w:divBdr>
        <w:top w:val="none" w:sz="0" w:space="0" w:color="auto"/>
        <w:left w:val="none" w:sz="0" w:space="0" w:color="auto"/>
        <w:bottom w:val="none" w:sz="0" w:space="0" w:color="auto"/>
        <w:right w:val="none" w:sz="0" w:space="0" w:color="auto"/>
      </w:divBdr>
    </w:div>
    <w:div w:id="914318024">
      <w:bodyDiv w:val="1"/>
      <w:marLeft w:val="0"/>
      <w:marRight w:val="0"/>
      <w:marTop w:val="0"/>
      <w:marBottom w:val="0"/>
      <w:divBdr>
        <w:top w:val="none" w:sz="0" w:space="0" w:color="auto"/>
        <w:left w:val="none" w:sz="0" w:space="0" w:color="auto"/>
        <w:bottom w:val="none" w:sz="0" w:space="0" w:color="auto"/>
        <w:right w:val="none" w:sz="0" w:space="0" w:color="auto"/>
      </w:divBdr>
    </w:div>
    <w:div w:id="927495742">
      <w:bodyDiv w:val="1"/>
      <w:marLeft w:val="0"/>
      <w:marRight w:val="0"/>
      <w:marTop w:val="0"/>
      <w:marBottom w:val="0"/>
      <w:divBdr>
        <w:top w:val="none" w:sz="0" w:space="0" w:color="auto"/>
        <w:left w:val="none" w:sz="0" w:space="0" w:color="auto"/>
        <w:bottom w:val="none" w:sz="0" w:space="0" w:color="auto"/>
        <w:right w:val="none" w:sz="0" w:space="0" w:color="auto"/>
      </w:divBdr>
    </w:div>
    <w:div w:id="939265720">
      <w:bodyDiv w:val="1"/>
      <w:marLeft w:val="0"/>
      <w:marRight w:val="0"/>
      <w:marTop w:val="0"/>
      <w:marBottom w:val="0"/>
      <w:divBdr>
        <w:top w:val="none" w:sz="0" w:space="0" w:color="auto"/>
        <w:left w:val="none" w:sz="0" w:space="0" w:color="auto"/>
        <w:bottom w:val="none" w:sz="0" w:space="0" w:color="auto"/>
        <w:right w:val="none" w:sz="0" w:space="0" w:color="auto"/>
      </w:divBdr>
    </w:div>
    <w:div w:id="960578514">
      <w:bodyDiv w:val="1"/>
      <w:marLeft w:val="0"/>
      <w:marRight w:val="0"/>
      <w:marTop w:val="0"/>
      <w:marBottom w:val="0"/>
      <w:divBdr>
        <w:top w:val="none" w:sz="0" w:space="0" w:color="auto"/>
        <w:left w:val="none" w:sz="0" w:space="0" w:color="auto"/>
        <w:bottom w:val="none" w:sz="0" w:space="0" w:color="auto"/>
        <w:right w:val="none" w:sz="0" w:space="0" w:color="auto"/>
      </w:divBdr>
    </w:div>
    <w:div w:id="974797411">
      <w:bodyDiv w:val="1"/>
      <w:marLeft w:val="0"/>
      <w:marRight w:val="0"/>
      <w:marTop w:val="0"/>
      <w:marBottom w:val="0"/>
      <w:divBdr>
        <w:top w:val="none" w:sz="0" w:space="0" w:color="auto"/>
        <w:left w:val="none" w:sz="0" w:space="0" w:color="auto"/>
        <w:bottom w:val="none" w:sz="0" w:space="0" w:color="auto"/>
        <w:right w:val="none" w:sz="0" w:space="0" w:color="auto"/>
      </w:divBdr>
    </w:div>
    <w:div w:id="982857724">
      <w:bodyDiv w:val="1"/>
      <w:marLeft w:val="0"/>
      <w:marRight w:val="0"/>
      <w:marTop w:val="0"/>
      <w:marBottom w:val="0"/>
      <w:divBdr>
        <w:top w:val="none" w:sz="0" w:space="0" w:color="auto"/>
        <w:left w:val="none" w:sz="0" w:space="0" w:color="auto"/>
        <w:bottom w:val="none" w:sz="0" w:space="0" w:color="auto"/>
        <w:right w:val="none" w:sz="0" w:space="0" w:color="auto"/>
      </w:divBdr>
    </w:div>
    <w:div w:id="993215884">
      <w:bodyDiv w:val="1"/>
      <w:marLeft w:val="0"/>
      <w:marRight w:val="0"/>
      <w:marTop w:val="0"/>
      <w:marBottom w:val="0"/>
      <w:divBdr>
        <w:top w:val="none" w:sz="0" w:space="0" w:color="auto"/>
        <w:left w:val="none" w:sz="0" w:space="0" w:color="auto"/>
        <w:bottom w:val="none" w:sz="0" w:space="0" w:color="auto"/>
        <w:right w:val="none" w:sz="0" w:space="0" w:color="auto"/>
      </w:divBdr>
    </w:div>
    <w:div w:id="995693836">
      <w:bodyDiv w:val="1"/>
      <w:marLeft w:val="0"/>
      <w:marRight w:val="0"/>
      <w:marTop w:val="0"/>
      <w:marBottom w:val="0"/>
      <w:divBdr>
        <w:top w:val="none" w:sz="0" w:space="0" w:color="auto"/>
        <w:left w:val="none" w:sz="0" w:space="0" w:color="auto"/>
        <w:bottom w:val="none" w:sz="0" w:space="0" w:color="auto"/>
        <w:right w:val="none" w:sz="0" w:space="0" w:color="auto"/>
      </w:divBdr>
    </w:div>
    <w:div w:id="1008369405">
      <w:bodyDiv w:val="1"/>
      <w:marLeft w:val="0"/>
      <w:marRight w:val="0"/>
      <w:marTop w:val="0"/>
      <w:marBottom w:val="0"/>
      <w:divBdr>
        <w:top w:val="none" w:sz="0" w:space="0" w:color="auto"/>
        <w:left w:val="none" w:sz="0" w:space="0" w:color="auto"/>
        <w:bottom w:val="none" w:sz="0" w:space="0" w:color="auto"/>
        <w:right w:val="none" w:sz="0" w:space="0" w:color="auto"/>
      </w:divBdr>
      <w:divsChild>
        <w:div w:id="856315231">
          <w:marLeft w:val="0"/>
          <w:marRight w:val="0"/>
          <w:marTop w:val="0"/>
          <w:marBottom w:val="0"/>
          <w:divBdr>
            <w:top w:val="none" w:sz="0" w:space="0" w:color="auto"/>
            <w:left w:val="none" w:sz="0" w:space="0" w:color="auto"/>
            <w:bottom w:val="none" w:sz="0" w:space="0" w:color="auto"/>
            <w:right w:val="none" w:sz="0" w:space="0" w:color="auto"/>
          </w:divBdr>
        </w:div>
      </w:divsChild>
    </w:div>
    <w:div w:id="1016691835">
      <w:bodyDiv w:val="1"/>
      <w:marLeft w:val="0"/>
      <w:marRight w:val="0"/>
      <w:marTop w:val="0"/>
      <w:marBottom w:val="0"/>
      <w:divBdr>
        <w:top w:val="none" w:sz="0" w:space="0" w:color="auto"/>
        <w:left w:val="none" w:sz="0" w:space="0" w:color="auto"/>
        <w:bottom w:val="none" w:sz="0" w:space="0" w:color="auto"/>
        <w:right w:val="none" w:sz="0" w:space="0" w:color="auto"/>
      </w:divBdr>
    </w:div>
    <w:div w:id="1022782277">
      <w:bodyDiv w:val="1"/>
      <w:marLeft w:val="0"/>
      <w:marRight w:val="0"/>
      <w:marTop w:val="0"/>
      <w:marBottom w:val="0"/>
      <w:divBdr>
        <w:top w:val="none" w:sz="0" w:space="0" w:color="auto"/>
        <w:left w:val="none" w:sz="0" w:space="0" w:color="auto"/>
        <w:bottom w:val="none" w:sz="0" w:space="0" w:color="auto"/>
        <w:right w:val="none" w:sz="0" w:space="0" w:color="auto"/>
      </w:divBdr>
    </w:div>
    <w:div w:id="1053041365">
      <w:bodyDiv w:val="1"/>
      <w:marLeft w:val="0"/>
      <w:marRight w:val="0"/>
      <w:marTop w:val="0"/>
      <w:marBottom w:val="0"/>
      <w:divBdr>
        <w:top w:val="none" w:sz="0" w:space="0" w:color="auto"/>
        <w:left w:val="none" w:sz="0" w:space="0" w:color="auto"/>
        <w:bottom w:val="none" w:sz="0" w:space="0" w:color="auto"/>
        <w:right w:val="none" w:sz="0" w:space="0" w:color="auto"/>
      </w:divBdr>
    </w:div>
    <w:div w:id="1085108426">
      <w:bodyDiv w:val="1"/>
      <w:marLeft w:val="0"/>
      <w:marRight w:val="0"/>
      <w:marTop w:val="0"/>
      <w:marBottom w:val="0"/>
      <w:divBdr>
        <w:top w:val="none" w:sz="0" w:space="0" w:color="auto"/>
        <w:left w:val="none" w:sz="0" w:space="0" w:color="auto"/>
        <w:bottom w:val="none" w:sz="0" w:space="0" w:color="auto"/>
        <w:right w:val="none" w:sz="0" w:space="0" w:color="auto"/>
      </w:divBdr>
    </w:div>
    <w:div w:id="1085297278">
      <w:bodyDiv w:val="1"/>
      <w:marLeft w:val="0"/>
      <w:marRight w:val="0"/>
      <w:marTop w:val="0"/>
      <w:marBottom w:val="0"/>
      <w:divBdr>
        <w:top w:val="none" w:sz="0" w:space="0" w:color="auto"/>
        <w:left w:val="none" w:sz="0" w:space="0" w:color="auto"/>
        <w:bottom w:val="none" w:sz="0" w:space="0" w:color="auto"/>
        <w:right w:val="none" w:sz="0" w:space="0" w:color="auto"/>
      </w:divBdr>
    </w:div>
    <w:div w:id="1098673230">
      <w:bodyDiv w:val="1"/>
      <w:marLeft w:val="0"/>
      <w:marRight w:val="0"/>
      <w:marTop w:val="0"/>
      <w:marBottom w:val="0"/>
      <w:divBdr>
        <w:top w:val="none" w:sz="0" w:space="0" w:color="auto"/>
        <w:left w:val="none" w:sz="0" w:space="0" w:color="auto"/>
        <w:bottom w:val="none" w:sz="0" w:space="0" w:color="auto"/>
        <w:right w:val="none" w:sz="0" w:space="0" w:color="auto"/>
      </w:divBdr>
    </w:div>
    <w:div w:id="1113600454">
      <w:bodyDiv w:val="1"/>
      <w:marLeft w:val="0"/>
      <w:marRight w:val="0"/>
      <w:marTop w:val="0"/>
      <w:marBottom w:val="0"/>
      <w:divBdr>
        <w:top w:val="none" w:sz="0" w:space="0" w:color="auto"/>
        <w:left w:val="none" w:sz="0" w:space="0" w:color="auto"/>
        <w:bottom w:val="none" w:sz="0" w:space="0" w:color="auto"/>
        <w:right w:val="none" w:sz="0" w:space="0" w:color="auto"/>
      </w:divBdr>
    </w:div>
    <w:div w:id="1149246144">
      <w:bodyDiv w:val="1"/>
      <w:marLeft w:val="0"/>
      <w:marRight w:val="0"/>
      <w:marTop w:val="0"/>
      <w:marBottom w:val="0"/>
      <w:divBdr>
        <w:top w:val="none" w:sz="0" w:space="0" w:color="auto"/>
        <w:left w:val="none" w:sz="0" w:space="0" w:color="auto"/>
        <w:bottom w:val="none" w:sz="0" w:space="0" w:color="auto"/>
        <w:right w:val="none" w:sz="0" w:space="0" w:color="auto"/>
      </w:divBdr>
    </w:div>
    <w:div w:id="1164972358">
      <w:bodyDiv w:val="1"/>
      <w:marLeft w:val="0"/>
      <w:marRight w:val="0"/>
      <w:marTop w:val="0"/>
      <w:marBottom w:val="0"/>
      <w:divBdr>
        <w:top w:val="none" w:sz="0" w:space="0" w:color="auto"/>
        <w:left w:val="none" w:sz="0" w:space="0" w:color="auto"/>
        <w:bottom w:val="none" w:sz="0" w:space="0" w:color="auto"/>
        <w:right w:val="none" w:sz="0" w:space="0" w:color="auto"/>
      </w:divBdr>
    </w:div>
    <w:div w:id="1213689273">
      <w:bodyDiv w:val="1"/>
      <w:marLeft w:val="0"/>
      <w:marRight w:val="0"/>
      <w:marTop w:val="0"/>
      <w:marBottom w:val="0"/>
      <w:divBdr>
        <w:top w:val="none" w:sz="0" w:space="0" w:color="auto"/>
        <w:left w:val="none" w:sz="0" w:space="0" w:color="auto"/>
        <w:bottom w:val="none" w:sz="0" w:space="0" w:color="auto"/>
        <w:right w:val="none" w:sz="0" w:space="0" w:color="auto"/>
      </w:divBdr>
    </w:div>
    <w:div w:id="1217813093">
      <w:bodyDiv w:val="1"/>
      <w:marLeft w:val="0"/>
      <w:marRight w:val="0"/>
      <w:marTop w:val="0"/>
      <w:marBottom w:val="0"/>
      <w:divBdr>
        <w:top w:val="none" w:sz="0" w:space="0" w:color="auto"/>
        <w:left w:val="none" w:sz="0" w:space="0" w:color="auto"/>
        <w:bottom w:val="none" w:sz="0" w:space="0" w:color="auto"/>
        <w:right w:val="none" w:sz="0" w:space="0" w:color="auto"/>
      </w:divBdr>
    </w:div>
    <w:div w:id="1217934601">
      <w:bodyDiv w:val="1"/>
      <w:marLeft w:val="0"/>
      <w:marRight w:val="0"/>
      <w:marTop w:val="0"/>
      <w:marBottom w:val="0"/>
      <w:divBdr>
        <w:top w:val="none" w:sz="0" w:space="0" w:color="auto"/>
        <w:left w:val="none" w:sz="0" w:space="0" w:color="auto"/>
        <w:bottom w:val="none" w:sz="0" w:space="0" w:color="auto"/>
        <w:right w:val="none" w:sz="0" w:space="0" w:color="auto"/>
      </w:divBdr>
    </w:div>
    <w:div w:id="1232156968">
      <w:bodyDiv w:val="1"/>
      <w:marLeft w:val="0"/>
      <w:marRight w:val="0"/>
      <w:marTop w:val="0"/>
      <w:marBottom w:val="0"/>
      <w:divBdr>
        <w:top w:val="none" w:sz="0" w:space="0" w:color="auto"/>
        <w:left w:val="none" w:sz="0" w:space="0" w:color="auto"/>
        <w:bottom w:val="none" w:sz="0" w:space="0" w:color="auto"/>
        <w:right w:val="none" w:sz="0" w:space="0" w:color="auto"/>
      </w:divBdr>
    </w:div>
    <w:div w:id="1232539550">
      <w:bodyDiv w:val="1"/>
      <w:marLeft w:val="0"/>
      <w:marRight w:val="0"/>
      <w:marTop w:val="0"/>
      <w:marBottom w:val="0"/>
      <w:divBdr>
        <w:top w:val="none" w:sz="0" w:space="0" w:color="auto"/>
        <w:left w:val="none" w:sz="0" w:space="0" w:color="auto"/>
        <w:bottom w:val="none" w:sz="0" w:space="0" w:color="auto"/>
        <w:right w:val="none" w:sz="0" w:space="0" w:color="auto"/>
      </w:divBdr>
    </w:div>
    <w:div w:id="1248029841">
      <w:bodyDiv w:val="1"/>
      <w:marLeft w:val="0"/>
      <w:marRight w:val="0"/>
      <w:marTop w:val="0"/>
      <w:marBottom w:val="0"/>
      <w:divBdr>
        <w:top w:val="none" w:sz="0" w:space="0" w:color="auto"/>
        <w:left w:val="none" w:sz="0" w:space="0" w:color="auto"/>
        <w:bottom w:val="none" w:sz="0" w:space="0" w:color="auto"/>
        <w:right w:val="none" w:sz="0" w:space="0" w:color="auto"/>
      </w:divBdr>
      <w:divsChild>
        <w:div w:id="1700282254">
          <w:marLeft w:val="0"/>
          <w:marRight w:val="0"/>
          <w:marTop w:val="0"/>
          <w:marBottom w:val="0"/>
          <w:divBdr>
            <w:top w:val="none" w:sz="0" w:space="0" w:color="auto"/>
            <w:left w:val="none" w:sz="0" w:space="0" w:color="auto"/>
            <w:bottom w:val="none" w:sz="0" w:space="0" w:color="auto"/>
            <w:right w:val="none" w:sz="0" w:space="0" w:color="auto"/>
          </w:divBdr>
          <w:divsChild>
            <w:div w:id="908618829">
              <w:marLeft w:val="0"/>
              <w:marRight w:val="0"/>
              <w:marTop w:val="0"/>
              <w:marBottom w:val="0"/>
              <w:divBdr>
                <w:top w:val="none" w:sz="0" w:space="0" w:color="auto"/>
                <w:left w:val="none" w:sz="0" w:space="0" w:color="auto"/>
                <w:bottom w:val="none" w:sz="0" w:space="0" w:color="auto"/>
                <w:right w:val="none" w:sz="0" w:space="0" w:color="auto"/>
              </w:divBdr>
              <w:divsChild>
                <w:div w:id="11603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93843">
      <w:bodyDiv w:val="1"/>
      <w:marLeft w:val="0"/>
      <w:marRight w:val="0"/>
      <w:marTop w:val="0"/>
      <w:marBottom w:val="0"/>
      <w:divBdr>
        <w:top w:val="none" w:sz="0" w:space="0" w:color="auto"/>
        <w:left w:val="none" w:sz="0" w:space="0" w:color="auto"/>
        <w:bottom w:val="none" w:sz="0" w:space="0" w:color="auto"/>
        <w:right w:val="none" w:sz="0" w:space="0" w:color="auto"/>
      </w:divBdr>
      <w:divsChild>
        <w:div w:id="906841412">
          <w:marLeft w:val="0"/>
          <w:marRight w:val="0"/>
          <w:marTop w:val="0"/>
          <w:marBottom w:val="0"/>
          <w:divBdr>
            <w:top w:val="none" w:sz="0" w:space="0" w:color="auto"/>
            <w:left w:val="none" w:sz="0" w:space="0" w:color="auto"/>
            <w:bottom w:val="none" w:sz="0" w:space="0" w:color="auto"/>
            <w:right w:val="none" w:sz="0" w:space="0" w:color="auto"/>
          </w:divBdr>
          <w:divsChild>
            <w:div w:id="1587347647">
              <w:marLeft w:val="0"/>
              <w:marRight w:val="0"/>
              <w:marTop w:val="0"/>
              <w:marBottom w:val="0"/>
              <w:divBdr>
                <w:top w:val="none" w:sz="0" w:space="0" w:color="auto"/>
                <w:left w:val="none" w:sz="0" w:space="0" w:color="auto"/>
                <w:bottom w:val="none" w:sz="0" w:space="0" w:color="auto"/>
                <w:right w:val="none" w:sz="0" w:space="0" w:color="auto"/>
              </w:divBdr>
              <w:divsChild>
                <w:div w:id="19401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07502">
      <w:bodyDiv w:val="1"/>
      <w:marLeft w:val="0"/>
      <w:marRight w:val="0"/>
      <w:marTop w:val="0"/>
      <w:marBottom w:val="0"/>
      <w:divBdr>
        <w:top w:val="none" w:sz="0" w:space="0" w:color="auto"/>
        <w:left w:val="none" w:sz="0" w:space="0" w:color="auto"/>
        <w:bottom w:val="none" w:sz="0" w:space="0" w:color="auto"/>
        <w:right w:val="none" w:sz="0" w:space="0" w:color="auto"/>
      </w:divBdr>
      <w:divsChild>
        <w:div w:id="55053479">
          <w:marLeft w:val="0"/>
          <w:marRight w:val="0"/>
          <w:marTop w:val="0"/>
          <w:marBottom w:val="0"/>
          <w:divBdr>
            <w:top w:val="none" w:sz="0" w:space="0" w:color="auto"/>
            <w:left w:val="none" w:sz="0" w:space="0" w:color="auto"/>
            <w:bottom w:val="none" w:sz="0" w:space="0" w:color="auto"/>
            <w:right w:val="none" w:sz="0" w:space="0" w:color="auto"/>
          </w:divBdr>
        </w:div>
        <w:div w:id="1674915149">
          <w:marLeft w:val="0"/>
          <w:marRight w:val="0"/>
          <w:marTop w:val="0"/>
          <w:marBottom w:val="0"/>
          <w:divBdr>
            <w:top w:val="none" w:sz="0" w:space="0" w:color="auto"/>
            <w:left w:val="none" w:sz="0" w:space="0" w:color="auto"/>
            <w:bottom w:val="none" w:sz="0" w:space="0" w:color="auto"/>
            <w:right w:val="none" w:sz="0" w:space="0" w:color="auto"/>
          </w:divBdr>
        </w:div>
        <w:div w:id="2066249008">
          <w:marLeft w:val="0"/>
          <w:marRight w:val="0"/>
          <w:marTop w:val="0"/>
          <w:marBottom w:val="0"/>
          <w:divBdr>
            <w:top w:val="none" w:sz="0" w:space="0" w:color="auto"/>
            <w:left w:val="none" w:sz="0" w:space="0" w:color="auto"/>
            <w:bottom w:val="none" w:sz="0" w:space="0" w:color="auto"/>
            <w:right w:val="none" w:sz="0" w:space="0" w:color="auto"/>
          </w:divBdr>
        </w:div>
      </w:divsChild>
    </w:div>
    <w:div w:id="1269386339">
      <w:bodyDiv w:val="1"/>
      <w:marLeft w:val="0"/>
      <w:marRight w:val="0"/>
      <w:marTop w:val="0"/>
      <w:marBottom w:val="0"/>
      <w:divBdr>
        <w:top w:val="none" w:sz="0" w:space="0" w:color="auto"/>
        <w:left w:val="none" w:sz="0" w:space="0" w:color="auto"/>
        <w:bottom w:val="none" w:sz="0" w:space="0" w:color="auto"/>
        <w:right w:val="none" w:sz="0" w:space="0" w:color="auto"/>
      </w:divBdr>
    </w:div>
    <w:div w:id="1286305301">
      <w:bodyDiv w:val="1"/>
      <w:marLeft w:val="0"/>
      <w:marRight w:val="0"/>
      <w:marTop w:val="0"/>
      <w:marBottom w:val="0"/>
      <w:divBdr>
        <w:top w:val="none" w:sz="0" w:space="0" w:color="auto"/>
        <w:left w:val="none" w:sz="0" w:space="0" w:color="auto"/>
        <w:bottom w:val="none" w:sz="0" w:space="0" w:color="auto"/>
        <w:right w:val="none" w:sz="0" w:space="0" w:color="auto"/>
      </w:divBdr>
      <w:divsChild>
        <w:div w:id="1866014056">
          <w:marLeft w:val="0"/>
          <w:marRight w:val="0"/>
          <w:marTop w:val="0"/>
          <w:marBottom w:val="0"/>
          <w:divBdr>
            <w:top w:val="none" w:sz="0" w:space="0" w:color="auto"/>
            <w:left w:val="none" w:sz="0" w:space="0" w:color="auto"/>
            <w:bottom w:val="none" w:sz="0" w:space="0" w:color="auto"/>
            <w:right w:val="none" w:sz="0" w:space="0" w:color="auto"/>
          </w:divBdr>
        </w:div>
      </w:divsChild>
    </w:div>
    <w:div w:id="1290360915">
      <w:bodyDiv w:val="1"/>
      <w:marLeft w:val="0"/>
      <w:marRight w:val="0"/>
      <w:marTop w:val="0"/>
      <w:marBottom w:val="0"/>
      <w:divBdr>
        <w:top w:val="none" w:sz="0" w:space="0" w:color="auto"/>
        <w:left w:val="none" w:sz="0" w:space="0" w:color="auto"/>
        <w:bottom w:val="none" w:sz="0" w:space="0" w:color="auto"/>
        <w:right w:val="none" w:sz="0" w:space="0" w:color="auto"/>
      </w:divBdr>
    </w:div>
    <w:div w:id="1310405809">
      <w:bodyDiv w:val="1"/>
      <w:marLeft w:val="0"/>
      <w:marRight w:val="0"/>
      <w:marTop w:val="0"/>
      <w:marBottom w:val="0"/>
      <w:divBdr>
        <w:top w:val="none" w:sz="0" w:space="0" w:color="auto"/>
        <w:left w:val="none" w:sz="0" w:space="0" w:color="auto"/>
        <w:bottom w:val="none" w:sz="0" w:space="0" w:color="auto"/>
        <w:right w:val="none" w:sz="0" w:space="0" w:color="auto"/>
      </w:divBdr>
    </w:div>
    <w:div w:id="1311326129">
      <w:bodyDiv w:val="1"/>
      <w:marLeft w:val="0"/>
      <w:marRight w:val="0"/>
      <w:marTop w:val="0"/>
      <w:marBottom w:val="0"/>
      <w:divBdr>
        <w:top w:val="none" w:sz="0" w:space="0" w:color="auto"/>
        <w:left w:val="none" w:sz="0" w:space="0" w:color="auto"/>
        <w:bottom w:val="none" w:sz="0" w:space="0" w:color="auto"/>
        <w:right w:val="none" w:sz="0" w:space="0" w:color="auto"/>
      </w:divBdr>
      <w:divsChild>
        <w:div w:id="1553808709">
          <w:marLeft w:val="0"/>
          <w:marRight w:val="0"/>
          <w:marTop w:val="0"/>
          <w:marBottom w:val="0"/>
          <w:divBdr>
            <w:top w:val="none" w:sz="0" w:space="0" w:color="auto"/>
            <w:left w:val="none" w:sz="0" w:space="0" w:color="auto"/>
            <w:bottom w:val="none" w:sz="0" w:space="0" w:color="auto"/>
            <w:right w:val="none" w:sz="0" w:space="0" w:color="auto"/>
          </w:divBdr>
        </w:div>
      </w:divsChild>
    </w:div>
    <w:div w:id="1326082608">
      <w:bodyDiv w:val="1"/>
      <w:marLeft w:val="0"/>
      <w:marRight w:val="0"/>
      <w:marTop w:val="0"/>
      <w:marBottom w:val="0"/>
      <w:divBdr>
        <w:top w:val="none" w:sz="0" w:space="0" w:color="auto"/>
        <w:left w:val="none" w:sz="0" w:space="0" w:color="auto"/>
        <w:bottom w:val="none" w:sz="0" w:space="0" w:color="auto"/>
        <w:right w:val="none" w:sz="0" w:space="0" w:color="auto"/>
      </w:divBdr>
    </w:div>
    <w:div w:id="1334184779">
      <w:bodyDiv w:val="1"/>
      <w:marLeft w:val="0"/>
      <w:marRight w:val="0"/>
      <w:marTop w:val="0"/>
      <w:marBottom w:val="0"/>
      <w:divBdr>
        <w:top w:val="none" w:sz="0" w:space="0" w:color="auto"/>
        <w:left w:val="none" w:sz="0" w:space="0" w:color="auto"/>
        <w:bottom w:val="none" w:sz="0" w:space="0" w:color="auto"/>
        <w:right w:val="none" w:sz="0" w:space="0" w:color="auto"/>
      </w:divBdr>
    </w:div>
    <w:div w:id="1339580063">
      <w:bodyDiv w:val="1"/>
      <w:marLeft w:val="0"/>
      <w:marRight w:val="0"/>
      <w:marTop w:val="0"/>
      <w:marBottom w:val="0"/>
      <w:divBdr>
        <w:top w:val="none" w:sz="0" w:space="0" w:color="auto"/>
        <w:left w:val="none" w:sz="0" w:space="0" w:color="auto"/>
        <w:bottom w:val="none" w:sz="0" w:space="0" w:color="auto"/>
        <w:right w:val="none" w:sz="0" w:space="0" w:color="auto"/>
      </w:divBdr>
      <w:divsChild>
        <w:div w:id="544096731">
          <w:marLeft w:val="0"/>
          <w:marRight w:val="0"/>
          <w:marTop w:val="0"/>
          <w:marBottom w:val="0"/>
          <w:divBdr>
            <w:top w:val="none" w:sz="0" w:space="0" w:color="auto"/>
            <w:left w:val="none" w:sz="0" w:space="0" w:color="auto"/>
            <w:bottom w:val="none" w:sz="0" w:space="0" w:color="auto"/>
            <w:right w:val="none" w:sz="0" w:space="0" w:color="auto"/>
          </w:divBdr>
          <w:divsChild>
            <w:div w:id="942029722">
              <w:marLeft w:val="-240"/>
              <w:marRight w:val="-120"/>
              <w:marTop w:val="0"/>
              <w:marBottom w:val="0"/>
              <w:divBdr>
                <w:top w:val="none" w:sz="0" w:space="0" w:color="auto"/>
                <w:left w:val="none" w:sz="0" w:space="0" w:color="auto"/>
                <w:bottom w:val="none" w:sz="0" w:space="0" w:color="auto"/>
                <w:right w:val="none" w:sz="0" w:space="0" w:color="auto"/>
              </w:divBdr>
              <w:divsChild>
                <w:div w:id="1664428343">
                  <w:marLeft w:val="0"/>
                  <w:marRight w:val="0"/>
                  <w:marTop w:val="0"/>
                  <w:marBottom w:val="60"/>
                  <w:divBdr>
                    <w:top w:val="none" w:sz="0" w:space="0" w:color="auto"/>
                    <w:left w:val="none" w:sz="0" w:space="0" w:color="auto"/>
                    <w:bottom w:val="none" w:sz="0" w:space="0" w:color="auto"/>
                    <w:right w:val="none" w:sz="0" w:space="0" w:color="auto"/>
                  </w:divBdr>
                  <w:divsChild>
                    <w:div w:id="253174222">
                      <w:marLeft w:val="0"/>
                      <w:marRight w:val="0"/>
                      <w:marTop w:val="0"/>
                      <w:marBottom w:val="0"/>
                      <w:divBdr>
                        <w:top w:val="none" w:sz="0" w:space="0" w:color="auto"/>
                        <w:left w:val="none" w:sz="0" w:space="0" w:color="auto"/>
                        <w:bottom w:val="none" w:sz="0" w:space="0" w:color="auto"/>
                        <w:right w:val="none" w:sz="0" w:space="0" w:color="auto"/>
                      </w:divBdr>
                      <w:divsChild>
                        <w:div w:id="1710105586">
                          <w:marLeft w:val="0"/>
                          <w:marRight w:val="0"/>
                          <w:marTop w:val="0"/>
                          <w:marBottom w:val="0"/>
                          <w:divBdr>
                            <w:top w:val="none" w:sz="0" w:space="0" w:color="auto"/>
                            <w:left w:val="none" w:sz="0" w:space="0" w:color="auto"/>
                            <w:bottom w:val="none" w:sz="0" w:space="0" w:color="auto"/>
                            <w:right w:val="none" w:sz="0" w:space="0" w:color="auto"/>
                          </w:divBdr>
                          <w:divsChild>
                            <w:div w:id="1334138602">
                              <w:marLeft w:val="0"/>
                              <w:marRight w:val="0"/>
                              <w:marTop w:val="0"/>
                              <w:marBottom w:val="0"/>
                              <w:divBdr>
                                <w:top w:val="none" w:sz="0" w:space="0" w:color="auto"/>
                                <w:left w:val="none" w:sz="0" w:space="0" w:color="auto"/>
                                <w:bottom w:val="none" w:sz="0" w:space="0" w:color="auto"/>
                                <w:right w:val="none" w:sz="0" w:space="0" w:color="auto"/>
                              </w:divBdr>
                              <w:divsChild>
                                <w:div w:id="10232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6402983">
      <w:bodyDiv w:val="1"/>
      <w:marLeft w:val="0"/>
      <w:marRight w:val="0"/>
      <w:marTop w:val="0"/>
      <w:marBottom w:val="0"/>
      <w:divBdr>
        <w:top w:val="none" w:sz="0" w:space="0" w:color="auto"/>
        <w:left w:val="none" w:sz="0" w:space="0" w:color="auto"/>
        <w:bottom w:val="none" w:sz="0" w:space="0" w:color="auto"/>
        <w:right w:val="none" w:sz="0" w:space="0" w:color="auto"/>
      </w:divBdr>
    </w:div>
    <w:div w:id="1368411605">
      <w:bodyDiv w:val="1"/>
      <w:marLeft w:val="0"/>
      <w:marRight w:val="0"/>
      <w:marTop w:val="0"/>
      <w:marBottom w:val="0"/>
      <w:divBdr>
        <w:top w:val="none" w:sz="0" w:space="0" w:color="auto"/>
        <w:left w:val="none" w:sz="0" w:space="0" w:color="auto"/>
        <w:bottom w:val="none" w:sz="0" w:space="0" w:color="auto"/>
        <w:right w:val="none" w:sz="0" w:space="0" w:color="auto"/>
      </w:divBdr>
    </w:div>
    <w:div w:id="1374230297">
      <w:bodyDiv w:val="1"/>
      <w:marLeft w:val="0"/>
      <w:marRight w:val="0"/>
      <w:marTop w:val="0"/>
      <w:marBottom w:val="0"/>
      <w:divBdr>
        <w:top w:val="none" w:sz="0" w:space="0" w:color="auto"/>
        <w:left w:val="none" w:sz="0" w:space="0" w:color="auto"/>
        <w:bottom w:val="none" w:sz="0" w:space="0" w:color="auto"/>
        <w:right w:val="none" w:sz="0" w:space="0" w:color="auto"/>
      </w:divBdr>
    </w:div>
    <w:div w:id="1386181183">
      <w:bodyDiv w:val="1"/>
      <w:marLeft w:val="0"/>
      <w:marRight w:val="0"/>
      <w:marTop w:val="0"/>
      <w:marBottom w:val="0"/>
      <w:divBdr>
        <w:top w:val="none" w:sz="0" w:space="0" w:color="auto"/>
        <w:left w:val="none" w:sz="0" w:space="0" w:color="auto"/>
        <w:bottom w:val="none" w:sz="0" w:space="0" w:color="auto"/>
        <w:right w:val="none" w:sz="0" w:space="0" w:color="auto"/>
      </w:divBdr>
      <w:divsChild>
        <w:div w:id="621807143">
          <w:marLeft w:val="0"/>
          <w:marRight w:val="0"/>
          <w:marTop w:val="0"/>
          <w:marBottom w:val="0"/>
          <w:divBdr>
            <w:top w:val="none" w:sz="0" w:space="0" w:color="auto"/>
            <w:left w:val="none" w:sz="0" w:space="0" w:color="auto"/>
            <w:bottom w:val="none" w:sz="0" w:space="0" w:color="auto"/>
            <w:right w:val="none" w:sz="0" w:space="0" w:color="auto"/>
          </w:divBdr>
        </w:div>
      </w:divsChild>
    </w:div>
    <w:div w:id="1397778479">
      <w:bodyDiv w:val="1"/>
      <w:marLeft w:val="0"/>
      <w:marRight w:val="0"/>
      <w:marTop w:val="0"/>
      <w:marBottom w:val="0"/>
      <w:divBdr>
        <w:top w:val="none" w:sz="0" w:space="0" w:color="auto"/>
        <w:left w:val="none" w:sz="0" w:space="0" w:color="auto"/>
        <w:bottom w:val="none" w:sz="0" w:space="0" w:color="auto"/>
        <w:right w:val="none" w:sz="0" w:space="0" w:color="auto"/>
      </w:divBdr>
    </w:div>
    <w:div w:id="1407991929">
      <w:bodyDiv w:val="1"/>
      <w:marLeft w:val="0"/>
      <w:marRight w:val="0"/>
      <w:marTop w:val="0"/>
      <w:marBottom w:val="0"/>
      <w:divBdr>
        <w:top w:val="none" w:sz="0" w:space="0" w:color="auto"/>
        <w:left w:val="none" w:sz="0" w:space="0" w:color="auto"/>
        <w:bottom w:val="none" w:sz="0" w:space="0" w:color="auto"/>
        <w:right w:val="none" w:sz="0" w:space="0" w:color="auto"/>
      </w:divBdr>
    </w:div>
    <w:div w:id="1410349129">
      <w:bodyDiv w:val="1"/>
      <w:marLeft w:val="0"/>
      <w:marRight w:val="0"/>
      <w:marTop w:val="0"/>
      <w:marBottom w:val="0"/>
      <w:divBdr>
        <w:top w:val="none" w:sz="0" w:space="0" w:color="auto"/>
        <w:left w:val="none" w:sz="0" w:space="0" w:color="auto"/>
        <w:bottom w:val="none" w:sz="0" w:space="0" w:color="auto"/>
        <w:right w:val="none" w:sz="0" w:space="0" w:color="auto"/>
      </w:divBdr>
      <w:divsChild>
        <w:div w:id="1999726897">
          <w:marLeft w:val="0"/>
          <w:marRight w:val="0"/>
          <w:marTop w:val="0"/>
          <w:marBottom w:val="0"/>
          <w:divBdr>
            <w:top w:val="none" w:sz="0" w:space="0" w:color="auto"/>
            <w:left w:val="none" w:sz="0" w:space="0" w:color="auto"/>
            <w:bottom w:val="none" w:sz="0" w:space="0" w:color="auto"/>
            <w:right w:val="none" w:sz="0" w:space="0" w:color="auto"/>
          </w:divBdr>
        </w:div>
      </w:divsChild>
    </w:div>
    <w:div w:id="1421635356">
      <w:bodyDiv w:val="1"/>
      <w:marLeft w:val="0"/>
      <w:marRight w:val="0"/>
      <w:marTop w:val="0"/>
      <w:marBottom w:val="0"/>
      <w:divBdr>
        <w:top w:val="none" w:sz="0" w:space="0" w:color="auto"/>
        <w:left w:val="none" w:sz="0" w:space="0" w:color="auto"/>
        <w:bottom w:val="none" w:sz="0" w:space="0" w:color="auto"/>
        <w:right w:val="none" w:sz="0" w:space="0" w:color="auto"/>
      </w:divBdr>
      <w:divsChild>
        <w:div w:id="658702359">
          <w:marLeft w:val="0"/>
          <w:marRight w:val="0"/>
          <w:marTop w:val="0"/>
          <w:marBottom w:val="0"/>
          <w:divBdr>
            <w:top w:val="none" w:sz="0" w:space="0" w:color="auto"/>
            <w:left w:val="none" w:sz="0" w:space="0" w:color="auto"/>
            <w:bottom w:val="none" w:sz="0" w:space="0" w:color="auto"/>
            <w:right w:val="none" w:sz="0" w:space="0" w:color="auto"/>
          </w:divBdr>
          <w:divsChild>
            <w:div w:id="612597326">
              <w:marLeft w:val="-240"/>
              <w:marRight w:val="-120"/>
              <w:marTop w:val="0"/>
              <w:marBottom w:val="0"/>
              <w:divBdr>
                <w:top w:val="none" w:sz="0" w:space="0" w:color="auto"/>
                <w:left w:val="none" w:sz="0" w:space="0" w:color="auto"/>
                <w:bottom w:val="none" w:sz="0" w:space="0" w:color="auto"/>
                <w:right w:val="none" w:sz="0" w:space="0" w:color="auto"/>
              </w:divBdr>
              <w:divsChild>
                <w:div w:id="1217625848">
                  <w:marLeft w:val="0"/>
                  <w:marRight w:val="0"/>
                  <w:marTop w:val="0"/>
                  <w:marBottom w:val="60"/>
                  <w:divBdr>
                    <w:top w:val="none" w:sz="0" w:space="0" w:color="auto"/>
                    <w:left w:val="none" w:sz="0" w:space="0" w:color="auto"/>
                    <w:bottom w:val="none" w:sz="0" w:space="0" w:color="auto"/>
                    <w:right w:val="none" w:sz="0" w:space="0" w:color="auto"/>
                  </w:divBdr>
                  <w:divsChild>
                    <w:div w:id="1566720510">
                      <w:marLeft w:val="0"/>
                      <w:marRight w:val="0"/>
                      <w:marTop w:val="0"/>
                      <w:marBottom w:val="0"/>
                      <w:divBdr>
                        <w:top w:val="none" w:sz="0" w:space="0" w:color="auto"/>
                        <w:left w:val="none" w:sz="0" w:space="0" w:color="auto"/>
                        <w:bottom w:val="none" w:sz="0" w:space="0" w:color="auto"/>
                        <w:right w:val="none" w:sz="0" w:space="0" w:color="auto"/>
                      </w:divBdr>
                      <w:divsChild>
                        <w:div w:id="1346440459">
                          <w:marLeft w:val="0"/>
                          <w:marRight w:val="0"/>
                          <w:marTop w:val="0"/>
                          <w:marBottom w:val="0"/>
                          <w:divBdr>
                            <w:top w:val="none" w:sz="0" w:space="0" w:color="auto"/>
                            <w:left w:val="none" w:sz="0" w:space="0" w:color="auto"/>
                            <w:bottom w:val="none" w:sz="0" w:space="0" w:color="auto"/>
                            <w:right w:val="none" w:sz="0" w:space="0" w:color="auto"/>
                          </w:divBdr>
                          <w:divsChild>
                            <w:div w:id="1520969656">
                              <w:marLeft w:val="0"/>
                              <w:marRight w:val="0"/>
                              <w:marTop w:val="0"/>
                              <w:marBottom w:val="0"/>
                              <w:divBdr>
                                <w:top w:val="none" w:sz="0" w:space="0" w:color="auto"/>
                                <w:left w:val="none" w:sz="0" w:space="0" w:color="auto"/>
                                <w:bottom w:val="none" w:sz="0" w:space="0" w:color="auto"/>
                                <w:right w:val="none" w:sz="0" w:space="0" w:color="auto"/>
                              </w:divBdr>
                              <w:divsChild>
                                <w:div w:id="11993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0783732">
      <w:bodyDiv w:val="1"/>
      <w:marLeft w:val="0"/>
      <w:marRight w:val="0"/>
      <w:marTop w:val="0"/>
      <w:marBottom w:val="0"/>
      <w:divBdr>
        <w:top w:val="none" w:sz="0" w:space="0" w:color="auto"/>
        <w:left w:val="none" w:sz="0" w:space="0" w:color="auto"/>
        <w:bottom w:val="none" w:sz="0" w:space="0" w:color="auto"/>
        <w:right w:val="none" w:sz="0" w:space="0" w:color="auto"/>
      </w:divBdr>
    </w:div>
    <w:div w:id="1458177756">
      <w:bodyDiv w:val="1"/>
      <w:marLeft w:val="0"/>
      <w:marRight w:val="0"/>
      <w:marTop w:val="0"/>
      <w:marBottom w:val="0"/>
      <w:divBdr>
        <w:top w:val="none" w:sz="0" w:space="0" w:color="auto"/>
        <w:left w:val="none" w:sz="0" w:space="0" w:color="auto"/>
        <w:bottom w:val="none" w:sz="0" w:space="0" w:color="auto"/>
        <w:right w:val="none" w:sz="0" w:space="0" w:color="auto"/>
      </w:divBdr>
      <w:divsChild>
        <w:div w:id="590088797">
          <w:marLeft w:val="0"/>
          <w:marRight w:val="0"/>
          <w:marTop w:val="0"/>
          <w:marBottom w:val="0"/>
          <w:divBdr>
            <w:top w:val="none" w:sz="0" w:space="0" w:color="auto"/>
            <w:left w:val="none" w:sz="0" w:space="0" w:color="auto"/>
            <w:bottom w:val="none" w:sz="0" w:space="0" w:color="auto"/>
            <w:right w:val="none" w:sz="0" w:space="0" w:color="auto"/>
          </w:divBdr>
          <w:divsChild>
            <w:div w:id="926307335">
              <w:marLeft w:val="-240"/>
              <w:marRight w:val="-120"/>
              <w:marTop w:val="0"/>
              <w:marBottom w:val="0"/>
              <w:divBdr>
                <w:top w:val="none" w:sz="0" w:space="0" w:color="auto"/>
                <w:left w:val="none" w:sz="0" w:space="0" w:color="auto"/>
                <w:bottom w:val="none" w:sz="0" w:space="0" w:color="auto"/>
                <w:right w:val="none" w:sz="0" w:space="0" w:color="auto"/>
              </w:divBdr>
              <w:divsChild>
                <w:div w:id="230970122">
                  <w:marLeft w:val="0"/>
                  <w:marRight w:val="0"/>
                  <w:marTop w:val="0"/>
                  <w:marBottom w:val="60"/>
                  <w:divBdr>
                    <w:top w:val="none" w:sz="0" w:space="0" w:color="auto"/>
                    <w:left w:val="none" w:sz="0" w:space="0" w:color="auto"/>
                    <w:bottom w:val="none" w:sz="0" w:space="0" w:color="auto"/>
                    <w:right w:val="none" w:sz="0" w:space="0" w:color="auto"/>
                  </w:divBdr>
                  <w:divsChild>
                    <w:div w:id="1760756193">
                      <w:marLeft w:val="0"/>
                      <w:marRight w:val="0"/>
                      <w:marTop w:val="0"/>
                      <w:marBottom w:val="0"/>
                      <w:divBdr>
                        <w:top w:val="none" w:sz="0" w:space="0" w:color="auto"/>
                        <w:left w:val="none" w:sz="0" w:space="0" w:color="auto"/>
                        <w:bottom w:val="none" w:sz="0" w:space="0" w:color="auto"/>
                        <w:right w:val="none" w:sz="0" w:space="0" w:color="auto"/>
                      </w:divBdr>
                      <w:divsChild>
                        <w:div w:id="932398348">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15533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1874026">
      <w:bodyDiv w:val="1"/>
      <w:marLeft w:val="0"/>
      <w:marRight w:val="0"/>
      <w:marTop w:val="0"/>
      <w:marBottom w:val="0"/>
      <w:divBdr>
        <w:top w:val="none" w:sz="0" w:space="0" w:color="auto"/>
        <w:left w:val="none" w:sz="0" w:space="0" w:color="auto"/>
        <w:bottom w:val="none" w:sz="0" w:space="0" w:color="auto"/>
        <w:right w:val="none" w:sz="0" w:space="0" w:color="auto"/>
      </w:divBdr>
      <w:divsChild>
        <w:div w:id="458227938">
          <w:marLeft w:val="0"/>
          <w:marRight w:val="0"/>
          <w:marTop w:val="0"/>
          <w:marBottom w:val="0"/>
          <w:divBdr>
            <w:top w:val="none" w:sz="0" w:space="0" w:color="auto"/>
            <w:left w:val="none" w:sz="0" w:space="0" w:color="auto"/>
            <w:bottom w:val="none" w:sz="0" w:space="0" w:color="auto"/>
            <w:right w:val="none" w:sz="0" w:space="0" w:color="auto"/>
          </w:divBdr>
          <w:divsChild>
            <w:div w:id="129985951">
              <w:marLeft w:val="0"/>
              <w:marRight w:val="0"/>
              <w:marTop w:val="0"/>
              <w:marBottom w:val="0"/>
              <w:divBdr>
                <w:top w:val="none" w:sz="0" w:space="0" w:color="auto"/>
                <w:left w:val="none" w:sz="0" w:space="0" w:color="auto"/>
                <w:bottom w:val="none" w:sz="0" w:space="0" w:color="auto"/>
                <w:right w:val="none" w:sz="0" w:space="0" w:color="auto"/>
              </w:divBdr>
              <w:divsChild>
                <w:div w:id="10550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095579">
      <w:bodyDiv w:val="1"/>
      <w:marLeft w:val="0"/>
      <w:marRight w:val="0"/>
      <w:marTop w:val="0"/>
      <w:marBottom w:val="0"/>
      <w:divBdr>
        <w:top w:val="none" w:sz="0" w:space="0" w:color="auto"/>
        <w:left w:val="none" w:sz="0" w:space="0" w:color="auto"/>
        <w:bottom w:val="none" w:sz="0" w:space="0" w:color="auto"/>
        <w:right w:val="none" w:sz="0" w:space="0" w:color="auto"/>
      </w:divBdr>
    </w:div>
    <w:div w:id="1549806412">
      <w:bodyDiv w:val="1"/>
      <w:marLeft w:val="0"/>
      <w:marRight w:val="0"/>
      <w:marTop w:val="0"/>
      <w:marBottom w:val="0"/>
      <w:divBdr>
        <w:top w:val="none" w:sz="0" w:space="0" w:color="auto"/>
        <w:left w:val="none" w:sz="0" w:space="0" w:color="auto"/>
        <w:bottom w:val="none" w:sz="0" w:space="0" w:color="auto"/>
        <w:right w:val="none" w:sz="0" w:space="0" w:color="auto"/>
      </w:divBdr>
    </w:div>
    <w:div w:id="1555001316">
      <w:bodyDiv w:val="1"/>
      <w:marLeft w:val="0"/>
      <w:marRight w:val="0"/>
      <w:marTop w:val="0"/>
      <w:marBottom w:val="0"/>
      <w:divBdr>
        <w:top w:val="none" w:sz="0" w:space="0" w:color="auto"/>
        <w:left w:val="none" w:sz="0" w:space="0" w:color="auto"/>
        <w:bottom w:val="none" w:sz="0" w:space="0" w:color="auto"/>
        <w:right w:val="none" w:sz="0" w:space="0" w:color="auto"/>
      </w:divBdr>
    </w:div>
    <w:div w:id="1555848314">
      <w:bodyDiv w:val="1"/>
      <w:marLeft w:val="0"/>
      <w:marRight w:val="0"/>
      <w:marTop w:val="0"/>
      <w:marBottom w:val="0"/>
      <w:divBdr>
        <w:top w:val="none" w:sz="0" w:space="0" w:color="auto"/>
        <w:left w:val="none" w:sz="0" w:space="0" w:color="auto"/>
        <w:bottom w:val="none" w:sz="0" w:space="0" w:color="auto"/>
        <w:right w:val="none" w:sz="0" w:space="0" w:color="auto"/>
      </w:divBdr>
    </w:div>
    <w:div w:id="1566526803">
      <w:bodyDiv w:val="1"/>
      <w:marLeft w:val="0"/>
      <w:marRight w:val="0"/>
      <w:marTop w:val="0"/>
      <w:marBottom w:val="0"/>
      <w:divBdr>
        <w:top w:val="none" w:sz="0" w:space="0" w:color="auto"/>
        <w:left w:val="none" w:sz="0" w:space="0" w:color="auto"/>
        <w:bottom w:val="none" w:sz="0" w:space="0" w:color="auto"/>
        <w:right w:val="none" w:sz="0" w:space="0" w:color="auto"/>
      </w:divBdr>
    </w:div>
    <w:div w:id="1574436926">
      <w:bodyDiv w:val="1"/>
      <w:marLeft w:val="0"/>
      <w:marRight w:val="0"/>
      <w:marTop w:val="0"/>
      <w:marBottom w:val="0"/>
      <w:divBdr>
        <w:top w:val="none" w:sz="0" w:space="0" w:color="auto"/>
        <w:left w:val="none" w:sz="0" w:space="0" w:color="auto"/>
        <w:bottom w:val="none" w:sz="0" w:space="0" w:color="auto"/>
        <w:right w:val="none" w:sz="0" w:space="0" w:color="auto"/>
      </w:divBdr>
    </w:div>
    <w:div w:id="1576281774">
      <w:bodyDiv w:val="1"/>
      <w:marLeft w:val="0"/>
      <w:marRight w:val="0"/>
      <w:marTop w:val="0"/>
      <w:marBottom w:val="0"/>
      <w:divBdr>
        <w:top w:val="none" w:sz="0" w:space="0" w:color="auto"/>
        <w:left w:val="none" w:sz="0" w:space="0" w:color="auto"/>
        <w:bottom w:val="none" w:sz="0" w:space="0" w:color="auto"/>
        <w:right w:val="none" w:sz="0" w:space="0" w:color="auto"/>
      </w:divBdr>
    </w:div>
    <w:div w:id="1586957730">
      <w:bodyDiv w:val="1"/>
      <w:marLeft w:val="0"/>
      <w:marRight w:val="0"/>
      <w:marTop w:val="0"/>
      <w:marBottom w:val="0"/>
      <w:divBdr>
        <w:top w:val="none" w:sz="0" w:space="0" w:color="auto"/>
        <w:left w:val="none" w:sz="0" w:space="0" w:color="auto"/>
        <w:bottom w:val="none" w:sz="0" w:space="0" w:color="auto"/>
        <w:right w:val="none" w:sz="0" w:space="0" w:color="auto"/>
      </w:divBdr>
    </w:div>
    <w:div w:id="1599101086">
      <w:bodyDiv w:val="1"/>
      <w:marLeft w:val="0"/>
      <w:marRight w:val="0"/>
      <w:marTop w:val="0"/>
      <w:marBottom w:val="0"/>
      <w:divBdr>
        <w:top w:val="none" w:sz="0" w:space="0" w:color="auto"/>
        <w:left w:val="none" w:sz="0" w:space="0" w:color="auto"/>
        <w:bottom w:val="none" w:sz="0" w:space="0" w:color="auto"/>
        <w:right w:val="none" w:sz="0" w:space="0" w:color="auto"/>
      </w:divBdr>
      <w:divsChild>
        <w:div w:id="577060187">
          <w:marLeft w:val="0"/>
          <w:marRight w:val="0"/>
          <w:marTop w:val="0"/>
          <w:marBottom w:val="0"/>
          <w:divBdr>
            <w:top w:val="none" w:sz="0" w:space="0" w:color="auto"/>
            <w:left w:val="none" w:sz="0" w:space="0" w:color="auto"/>
            <w:bottom w:val="none" w:sz="0" w:space="0" w:color="auto"/>
            <w:right w:val="none" w:sz="0" w:space="0" w:color="auto"/>
          </w:divBdr>
          <w:divsChild>
            <w:div w:id="180779831">
              <w:marLeft w:val="-240"/>
              <w:marRight w:val="-120"/>
              <w:marTop w:val="0"/>
              <w:marBottom w:val="0"/>
              <w:divBdr>
                <w:top w:val="none" w:sz="0" w:space="0" w:color="auto"/>
                <w:left w:val="none" w:sz="0" w:space="0" w:color="auto"/>
                <w:bottom w:val="none" w:sz="0" w:space="0" w:color="auto"/>
                <w:right w:val="none" w:sz="0" w:space="0" w:color="auto"/>
              </w:divBdr>
              <w:divsChild>
                <w:div w:id="1283148715">
                  <w:marLeft w:val="0"/>
                  <w:marRight w:val="0"/>
                  <w:marTop w:val="0"/>
                  <w:marBottom w:val="60"/>
                  <w:divBdr>
                    <w:top w:val="none" w:sz="0" w:space="0" w:color="auto"/>
                    <w:left w:val="none" w:sz="0" w:space="0" w:color="auto"/>
                    <w:bottom w:val="none" w:sz="0" w:space="0" w:color="auto"/>
                    <w:right w:val="none" w:sz="0" w:space="0" w:color="auto"/>
                  </w:divBdr>
                  <w:divsChild>
                    <w:div w:id="397486171">
                      <w:marLeft w:val="0"/>
                      <w:marRight w:val="0"/>
                      <w:marTop w:val="0"/>
                      <w:marBottom w:val="0"/>
                      <w:divBdr>
                        <w:top w:val="none" w:sz="0" w:space="0" w:color="auto"/>
                        <w:left w:val="none" w:sz="0" w:space="0" w:color="auto"/>
                        <w:bottom w:val="none" w:sz="0" w:space="0" w:color="auto"/>
                        <w:right w:val="none" w:sz="0" w:space="0" w:color="auto"/>
                      </w:divBdr>
                      <w:divsChild>
                        <w:div w:id="1098217204">
                          <w:marLeft w:val="0"/>
                          <w:marRight w:val="0"/>
                          <w:marTop w:val="0"/>
                          <w:marBottom w:val="0"/>
                          <w:divBdr>
                            <w:top w:val="none" w:sz="0" w:space="0" w:color="auto"/>
                            <w:left w:val="none" w:sz="0" w:space="0" w:color="auto"/>
                            <w:bottom w:val="none" w:sz="0" w:space="0" w:color="auto"/>
                            <w:right w:val="none" w:sz="0" w:space="0" w:color="auto"/>
                          </w:divBdr>
                          <w:divsChild>
                            <w:div w:id="1996490030">
                              <w:marLeft w:val="0"/>
                              <w:marRight w:val="0"/>
                              <w:marTop w:val="0"/>
                              <w:marBottom w:val="0"/>
                              <w:divBdr>
                                <w:top w:val="none" w:sz="0" w:space="0" w:color="auto"/>
                                <w:left w:val="none" w:sz="0" w:space="0" w:color="auto"/>
                                <w:bottom w:val="none" w:sz="0" w:space="0" w:color="auto"/>
                                <w:right w:val="none" w:sz="0" w:space="0" w:color="auto"/>
                              </w:divBdr>
                              <w:divsChild>
                                <w:div w:id="401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2490359">
      <w:bodyDiv w:val="1"/>
      <w:marLeft w:val="0"/>
      <w:marRight w:val="0"/>
      <w:marTop w:val="0"/>
      <w:marBottom w:val="0"/>
      <w:divBdr>
        <w:top w:val="none" w:sz="0" w:space="0" w:color="auto"/>
        <w:left w:val="none" w:sz="0" w:space="0" w:color="auto"/>
        <w:bottom w:val="none" w:sz="0" w:space="0" w:color="auto"/>
        <w:right w:val="none" w:sz="0" w:space="0" w:color="auto"/>
      </w:divBdr>
    </w:div>
    <w:div w:id="1623031236">
      <w:bodyDiv w:val="1"/>
      <w:marLeft w:val="0"/>
      <w:marRight w:val="0"/>
      <w:marTop w:val="0"/>
      <w:marBottom w:val="0"/>
      <w:divBdr>
        <w:top w:val="none" w:sz="0" w:space="0" w:color="auto"/>
        <w:left w:val="none" w:sz="0" w:space="0" w:color="auto"/>
        <w:bottom w:val="none" w:sz="0" w:space="0" w:color="auto"/>
        <w:right w:val="none" w:sz="0" w:space="0" w:color="auto"/>
      </w:divBdr>
      <w:divsChild>
        <w:div w:id="73204472">
          <w:marLeft w:val="0"/>
          <w:marRight w:val="0"/>
          <w:marTop w:val="0"/>
          <w:marBottom w:val="0"/>
          <w:divBdr>
            <w:top w:val="none" w:sz="0" w:space="0" w:color="auto"/>
            <w:left w:val="none" w:sz="0" w:space="0" w:color="auto"/>
            <w:bottom w:val="none" w:sz="0" w:space="0" w:color="auto"/>
            <w:right w:val="none" w:sz="0" w:space="0" w:color="auto"/>
          </w:divBdr>
          <w:divsChild>
            <w:div w:id="1117722489">
              <w:marLeft w:val="0"/>
              <w:marRight w:val="0"/>
              <w:marTop w:val="0"/>
              <w:marBottom w:val="0"/>
              <w:divBdr>
                <w:top w:val="none" w:sz="0" w:space="0" w:color="auto"/>
                <w:left w:val="none" w:sz="0" w:space="0" w:color="auto"/>
                <w:bottom w:val="none" w:sz="0" w:space="0" w:color="auto"/>
                <w:right w:val="none" w:sz="0" w:space="0" w:color="auto"/>
              </w:divBdr>
              <w:divsChild>
                <w:div w:id="3120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57433">
      <w:bodyDiv w:val="1"/>
      <w:marLeft w:val="0"/>
      <w:marRight w:val="0"/>
      <w:marTop w:val="0"/>
      <w:marBottom w:val="0"/>
      <w:divBdr>
        <w:top w:val="none" w:sz="0" w:space="0" w:color="auto"/>
        <w:left w:val="none" w:sz="0" w:space="0" w:color="auto"/>
        <w:bottom w:val="none" w:sz="0" w:space="0" w:color="auto"/>
        <w:right w:val="none" w:sz="0" w:space="0" w:color="auto"/>
      </w:divBdr>
    </w:div>
    <w:div w:id="1637025538">
      <w:bodyDiv w:val="1"/>
      <w:marLeft w:val="0"/>
      <w:marRight w:val="0"/>
      <w:marTop w:val="0"/>
      <w:marBottom w:val="0"/>
      <w:divBdr>
        <w:top w:val="none" w:sz="0" w:space="0" w:color="auto"/>
        <w:left w:val="none" w:sz="0" w:space="0" w:color="auto"/>
        <w:bottom w:val="none" w:sz="0" w:space="0" w:color="auto"/>
        <w:right w:val="none" w:sz="0" w:space="0" w:color="auto"/>
      </w:divBdr>
      <w:divsChild>
        <w:div w:id="1741172156">
          <w:marLeft w:val="0"/>
          <w:marRight w:val="0"/>
          <w:marTop w:val="0"/>
          <w:marBottom w:val="0"/>
          <w:divBdr>
            <w:top w:val="none" w:sz="0" w:space="0" w:color="auto"/>
            <w:left w:val="none" w:sz="0" w:space="0" w:color="auto"/>
            <w:bottom w:val="none" w:sz="0" w:space="0" w:color="auto"/>
            <w:right w:val="none" w:sz="0" w:space="0" w:color="auto"/>
          </w:divBdr>
        </w:div>
      </w:divsChild>
    </w:div>
    <w:div w:id="1674797741">
      <w:bodyDiv w:val="1"/>
      <w:marLeft w:val="0"/>
      <w:marRight w:val="0"/>
      <w:marTop w:val="0"/>
      <w:marBottom w:val="0"/>
      <w:divBdr>
        <w:top w:val="none" w:sz="0" w:space="0" w:color="auto"/>
        <w:left w:val="none" w:sz="0" w:space="0" w:color="auto"/>
        <w:bottom w:val="none" w:sz="0" w:space="0" w:color="auto"/>
        <w:right w:val="none" w:sz="0" w:space="0" w:color="auto"/>
      </w:divBdr>
    </w:div>
    <w:div w:id="1698043642">
      <w:bodyDiv w:val="1"/>
      <w:marLeft w:val="0"/>
      <w:marRight w:val="0"/>
      <w:marTop w:val="0"/>
      <w:marBottom w:val="0"/>
      <w:divBdr>
        <w:top w:val="none" w:sz="0" w:space="0" w:color="auto"/>
        <w:left w:val="none" w:sz="0" w:space="0" w:color="auto"/>
        <w:bottom w:val="none" w:sz="0" w:space="0" w:color="auto"/>
        <w:right w:val="none" w:sz="0" w:space="0" w:color="auto"/>
      </w:divBdr>
    </w:div>
    <w:div w:id="1702707187">
      <w:bodyDiv w:val="1"/>
      <w:marLeft w:val="0"/>
      <w:marRight w:val="0"/>
      <w:marTop w:val="0"/>
      <w:marBottom w:val="0"/>
      <w:divBdr>
        <w:top w:val="none" w:sz="0" w:space="0" w:color="auto"/>
        <w:left w:val="none" w:sz="0" w:space="0" w:color="auto"/>
        <w:bottom w:val="none" w:sz="0" w:space="0" w:color="auto"/>
        <w:right w:val="none" w:sz="0" w:space="0" w:color="auto"/>
      </w:divBdr>
    </w:div>
    <w:div w:id="1706443805">
      <w:bodyDiv w:val="1"/>
      <w:marLeft w:val="0"/>
      <w:marRight w:val="0"/>
      <w:marTop w:val="0"/>
      <w:marBottom w:val="0"/>
      <w:divBdr>
        <w:top w:val="none" w:sz="0" w:space="0" w:color="auto"/>
        <w:left w:val="none" w:sz="0" w:space="0" w:color="auto"/>
        <w:bottom w:val="none" w:sz="0" w:space="0" w:color="auto"/>
        <w:right w:val="none" w:sz="0" w:space="0" w:color="auto"/>
      </w:divBdr>
    </w:div>
    <w:div w:id="1720132421">
      <w:bodyDiv w:val="1"/>
      <w:marLeft w:val="0"/>
      <w:marRight w:val="0"/>
      <w:marTop w:val="0"/>
      <w:marBottom w:val="0"/>
      <w:divBdr>
        <w:top w:val="none" w:sz="0" w:space="0" w:color="auto"/>
        <w:left w:val="none" w:sz="0" w:space="0" w:color="auto"/>
        <w:bottom w:val="none" w:sz="0" w:space="0" w:color="auto"/>
        <w:right w:val="none" w:sz="0" w:space="0" w:color="auto"/>
      </w:divBdr>
      <w:divsChild>
        <w:div w:id="1592617828">
          <w:marLeft w:val="0"/>
          <w:marRight w:val="0"/>
          <w:marTop w:val="0"/>
          <w:marBottom w:val="0"/>
          <w:divBdr>
            <w:top w:val="none" w:sz="0" w:space="0" w:color="auto"/>
            <w:left w:val="none" w:sz="0" w:space="0" w:color="auto"/>
            <w:bottom w:val="none" w:sz="0" w:space="0" w:color="auto"/>
            <w:right w:val="none" w:sz="0" w:space="0" w:color="auto"/>
          </w:divBdr>
        </w:div>
      </w:divsChild>
    </w:div>
    <w:div w:id="1733625199">
      <w:bodyDiv w:val="1"/>
      <w:marLeft w:val="0"/>
      <w:marRight w:val="0"/>
      <w:marTop w:val="0"/>
      <w:marBottom w:val="0"/>
      <w:divBdr>
        <w:top w:val="none" w:sz="0" w:space="0" w:color="auto"/>
        <w:left w:val="none" w:sz="0" w:space="0" w:color="auto"/>
        <w:bottom w:val="none" w:sz="0" w:space="0" w:color="auto"/>
        <w:right w:val="none" w:sz="0" w:space="0" w:color="auto"/>
      </w:divBdr>
    </w:div>
    <w:div w:id="1754619676">
      <w:bodyDiv w:val="1"/>
      <w:marLeft w:val="0"/>
      <w:marRight w:val="0"/>
      <w:marTop w:val="0"/>
      <w:marBottom w:val="0"/>
      <w:divBdr>
        <w:top w:val="none" w:sz="0" w:space="0" w:color="auto"/>
        <w:left w:val="none" w:sz="0" w:space="0" w:color="auto"/>
        <w:bottom w:val="none" w:sz="0" w:space="0" w:color="auto"/>
        <w:right w:val="none" w:sz="0" w:space="0" w:color="auto"/>
      </w:divBdr>
    </w:div>
    <w:div w:id="1768767879">
      <w:bodyDiv w:val="1"/>
      <w:marLeft w:val="0"/>
      <w:marRight w:val="0"/>
      <w:marTop w:val="0"/>
      <w:marBottom w:val="0"/>
      <w:divBdr>
        <w:top w:val="none" w:sz="0" w:space="0" w:color="auto"/>
        <w:left w:val="none" w:sz="0" w:space="0" w:color="auto"/>
        <w:bottom w:val="none" w:sz="0" w:space="0" w:color="auto"/>
        <w:right w:val="none" w:sz="0" w:space="0" w:color="auto"/>
      </w:divBdr>
    </w:div>
    <w:div w:id="1789811949">
      <w:bodyDiv w:val="1"/>
      <w:marLeft w:val="0"/>
      <w:marRight w:val="0"/>
      <w:marTop w:val="0"/>
      <w:marBottom w:val="0"/>
      <w:divBdr>
        <w:top w:val="none" w:sz="0" w:space="0" w:color="auto"/>
        <w:left w:val="none" w:sz="0" w:space="0" w:color="auto"/>
        <w:bottom w:val="none" w:sz="0" w:space="0" w:color="auto"/>
        <w:right w:val="none" w:sz="0" w:space="0" w:color="auto"/>
      </w:divBdr>
    </w:div>
    <w:div w:id="1795250920">
      <w:bodyDiv w:val="1"/>
      <w:marLeft w:val="0"/>
      <w:marRight w:val="0"/>
      <w:marTop w:val="0"/>
      <w:marBottom w:val="0"/>
      <w:divBdr>
        <w:top w:val="none" w:sz="0" w:space="0" w:color="auto"/>
        <w:left w:val="none" w:sz="0" w:space="0" w:color="auto"/>
        <w:bottom w:val="none" w:sz="0" w:space="0" w:color="auto"/>
        <w:right w:val="none" w:sz="0" w:space="0" w:color="auto"/>
      </w:divBdr>
      <w:divsChild>
        <w:div w:id="978417552">
          <w:marLeft w:val="0"/>
          <w:marRight w:val="0"/>
          <w:marTop w:val="0"/>
          <w:marBottom w:val="0"/>
          <w:divBdr>
            <w:top w:val="none" w:sz="0" w:space="0" w:color="auto"/>
            <w:left w:val="none" w:sz="0" w:space="0" w:color="auto"/>
            <w:bottom w:val="none" w:sz="0" w:space="0" w:color="auto"/>
            <w:right w:val="none" w:sz="0" w:space="0" w:color="auto"/>
          </w:divBdr>
          <w:divsChild>
            <w:div w:id="1300186559">
              <w:marLeft w:val="0"/>
              <w:marRight w:val="0"/>
              <w:marTop w:val="0"/>
              <w:marBottom w:val="0"/>
              <w:divBdr>
                <w:top w:val="none" w:sz="0" w:space="0" w:color="auto"/>
                <w:left w:val="none" w:sz="0" w:space="0" w:color="auto"/>
                <w:bottom w:val="none" w:sz="0" w:space="0" w:color="auto"/>
                <w:right w:val="none" w:sz="0" w:space="0" w:color="auto"/>
              </w:divBdr>
              <w:divsChild>
                <w:div w:id="8565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259474">
      <w:bodyDiv w:val="1"/>
      <w:marLeft w:val="0"/>
      <w:marRight w:val="0"/>
      <w:marTop w:val="0"/>
      <w:marBottom w:val="0"/>
      <w:divBdr>
        <w:top w:val="none" w:sz="0" w:space="0" w:color="auto"/>
        <w:left w:val="none" w:sz="0" w:space="0" w:color="auto"/>
        <w:bottom w:val="none" w:sz="0" w:space="0" w:color="auto"/>
        <w:right w:val="none" w:sz="0" w:space="0" w:color="auto"/>
      </w:divBdr>
    </w:div>
    <w:div w:id="1805653735">
      <w:bodyDiv w:val="1"/>
      <w:marLeft w:val="0"/>
      <w:marRight w:val="0"/>
      <w:marTop w:val="0"/>
      <w:marBottom w:val="0"/>
      <w:divBdr>
        <w:top w:val="none" w:sz="0" w:space="0" w:color="auto"/>
        <w:left w:val="none" w:sz="0" w:space="0" w:color="auto"/>
        <w:bottom w:val="none" w:sz="0" w:space="0" w:color="auto"/>
        <w:right w:val="none" w:sz="0" w:space="0" w:color="auto"/>
      </w:divBdr>
    </w:div>
    <w:div w:id="1807311686">
      <w:bodyDiv w:val="1"/>
      <w:marLeft w:val="0"/>
      <w:marRight w:val="0"/>
      <w:marTop w:val="0"/>
      <w:marBottom w:val="0"/>
      <w:divBdr>
        <w:top w:val="none" w:sz="0" w:space="0" w:color="auto"/>
        <w:left w:val="none" w:sz="0" w:space="0" w:color="auto"/>
        <w:bottom w:val="none" w:sz="0" w:space="0" w:color="auto"/>
        <w:right w:val="none" w:sz="0" w:space="0" w:color="auto"/>
      </w:divBdr>
    </w:div>
    <w:div w:id="1810249129">
      <w:bodyDiv w:val="1"/>
      <w:marLeft w:val="0"/>
      <w:marRight w:val="0"/>
      <w:marTop w:val="0"/>
      <w:marBottom w:val="0"/>
      <w:divBdr>
        <w:top w:val="none" w:sz="0" w:space="0" w:color="auto"/>
        <w:left w:val="none" w:sz="0" w:space="0" w:color="auto"/>
        <w:bottom w:val="none" w:sz="0" w:space="0" w:color="auto"/>
        <w:right w:val="none" w:sz="0" w:space="0" w:color="auto"/>
      </w:divBdr>
      <w:divsChild>
        <w:div w:id="1257637034">
          <w:marLeft w:val="0"/>
          <w:marRight w:val="0"/>
          <w:marTop w:val="0"/>
          <w:marBottom w:val="0"/>
          <w:divBdr>
            <w:top w:val="none" w:sz="0" w:space="0" w:color="auto"/>
            <w:left w:val="none" w:sz="0" w:space="0" w:color="auto"/>
            <w:bottom w:val="none" w:sz="0" w:space="0" w:color="auto"/>
            <w:right w:val="none" w:sz="0" w:space="0" w:color="auto"/>
          </w:divBdr>
          <w:divsChild>
            <w:div w:id="1537963865">
              <w:marLeft w:val="0"/>
              <w:marRight w:val="0"/>
              <w:marTop w:val="0"/>
              <w:marBottom w:val="0"/>
              <w:divBdr>
                <w:top w:val="none" w:sz="0" w:space="0" w:color="auto"/>
                <w:left w:val="none" w:sz="0" w:space="0" w:color="auto"/>
                <w:bottom w:val="none" w:sz="0" w:space="0" w:color="auto"/>
                <w:right w:val="none" w:sz="0" w:space="0" w:color="auto"/>
              </w:divBdr>
              <w:divsChild>
                <w:div w:id="2278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303049">
      <w:bodyDiv w:val="1"/>
      <w:marLeft w:val="0"/>
      <w:marRight w:val="0"/>
      <w:marTop w:val="0"/>
      <w:marBottom w:val="0"/>
      <w:divBdr>
        <w:top w:val="none" w:sz="0" w:space="0" w:color="auto"/>
        <w:left w:val="none" w:sz="0" w:space="0" w:color="auto"/>
        <w:bottom w:val="none" w:sz="0" w:space="0" w:color="auto"/>
        <w:right w:val="none" w:sz="0" w:space="0" w:color="auto"/>
      </w:divBdr>
    </w:div>
    <w:div w:id="1826626170">
      <w:bodyDiv w:val="1"/>
      <w:marLeft w:val="0"/>
      <w:marRight w:val="0"/>
      <w:marTop w:val="0"/>
      <w:marBottom w:val="0"/>
      <w:divBdr>
        <w:top w:val="none" w:sz="0" w:space="0" w:color="auto"/>
        <w:left w:val="none" w:sz="0" w:space="0" w:color="auto"/>
        <w:bottom w:val="none" w:sz="0" w:space="0" w:color="auto"/>
        <w:right w:val="none" w:sz="0" w:space="0" w:color="auto"/>
      </w:divBdr>
    </w:div>
    <w:div w:id="1830902465">
      <w:bodyDiv w:val="1"/>
      <w:marLeft w:val="0"/>
      <w:marRight w:val="0"/>
      <w:marTop w:val="0"/>
      <w:marBottom w:val="0"/>
      <w:divBdr>
        <w:top w:val="none" w:sz="0" w:space="0" w:color="auto"/>
        <w:left w:val="none" w:sz="0" w:space="0" w:color="auto"/>
        <w:bottom w:val="none" w:sz="0" w:space="0" w:color="auto"/>
        <w:right w:val="none" w:sz="0" w:space="0" w:color="auto"/>
      </w:divBdr>
    </w:div>
    <w:div w:id="1835484704">
      <w:bodyDiv w:val="1"/>
      <w:marLeft w:val="0"/>
      <w:marRight w:val="0"/>
      <w:marTop w:val="0"/>
      <w:marBottom w:val="0"/>
      <w:divBdr>
        <w:top w:val="none" w:sz="0" w:space="0" w:color="auto"/>
        <w:left w:val="none" w:sz="0" w:space="0" w:color="auto"/>
        <w:bottom w:val="none" w:sz="0" w:space="0" w:color="auto"/>
        <w:right w:val="none" w:sz="0" w:space="0" w:color="auto"/>
      </w:divBdr>
      <w:divsChild>
        <w:div w:id="1893270147">
          <w:marLeft w:val="0"/>
          <w:marRight w:val="0"/>
          <w:marTop w:val="0"/>
          <w:marBottom w:val="0"/>
          <w:divBdr>
            <w:top w:val="none" w:sz="0" w:space="0" w:color="auto"/>
            <w:left w:val="none" w:sz="0" w:space="0" w:color="auto"/>
            <w:bottom w:val="none" w:sz="0" w:space="0" w:color="auto"/>
            <w:right w:val="none" w:sz="0" w:space="0" w:color="auto"/>
          </w:divBdr>
          <w:divsChild>
            <w:div w:id="463933067">
              <w:marLeft w:val="0"/>
              <w:marRight w:val="0"/>
              <w:marTop w:val="0"/>
              <w:marBottom w:val="0"/>
              <w:divBdr>
                <w:top w:val="none" w:sz="0" w:space="0" w:color="auto"/>
                <w:left w:val="none" w:sz="0" w:space="0" w:color="auto"/>
                <w:bottom w:val="none" w:sz="0" w:space="0" w:color="auto"/>
                <w:right w:val="none" w:sz="0" w:space="0" w:color="auto"/>
              </w:divBdr>
              <w:divsChild>
                <w:div w:id="152182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333521">
      <w:bodyDiv w:val="1"/>
      <w:marLeft w:val="0"/>
      <w:marRight w:val="0"/>
      <w:marTop w:val="0"/>
      <w:marBottom w:val="0"/>
      <w:divBdr>
        <w:top w:val="none" w:sz="0" w:space="0" w:color="auto"/>
        <w:left w:val="none" w:sz="0" w:space="0" w:color="auto"/>
        <w:bottom w:val="none" w:sz="0" w:space="0" w:color="auto"/>
        <w:right w:val="none" w:sz="0" w:space="0" w:color="auto"/>
      </w:divBdr>
    </w:div>
    <w:div w:id="1839808591">
      <w:bodyDiv w:val="1"/>
      <w:marLeft w:val="0"/>
      <w:marRight w:val="0"/>
      <w:marTop w:val="0"/>
      <w:marBottom w:val="0"/>
      <w:divBdr>
        <w:top w:val="none" w:sz="0" w:space="0" w:color="auto"/>
        <w:left w:val="none" w:sz="0" w:space="0" w:color="auto"/>
        <w:bottom w:val="none" w:sz="0" w:space="0" w:color="auto"/>
        <w:right w:val="none" w:sz="0" w:space="0" w:color="auto"/>
      </w:divBdr>
    </w:div>
    <w:div w:id="1849056169">
      <w:bodyDiv w:val="1"/>
      <w:marLeft w:val="0"/>
      <w:marRight w:val="0"/>
      <w:marTop w:val="0"/>
      <w:marBottom w:val="0"/>
      <w:divBdr>
        <w:top w:val="none" w:sz="0" w:space="0" w:color="auto"/>
        <w:left w:val="none" w:sz="0" w:space="0" w:color="auto"/>
        <w:bottom w:val="none" w:sz="0" w:space="0" w:color="auto"/>
        <w:right w:val="none" w:sz="0" w:space="0" w:color="auto"/>
      </w:divBdr>
    </w:div>
    <w:div w:id="1854106679">
      <w:bodyDiv w:val="1"/>
      <w:marLeft w:val="0"/>
      <w:marRight w:val="0"/>
      <w:marTop w:val="0"/>
      <w:marBottom w:val="0"/>
      <w:divBdr>
        <w:top w:val="none" w:sz="0" w:space="0" w:color="auto"/>
        <w:left w:val="none" w:sz="0" w:space="0" w:color="auto"/>
        <w:bottom w:val="none" w:sz="0" w:space="0" w:color="auto"/>
        <w:right w:val="none" w:sz="0" w:space="0" w:color="auto"/>
      </w:divBdr>
    </w:div>
    <w:div w:id="1855684105">
      <w:bodyDiv w:val="1"/>
      <w:marLeft w:val="0"/>
      <w:marRight w:val="0"/>
      <w:marTop w:val="0"/>
      <w:marBottom w:val="0"/>
      <w:divBdr>
        <w:top w:val="none" w:sz="0" w:space="0" w:color="auto"/>
        <w:left w:val="none" w:sz="0" w:space="0" w:color="auto"/>
        <w:bottom w:val="none" w:sz="0" w:space="0" w:color="auto"/>
        <w:right w:val="none" w:sz="0" w:space="0" w:color="auto"/>
      </w:divBdr>
    </w:div>
    <w:div w:id="1860966193">
      <w:bodyDiv w:val="1"/>
      <w:marLeft w:val="0"/>
      <w:marRight w:val="0"/>
      <w:marTop w:val="0"/>
      <w:marBottom w:val="0"/>
      <w:divBdr>
        <w:top w:val="none" w:sz="0" w:space="0" w:color="auto"/>
        <w:left w:val="none" w:sz="0" w:space="0" w:color="auto"/>
        <w:bottom w:val="none" w:sz="0" w:space="0" w:color="auto"/>
        <w:right w:val="none" w:sz="0" w:space="0" w:color="auto"/>
      </w:divBdr>
    </w:div>
    <w:div w:id="1865168915">
      <w:bodyDiv w:val="1"/>
      <w:marLeft w:val="0"/>
      <w:marRight w:val="0"/>
      <w:marTop w:val="0"/>
      <w:marBottom w:val="0"/>
      <w:divBdr>
        <w:top w:val="none" w:sz="0" w:space="0" w:color="auto"/>
        <w:left w:val="none" w:sz="0" w:space="0" w:color="auto"/>
        <w:bottom w:val="none" w:sz="0" w:space="0" w:color="auto"/>
        <w:right w:val="none" w:sz="0" w:space="0" w:color="auto"/>
      </w:divBdr>
    </w:div>
    <w:div w:id="1900091264">
      <w:bodyDiv w:val="1"/>
      <w:marLeft w:val="0"/>
      <w:marRight w:val="0"/>
      <w:marTop w:val="0"/>
      <w:marBottom w:val="0"/>
      <w:divBdr>
        <w:top w:val="none" w:sz="0" w:space="0" w:color="auto"/>
        <w:left w:val="none" w:sz="0" w:space="0" w:color="auto"/>
        <w:bottom w:val="none" w:sz="0" w:space="0" w:color="auto"/>
        <w:right w:val="none" w:sz="0" w:space="0" w:color="auto"/>
      </w:divBdr>
    </w:div>
    <w:div w:id="1909266633">
      <w:bodyDiv w:val="1"/>
      <w:marLeft w:val="0"/>
      <w:marRight w:val="0"/>
      <w:marTop w:val="0"/>
      <w:marBottom w:val="0"/>
      <w:divBdr>
        <w:top w:val="none" w:sz="0" w:space="0" w:color="auto"/>
        <w:left w:val="none" w:sz="0" w:space="0" w:color="auto"/>
        <w:bottom w:val="none" w:sz="0" w:space="0" w:color="auto"/>
        <w:right w:val="none" w:sz="0" w:space="0" w:color="auto"/>
      </w:divBdr>
    </w:div>
    <w:div w:id="1918710173">
      <w:bodyDiv w:val="1"/>
      <w:marLeft w:val="0"/>
      <w:marRight w:val="0"/>
      <w:marTop w:val="0"/>
      <w:marBottom w:val="0"/>
      <w:divBdr>
        <w:top w:val="none" w:sz="0" w:space="0" w:color="auto"/>
        <w:left w:val="none" w:sz="0" w:space="0" w:color="auto"/>
        <w:bottom w:val="none" w:sz="0" w:space="0" w:color="auto"/>
        <w:right w:val="none" w:sz="0" w:space="0" w:color="auto"/>
      </w:divBdr>
    </w:div>
    <w:div w:id="1947883535">
      <w:bodyDiv w:val="1"/>
      <w:marLeft w:val="0"/>
      <w:marRight w:val="0"/>
      <w:marTop w:val="0"/>
      <w:marBottom w:val="0"/>
      <w:divBdr>
        <w:top w:val="none" w:sz="0" w:space="0" w:color="auto"/>
        <w:left w:val="none" w:sz="0" w:space="0" w:color="auto"/>
        <w:bottom w:val="none" w:sz="0" w:space="0" w:color="auto"/>
        <w:right w:val="none" w:sz="0" w:space="0" w:color="auto"/>
      </w:divBdr>
    </w:div>
    <w:div w:id="1965504497">
      <w:bodyDiv w:val="1"/>
      <w:marLeft w:val="0"/>
      <w:marRight w:val="0"/>
      <w:marTop w:val="0"/>
      <w:marBottom w:val="0"/>
      <w:divBdr>
        <w:top w:val="none" w:sz="0" w:space="0" w:color="auto"/>
        <w:left w:val="none" w:sz="0" w:space="0" w:color="auto"/>
        <w:bottom w:val="none" w:sz="0" w:space="0" w:color="auto"/>
        <w:right w:val="none" w:sz="0" w:space="0" w:color="auto"/>
      </w:divBdr>
      <w:divsChild>
        <w:div w:id="1161771410">
          <w:marLeft w:val="0"/>
          <w:marRight w:val="0"/>
          <w:marTop w:val="0"/>
          <w:marBottom w:val="0"/>
          <w:divBdr>
            <w:top w:val="none" w:sz="0" w:space="0" w:color="auto"/>
            <w:left w:val="none" w:sz="0" w:space="0" w:color="auto"/>
            <w:bottom w:val="none" w:sz="0" w:space="0" w:color="auto"/>
            <w:right w:val="none" w:sz="0" w:space="0" w:color="auto"/>
          </w:divBdr>
        </w:div>
      </w:divsChild>
    </w:div>
    <w:div w:id="2040079914">
      <w:bodyDiv w:val="1"/>
      <w:marLeft w:val="0"/>
      <w:marRight w:val="0"/>
      <w:marTop w:val="0"/>
      <w:marBottom w:val="0"/>
      <w:divBdr>
        <w:top w:val="none" w:sz="0" w:space="0" w:color="auto"/>
        <w:left w:val="none" w:sz="0" w:space="0" w:color="auto"/>
        <w:bottom w:val="none" w:sz="0" w:space="0" w:color="auto"/>
        <w:right w:val="none" w:sz="0" w:space="0" w:color="auto"/>
      </w:divBdr>
    </w:div>
    <w:div w:id="2043019398">
      <w:bodyDiv w:val="1"/>
      <w:marLeft w:val="0"/>
      <w:marRight w:val="0"/>
      <w:marTop w:val="0"/>
      <w:marBottom w:val="0"/>
      <w:divBdr>
        <w:top w:val="none" w:sz="0" w:space="0" w:color="auto"/>
        <w:left w:val="none" w:sz="0" w:space="0" w:color="auto"/>
        <w:bottom w:val="none" w:sz="0" w:space="0" w:color="auto"/>
        <w:right w:val="none" w:sz="0" w:space="0" w:color="auto"/>
      </w:divBdr>
    </w:div>
    <w:div w:id="2047633254">
      <w:bodyDiv w:val="1"/>
      <w:marLeft w:val="0"/>
      <w:marRight w:val="0"/>
      <w:marTop w:val="0"/>
      <w:marBottom w:val="0"/>
      <w:divBdr>
        <w:top w:val="none" w:sz="0" w:space="0" w:color="auto"/>
        <w:left w:val="none" w:sz="0" w:space="0" w:color="auto"/>
        <w:bottom w:val="none" w:sz="0" w:space="0" w:color="auto"/>
        <w:right w:val="none" w:sz="0" w:space="0" w:color="auto"/>
      </w:divBdr>
    </w:div>
    <w:div w:id="2048524814">
      <w:bodyDiv w:val="1"/>
      <w:marLeft w:val="0"/>
      <w:marRight w:val="0"/>
      <w:marTop w:val="0"/>
      <w:marBottom w:val="0"/>
      <w:divBdr>
        <w:top w:val="none" w:sz="0" w:space="0" w:color="auto"/>
        <w:left w:val="none" w:sz="0" w:space="0" w:color="auto"/>
        <w:bottom w:val="none" w:sz="0" w:space="0" w:color="auto"/>
        <w:right w:val="none" w:sz="0" w:space="0" w:color="auto"/>
      </w:divBdr>
    </w:div>
    <w:div w:id="2054840681">
      <w:bodyDiv w:val="1"/>
      <w:marLeft w:val="0"/>
      <w:marRight w:val="0"/>
      <w:marTop w:val="0"/>
      <w:marBottom w:val="0"/>
      <w:divBdr>
        <w:top w:val="none" w:sz="0" w:space="0" w:color="auto"/>
        <w:left w:val="none" w:sz="0" w:space="0" w:color="auto"/>
        <w:bottom w:val="none" w:sz="0" w:space="0" w:color="auto"/>
        <w:right w:val="none" w:sz="0" w:space="0" w:color="auto"/>
      </w:divBdr>
    </w:div>
    <w:div w:id="2056076005">
      <w:bodyDiv w:val="1"/>
      <w:marLeft w:val="0"/>
      <w:marRight w:val="0"/>
      <w:marTop w:val="0"/>
      <w:marBottom w:val="0"/>
      <w:divBdr>
        <w:top w:val="none" w:sz="0" w:space="0" w:color="auto"/>
        <w:left w:val="none" w:sz="0" w:space="0" w:color="auto"/>
        <w:bottom w:val="none" w:sz="0" w:space="0" w:color="auto"/>
        <w:right w:val="none" w:sz="0" w:space="0" w:color="auto"/>
      </w:divBdr>
    </w:div>
    <w:div w:id="2078897612">
      <w:bodyDiv w:val="1"/>
      <w:marLeft w:val="0"/>
      <w:marRight w:val="0"/>
      <w:marTop w:val="0"/>
      <w:marBottom w:val="0"/>
      <w:divBdr>
        <w:top w:val="none" w:sz="0" w:space="0" w:color="auto"/>
        <w:left w:val="none" w:sz="0" w:space="0" w:color="auto"/>
        <w:bottom w:val="none" w:sz="0" w:space="0" w:color="auto"/>
        <w:right w:val="none" w:sz="0" w:space="0" w:color="auto"/>
      </w:divBdr>
    </w:div>
    <w:div w:id="2097434136">
      <w:bodyDiv w:val="1"/>
      <w:marLeft w:val="0"/>
      <w:marRight w:val="0"/>
      <w:marTop w:val="0"/>
      <w:marBottom w:val="0"/>
      <w:divBdr>
        <w:top w:val="none" w:sz="0" w:space="0" w:color="auto"/>
        <w:left w:val="none" w:sz="0" w:space="0" w:color="auto"/>
        <w:bottom w:val="none" w:sz="0" w:space="0" w:color="auto"/>
        <w:right w:val="none" w:sz="0" w:space="0" w:color="auto"/>
      </w:divBdr>
      <w:divsChild>
        <w:div w:id="668291034">
          <w:marLeft w:val="0"/>
          <w:marRight w:val="0"/>
          <w:marTop w:val="0"/>
          <w:marBottom w:val="0"/>
          <w:divBdr>
            <w:top w:val="none" w:sz="0" w:space="0" w:color="auto"/>
            <w:left w:val="none" w:sz="0" w:space="0" w:color="auto"/>
            <w:bottom w:val="none" w:sz="0" w:space="0" w:color="auto"/>
            <w:right w:val="none" w:sz="0" w:space="0" w:color="auto"/>
          </w:divBdr>
          <w:divsChild>
            <w:div w:id="226965769">
              <w:marLeft w:val="0"/>
              <w:marRight w:val="0"/>
              <w:marTop w:val="0"/>
              <w:marBottom w:val="0"/>
              <w:divBdr>
                <w:top w:val="none" w:sz="0" w:space="0" w:color="auto"/>
                <w:left w:val="none" w:sz="0" w:space="0" w:color="auto"/>
                <w:bottom w:val="none" w:sz="0" w:space="0" w:color="auto"/>
                <w:right w:val="none" w:sz="0" w:space="0" w:color="auto"/>
              </w:divBdr>
              <w:divsChild>
                <w:div w:id="4491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476586">
      <w:bodyDiv w:val="1"/>
      <w:marLeft w:val="0"/>
      <w:marRight w:val="0"/>
      <w:marTop w:val="0"/>
      <w:marBottom w:val="0"/>
      <w:divBdr>
        <w:top w:val="none" w:sz="0" w:space="0" w:color="auto"/>
        <w:left w:val="none" w:sz="0" w:space="0" w:color="auto"/>
        <w:bottom w:val="none" w:sz="0" w:space="0" w:color="auto"/>
        <w:right w:val="none" w:sz="0" w:space="0" w:color="auto"/>
      </w:divBdr>
    </w:div>
    <w:div w:id="2117821975">
      <w:bodyDiv w:val="1"/>
      <w:marLeft w:val="0"/>
      <w:marRight w:val="0"/>
      <w:marTop w:val="0"/>
      <w:marBottom w:val="0"/>
      <w:divBdr>
        <w:top w:val="none" w:sz="0" w:space="0" w:color="auto"/>
        <w:left w:val="none" w:sz="0" w:space="0" w:color="auto"/>
        <w:bottom w:val="none" w:sz="0" w:space="0" w:color="auto"/>
        <w:right w:val="none" w:sz="0" w:space="0" w:color="auto"/>
      </w:divBdr>
    </w:div>
    <w:div w:id="2124179474">
      <w:bodyDiv w:val="1"/>
      <w:marLeft w:val="0"/>
      <w:marRight w:val="0"/>
      <w:marTop w:val="0"/>
      <w:marBottom w:val="0"/>
      <w:divBdr>
        <w:top w:val="none" w:sz="0" w:space="0" w:color="auto"/>
        <w:left w:val="none" w:sz="0" w:space="0" w:color="auto"/>
        <w:bottom w:val="none" w:sz="0" w:space="0" w:color="auto"/>
        <w:right w:val="none" w:sz="0" w:space="0" w:color="auto"/>
      </w:divBdr>
    </w:div>
    <w:div w:id="2128502704">
      <w:bodyDiv w:val="1"/>
      <w:marLeft w:val="0"/>
      <w:marRight w:val="0"/>
      <w:marTop w:val="0"/>
      <w:marBottom w:val="0"/>
      <w:divBdr>
        <w:top w:val="none" w:sz="0" w:space="0" w:color="auto"/>
        <w:left w:val="none" w:sz="0" w:space="0" w:color="auto"/>
        <w:bottom w:val="none" w:sz="0" w:space="0" w:color="auto"/>
        <w:right w:val="none" w:sz="0" w:space="0" w:color="auto"/>
      </w:divBdr>
      <w:divsChild>
        <w:div w:id="1924097191">
          <w:marLeft w:val="0"/>
          <w:marRight w:val="0"/>
          <w:marTop w:val="0"/>
          <w:marBottom w:val="0"/>
          <w:divBdr>
            <w:top w:val="none" w:sz="0" w:space="0" w:color="auto"/>
            <w:left w:val="none" w:sz="0" w:space="0" w:color="auto"/>
            <w:bottom w:val="none" w:sz="0" w:space="0" w:color="auto"/>
            <w:right w:val="none" w:sz="0" w:space="0" w:color="auto"/>
          </w:divBdr>
          <w:divsChild>
            <w:div w:id="1268461170">
              <w:marLeft w:val="0"/>
              <w:marRight w:val="0"/>
              <w:marTop w:val="0"/>
              <w:marBottom w:val="0"/>
              <w:divBdr>
                <w:top w:val="none" w:sz="0" w:space="0" w:color="auto"/>
                <w:left w:val="none" w:sz="0" w:space="0" w:color="auto"/>
                <w:bottom w:val="none" w:sz="0" w:space="0" w:color="auto"/>
                <w:right w:val="none" w:sz="0" w:space="0" w:color="auto"/>
              </w:divBdr>
              <w:divsChild>
                <w:div w:id="13122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905201">
      <w:bodyDiv w:val="1"/>
      <w:marLeft w:val="0"/>
      <w:marRight w:val="0"/>
      <w:marTop w:val="0"/>
      <w:marBottom w:val="0"/>
      <w:divBdr>
        <w:top w:val="none" w:sz="0" w:space="0" w:color="auto"/>
        <w:left w:val="none" w:sz="0" w:space="0" w:color="auto"/>
        <w:bottom w:val="none" w:sz="0" w:space="0" w:color="auto"/>
        <w:right w:val="none" w:sz="0" w:space="0" w:color="auto"/>
      </w:divBdr>
    </w:div>
    <w:div w:id="2135975391">
      <w:bodyDiv w:val="1"/>
      <w:marLeft w:val="0"/>
      <w:marRight w:val="0"/>
      <w:marTop w:val="0"/>
      <w:marBottom w:val="0"/>
      <w:divBdr>
        <w:top w:val="none" w:sz="0" w:space="0" w:color="auto"/>
        <w:left w:val="none" w:sz="0" w:space="0" w:color="auto"/>
        <w:bottom w:val="none" w:sz="0" w:space="0" w:color="auto"/>
        <w:right w:val="none" w:sz="0" w:space="0" w:color="auto"/>
      </w:divBdr>
      <w:divsChild>
        <w:div w:id="1090080944">
          <w:marLeft w:val="0"/>
          <w:marRight w:val="0"/>
          <w:marTop w:val="0"/>
          <w:marBottom w:val="0"/>
          <w:divBdr>
            <w:top w:val="none" w:sz="0" w:space="0" w:color="auto"/>
            <w:left w:val="none" w:sz="0" w:space="0" w:color="auto"/>
            <w:bottom w:val="none" w:sz="0" w:space="0" w:color="auto"/>
            <w:right w:val="none" w:sz="0" w:space="0" w:color="auto"/>
          </w:divBdr>
          <w:divsChild>
            <w:div w:id="550578314">
              <w:marLeft w:val="0"/>
              <w:marRight w:val="0"/>
              <w:marTop w:val="0"/>
              <w:marBottom w:val="0"/>
              <w:divBdr>
                <w:top w:val="none" w:sz="0" w:space="0" w:color="auto"/>
                <w:left w:val="none" w:sz="0" w:space="0" w:color="auto"/>
                <w:bottom w:val="none" w:sz="0" w:space="0" w:color="auto"/>
                <w:right w:val="none" w:sz="0" w:space="0" w:color="auto"/>
              </w:divBdr>
              <w:divsChild>
                <w:div w:id="10301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33323">
      <w:bodyDiv w:val="1"/>
      <w:marLeft w:val="0"/>
      <w:marRight w:val="0"/>
      <w:marTop w:val="0"/>
      <w:marBottom w:val="0"/>
      <w:divBdr>
        <w:top w:val="none" w:sz="0" w:space="0" w:color="auto"/>
        <w:left w:val="none" w:sz="0" w:space="0" w:color="auto"/>
        <w:bottom w:val="none" w:sz="0" w:space="0" w:color="auto"/>
        <w:right w:val="none" w:sz="0" w:space="0" w:color="auto"/>
      </w:divBdr>
    </w:div>
    <w:div w:id="2139181483">
      <w:bodyDiv w:val="1"/>
      <w:marLeft w:val="0"/>
      <w:marRight w:val="0"/>
      <w:marTop w:val="0"/>
      <w:marBottom w:val="0"/>
      <w:divBdr>
        <w:top w:val="none" w:sz="0" w:space="0" w:color="auto"/>
        <w:left w:val="none" w:sz="0" w:space="0" w:color="auto"/>
        <w:bottom w:val="none" w:sz="0" w:space="0" w:color="auto"/>
        <w:right w:val="none" w:sz="0" w:space="0" w:color="auto"/>
      </w:divBdr>
    </w:div>
    <w:div w:id="2145151067">
      <w:bodyDiv w:val="1"/>
      <w:marLeft w:val="0"/>
      <w:marRight w:val="0"/>
      <w:marTop w:val="0"/>
      <w:marBottom w:val="0"/>
      <w:divBdr>
        <w:top w:val="none" w:sz="0" w:space="0" w:color="auto"/>
        <w:left w:val="none" w:sz="0" w:space="0" w:color="auto"/>
        <w:bottom w:val="none" w:sz="0" w:space="0" w:color="auto"/>
        <w:right w:val="none" w:sz="0" w:space="0" w:color="auto"/>
      </w:divBdr>
      <w:divsChild>
        <w:div w:id="670138333">
          <w:marLeft w:val="0"/>
          <w:marRight w:val="0"/>
          <w:marTop w:val="0"/>
          <w:marBottom w:val="0"/>
          <w:divBdr>
            <w:top w:val="none" w:sz="0" w:space="0" w:color="auto"/>
            <w:left w:val="none" w:sz="0" w:space="0" w:color="auto"/>
            <w:bottom w:val="none" w:sz="0" w:space="0" w:color="auto"/>
            <w:right w:val="none" w:sz="0" w:space="0" w:color="auto"/>
          </w:divBdr>
          <w:divsChild>
            <w:div w:id="1703551259">
              <w:marLeft w:val="0"/>
              <w:marRight w:val="0"/>
              <w:marTop w:val="0"/>
              <w:marBottom w:val="0"/>
              <w:divBdr>
                <w:top w:val="none" w:sz="0" w:space="0" w:color="auto"/>
                <w:left w:val="none" w:sz="0" w:space="0" w:color="auto"/>
                <w:bottom w:val="none" w:sz="0" w:space="0" w:color="auto"/>
                <w:right w:val="none" w:sz="0" w:space="0" w:color="auto"/>
              </w:divBdr>
              <w:divsChild>
                <w:div w:id="46493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footer" Target="footer3.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4.xml"/></Relationships>
</file>

<file path=word/_rels/footnotes.xml.rels><?xml version="1.0" encoding="UTF-8" standalone="yes"?>
<Relationships xmlns="http://schemas.openxmlformats.org/package/2006/relationships"><Relationship Id="rId3" Type="http://schemas.openxmlformats.org/officeDocument/2006/relationships/hyperlink" Target="https://www.facebook.com/" TargetMode="External"/><Relationship Id="rId2" Type="http://schemas.openxmlformats.org/officeDocument/2006/relationships/hyperlink" Target="https://www.microsoft.com/" TargetMode="External"/><Relationship Id="rId1" Type="http://schemas.openxmlformats.org/officeDocument/2006/relationships/hyperlink" Target="https://www.google.com/" TargetMode="External"/><Relationship Id="rId6" Type="http://schemas.openxmlformats.org/officeDocument/2006/relationships/hyperlink" Target="https://labs.openai.com/" TargetMode="External"/><Relationship Id="rId5" Type="http://schemas.openxmlformats.org/officeDocument/2006/relationships/hyperlink" Target="https://openai.com/" TargetMode="External"/><Relationship Id="rId4" Type="http://schemas.openxmlformats.org/officeDocument/2006/relationships/hyperlink" Target="https://www.amaz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Kir18</b:Tag>
    <b:SourceType>Book</b:SourceType>
    <b:Guid>{5CB65DD5-14E9-4BFB-B205-A65BA1ED3420}</b:Guid>
    <b:Author>
      <b:Author>
        <b:NameList>
          <b:Person>
            <b:Last>Kirsch</b:Last>
            <b:First>Daniel</b:First>
          </b:Person>
          <b:Person>
            <b:Last>Hurwitz</b:Last>
            <b:First>Judith</b:First>
          </b:Person>
        </b:NameList>
      </b:Author>
    </b:Author>
    <b:Title>Machine Learning For Dummies</b:Title>
    <b:Year>2018</b:Year>
    <b:City>New Jersey</b:City>
    <b:Publisher>John Wiley &amp; Sons, Inc.</b:Publisher>
    <b:RefOrder>1</b:RefOrder>
  </b:Source>
  <b:Source>
    <b:Tag>Mit97</b:Tag>
    <b:SourceType>Book</b:SourceType>
    <b:Guid>{C5DA4661-2A8C-4CD8-B87D-806A6A32CFE3}</b:Guid>
    <b:Author>
      <b:Author>
        <b:NameList>
          <b:Person>
            <b:Last>Mitchell</b:Last>
            <b:First>Tom</b:First>
          </b:Person>
        </b:NameList>
      </b:Author>
    </b:Author>
    <b:Title>Machine Learning</b:Title>
    <b:Year>1997</b:Year>
    <b:City>New York</b:City>
    <b:LCID>en-US</b:LCID>
    <b:Publisher>McGraw-Hill</b:Publisher>
    <b:RefOrder>5</b:RefOrder>
  </b:Source>
  <b:Source>
    <b:Tag>Wil16</b:Tag>
    <b:SourceType>Book</b:SourceType>
    <b:Guid>{6235A0EB-0AEF-40F2-BE26-8921F6FEA2AD}</b:Guid>
    <b:Title>Meet the nine billion-dollar companies turning a profit from sustainability</b:Title>
    <b:Year>2016</b:Year>
    <b:Publisher>The Guardian</b:Publisher>
    <b:Author>
      <b:Author>
        <b:NameList>
          <b:Person>
            <b:Last>Williams</b:Last>
            <b:First>Freya</b:First>
          </b:Person>
        </b:NameList>
      </b:Author>
    </b:Author>
    <b:RefOrder>2</b:RefOrder>
  </b:Source>
  <b:Source>
    <b:Tag>Rus10</b:Tag>
    <b:SourceType>Book</b:SourceType>
    <b:Guid>{94CA29FE-0223-4273-B90A-641A9FAE4D17}</b:Guid>
    <b:Title>Artificial IntelligenceA Modern Approach</b:Title>
    <b:Year>2010</b:Year>
    <b:City>New Jersey</b:City>
    <b:Publisher>Pearson Education, Inc.</b:Publisher>
    <b:Author>
      <b:Author>
        <b:NameList>
          <b:Person>
            <b:Last>Russell</b:Last>
            <b:First>Stuart</b:First>
          </b:Person>
          <b:Person>
            <b:Last>Norvig</b:Last>
            <b:First>Peter</b:First>
          </b:Person>
        </b:NameList>
      </b:Author>
    </b:Author>
    <b:RefOrder>3</b:RefOrder>
  </b:Source>
  <b:Source>
    <b:Tag>Moh18</b:Tag>
    <b:SourceType>Book</b:SourceType>
    <b:Guid>{FD71DA9E-AD8C-43F1-A003-737FA0B661CE}</b:Guid>
    <b:Title>Foundations of machine learning</b:Title>
    <b:Year>2018</b:Year>
    <b:City>Cambridge, Massachusetts</b:City>
    <b:Publisher>The MIT Press</b:Publisher>
    <b:Author>
      <b:Author>
        <b:NameList>
          <b:Person>
            <b:Last>Mohri</b:Last>
            <b:First>Mehryar</b:First>
          </b:Person>
          <b:Person>
            <b:Last>Rostamizadeh</b:Last>
            <b:First>Afshin </b:First>
          </b:Person>
          <b:Person>
            <b:Last>Talwalkar</b:Last>
            <b:First>Ameet </b:First>
          </b:Person>
        </b:NameList>
      </b:Author>
    </b:Author>
    <b:RefOrder>4</b:RefOrder>
  </b:Source>
  <b:Source>
    <b:Tag>Alp10</b:Tag>
    <b:SourceType>Book</b:SourceType>
    <b:Guid>{358196D6-DF44-4EFB-8965-FE8C958EF8E2}</b:Guid>
    <b:Title>Introduction to Machine Learning</b:Title>
    <b:Year>2010</b:Year>
    <b:City>Cambridge, Massachusetts</b:City>
    <b:Publisher>The MIT Press</b:Publisher>
    <b:Author>
      <b:Author>
        <b:NameList>
          <b:Person>
            <b:Last>Alpaydin</b:Last>
            <b:First>Ethem</b:First>
          </b:Person>
        </b:NameList>
      </b:Author>
    </b:Author>
    <b:RefOrder>7</b:RefOrder>
  </b:Source>
  <b:Source>
    <b:Tag>Wit11</b:Tag>
    <b:SourceType>Book</b:SourceType>
    <b:Guid>{5C1CB02C-1148-4000-BB51-B252951A8394}</b:Guid>
    <b:Title>Data Mining: Practical Machine Learning Tools and Techniques</b:Title>
    <b:Year>2011</b:Year>
    <b:City>Burlington, USA</b:City>
    <b:Publisher>Morgan Kaufmann</b:Publisher>
    <b:Author>
      <b:Author>
        <b:NameList>
          <b:Person>
            <b:Last>Witten</b:Last>
            <b:Middle>H.</b:Middle>
            <b:First>Ian</b:First>
          </b:Person>
          <b:Person>
            <b:Last>Frank</b:Last>
            <b:First>Eibe</b:First>
          </b:Person>
          <b:Person>
            <b:Last>Hall</b:Last>
            <b:Middle>A.</b:Middle>
            <b:First>Mark</b:First>
          </b:Person>
        </b:NameList>
      </b:Author>
    </b:Author>
    <b:RefOrder>9</b:RefOrder>
  </b:Source>
  <b:Source>
    <b:Tag>Jam17</b:Tag>
    <b:SourceType>Book</b:SourceType>
    <b:Guid>{B98E7778-3FFE-4BDC-886B-221FB3C27974}</b:Guid>
    <b:Title>An Introduction to Statistical Learning: with Applications in R</b:Title>
    <b:Year>2017</b:Year>
    <b:City>New York City, USA</b:City>
    <b:Publisher>Springer</b:Publisher>
    <b:Author>
      <b:Author>
        <b:NameList>
          <b:Person>
            <b:Last>James</b:Last>
            <b:First>Gareth</b:First>
          </b:Person>
          <b:Person>
            <b:Last>Witten</b:Last>
            <b:First>Daniela</b:First>
          </b:Person>
          <b:Person>
            <b:Last>Hastie</b:Last>
            <b:First>Trevor</b:First>
          </b:Person>
          <b:Person>
            <b:Last>Tibshirani</b:Last>
            <b:First>Robert</b:First>
          </b:Person>
        </b:NameList>
      </b:Author>
    </b:Author>
    <b:RefOrder>8</b:RefOrder>
  </b:Source>
  <b:Source>
    <b:Tag>Wei19</b:Tag>
    <b:SourceType>Book</b:SourceType>
    <b:Guid>{C8957D00-DC93-49AF-92DC-1241C492F053}</b:Guid>
    <b:Title>Real-time face recognition based on pre-identification and multi-scale classification</b:Title>
    <b:Year>2019</b:Year>
    <b:City>London, England</b:City>
    <b:Publisher>The Institution of Engineering and Technology</b:Publisher>
    <b:Author>
      <b:Author>
        <b:NameList>
          <b:Person>
            <b:Last>Weidong</b:Last>
            <b:First>Min</b:First>
          </b:Person>
          <b:Person>
            <b:Last>Mengdan</b:Last>
            <b:First>Fan</b:First>
          </b:Person>
          <b:Person>
            <b:Last>Jing</b:Last>
            <b:First>Li</b:First>
          </b:Person>
          <b:Person>
            <b:Last>Quing</b:Last>
            <b:First>Han</b:First>
          </b:Person>
        </b:NameList>
      </b:Author>
    </b:Author>
    <b:RefOrder>6</b:RefOrder>
  </b:Source>
  <b:Source>
    <b:Tag>Boc18</b:Tag>
    <b:SourceType>Book</b:SourceType>
    <b:Guid>{2C44EB98-972F-45B1-BBF0-411DAFD702DF}</b:Guid>
    <b:Title>CO2 based room occupancy detection : an IoT and machine learning application </b:Title>
    <b:Year>2018</b:Year>
    <b:City>Louvain-la-Neuve</b:City>
    <b:Publisher>Université catholique de Louvain</b:Publisher>
    <b:Author>
      <b:Author>
        <b:NameList>
          <b:Person>
            <b:Last>Bockstael</b:Last>
            <b:First>Nicolas</b:First>
          </b:Person>
          <b:Person>
            <b:Last>Jadin</b:Last>
            <b:First>Alexandre</b:First>
          </b:Person>
        </b:NameList>
      </b:Author>
    </b:Author>
    <b:RefOrder>10</b:RefOrder>
  </b:Source>
</b:Sources>
</file>

<file path=customXml/itemProps1.xml><?xml version="1.0" encoding="utf-8"?>
<ds:datastoreItem xmlns:ds="http://schemas.openxmlformats.org/officeDocument/2006/customXml" ds:itemID="{6B21B2E5-2E67-4518-911D-474ACD943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10554</Words>
  <Characters>60164</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Karpić</dc:creator>
  <cp:keywords/>
  <dc:description/>
  <cp:lastModifiedBy>Nikola Karpić</cp:lastModifiedBy>
  <cp:revision>32</cp:revision>
  <cp:lastPrinted>2023-11-19T19:52:00Z</cp:lastPrinted>
  <dcterms:created xsi:type="dcterms:W3CDTF">2023-12-02T22:40:00Z</dcterms:created>
  <dcterms:modified xsi:type="dcterms:W3CDTF">2024-02-26T03:54:00Z</dcterms:modified>
</cp:coreProperties>
</file>